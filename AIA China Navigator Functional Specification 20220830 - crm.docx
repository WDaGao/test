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BA1D3" w14:textId="77777777" w:rsidR="00DB7602" w:rsidRPr="00E65965" w:rsidRDefault="00DB7602" w:rsidP="00DB7602">
      <w:pPr>
        <w:jc w:val="center"/>
        <w:rPr>
          <w:rFonts w:ascii="微软雅黑" w:eastAsia="微软雅黑" w:hAnsi="微软雅黑" w:cs="Calibri"/>
          <w:lang w:eastAsia="zh-CN"/>
        </w:rPr>
      </w:pPr>
      <w:bookmarkStart w:id="0" w:name="_Toc481213690"/>
      <w:bookmarkStart w:id="1" w:name="_Toc484504175"/>
      <w:bookmarkStart w:id="2" w:name="_Toc510422559"/>
    </w:p>
    <w:p w14:paraId="715C0F30" w14:textId="77777777" w:rsidR="00DB7602" w:rsidRPr="00E65965" w:rsidRDefault="00DB7602" w:rsidP="00DB7602">
      <w:pPr>
        <w:jc w:val="center"/>
        <w:rPr>
          <w:rFonts w:ascii="微软雅黑" w:eastAsia="微软雅黑" w:hAnsi="微软雅黑" w:cs="Calibri"/>
          <w:lang w:eastAsia="zh-CN"/>
        </w:rPr>
      </w:pPr>
    </w:p>
    <w:p w14:paraId="73BFA815" w14:textId="75B71B17" w:rsidR="00DB7602" w:rsidRPr="00E65965" w:rsidRDefault="00DB7602" w:rsidP="00DB7602">
      <w:pPr>
        <w:jc w:val="center"/>
        <w:rPr>
          <w:rFonts w:ascii="微软雅黑" w:eastAsia="微软雅黑" w:hAnsi="微软雅黑" w:cs="Calibri"/>
          <w:lang w:eastAsia="zh-CN"/>
        </w:rPr>
      </w:pPr>
    </w:p>
    <w:p w14:paraId="1AA03361" w14:textId="77777777" w:rsidR="00DB7602" w:rsidRPr="00E65965" w:rsidRDefault="00DB7602" w:rsidP="00DB7602">
      <w:pPr>
        <w:jc w:val="center"/>
        <w:rPr>
          <w:rFonts w:ascii="微软雅黑" w:eastAsia="微软雅黑" w:hAnsi="微软雅黑" w:cs="Calibri"/>
          <w:lang w:eastAsia="zh-CN"/>
        </w:rPr>
      </w:pPr>
    </w:p>
    <w:p w14:paraId="0EDFCC8F" w14:textId="77777777" w:rsidR="00DB7602" w:rsidRPr="00E65965" w:rsidRDefault="00DB7602" w:rsidP="00DB7602">
      <w:pPr>
        <w:jc w:val="center"/>
        <w:rPr>
          <w:rFonts w:ascii="微软雅黑" w:eastAsia="微软雅黑" w:hAnsi="微软雅黑" w:cs="Calibri"/>
          <w:lang w:eastAsia="zh-CN"/>
        </w:rPr>
      </w:pPr>
    </w:p>
    <w:p w14:paraId="3AB745E4" w14:textId="77777777" w:rsidR="00DB7602" w:rsidRPr="00E65965" w:rsidRDefault="00DB7602" w:rsidP="00DB7602">
      <w:pPr>
        <w:jc w:val="center"/>
        <w:rPr>
          <w:rFonts w:ascii="微软雅黑" w:eastAsia="微软雅黑" w:hAnsi="微软雅黑" w:cs="Calibri"/>
          <w:lang w:eastAsia="zh-CN"/>
        </w:rPr>
      </w:pPr>
    </w:p>
    <w:p w14:paraId="240121A8" w14:textId="77777777" w:rsidR="00DB7602" w:rsidRPr="00E65965" w:rsidRDefault="00DB7602" w:rsidP="00DB7602">
      <w:pPr>
        <w:jc w:val="center"/>
        <w:rPr>
          <w:rFonts w:ascii="微软雅黑" w:eastAsia="微软雅黑" w:hAnsi="微软雅黑" w:cs="Calibri"/>
          <w:lang w:eastAsia="zh-CN"/>
        </w:rPr>
      </w:pPr>
    </w:p>
    <w:p w14:paraId="5A74FE19" w14:textId="77777777" w:rsidR="00DB7602" w:rsidRPr="00E65965" w:rsidRDefault="00DB7602" w:rsidP="00DB7602">
      <w:pPr>
        <w:jc w:val="center"/>
        <w:rPr>
          <w:rFonts w:ascii="微软雅黑" w:eastAsia="微软雅黑" w:hAnsi="微软雅黑" w:cs="Calibri"/>
          <w:lang w:eastAsia="zh-CN"/>
        </w:rPr>
      </w:pPr>
    </w:p>
    <w:p w14:paraId="5544FDA4" w14:textId="77777777" w:rsidR="00DB7602" w:rsidRPr="00E65965" w:rsidRDefault="00DB7602" w:rsidP="00DB7602">
      <w:pPr>
        <w:jc w:val="center"/>
        <w:rPr>
          <w:rFonts w:ascii="微软雅黑" w:eastAsia="微软雅黑" w:hAnsi="微软雅黑" w:cs="Calibri"/>
          <w:lang w:eastAsia="zh-CN"/>
        </w:rPr>
      </w:pPr>
    </w:p>
    <w:p w14:paraId="52C36062" w14:textId="77777777" w:rsidR="00DB7602" w:rsidRPr="00E65965" w:rsidRDefault="00DB7602" w:rsidP="00DB7602">
      <w:pPr>
        <w:jc w:val="center"/>
        <w:rPr>
          <w:rFonts w:ascii="微软雅黑" w:eastAsia="微软雅黑" w:hAnsi="微软雅黑" w:cs="Calibri"/>
          <w:lang w:eastAsia="zh-CN"/>
        </w:rPr>
      </w:pPr>
    </w:p>
    <w:p w14:paraId="2C556758" w14:textId="77777777" w:rsidR="00DB7602" w:rsidRPr="00E65965" w:rsidRDefault="00DB7602" w:rsidP="00DB7602">
      <w:pPr>
        <w:jc w:val="center"/>
        <w:rPr>
          <w:rFonts w:ascii="微软雅黑" w:eastAsia="微软雅黑" w:hAnsi="微软雅黑" w:cs="Calibri"/>
          <w:lang w:eastAsia="zh-CN"/>
        </w:rPr>
      </w:pPr>
    </w:p>
    <w:p w14:paraId="636A6958" w14:textId="77777777" w:rsidR="00DB7602" w:rsidRPr="00E65965" w:rsidRDefault="00DB7602" w:rsidP="00DB7602">
      <w:pPr>
        <w:jc w:val="center"/>
        <w:rPr>
          <w:rFonts w:ascii="微软雅黑" w:eastAsia="微软雅黑" w:hAnsi="微软雅黑" w:cs="Calibri"/>
          <w:lang w:eastAsia="zh-CN"/>
        </w:rPr>
      </w:pPr>
    </w:p>
    <w:p w14:paraId="04582EA9" w14:textId="77777777" w:rsidR="00DB7602" w:rsidRPr="00E65965" w:rsidRDefault="00DB7602" w:rsidP="00DB7602">
      <w:pPr>
        <w:pStyle w:val="DocumentName"/>
        <w:rPr>
          <w:rFonts w:ascii="微软雅黑" w:eastAsia="微软雅黑" w:hAnsi="微软雅黑" w:cs="Calibri"/>
          <w:color w:val="0000FF"/>
          <w:lang w:eastAsia="zh-CN"/>
        </w:rPr>
      </w:pPr>
      <w:r w:rsidRPr="00E65965">
        <w:rPr>
          <w:rFonts w:ascii="微软雅黑" w:eastAsia="微软雅黑" w:hAnsi="微软雅黑" w:cs="Calibri"/>
          <w:color w:val="0000FF"/>
          <w:lang w:eastAsia="zh-CN"/>
        </w:rPr>
        <w:t xml:space="preserve"> </w:t>
      </w:r>
      <w:r w:rsidRPr="00E65965">
        <w:rPr>
          <w:rFonts w:ascii="微软雅黑" w:eastAsia="微软雅黑" w:hAnsi="微软雅黑" w:cs="Calibri"/>
          <w:lang w:eastAsia="zh-CN"/>
        </w:rPr>
        <w:t>Functional Specification</w:t>
      </w:r>
    </w:p>
    <w:p w14:paraId="4602CD21" w14:textId="77777777" w:rsidR="00DB7602" w:rsidRPr="00E65965" w:rsidRDefault="00DB7602" w:rsidP="00DB7602">
      <w:pPr>
        <w:tabs>
          <w:tab w:val="center" w:pos="4680"/>
          <w:tab w:val="left" w:pos="5479"/>
        </w:tabs>
        <w:jc w:val="center"/>
        <w:rPr>
          <w:rFonts w:ascii="微软雅黑" w:eastAsia="微软雅黑" w:hAnsi="微软雅黑" w:cs="Calibri"/>
          <w:b/>
          <w:sz w:val="36"/>
        </w:rPr>
      </w:pPr>
    </w:p>
    <w:p w14:paraId="74844C9E" w14:textId="783CAC33" w:rsidR="00DB7602" w:rsidRPr="00E65965" w:rsidRDefault="009E241A" w:rsidP="00DB7602">
      <w:pPr>
        <w:tabs>
          <w:tab w:val="center" w:pos="4680"/>
          <w:tab w:val="left" w:pos="5479"/>
        </w:tabs>
        <w:jc w:val="center"/>
        <w:rPr>
          <w:rFonts w:ascii="微软雅黑" w:eastAsia="微软雅黑" w:hAnsi="微软雅黑" w:cs="Calibri"/>
          <w:b/>
          <w:color w:val="FF9900"/>
          <w:sz w:val="36"/>
          <w:lang w:eastAsia="zh-CN"/>
        </w:rPr>
      </w:pPr>
      <w:bookmarkStart w:id="3" w:name="_Hlk23866135"/>
      <w:r w:rsidRPr="00E65965">
        <w:rPr>
          <w:rFonts w:ascii="微软雅黑" w:eastAsia="微软雅黑" w:hAnsi="微软雅黑"/>
        </w:rPr>
        <w:t xml:space="preserve"> </w:t>
      </w:r>
      <w:r w:rsidR="00067A94" w:rsidRPr="00E65965">
        <w:rPr>
          <w:rFonts w:ascii="微软雅黑" w:eastAsia="微软雅黑" w:hAnsi="微软雅黑" w:cs="Calibri"/>
          <w:b/>
          <w:color w:val="FF9900"/>
          <w:sz w:val="36"/>
          <w:lang w:eastAsia="zh-CN"/>
        </w:rPr>
        <w:t>Navigator</w:t>
      </w:r>
      <w:r w:rsidR="000328CA">
        <w:rPr>
          <w:rFonts w:ascii="微软雅黑" w:eastAsia="微软雅黑" w:hAnsi="微软雅黑" w:cs="Calibri"/>
          <w:b/>
          <w:color w:val="FF9900"/>
          <w:sz w:val="36"/>
          <w:lang w:eastAsia="zh-CN"/>
        </w:rPr>
        <w:t xml:space="preserve"> - crm</w:t>
      </w:r>
    </w:p>
    <w:bookmarkEnd w:id="3"/>
    <w:p w14:paraId="127C3D3E" w14:textId="77777777" w:rsidR="00DB7602" w:rsidRPr="00E65965" w:rsidRDefault="00DB7602" w:rsidP="00DB7602">
      <w:pPr>
        <w:tabs>
          <w:tab w:val="center" w:pos="4680"/>
          <w:tab w:val="left" w:pos="5479"/>
        </w:tabs>
        <w:jc w:val="center"/>
        <w:rPr>
          <w:rFonts w:ascii="微软雅黑" w:eastAsia="微软雅黑" w:hAnsi="微软雅黑" w:cs="Calibri"/>
          <w:b/>
          <w:sz w:val="36"/>
        </w:rPr>
      </w:pPr>
    </w:p>
    <w:p w14:paraId="744A8891" w14:textId="40A5FA26" w:rsidR="00DB7602" w:rsidRPr="00E65965" w:rsidRDefault="002D0424" w:rsidP="00DB7602">
      <w:pPr>
        <w:jc w:val="center"/>
        <w:rPr>
          <w:rFonts w:ascii="微软雅黑" w:eastAsia="微软雅黑" w:hAnsi="微软雅黑" w:cs="Calibri"/>
          <w:b/>
        </w:rPr>
      </w:pPr>
      <w:ins w:id="4" w:author="SHI, Guofeng-GF" w:date="2022-08-30T21:00:00Z">
        <w:r>
          <w:rPr>
            <w:rFonts w:ascii="微软雅黑" w:eastAsia="微软雅黑" w:hAnsi="微软雅黑" w:cs="Calibri"/>
            <w:b/>
            <w:lang w:eastAsia="zh-CN"/>
          </w:rPr>
          <w:t>4.0</w:t>
        </w:r>
      </w:ins>
    </w:p>
    <w:p w14:paraId="6A661DEE" w14:textId="77777777" w:rsidR="00DB7602" w:rsidRPr="00E65965" w:rsidRDefault="00DB7602" w:rsidP="00DB7602">
      <w:pPr>
        <w:rPr>
          <w:rFonts w:ascii="微软雅黑" w:eastAsia="微软雅黑" w:hAnsi="微软雅黑" w:cs="Calibri"/>
          <w:b/>
        </w:rPr>
      </w:pPr>
    </w:p>
    <w:p w14:paraId="6A972C05" w14:textId="77777777" w:rsidR="00DB7602" w:rsidRPr="00E65965" w:rsidRDefault="00DB7602" w:rsidP="00DB7602">
      <w:pPr>
        <w:pStyle w:val="InfoBlue"/>
        <w:rPr>
          <w:rFonts w:ascii="微软雅黑" w:eastAsia="微软雅黑" w:hAnsi="微软雅黑" w:cs="Calibri"/>
          <w:color w:val="993300"/>
        </w:rPr>
      </w:pPr>
    </w:p>
    <w:p w14:paraId="44809F9F" w14:textId="77777777" w:rsidR="00DB7602" w:rsidRPr="00E65965" w:rsidRDefault="00DB7602" w:rsidP="00DB7602">
      <w:pPr>
        <w:rPr>
          <w:rFonts w:ascii="微软雅黑" w:eastAsia="微软雅黑" w:hAnsi="微软雅黑" w:cs="Calibri"/>
        </w:rPr>
      </w:pPr>
    </w:p>
    <w:p w14:paraId="15786E81" w14:textId="77777777" w:rsidR="00DB7602" w:rsidRPr="00E65965" w:rsidRDefault="00DB7602" w:rsidP="00DB7602">
      <w:pPr>
        <w:rPr>
          <w:rFonts w:ascii="微软雅黑" w:eastAsia="微软雅黑" w:hAnsi="微软雅黑" w:cs="Calibri"/>
        </w:rPr>
      </w:pPr>
    </w:p>
    <w:p w14:paraId="4834193D" w14:textId="77777777" w:rsidR="00DB7602" w:rsidRPr="00E65965" w:rsidRDefault="00DB7602" w:rsidP="00DB7602">
      <w:pPr>
        <w:rPr>
          <w:rFonts w:ascii="微软雅黑" w:eastAsia="微软雅黑" w:hAnsi="微软雅黑" w:cs="Calibri"/>
        </w:rPr>
      </w:pPr>
    </w:p>
    <w:p w14:paraId="11B912DA" w14:textId="77777777" w:rsidR="00DB7602" w:rsidRPr="00E65965" w:rsidRDefault="00DB7602" w:rsidP="00DB7602">
      <w:pPr>
        <w:rPr>
          <w:rFonts w:ascii="微软雅黑" w:eastAsia="微软雅黑" w:hAnsi="微软雅黑" w:cs="Calibri"/>
        </w:rPr>
      </w:pPr>
    </w:p>
    <w:p w14:paraId="0414F8EF" w14:textId="77777777" w:rsidR="00DB7602" w:rsidRPr="00E65965" w:rsidRDefault="00DB7602" w:rsidP="00560C1C">
      <w:pPr>
        <w:rPr>
          <w:rFonts w:ascii="微软雅黑" w:eastAsia="微软雅黑" w:hAnsi="微软雅黑" w:cs="Calibri"/>
        </w:rPr>
      </w:pPr>
    </w:p>
    <w:p w14:paraId="339EA418" w14:textId="45185CA1" w:rsidR="00DB7602" w:rsidRPr="00E65965" w:rsidRDefault="00DB7602" w:rsidP="00560C1C">
      <w:pPr>
        <w:tabs>
          <w:tab w:val="left" w:pos="870"/>
        </w:tabs>
        <w:rPr>
          <w:rFonts w:ascii="微软雅黑" w:eastAsia="微软雅黑" w:hAnsi="微软雅黑" w:cs="Calibri"/>
        </w:rPr>
      </w:pPr>
    </w:p>
    <w:p w14:paraId="6809FA31" w14:textId="77777777" w:rsidR="00DB7602" w:rsidRPr="00E65965" w:rsidRDefault="00DB7602" w:rsidP="00DB7602">
      <w:pPr>
        <w:rPr>
          <w:rFonts w:ascii="微软雅黑" w:eastAsia="微软雅黑" w:hAnsi="微软雅黑" w:cs="Calibri"/>
        </w:rPr>
      </w:pPr>
    </w:p>
    <w:p w14:paraId="61D022F5" w14:textId="77777777" w:rsidR="00DB7602" w:rsidRPr="00E65965" w:rsidRDefault="00DB7602" w:rsidP="00DB7602">
      <w:pPr>
        <w:rPr>
          <w:rFonts w:ascii="微软雅黑" w:eastAsia="微软雅黑" w:hAnsi="微软雅黑" w:cs="Calibri"/>
        </w:rPr>
      </w:pPr>
    </w:p>
    <w:p w14:paraId="08DA0632" w14:textId="77777777" w:rsidR="00DB7602" w:rsidRPr="00E65965" w:rsidRDefault="00DB7602" w:rsidP="00DB7602">
      <w:pPr>
        <w:rPr>
          <w:rFonts w:ascii="微软雅黑" w:eastAsia="微软雅黑" w:hAnsi="微软雅黑" w:cs="Calibri"/>
        </w:rPr>
      </w:pPr>
    </w:p>
    <w:p w14:paraId="2F2C62F0" w14:textId="77777777" w:rsidR="00DB7602" w:rsidRPr="00E65965" w:rsidRDefault="00DB7602" w:rsidP="00DB7602">
      <w:pPr>
        <w:rPr>
          <w:rFonts w:ascii="微软雅黑" w:eastAsia="微软雅黑" w:hAnsi="微软雅黑" w:cs="Calibri"/>
        </w:rPr>
      </w:pPr>
    </w:p>
    <w:p w14:paraId="54DC628F" w14:textId="77777777" w:rsidR="00DB7602" w:rsidRPr="00E65965" w:rsidRDefault="00DB7602" w:rsidP="00DB7602">
      <w:pPr>
        <w:rPr>
          <w:rFonts w:ascii="微软雅黑" w:eastAsia="微软雅黑" w:hAnsi="微软雅黑" w:cs="Calibri"/>
        </w:rPr>
      </w:pPr>
    </w:p>
    <w:p w14:paraId="25BDEBD5" w14:textId="77777777" w:rsidR="00DB7602" w:rsidRPr="00E65965" w:rsidRDefault="00DB7602" w:rsidP="00DB7602">
      <w:pPr>
        <w:rPr>
          <w:rFonts w:ascii="微软雅黑" w:eastAsia="微软雅黑" w:hAnsi="微软雅黑" w:cs="Calibri"/>
        </w:rPr>
      </w:pPr>
    </w:p>
    <w:p w14:paraId="020D02BB" w14:textId="77777777" w:rsidR="00DB7602" w:rsidRPr="00E65965" w:rsidRDefault="00DB7602" w:rsidP="00DB7602">
      <w:pPr>
        <w:rPr>
          <w:rFonts w:ascii="微软雅黑" w:eastAsia="微软雅黑" w:hAnsi="微软雅黑" w:cs="Calibri"/>
        </w:rPr>
      </w:pPr>
    </w:p>
    <w:p w14:paraId="76C2C84A" w14:textId="77777777" w:rsidR="00DB7602" w:rsidRPr="00E65965" w:rsidRDefault="00DB7602" w:rsidP="00DB7602">
      <w:pPr>
        <w:tabs>
          <w:tab w:val="left" w:pos="1014"/>
        </w:tabs>
        <w:rPr>
          <w:rFonts w:ascii="微软雅黑" w:eastAsia="微软雅黑" w:hAnsi="微软雅黑" w:cs="Calibri"/>
        </w:rPr>
        <w:sectPr w:rsidR="00DB7602" w:rsidRPr="00E65965" w:rsidSect="00E74CB2">
          <w:headerReference w:type="even" r:id="rId8"/>
          <w:headerReference w:type="default" r:id="rId9"/>
          <w:footerReference w:type="even" r:id="rId10"/>
          <w:footerReference w:type="default" r:id="rId11"/>
          <w:headerReference w:type="first" r:id="rId12"/>
          <w:footerReference w:type="first" r:id="rId13"/>
          <w:pgSz w:w="11907" w:h="16840" w:code="9"/>
          <w:pgMar w:top="1800" w:right="1440" w:bottom="1440" w:left="1440" w:header="1800" w:footer="864" w:gutter="0"/>
          <w:cols w:space="720"/>
          <w:docGrid w:linePitch="272"/>
        </w:sectPr>
      </w:pPr>
      <w:r w:rsidRPr="00E65965">
        <w:rPr>
          <w:rFonts w:ascii="微软雅黑" w:eastAsia="微软雅黑" w:hAnsi="微软雅黑" w:cs="Calibri"/>
        </w:rPr>
        <w:tab/>
      </w:r>
    </w:p>
    <w:p w14:paraId="47CC439A" w14:textId="52A66308" w:rsidR="00DB7602" w:rsidRPr="00560C1C" w:rsidRDefault="00DB7602" w:rsidP="00560C1C">
      <w:pPr>
        <w:pStyle w:val="Heading1"/>
        <w:numPr>
          <w:ilvl w:val="0"/>
          <w:numId w:val="0"/>
        </w:numPr>
        <w:rPr>
          <w:rFonts w:ascii="微软雅黑" w:eastAsia="微软雅黑" w:hAnsi="微软雅黑" w:cs="Calibri"/>
          <w:kern w:val="28"/>
        </w:rPr>
      </w:pPr>
      <w:bookmarkStart w:id="5" w:name="_Toc510941756"/>
      <w:bookmarkStart w:id="6" w:name="_Toc111473558"/>
      <w:bookmarkEnd w:id="0"/>
      <w:bookmarkEnd w:id="1"/>
      <w:bookmarkEnd w:id="2"/>
      <w:r w:rsidRPr="00E65965">
        <w:rPr>
          <w:rFonts w:ascii="微软雅黑" w:eastAsia="微软雅黑" w:hAnsi="微软雅黑" w:cs="Calibri"/>
          <w:kern w:val="28"/>
        </w:rPr>
        <w:lastRenderedPageBreak/>
        <w:t>Revision Summary</w:t>
      </w:r>
      <w:bookmarkStart w:id="7" w:name="_Toc64948534"/>
      <w:bookmarkStart w:id="8" w:name="_Toc510941757"/>
      <w:bookmarkEnd w:id="5"/>
      <w:bookmarkEnd w:id="6"/>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3"/>
        <w:gridCol w:w="992"/>
        <w:gridCol w:w="4111"/>
        <w:gridCol w:w="1276"/>
        <w:gridCol w:w="1276"/>
      </w:tblGrid>
      <w:tr w:rsidR="00DB7602" w:rsidRPr="00E65965" w14:paraId="67B4B666" w14:textId="77777777" w:rsidTr="002555BE">
        <w:trPr>
          <w:trHeight w:val="318"/>
          <w:tblHeader/>
        </w:trPr>
        <w:tc>
          <w:tcPr>
            <w:tcW w:w="1163" w:type="dxa"/>
            <w:shd w:val="pct12" w:color="auto" w:fill="FFFFFF"/>
          </w:tcPr>
          <w:p w14:paraId="024A4E4E" w14:textId="77777777" w:rsidR="00DB7602" w:rsidRPr="00E65965" w:rsidRDefault="00DB7602" w:rsidP="00E74CB2">
            <w:pPr>
              <w:pStyle w:val="TableHeader"/>
              <w:rPr>
                <w:rFonts w:ascii="微软雅黑" w:eastAsia="微软雅黑" w:hAnsi="微软雅黑" w:cs="Calibri"/>
                <w:sz w:val="16"/>
                <w:szCs w:val="16"/>
              </w:rPr>
            </w:pPr>
            <w:r w:rsidRPr="00E65965">
              <w:rPr>
                <w:rFonts w:ascii="微软雅黑" w:eastAsia="微软雅黑" w:hAnsi="微软雅黑" w:cs="Calibri"/>
                <w:sz w:val="16"/>
                <w:szCs w:val="16"/>
              </w:rPr>
              <w:t>Version No.</w:t>
            </w:r>
          </w:p>
        </w:tc>
        <w:tc>
          <w:tcPr>
            <w:tcW w:w="992" w:type="dxa"/>
            <w:shd w:val="pct12" w:color="auto" w:fill="FFFFFF"/>
          </w:tcPr>
          <w:p w14:paraId="77AAB444" w14:textId="77777777" w:rsidR="00DB7602" w:rsidRPr="00E65965" w:rsidRDefault="00DB7602" w:rsidP="00E74CB2">
            <w:pPr>
              <w:pStyle w:val="TableHeader"/>
              <w:rPr>
                <w:rFonts w:ascii="微软雅黑" w:eastAsia="微软雅黑" w:hAnsi="微软雅黑" w:cs="Calibri"/>
                <w:sz w:val="16"/>
                <w:szCs w:val="16"/>
              </w:rPr>
            </w:pPr>
            <w:r w:rsidRPr="00E65965">
              <w:rPr>
                <w:rFonts w:ascii="微软雅黑" w:eastAsia="微软雅黑" w:hAnsi="微软雅黑" w:cs="Calibri"/>
                <w:sz w:val="16"/>
                <w:szCs w:val="16"/>
              </w:rPr>
              <w:t>Date</w:t>
            </w:r>
          </w:p>
        </w:tc>
        <w:tc>
          <w:tcPr>
            <w:tcW w:w="4111" w:type="dxa"/>
            <w:shd w:val="pct12" w:color="auto" w:fill="FFFFFF"/>
          </w:tcPr>
          <w:p w14:paraId="6AD27BCE" w14:textId="77777777" w:rsidR="00DB7602" w:rsidRPr="00E65965" w:rsidRDefault="00DB7602" w:rsidP="00E74CB2">
            <w:pPr>
              <w:pStyle w:val="TableHeader"/>
              <w:rPr>
                <w:rFonts w:ascii="微软雅黑" w:eastAsia="微软雅黑" w:hAnsi="微软雅黑" w:cs="Calibri"/>
                <w:sz w:val="16"/>
                <w:szCs w:val="16"/>
              </w:rPr>
            </w:pPr>
            <w:r w:rsidRPr="00E65965">
              <w:rPr>
                <w:rFonts w:ascii="微软雅黑" w:eastAsia="微软雅黑" w:hAnsi="微软雅黑" w:cs="Calibri"/>
                <w:sz w:val="16"/>
                <w:szCs w:val="16"/>
              </w:rPr>
              <w:t>Revision Description</w:t>
            </w:r>
          </w:p>
        </w:tc>
        <w:tc>
          <w:tcPr>
            <w:tcW w:w="1276" w:type="dxa"/>
            <w:shd w:val="pct12" w:color="auto" w:fill="FFFFFF"/>
          </w:tcPr>
          <w:p w14:paraId="27E47C5B" w14:textId="77777777" w:rsidR="00DB7602" w:rsidRPr="00E65965" w:rsidRDefault="00DB7602" w:rsidP="00E74CB2">
            <w:pPr>
              <w:pStyle w:val="TableHeader"/>
              <w:rPr>
                <w:rFonts w:ascii="微软雅黑" w:eastAsia="微软雅黑" w:hAnsi="微软雅黑" w:cs="Calibri"/>
                <w:sz w:val="16"/>
                <w:szCs w:val="16"/>
              </w:rPr>
            </w:pPr>
            <w:r w:rsidRPr="00E65965">
              <w:rPr>
                <w:rFonts w:ascii="微软雅黑" w:eastAsia="微软雅黑" w:hAnsi="微软雅黑" w:cs="Calibri"/>
                <w:sz w:val="16"/>
                <w:szCs w:val="16"/>
              </w:rPr>
              <w:t>Author(s)</w:t>
            </w:r>
          </w:p>
        </w:tc>
        <w:tc>
          <w:tcPr>
            <w:tcW w:w="1276" w:type="dxa"/>
            <w:shd w:val="pct12" w:color="auto" w:fill="FFFFFF"/>
          </w:tcPr>
          <w:p w14:paraId="038385E8" w14:textId="77777777" w:rsidR="00DB7602" w:rsidRPr="00E65965" w:rsidRDefault="00DB7602" w:rsidP="00E74CB2">
            <w:pPr>
              <w:pStyle w:val="TableHeader"/>
              <w:rPr>
                <w:rFonts w:ascii="微软雅黑" w:eastAsia="微软雅黑" w:hAnsi="微软雅黑" w:cs="Calibri"/>
                <w:sz w:val="16"/>
                <w:szCs w:val="16"/>
              </w:rPr>
            </w:pPr>
            <w:r w:rsidRPr="00E65965">
              <w:rPr>
                <w:rFonts w:ascii="微软雅黑" w:eastAsia="微软雅黑" w:hAnsi="微软雅黑" w:cs="Calibri"/>
                <w:sz w:val="16"/>
                <w:szCs w:val="16"/>
              </w:rPr>
              <w:t>Approver(s)</w:t>
            </w:r>
          </w:p>
        </w:tc>
      </w:tr>
      <w:tr w:rsidR="00DB7602" w:rsidRPr="00E65965" w14:paraId="498668D0" w14:textId="77777777" w:rsidTr="009D3386">
        <w:trPr>
          <w:trHeight w:val="273"/>
        </w:trPr>
        <w:tc>
          <w:tcPr>
            <w:tcW w:w="1163" w:type="dxa"/>
          </w:tcPr>
          <w:p w14:paraId="1AC64BD6" w14:textId="070E7CC7" w:rsidR="00DB7602" w:rsidRPr="00E65965" w:rsidRDefault="00DB7602" w:rsidP="00E74CB2">
            <w:pPr>
              <w:pStyle w:val="TableTextLeft"/>
              <w:rPr>
                <w:rFonts w:ascii="微软雅黑" w:eastAsia="微软雅黑" w:hAnsi="微软雅黑" w:cs="Calibri"/>
                <w:sz w:val="16"/>
                <w:szCs w:val="16"/>
                <w:lang w:eastAsia="zh-CN"/>
              </w:rPr>
            </w:pPr>
            <w:r w:rsidRPr="00E65965">
              <w:rPr>
                <w:rFonts w:ascii="微软雅黑" w:eastAsia="微软雅黑" w:hAnsi="微软雅黑" w:cs="Calibri"/>
                <w:sz w:val="16"/>
                <w:szCs w:val="16"/>
                <w:lang w:eastAsia="zh-CN"/>
              </w:rPr>
              <w:t>V</w:t>
            </w:r>
            <w:r w:rsidR="00537B42">
              <w:rPr>
                <w:rFonts w:ascii="微软雅黑" w:eastAsia="微软雅黑" w:hAnsi="微软雅黑" w:cs="Calibri"/>
                <w:sz w:val="16"/>
                <w:szCs w:val="16"/>
                <w:lang w:eastAsia="zh-CN"/>
              </w:rPr>
              <w:t>0.1</w:t>
            </w:r>
          </w:p>
        </w:tc>
        <w:tc>
          <w:tcPr>
            <w:tcW w:w="992" w:type="dxa"/>
          </w:tcPr>
          <w:p w14:paraId="44580FFB" w14:textId="7B03D06A" w:rsidR="00DB7602" w:rsidRPr="00E65965" w:rsidRDefault="00DB7602" w:rsidP="00E74CB2">
            <w:pPr>
              <w:pStyle w:val="TableTextLeft"/>
              <w:rPr>
                <w:rFonts w:ascii="微软雅黑" w:eastAsia="微软雅黑" w:hAnsi="微软雅黑" w:cs="Calibri"/>
                <w:sz w:val="16"/>
                <w:szCs w:val="16"/>
                <w:lang w:eastAsia="zh-CN"/>
              </w:rPr>
            </w:pPr>
          </w:p>
        </w:tc>
        <w:tc>
          <w:tcPr>
            <w:tcW w:w="4111" w:type="dxa"/>
          </w:tcPr>
          <w:p w14:paraId="0169F5B7" w14:textId="77777777" w:rsidR="00DB7602" w:rsidRPr="00E65965" w:rsidRDefault="00DB7602" w:rsidP="00E74CB2">
            <w:pPr>
              <w:pStyle w:val="TableTextLeft"/>
              <w:rPr>
                <w:rFonts w:ascii="微软雅黑" w:eastAsia="微软雅黑" w:hAnsi="微软雅黑" w:cs="Calibri"/>
                <w:sz w:val="16"/>
                <w:szCs w:val="16"/>
                <w:lang w:eastAsia="zh-CN"/>
              </w:rPr>
            </w:pPr>
          </w:p>
        </w:tc>
        <w:tc>
          <w:tcPr>
            <w:tcW w:w="1276" w:type="dxa"/>
          </w:tcPr>
          <w:p w14:paraId="590425AD" w14:textId="3A49AA49" w:rsidR="00DB7602" w:rsidRPr="00E65965" w:rsidRDefault="00284106" w:rsidP="00E74CB2">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Shi </w:t>
            </w:r>
            <w:r w:rsidR="000328CA">
              <w:rPr>
                <w:rFonts w:ascii="微软雅黑" w:eastAsia="微软雅黑" w:hAnsi="微软雅黑" w:cs="Calibri"/>
                <w:sz w:val="16"/>
                <w:szCs w:val="16"/>
                <w:lang w:eastAsia="zh-CN"/>
              </w:rPr>
              <w:t>Guofeng</w:t>
            </w:r>
          </w:p>
        </w:tc>
        <w:tc>
          <w:tcPr>
            <w:tcW w:w="1276" w:type="dxa"/>
          </w:tcPr>
          <w:p w14:paraId="0F264088" w14:textId="77777777" w:rsidR="00DB7602" w:rsidRPr="00E65965" w:rsidRDefault="00DB7602" w:rsidP="00E74CB2">
            <w:pPr>
              <w:pStyle w:val="TableTextLeft"/>
              <w:rPr>
                <w:rFonts w:ascii="微软雅黑" w:eastAsia="微软雅黑" w:hAnsi="微软雅黑" w:cs="Calibri"/>
                <w:sz w:val="16"/>
                <w:szCs w:val="16"/>
                <w:lang w:eastAsia="zh-CN"/>
              </w:rPr>
            </w:pPr>
          </w:p>
        </w:tc>
      </w:tr>
      <w:tr w:rsidR="00DB7602" w:rsidRPr="00E65965" w14:paraId="13E29B68" w14:textId="77777777" w:rsidTr="009D3386">
        <w:trPr>
          <w:trHeight w:val="273"/>
        </w:trPr>
        <w:tc>
          <w:tcPr>
            <w:tcW w:w="1163" w:type="dxa"/>
          </w:tcPr>
          <w:p w14:paraId="446FD15F" w14:textId="184243E2" w:rsidR="00DB7602" w:rsidRPr="00E65965" w:rsidRDefault="003C6EA1"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0.2</w:t>
            </w:r>
          </w:p>
        </w:tc>
        <w:tc>
          <w:tcPr>
            <w:tcW w:w="992" w:type="dxa"/>
          </w:tcPr>
          <w:p w14:paraId="10C0133D" w14:textId="6ED0DFE4" w:rsidR="00DB7602" w:rsidRPr="00E65965" w:rsidRDefault="003C6EA1"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0220225</w:t>
            </w:r>
          </w:p>
        </w:tc>
        <w:tc>
          <w:tcPr>
            <w:tcW w:w="4111" w:type="dxa"/>
          </w:tcPr>
          <w:p w14:paraId="15436D05" w14:textId="3D37293A" w:rsidR="00284106" w:rsidRPr="00284106" w:rsidRDefault="00284106" w:rsidP="00284106">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sidRPr="00284106">
              <w:rPr>
                <w:rFonts w:ascii="微软雅黑" w:eastAsia="微软雅黑" w:hAnsi="微软雅黑" w:cs="Calibri" w:hint="eastAsia"/>
                <w:sz w:val="16"/>
                <w:szCs w:val="16"/>
                <w:lang w:eastAsia="zh-CN"/>
              </w:rPr>
              <w:t>资讯加油站是在友邦体系外，资讯加油站的</w:t>
            </w:r>
            <w:r w:rsidR="00F9638B">
              <w:rPr>
                <w:rFonts w:ascii="微软雅黑" w:eastAsia="微软雅黑" w:hAnsi="微软雅黑" w:cs="Calibri" w:hint="eastAsia"/>
                <w:sz w:val="16"/>
                <w:szCs w:val="16"/>
                <w:lang w:eastAsia="zh-CN"/>
              </w:rPr>
              <w:t>待识别</w:t>
            </w:r>
            <w:r w:rsidR="002F163C">
              <w:rPr>
                <w:rFonts w:ascii="微软雅黑" w:eastAsia="微软雅黑" w:hAnsi="微软雅黑" w:cs="Calibri" w:hint="eastAsia"/>
                <w:sz w:val="16"/>
                <w:szCs w:val="16"/>
                <w:lang w:eastAsia="zh-CN"/>
              </w:rPr>
              <w:t>访客</w:t>
            </w:r>
            <w:r w:rsidRPr="00284106">
              <w:rPr>
                <w:rFonts w:ascii="微软雅黑" w:eastAsia="微软雅黑" w:hAnsi="微软雅黑" w:cs="Calibri" w:hint="eastAsia"/>
                <w:sz w:val="16"/>
                <w:szCs w:val="16"/>
                <w:lang w:eastAsia="zh-CN"/>
              </w:rPr>
              <w:t>，及旅程，线索不能对接到Navi。</w:t>
            </w:r>
          </w:p>
          <w:p w14:paraId="56BA2445" w14:textId="7CE7EF67" w:rsidR="00284106" w:rsidRPr="00284106" w:rsidRDefault="00284106" w:rsidP="00284106">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Pr="00284106">
              <w:rPr>
                <w:rFonts w:ascii="微软雅黑" w:eastAsia="微软雅黑" w:hAnsi="微软雅黑" w:cs="Calibri" w:hint="eastAsia"/>
                <w:sz w:val="16"/>
                <w:szCs w:val="16"/>
                <w:lang w:eastAsia="zh-CN"/>
              </w:rPr>
              <w:t>经营日志的内容合并至CRM FS中</w:t>
            </w:r>
          </w:p>
          <w:p w14:paraId="3E0E4189" w14:textId="68D83714" w:rsidR="00284106" w:rsidRPr="00284106" w:rsidRDefault="00284106" w:rsidP="00284106">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3. </w:t>
            </w:r>
            <w:r w:rsidRPr="00284106">
              <w:rPr>
                <w:rFonts w:ascii="微软雅黑" w:eastAsia="微软雅黑" w:hAnsi="微软雅黑" w:cs="Calibri" w:hint="eastAsia"/>
                <w:sz w:val="16"/>
                <w:szCs w:val="16"/>
                <w:lang w:eastAsia="zh-CN"/>
              </w:rPr>
              <w:t>准增员数据同步至赢家友约的处理时效为T+5分钟</w:t>
            </w:r>
          </w:p>
          <w:p w14:paraId="33AEC9F3" w14:textId="49C5F36D" w:rsidR="00DB7602" w:rsidRPr="00E65965" w:rsidRDefault="00284106" w:rsidP="00284106">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xml:space="preserve">. </w:t>
            </w:r>
            <w:r w:rsidRPr="00284106">
              <w:rPr>
                <w:rFonts w:ascii="微软雅黑" w:eastAsia="微软雅黑" w:hAnsi="微软雅黑" w:cs="Calibri" w:hint="eastAsia"/>
                <w:sz w:val="16"/>
                <w:szCs w:val="16"/>
                <w:lang w:eastAsia="zh-CN"/>
              </w:rPr>
              <w:t>其它确认的信息更新详见附件FS.</w:t>
            </w:r>
          </w:p>
        </w:tc>
        <w:tc>
          <w:tcPr>
            <w:tcW w:w="1276" w:type="dxa"/>
          </w:tcPr>
          <w:p w14:paraId="5386515C" w14:textId="3E9799F1" w:rsidR="00DB7602" w:rsidRPr="00E65965" w:rsidRDefault="00284106" w:rsidP="00E74CB2">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Shi </w:t>
            </w:r>
            <w:r>
              <w:rPr>
                <w:rFonts w:ascii="微软雅黑" w:eastAsia="微软雅黑" w:hAnsi="微软雅黑" w:cs="Calibri" w:hint="eastAsia"/>
                <w:sz w:val="16"/>
                <w:szCs w:val="16"/>
                <w:lang w:eastAsia="zh-CN"/>
              </w:rPr>
              <w:t>G</w:t>
            </w:r>
            <w:r>
              <w:rPr>
                <w:rFonts w:ascii="微软雅黑" w:eastAsia="微软雅黑" w:hAnsi="微软雅黑" w:cs="Calibri"/>
                <w:sz w:val="16"/>
                <w:szCs w:val="16"/>
                <w:lang w:eastAsia="zh-CN"/>
              </w:rPr>
              <w:t>uofeng</w:t>
            </w:r>
          </w:p>
        </w:tc>
        <w:tc>
          <w:tcPr>
            <w:tcW w:w="1276" w:type="dxa"/>
          </w:tcPr>
          <w:p w14:paraId="62EC0758" w14:textId="77777777" w:rsidR="00DB7602" w:rsidRPr="00E65965" w:rsidRDefault="00DB7602" w:rsidP="00E74CB2">
            <w:pPr>
              <w:pStyle w:val="TableTextLeft"/>
              <w:rPr>
                <w:rFonts w:ascii="微软雅黑" w:eastAsia="微软雅黑" w:hAnsi="微软雅黑" w:cs="Calibri"/>
                <w:sz w:val="16"/>
                <w:szCs w:val="16"/>
                <w:lang w:eastAsia="zh-CN"/>
              </w:rPr>
            </w:pPr>
          </w:p>
        </w:tc>
      </w:tr>
      <w:tr w:rsidR="003F6D89" w:rsidRPr="00E65965" w14:paraId="13062118" w14:textId="77777777" w:rsidTr="009D3386">
        <w:trPr>
          <w:trHeight w:val="273"/>
        </w:trPr>
        <w:tc>
          <w:tcPr>
            <w:tcW w:w="1163" w:type="dxa"/>
          </w:tcPr>
          <w:p w14:paraId="5E260A76" w14:textId="21F9BC5F" w:rsidR="003F6D89" w:rsidRDefault="003F6D89"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V0</w:t>
            </w:r>
            <w:r>
              <w:rPr>
                <w:rFonts w:ascii="微软雅黑" w:eastAsia="微软雅黑" w:hAnsi="微软雅黑" w:cs="Calibri"/>
                <w:sz w:val="16"/>
                <w:szCs w:val="16"/>
                <w:lang w:eastAsia="zh-CN"/>
              </w:rPr>
              <w:t>.3</w:t>
            </w:r>
          </w:p>
        </w:tc>
        <w:tc>
          <w:tcPr>
            <w:tcW w:w="992" w:type="dxa"/>
          </w:tcPr>
          <w:p w14:paraId="746C3438" w14:textId="2DDF12AE" w:rsidR="003F6D89" w:rsidRDefault="003F6D89"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w:t>
            </w:r>
            <w:r w:rsidR="00251F27">
              <w:rPr>
                <w:rFonts w:ascii="微软雅黑" w:eastAsia="微软雅黑" w:hAnsi="微软雅黑" w:cs="Calibri"/>
                <w:sz w:val="16"/>
                <w:szCs w:val="16"/>
                <w:lang w:eastAsia="zh-CN"/>
              </w:rPr>
              <w:t>301</w:t>
            </w:r>
          </w:p>
        </w:tc>
        <w:tc>
          <w:tcPr>
            <w:tcW w:w="4111" w:type="dxa"/>
          </w:tcPr>
          <w:p w14:paraId="1DBC941F" w14:textId="557C7AFC" w:rsidR="003F6D89" w:rsidRPr="003F6D89" w:rsidRDefault="003F6D89"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sidRPr="003F6D89">
              <w:rPr>
                <w:rFonts w:ascii="微软雅黑" w:eastAsia="微软雅黑" w:hAnsi="微软雅黑" w:cs="Calibri" w:hint="eastAsia"/>
                <w:sz w:val="16"/>
                <w:szCs w:val="16"/>
                <w:lang w:eastAsia="zh-CN"/>
              </w:rPr>
              <w:t>Pad版本新建客户，保留从【通讯录】导入功能</w:t>
            </w:r>
          </w:p>
          <w:p w14:paraId="668B2427" w14:textId="7FF1F923" w:rsidR="003F6D89" w:rsidRPr="003F6D89" w:rsidRDefault="003F6D89" w:rsidP="003F6D89">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Pr="003F6D89">
              <w:rPr>
                <w:rFonts w:ascii="微软雅黑" w:eastAsia="微软雅黑" w:hAnsi="微软雅黑" w:cs="Calibri" w:hint="eastAsia"/>
                <w:sz w:val="16"/>
                <w:szCs w:val="16"/>
                <w:lang w:eastAsia="zh-CN"/>
              </w:rPr>
              <w:t>新建客户录入表单中增加客户证件类型和证件号码，并增加证件号码提醒功能。</w:t>
            </w:r>
          </w:p>
          <w:p w14:paraId="02F6E388" w14:textId="083DF32C" w:rsidR="003F6D89" w:rsidRPr="003F6D89" w:rsidRDefault="003F6D89" w:rsidP="003F6D89">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3. </w:t>
            </w:r>
            <w:r w:rsidRPr="003F6D89">
              <w:rPr>
                <w:rFonts w:ascii="微软雅黑" w:eastAsia="微软雅黑" w:hAnsi="微软雅黑" w:cs="Calibri" w:hint="eastAsia"/>
                <w:sz w:val="16"/>
                <w:szCs w:val="16"/>
                <w:lang w:eastAsia="zh-CN"/>
              </w:rPr>
              <w:t>客户地址，根据营销员BU所在分公司及城市默认省市信息，可以修改。</w:t>
            </w:r>
          </w:p>
          <w:p w14:paraId="54839971" w14:textId="3B691636" w:rsidR="003F6D89" w:rsidRPr="003F6D89" w:rsidRDefault="003F6D89" w:rsidP="003F6D89">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4. </w:t>
            </w:r>
            <w:r w:rsidRPr="003F6D89">
              <w:rPr>
                <w:rFonts w:ascii="微软雅黑" w:eastAsia="微软雅黑" w:hAnsi="微软雅黑" w:cs="Calibri" w:hint="eastAsia"/>
                <w:sz w:val="16"/>
                <w:szCs w:val="16"/>
                <w:lang w:eastAsia="zh-CN"/>
              </w:rPr>
              <w:t>7.2.11中第6点名单超市中的生日客户，续期客户，YRT客户，或者精选客户特殊通知</w:t>
            </w:r>
            <w:r>
              <w:rPr>
                <w:rFonts w:ascii="微软雅黑" w:eastAsia="微软雅黑" w:hAnsi="微软雅黑" w:cs="Calibri" w:hint="eastAsia"/>
                <w:sz w:val="16"/>
                <w:szCs w:val="16"/>
                <w:lang w:eastAsia="zh-CN"/>
              </w:rPr>
              <w:t>调整</w:t>
            </w:r>
          </w:p>
          <w:p w14:paraId="0ECA3089" w14:textId="439839B4" w:rsidR="003F6D89" w:rsidRPr="003F6D89" w:rsidRDefault="003F6D89" w:rsidP="003F6D89">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5. </w:t>
            </w:r>
            <w:r w:rsidRPr="003F6D89">
              <w:rPr>
                <w:rFonts w:ascii="微软雅黑" w:eastAsia="微软雅黑" w:hAnsi="微软雅黑" w:cs="Calibri" w:hint="eastAsia"/>
                <w:sz w:val="16"/>
                <w:szCs w:val="16"/>
                <w:lang w:eastAsia="zh-CN"/>
              </w:rPr>
              <w:t>互动客户改称为互动访客</w:t>
            </w:r>
          </w:p>
          <w:p w14:paraId="629481BF" w14:textId="786B8F56" w:rsidR="003F6D89" w:rsidRDefault="003F6D89" w:rsidP="003F6D89">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6. </w:t>
            </w:r>
            <w:r w:rsidRPr="003F6D89">
              <w:rPr>
                <w:rFonts w:ascii="微软雅黑" w:eastAsia="微软雅黑" w:hAnsi="微软雅黑" w:cs="Calibri" w:hint="eastAsia"/>
                <w:sz w:val="16"/>
                <w:szCs w:val="16"/>
                <w:lang w:eastAsia="zh-CN"/>
              </w:rPr>
              <w:t>名单超市中的生日客户，增加链接跳转到友</w:t>
            </w:r>
            <w:r w:rsidR="00307C67">
              <w:rPr>
                <w:rFonts w:ascii="微软雅黑" w:eastAsia="微软雅黑" w:hAnsi="微软雅黑" w:cs="Calibri" w:hint="eastAsia"/>
                <w:sz w:val="16"/>
                <w:szCs w:val="16"/>
                <w:lang w:eastAsia="zh-CN"/>
              </w:rPr>
              <w:t>资讯</w:t>
            </w:r>
            <w:r w:rsidRPr="003F6D89">
              <w:rPr>
                <w:rFonts w:ascii="微软雅黑" w:eastAsia="微软雅黑" w:hAnsi="微软雅黑" w:cs="Calibri" w:hint="eastAsia"/>
                <w:sz w:val="16"/>
                <w:szCs w:val="16"/>
                <w:lang w:eastAsia="zh-CN"/>
              </w:rPr>
              <w:t>的贺卡模块，默认为生日贺卡，并将客户姓名带入友</w:t>
            </w:r>
            <w:r w:rsidR="00307C67">
              <w:rPr>
                <w:rFonts w:ascii="微软雅黑" w:eastAsia="微软雅黑" w:hAnsi="微软雅黑" w:cs="Calibri" w:hint="eastAsia"/>
                <w:sz w:val="16"/>
                <w:szCs w:val="16"/>
                <w:lang w:eastAsia="zh-CN"/>
              </w:rPr>
              <w:t>资讯</w:t>
            </w:r>
            <w:r>
              <w:rPr>
                <w:rFonts w:ascii="微软雅黑" w:eastAsia="微软雅黑" w:hAnsi="微软雅黑" w:cs="Calibri" w:hint="eastAsia"/>
                <w:sz w:val="16"/>
                <w:szCs w:val="16"/>
                <w:lang w:eastAsia="zh-CN"/>
              </w:rPr>
              <w:t>.</w:t>
            </w:r>
          </w:p>
          <w:p w14:paraId="761C4300" w14:textId="0E931B9B" w:rsidR="003713C7" w:rsidRDefault="003713C7"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调整客户合并之后的手机号处理规则。</w:t>
            </w:r>
          </w:p>
        </w:tc>
        <w:tc>
          <w:tcPr>
            <w:tcW w:w="1276" w:type="dxa"/>
          </w:tcPr>
          <w:p w14:paraId="35433E2D" w14:textId="3DB28D90" w:rsidR="003F6D89" w:rsidRDefault="00617377"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6FB522D4" w14:textId="77777777" w:rsidR="003F6D89" w:rsidRPr="00E65965" w:rsidRDefault="003F6D89" w:rsidP="00E74CB2">
            <w:pPr>
              <w:pStyle w:val="TableTextLeft"/>
              <w:rPr>
                <w:rFonts w:ascii="微软雅黑" w:eastAsia="微软雅黑" w:hAnsi="微软雅黑" w:cs="Calibri"/>
                <w:sz w:val="16"/>
                <w:szCs w:val="16"/>
                <w:lang w:eastAsia="zh-CN"/>
              </w:rPr>
            </w:pPr>
          </w:p>
        </w:tc>
      </w:tr>
      <w:tr w:rsidR="009D3386" w:rsidRPr="00E65965" w14:paraId="168D41AF" w14:textId="77777777" w:rsidTr="009D3386">
        <w:trPr>
          <w:trHeight w:val="273"/>
        </w:trPr>
        <w:tc>
          <w:tcPr>
            <w:tcW w:w="1163" w:type="dxa"/>
          </w:tcPr>
          <w:p w14:paraId="0BF81B36" w14:textId="74CF41B0" w:rsidR="009D3386" w:rsidRDefault="009D3386"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0.4</w:t>
            </w:r>
          </w:p>
        </w:tc>
        <w:tc>
          <w:tcPr>
            <w:tcW w:w="992" w:type="dxa"/>
          </w:tcPr>
          <w:p w14:paraId="48388F01" w14:textId="1AC802C1" w:rsidR="009D3386" w:rsidRDefault="00AB739F"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0220313</w:t>
            </w:r>
          </w:p>
        </w:tc>
        <w:tc>
          <w:tcPr>
            <w:tcW w:w="4111" w:type="dxa"/>
          </w:tcPr>
          <w:p w14:paraId="3CD2EF88" w14:textId="119E46FF" w:rsidR="009D3386" w:rsidRDefault="00AB739F"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根据用户反馈更新F</w:t>
            </w:r>
            <w:r>
              <w:rPr>
                <w:rFonts w:ascii="微软雅黑" w:eastAsia="微软雅黑" w:hAnsi="微软雅黑" w:cs="Calibri"/>
                <w:sz w:val="16"/>
                <w:szCs w:val="16"/>
                <w:lang w:eastAsia="zh-CN"/>
              </w:rPr>
              <w:t>S.</w:t>
            </w:r>
          </w:p>
        </w:tc>
        <w:tc>
          <w:tcPr>
            <w:tcW w:w="1276" w:type="dxa"/>
          </w:tcPr>
          <w:p w14:paraId="033C09E7" w14:textId="0EB8EF44" w:rsidR="009D3386" w:rsidRDefault="00703DA1"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3154A010" w14:textId="77777777" w:rsidR="009D3386" w:rsidRPr="00E65965" w:rsidRDefault="009D3386" w:rsidP="00E74CB2">
            <w:pPr>
              <w:pStyle w:val="TableTextLeft"/>
              <w:rPr>
                <w:rFonts w:ascii="微软雅黑" w:eastAsia="微软雅黑" w:hAnsi="微软雅黑" w:cs="Calibri"/>
                <w:sz w:val="16"/>
                <w:szCs w:val="16"/>
                <w:lang w:eastAsia="zh-CN"/>
              </w:rPr>
            </w:pPr>
          </w:p>
        </w:tc>
      </w:tr>
      <w:tr w:rsidR="00D46294" w:rsidRPr="00E65965" w14:paraId="4CD14532" w14:textId="77777777" w:rsidTr="009D3386">
        <w:trPr>
          <w:trHeight w:val="273"/>
        </w:trPr>
        <w:tc>
          <w:tcPr>
            <w:tcW w:w="1163" w:type="dxa"/>
          </w:tcPr>
          <w:p w14:paraId="49AFC871" w14:textId="5BFDB543" w:rsidR="00D46294" w:rsidRDefault="00D46294"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1.0</w:t>
            </w:r>
          </w:p>
        </w:tc>
        <w:tc>
          <w:tcPr>
            <w:tcW w:w="992" w:type="dxa"/>
          </w:tcPr>
          <w:p w14:paraId="77A969B2" w14:textId="11729C85" w:rsidR="00D46294" w:rsidRDefault="00D46294"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0220318</w:t>
            </w:r>
          </w:p>
        </w:tc>
        <w:tc>
          <w:tcPr>
            <w:tcW w:w="4111" w:type="dxa"/>
          </w:tcPr>
          <w:p w14:paraId="3948B8EA" w14:textId="2F60DA7B" w:rsidR="00D46294" w:rsidRDefault="00D46294"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增加E</w:t>
            </w:r>
            <w:r>
              <w:rPr>
                <w:rFonts w:ascii="微软雅黑" w:eastAsia="微软雅黑" w:hAnsi="微软雅黑" w:cs="Calibri"/>
                <w:sz w:val="16"/>
                <w:szCs w:val="16"/>
                <w:lang w:eastAsia="zh-CN"/>
              </w:rPr>
              <w:t>CM</w:t>
            </w:r>
            <w:r>
              <w:rPr>
                <w:rFonts w:ascii="微软雅黑" w:eastAsia="微软雅黑" w:hAnsi="微软雅黑" w:cs="Calibri" w:hint="eastAsia"/>
                <w:sz w:val="16"/>
                <w:szCs w:val="16"/>
                <w:lang w:eastAsia="zh-CN"/>
              </w:rPr>
              <w:t>活动名单展示功能</w:t>
            </w:r>
          </w:p>
        </w:tc>
        <w:tc>
          <w:tcPr>
            <w:tcW w:w="1276" w:type="dxa"/>
          </w:tcPr>
          <w:p w14:paraId="35EACE89" w14:textId="35206457" w:rsidR="00D46294" w:rsidRDefault="00D46294"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0C023C55" w14:textId="77777777" w:rsidR="00D46294" w:rsidRPr="00E65965" w:rsidRDefault="00D46294" w:rsidP="00E74CB2">
            <w:pPr>
              <w:pStyle w:val="TableTextLeft"/>
              <w:rPr>
                <w:rFonts w:ascii="微软雅黑" w:eastAsia="微软雅黑" w:hAnsi="微软雅黑" w:cs="Calibri"/>
                <w:sz w:val="16"/>
                <w:szCs w:val="16"/>
                <w:lang w:eastAsia="zh-CN"/>
              </w:rPr>
            </w:pPr>
          </w:p>
        </w:tc>
      </w:tr>
      <w:tr w:rsidR="00F9638B" w:rsidRPr="00E65965" w14:paraId="3AA3EF7C" w14:textId="77777777" w:rsidTr="009D3386">
        <w:trPr>
          <w:trHeight w:val="273"/>
        </w:trPr>
        <w:tc>
          <w:tcPr>
            <w:tcW w:w="1163" w:type="dxa"/>
          </w:tcPr>
          <w:p w14:paraId="4CD4DC9E" w14:textId="0F55EAD8" w:rsidR="00F9638B" w:rsidRDefault="00F9638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1.1</w:t>
            </w:r>
          </w:p>
        </w:tc>
        <w:tc>
          <w:tcPr>
            <w:tcW w:w="992" w:type="dxa"/>
          </w:tcPr>
          <w:p w14:paraId="1D20861F" w14:textId="4E8C2F45" w:rsidR="00F9638B" w:rsidRDefault="00F9638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0220319</w:t>
            </w:r>
          </w:p>
        </w:tc>
        <w:tc>
          <w:tcPr>
            <w:tcW w:w="4111" w:type="dxa"/>
          </w:tcPr>
          <w:p w14:paraId="641EEB9F" w14:textId="77777777" w:rsidR="00F9638B" w:rsidRDefault="00F9638B"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互动访客改称为</w:t>
            </w:r>
            <w:r w:rsidRPr="00F9638B">
              <w:rPr>
                <w:rFonts w:ascii="微软雅黑" w:eastAsia="微软雅黑" w:hAnsi="微软雅黑" w:cs="Calibri" w:hint="eastAsia"/>
                <w:sz w:val="16"/>
                <w:szCs w:val="16"/>
                <w:lang w:eastAsia="zh-CN"/>
              </w:rPr>
              <w:t>待识别访客</w:t>
            </w:r>
          </w:p>
          <w:p w14:paraId="1B54E85D" w14:textId="77777777" w:rsidR="003A35E5" w:rsidRDefault="003A35E5"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增加友客户首页显示说明</w:t>
            </w:r>
          </w:p>
          <w:p w14:paraId="3D11EE46" w14:textId="31C24808" w:rsidR="003A35E5" w:rsidRPr="003A35E5" w:rsidRDefault="003A35E5" w:rsidP="003A35E5">
            <w:pPr>
              <w:widowControl/>
              <w:rPr>
                <w:rFonts w:ascii="微软雅黑" w:eastAsia="微软雅黑" w:hAnsi="微软雅黑" w:cs="Calibri"/>
                <w:sz w:val="16"/>
                <w:szCs w:val="16"/>
                <w:lang w:eastAsia="zh-CN"/>
              </w:rPr>
            </w:pPr>
            <w:r w:rsidRPr="003A35E5">
              <w:rPr>
                <w:rFonts w:ascii="微软雅黑" w:eastAsia="微软雅黑" w:hAnsi="微软雅黑" w:cs="Calibri" w:hint="eastAsia"/>
                <w:sz w:val="16"/>
                <w:szCs w:val="16"/>
                <w:lang w:eastAsia="zh-CN"/>
              </w:rPr>
              <w:t>客户动线中的成交客户，加保意向客户新增按钮，及客户阶段判断逻辑调整</w:t>
            </w:r>
          </w:p>
          <w:p w14:paraId="03C61C3F" w14:textId="23F031B4" w:rsidR="003A35E5" w:rsidRPr="003A35E5" w:rsidRDefault="003A35E5" w:rsidP="003A35E5">
            <w:pPr>
              <w:widowControl/>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个人详情页对已经失效的保单也需要显示详情。</w:t>
            </w:r>
          </w:p>
        </w:tc>
        <w:tc>
          <w:tcPr>
            <w:tcW w:w="1276" w:type="dxa"/>
          </w:tcPr>
          <w:p w14:paraId="62364D37" w14:textId="67E56F08" w:rsidR="00F9638B" w:rsidRDefault="003A35E5"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583D16E3" w14:textId="77777777" w:rsidR="00F9638B" w:rsidRPr="00E65965" w:rsidRDefault="00F9638B" w:rsidP="00E74CB2">
            <w:pPr>
              <w:pStyle w:val="TableTextLeft"/>
              <w:rPr>
                <w:rFonts w:ascii="微软雅黑" w:eastAsia="微软雅黑" w:hAnsi="微软雅黑" w:cs="Calibri"/>
                <w:sz w:val="16"/>
                <w:szCs w:val="16"/>
                <w:lang w:eastAsia="zh-CN"/>
              </w:rPr>
            </w:pPr>
          </w:p>
        </w:tc>
      </w:tr>
      <w:tr w:rsidR="003B0ECC" w:rsidRPr="00E65965" w14:paraId="19CFE47E" w14:textId="77777777" w:rsidTr="009D3386">
        <w:trPr>
          <w:trHeight w:val="273"/>
        </w:trPr>
        <w:tc>
          <w:tcPr>
            <w:tcW w:w="1163" w:type="dxa"/>
          </w:tcPr>
          <w:p w14:paraId="3212AA96" w14:textId="2E58DFC5" w:rsidR="003B0ECC" w:rsidRDefault="003B0ECC"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1.2</w:t>
            </w:r>
          </w:p>
        </w:tc>
        <w:tc>
          <w:tcPr>
            <w:tcW w:w="992" w:type="dxa"/>
          </w:tcPr>
          <w:p w14:paraId="1126FEA8" w14:textId="2B94EFBB" w:rsidR="003B0ECC" w:rsidRDefault="003B0ECC"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0220323</w:t>
            </w:r>
          </w:p>
        </w:tc>
        <w:tc>
          <w:tcPr>
            <w:tcW w:w="4111" w:type="dxa"/>
          </w:tcPr>
          <w:p w14:paraId="4199BA24" w14:textId="3F5A282B" w:rsidR="003B0ECC" w:rsidRPr="00493C22" w:rsidRDefault="00451161"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删除</w:t>
            </w:r>
            <w:r w:rsidR="00493C22" w:rsidRPr="00493C22">
              <w:rPr>
                <w:rFonts w:ascii="微软雅黑" w:eastAsia="微软雅黑" w:hAnsi="微软雅黑" w:cs="Calibri" w:hint="eastAsia"/>
                <w:sz w:val="16"/>
                <w:szCs w:val="16"/>
                <w:lang w:eastAsia="zh-CN"/>
              </w:rPr>
              <w:t>跨月圈选辅助功能</w:t>
            </w:r>
          </w:p>
          <w:p w14:paraId="03FD0044" w14:textId="77777777" w:rsidR="00493C22" w:rsidRDefault="003A43E1"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更新待办和旅程库列表</w:t>
            </w:r>
          </w:p>
          <w:p w14:paraId="2004356C" w14:textId="196A5D10" w:rsidR="00451161" w:rsidRDefault="00451161"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基于U</w:t>
            </w:r>
            <w:r>
              <w:rPr>
                <w:rFonts w:ascii="微软雅黑" w:eastAsia="微软雅黑" w:hAnsi="微软雅黑" w:cs="Calibri"/>
                <w:sz w:val="16"/>
                <w:szCs w:val="16"/>
                <w:lang w:eastAsia="zh-CN"/>
              </w:rPr>
              <w:t>R</w:t>
            </w:r>
            <w:r>
              <w:rPr>
                <w:rFonts w:ascii="微软雅黑" w:eastAsia="微软雅黑" w:hAnsi="微软雅黑" w:cs="Calibri" w:hint="eastAsia"/>
                <w:sz w:val="16"/>
                <w:szCs w:val="16"/>
                <w:lang w:eastAsia="zh-CN"/>
              </w:rPr>
              <w:t>补充客户经营日志内容</w:t>
            </w:r>
          </w:p>
        </w:tc>
        <w:tc>
          <w:tcPr>
            <w:tcW w:w="1276" w:type="dxa"/>
          </w:tcPr>
          <w:p w14:paraId="5C822129" w14:textId="600F5DB7" w:rsidR="003B0ECC" w:rsidRDefault="003A43E1"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073F1331" w14:textId="77777777" w:rsidR="003B0ECC" w:rsidRPr="00E65965" w:rsidRDefault="003B0ECC" w:rsidP="00E74CB2">
            <w:pPr>
              <w:pStyle w:val="TableTextLeft"/>
              <w:rPr>
                <w:rFonts w:ascii="微软雅黑" w:eastAsia="微软雅黑" w:hAnsi="微软雅黑" w:cs="Calibri"/>
                <w:sz w:val="16"/>
                <w:szCs w:val="16"/>
                <w:lang w:eastAsia="zh-CN"/>
              </w:rPr>
            </w:pPr>
          </w:p>
        </w:tc>
      </w:tr>
      <w:tr w:rsidR="00675F7F" w:rsidRPr="00E65965" w14:paraId="6DE8C251" w14:textId="77777777" w:rsidTr="009D3386">
        <w:trPr>
          <w:trHeight w:val="273"/>
        </w:trPr>
        <w:tc>
          <w:tcPr>
            <w:tcW w:w="1163" w:type="dxa"/>
          </w:tcPr>
          <w:p w14:paraId="799C652B" w14:textId="693B5691" w:rsidR="00675F7F" w:rsidRDefault="00675F7F"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1.3</w:t>
            </w:r>
          </w:p>
        </w:tc>
        <w:tc>
          <w:tcPr>
            <w:tcW w:w="992" w:type="dxa"/>
          </w:tcPr>
          <w:p w14:paraId="7FE21B67" w14:textId="27E70D46" w:rsidR="00675F7F" w:rsidRDefault="00675F7F"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022032</w:t>
            </w:r>
            <w:r w:rsidR="0009079E">
              <w:rPr>
                <w:rFonts w:ascii="微软雅黑" w:eastAsia="微软雅黑" w:hAnsi="微软雅黑" w:cs="Calibri"/>
                <w:sz w:val="16"/>
                <w:szCs w:val="16"/>
                <w:lang w:eastAsia="zh-CN"/>
              </w:rPr>
              <w:t>7</w:t>
            </w:r>
          </w:p>
        </w:tc>
        <w:tc>
          <w:tcPr>
            <w:tcW w:w="4111" w:type="dxa"/>
          </w:tcPr>
          <w:p w14:paraId="56E9C832" w14:textId="65F4EF60" w:rsidR="00675F7F" w:rsidRDefault="00675F7F"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客户精选名单超市中增加老客户汇总表</w:t>
            </w:r>
          </w:p>
          <w:p w14:paraId="00901184" w14:textId="3C41128B" w:rsidR="0009079E" w:rsidRDefault="0009079E" w:rsidP="003F6D89">
            <w:pPr>
              <w:pStyle w:val="TableTextLeft"/>
              <w:rPr>
                <w:rFonts w:ascii="微软雅黑" w:eastAsia="微软雅黑" w:hAnsi="微软雅黑" w:cs="Calibri"/>
                <w:sz w:val="16"/>
                <w:szCs w:val="16"/>
                <w:lang w:eastAsia="zh-CN"/>
              </w:rPr>
            </w:pPr>
            <w:r w:rsidRPr="0009079E">
              <w:rPr>
                <w:rFonts w:ascii="微软雅黑" w:eastAsia="微软雅黑" w:hAnsi="微软雅黑" w:cs="Calibri" w:hint="eastAsia"/>
                <w:sz w:val="16"/>
                <w:szCs w:val="16"/>
                <w:lang w:eastAsia="zh-CN"/>
              </w:rPr>
              <w:t>新增7.2.3.6 管理客户标签</w:t>
            </w:r>
          </w:p>
          <w:p w14:paraId="06ABD0EC" w14:textId="77777777" w:rsidR="00D957D1" w:rsidRDefault="0009079E" w:rsidP="003F6D89">
            <w:pPr>
              <w:pStyle w:val="TableTextLeft"/>
              <w:rPr>
                <w:rFonts w:ascii="微软雅黑" w:eastAsia="微软雅黑" w:hAnsi="微软雅黑" w:cs="Calibri"/>
                <w:sz w:val="16"/>
                <w:szCs w:val="16"/>
                <w:lang w:eastAsia="zh-CN"/>
              </w:rPr>
            </w:pPr>
            <w:r w:rsidRPr="0009079E">
              <w:rPr>
                <w:rFonts w:ascii="微软雅黑" w:eastAsia="微软雅黑" w:hAnsi="微软雅黑" w:cs="Calibri" w:hint="eastAsia"/>
                <w:sz w:val="16"/>
                <w:szCs w:val="16"/>
                <w:lang w:eastAsia="zh-CN"/>
              </w:rPr>
              <w:t>访后日志问题5添加一个选项，并改成单选</w:t>
            </w:r>
          </w:p>
          <w:p w14:paraId="5C161036" w14:textId="77777777" w:rsidR="0009079E" w:rsidRDefault="0009079E" w:rsidP="003F6D89">
            <w:pPr>
              <w:pStyle w:val="TableTextLeft"/>
              <w:rPr>
                <w:rFonts w:ascii="微软雅黑" w:eastAsia="微软雅黑" w:hAnsi="微软雅黑" w:cs="Calibri"/>
                <w:sz w:val="16"/>
                <w:szCs w:val="16"/>
                <w:lang w:eastAsia="zh-CN"/>
              </w:rPr>
            </w:pPr>
            <w:r w:rsidRPr="0009079E">
              <w:rPr>
                <w:rFonts w:ascii="微软雅黑" w:eastAsia="微软雅黑" w:hAnsi="微软雅黑" w:cs="Calibri" w:hint="eastAsia"/>
                <w:sz w:val="16"/>
                <w:szCs w:val="16"/>
                <w:lang w:eastAsia="zh-CN"/>
              </w:rPr>
              <w:t>经营日志及随手记中，明确上传图片以3张为限</w:t>
            </w:r>
          </w:p>
          <w:p w14:paraId="20423721" w14:textId="221915B9" w:rsidR="0009079E" w:rsidRDefault="0009079E"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基于最新U</w:t>
            </w:r>
            <w:r>
              <w:rPr>
                <w:rFonts w:ascii="微软雅黑" w:eastAsia="微软雅黑" w:hAnsi="微软雅黑" w:cs="Calibri"/>
                <w:sz w:val="16"/>
                <w:szCs w:val="16"/>
                <w:lang w:eastAsia="zh-CN"/>
              </w:rPr>
              <w:t>IUX</w:t>
            </w:r>
            <w:r>
              <w:rPr>
                <w:rFonts w:ascii="微软雅黑" w:eastAsia="微软雅黑" w:hAnsi="微软雅黑" w:cs="Calibri" w:hint="eastAsia"/>
                <w:sz w:val="16"/>
                <w:szCs w:val="16"/>
                <w:lang w:eastAsia="zh-CN"/>
              </w:rPr>
              <w:t>设计图调整F</w:t>
            </w:r>
            <w:r>
              <w:rPr>
                <w:rFonts w:ascii="微软雅黑" w:eastAsia="微软雅黑" w:hAnsi="微软雅黑" w:cs="Calibri"/>
                <w:sz w:val="16"/>
                <w:szCs w:val="16"/>
                <w:lang w:eastAsia="zh-CN"/>
              </w:rPr>
              <w:t>S</w:t>
            </w:r>
          </w:p>
        </w:tc>
        <w:tc>
          <w:tcPr>
            <w:tcW w:w="1276" w:type="dxa"/>
          </w:tcPr>
          <w:p w14:paraId="2749B871" w14:textId="293FF329" w:rsidR="00675F7F" w:rsidRPr="0009079E" w:rsidRDefault="0009079E" w:rsidP="00E74CB2">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Shi Guofeng</w:t>
            </w:r>
          </w:p>
        </w:tc>
        <w:tc>
          <w:tcPr>
            <w:tcW w:w="1276" w:type="dxa"/>
          </w:tcPr>
          <w:p w14:paraId="52359D84" w14:textId="77777777" w:rsidR="00675F7F" w:rsidRPr="00E65965" w:rsidRDefault="00675F7F" w:rsidP="00E74CB2">
            <w:pPr>
              <w:pStyle w:val="TableTextLeft"/>
              <w:rPr>
                <w:rFonts w:ascii="微软雅黑" w:eastAsia="微软雅黑" w:hAnsi="微软雅黑" w:cs="Calibri"/>
                <w:sz w:val="16"/>
                <w:szCs w:val="16"/>
                <w:lang w:eastAsia="zh-CN"/>
              </w:rPr>
            </w:pPr>
          </w:p>
        </w:tc>
      </w:tr>
      <w:tr w:rsidR="00AC7908" w:rsidRPr="00E65965" w14:paraId="2F77E7D6" w14:textId="77777777" w:rsidTr="009D3386">
        <w:trPr>
          <w:trHeight w:val="273"/>
        </w:trPr>
        <w:tc>
          <w:tcPr>
            <w:tcW w:w="1163" w:type="dxa"/>
          </w:tcPr>
          <w:p w14:paraId="39FF1D1B" w14:textId="0D8F5135" w:rsidR="00AC7908" w:rsidRPr="0030291B" w:rsidRDefault="0030291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1.4</w:t>
            </w:r>
          </w:p>
        </w:tc>
        <w:tc>
          <w:tcPr>
            <w:tcW w:w="992" w:type="dxa"/>
          </w:tcPr>
          <w:p w14:paraId="0B0C76E5" w14:textId="7C5F04BB" w:rsidR="00AC7908" w:rsidRPr="0030291B" w:rsidRDefault="0030291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022040</w:t>
            </w:r>
            <w:r w:rsidR="000A0246">
              <w:rPr>
                <w:rFonts w:ascii="微软雅黑" w:eastAsia="微软雅黑" w:hAnsi="微软雅黑" w:cs="Calibri"/>
                <w:sz w:val="16"/>
                <w:szCs w:val="16"/>
                <w:lang w:eastAsia="zh-CN"/>
              </w:rPr>
              <w:t>6</w:t>
            </w:r>
          </w:p>
        </w:tc>
        <w:tc>
          <w:tcPr>
            <w:tcW w:w="4111" w:type="dxa"/>
          </w:tcPr>
          <w:p w14:paraId="4DD15A1C" w14:textId="4FDA1689" w:rsidR="00AC7908" w:rsidRDefault="0030291B" w:rsidP="003F6D89">
            <w:pPr>
              <w:pStyle w:val="TableTextLeft"/>
              <w:rPr>
                <w:rFonts w:ascii="微软雅黑" w:eastAsia="微软雅黑" w:hAnsi="微软雅黑"/>
                <w:sz w:val="16"/>
                <w:szCs w:val="16"/>
                <w:lang w:eastAsia="zh-CN"/>
              </w:rPr>
            </w:pPr>
            <w:r w:rsidRPr="0030291B">
              <w:rPr>
                <w:rFonts w:ascii="微软雅黑" w:eastAsia="微软雅黑" w:hAnsi="微软雅黑" w:hint="eastAsia"/>
                <w:sz w:val="16"/>
                <w:szCs w:val="16"/>
                <w:lang w:eastAsia="zh-CN"/>
              </w:rPr>
              <w:t>新增3</w:t>
            </w:r>
            <w:r w:rsidRPr="0030291B">
              <w:rPr>
                <w:rFonts w:ascii="微软雅黑" w:eastAsia="微软雅黑" w:hAnsi="微软雅黑"/>
                <w:sz w:val="16"/>
                <w:szCs w:val="16"/>
                <w:lang w:eastAsia="zh-CN"/>
              </w:rPr>
              <w:t>60</w:t>
            </w:r>
            <w:r w:rsidRPr="0030291B">
              <w:rPr>
                <w:rFonts w:ascii="微软雅黑" w:eastAsia="微软雅黑" w:hAnsi="微软雅黑" w:hint="eastAsia"/>
                <w:sz w:val="16"/>
                <w:szCs w:val="16"/>
                <w:lang w:eastAsia="zh-CN"/>
              </w:rPr>
              <w:t>自动标签：友享注册信息及等级</w:t>
            </w:r>
            <w:r w:rsidR="006F3241">
              <w:rPr>
                <w:rFonts w:ascii="微软雅黑" w:eastAsia="微软雅黑" w:hAnsi="微软雅黑" w:hint="eastAsia"/>
                <w:sz w:val="16"/>
                <w:szCs w:val="16"/>
                <w:lang w:eastAsia="zh-CN"/>
              </w:rPr>
              <w:t>；</w:t>
            </w:r>
          </w:p>
          <w:p w14:paraId="0F7530A0" w14:textId="3EE48E52" w:rsidR="0030291B" w:rsidRDefault="00A509C0"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在</w:t>
            </w:r>
            <w:r w:rsidRPr="00A509C0">
              <w:rPr>
                <w:rFonts w:ascii="微软雅黑" w:eastAsia="微软雅黑" w:hAnsi="微软雅黑" w:cs="Calibri" w:hint="eastAsia"/>
                <w:sz w:val="16"/>
                <w:szCs w:val="16"/>
                <w:lang w:eastAsia="zh-CN"/>
              </w:rPr>
              <w:t>成交客户</w:t>
            </w:r>
            <w:r>
              <w:rPr>
                <w:rFonts w:ascii="微软雅黑" w:eastAsia="微软雅黑" w:hAnsi="微软雅黑" w:cs="Calibri" w:hint="eastAsia"/>
                <w:sz w:val="16"/>
                <w:szCs w:val="16"/>
                <w:lang w:eastAsia="zh-CN"/>
              </w:rPr>
              <w:t>动线中</w:t>
            </w:r>
            <w:r w:rsidRPr="00A509C0">
              <w:rPr>
                <w:rFonts w:ascii="微软雅黑" w:eastAsia="微软雅黑" w:hAnsi="微软雅黑" w:cs="Calibri" w:hint="eastAsia"/>
                <w:sz w:val="16"/>
                <w:szCs w:val="16"/>
                <w:lang w:eastAsia="zh-CN"/>
              </w:rPr>
              <w:t>，新增</w:t>
            </w:r>
            <w:r w:rsidR="00845B7D">
              <w:rPr>
                <w:rFonts w:ascii="微软雅黑" w:eastAsia="微软雅黑" w:hAnsi="微软雅黑" w:cs="Calibri" w:hint="eastAsia"/>
                <w:sz w:val="16"/>
                <w:szCs w:val="16"/>
                <w:lang w:eastAsia="zh-CN"/>
              </w:rPr>
              <w:t>“</w:t>
            </w:r>
            <w:r w:rsidRPr="00A509C0">
              <w:rPr>
                <w:rFonts w:ascii="微软雅黑" w:eastAsia="微软雅黑" w:hAnsi="微软雅黑" w:cs="Calibri" w:hint="eastAsia"/>
                <w:sz w:val="16"/>
                <w:szCs w:val="16"/>
                <w:lang w:eastAsia="zh-CN"/>
              </w:rPr>
              <w:t>注册友享“，拉起友享注册H5</w:t>
            </w:r>
            <w:r w:rsidR="006F3241">
              <w:rPr>
                <w:rFonts w:ascii="微软雅黑" w:eastAsia="微软雅黑" w:hAnsi="微软雅黑" w:cs="Calibri" w:hint="eastAsia"/>
                <w:sz w:val="16"/>
                <w:szCs w:val="16"/>
                <w:lang w:eastAsia="zh-CN"/>
              </w:rPr>
              <w:t>；</w:t>
            </w:r>
          </w:p>
          <w:p w14:paraId="1EDB30B6" w14:textId="77777777" w:rsidR="00A509C0" w:rsidRDefault="006F3241"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名单超市中的其它客户名单列表规则细化及调整。</w:t>
            </w:r>
          </w:p>
          <w:p w14:paraId="7839E536" w14:textId="23074F06" w:rsidR="00AD63D9" w:rsidRPr="0030291B" w:rsidRDefault="00AD63D9" w:rsidP="003F6D89">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删除增员人才库列表</w:t>
            </w:r>
          </w:p>
        </w:tc>
        <w:tc>
          <w:tcPr>
            <w:tcW w:w="1276" w:type="dxa"/>
          </w:tcPr>
          <w:p w14:paraId="601B4765" w14:textId="75B96845" w:rsidR="00AC7908" w:rsidRPr="0030291B" w:rsidRDefault="0030291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118ED46C" w14:textId="77777777" w:rsidR="00AC7908" w:rsidRPr="0030291B" w:rsidRDefault="00AC7908" w:rsidP="00E74CB2">
            <w:pPr>
              <w:pStyle w:val="TableTextLeft"/>
              <w:rPr>
                <w:rFonts w:ascii="微软雅黑" w:eastAsia="微软雅黑" w:hAnsi="微软雅黑" w:cs="Calibri"/>
                <w:sz w:val="16"/>
                <w:szCs w:val="16"/>
                <w:lang w:eastAsia="zh-CN"/>
              </w:rPr>
            </w:pPr>
          </w:p>
        </w:tc>
      </w:tr>
      <w:tr w:rsidR="008765F3" w:rsidRPr="00E65965" w14:paraId="3CEFFCBB" w14:textId="77777777" w:rsidTr="009D3386">
        <w:trPr>
          <w:trHeight w:val="273"/>
        </w:trPr>
        <w:tc>
          <w:tcPr>
            <w:tcW w:w="1163" w:type="dxa"/>
          </w:tcPr>
          <w:p w14:paraId="623B3F6C" w14:textId="25EE1434" w:rsidR="008765F3" w:rsidRDefault="008765F3"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1.5</w:t>
            </w:r>
          </w:p>
        </w:tc>
        <w:tc>
          <w:tcPr>
            <w:tcW w:w="992" w:type="dxa"/>
          </w:tcPr>
          <w:p w14:paraId="15FCF212" w14:textId="4FCFCA59" w:rsidR="008765F3" w:rsidRDefault="008765F3"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0220407</w:t>
            </w:r>
          </w:p>
        </w:tc>
        <w:tc>
          <w:tcPr>
            <w:tcW w:w="4111" w:type="dxa"/>
          </w:tcPr>
          <w:p w14:paraId="41C297DF" w14:textId="4979B9CA" w:rsidR="00217545" w:rsidRDefault="008765F3" w:rsidP="003F6D89">
            <w:pPr>
              <w:pStyle w:val="TableTextLeft"/>
              <w:rPr>
                <w:rFonts w:ascii="微软雅黑" w:eastAsia="微软雅黑" w:hAnsi="微软雅黑"/>
                <w:sz w:val="16"/>
                <w:szCs w:val="16"/>
                <w:lang w:eastAsia="zh-CN"/>
              </w:rPr>
            </w:pPr>
            <w:r>
              <w:rPr>
                <w:rFonts w:ascii="微软雅黑" w:eastAsia="微软雅黑" w:hAnsi="微软雅黑" w:hint="eastAsia"/>
                <w:sz w:val="16"/>
                <w:szCs w:val="16"/>
                <w:lang w:eastAsia="zh-CN"/>
              </w:rPr>
              <w:t>根据最新U</w:t>
            </w:r>
            <w:r>
              <w:rPr>
                <w:rFonts w:ascii="微软雅黑" w:eastAsia="微软雅黑" w:hAnsi="微软雅黑"/>
                <w:sz w:val="16"/>
                <w:szCs w:val="16"/>
                <w:lang w:eastAsia="zh-CN"/>
              </w:rPr>
              <w:t>I</w:t>
            </w:r>
            <w:r>
              <w:rPr>
                <w:rFonts w:ascii="微软雅黑" w:eastAsia="微软雅黑" w:hAnsi="微软雅黑" w:hint="eastAsia"/>
                <w:sz w:val="16"/>
                <w:szCs w:val="16"/>
                <w:lang w:eastAsia="zh-CN"/>
              </w:rPr>
              <w:t>更新商机名单列表</w:t>
            </w:r>
            <w:r w:rsidR="00217545">
              <w:rPr>
                <w:rFonts w:ascii="微软雅黑" w:eastAsia="微软雅黑" w:hAnsi="微软雅黑" w:hint="eastAsia"/>
                <w:sz w:val="16"/>
                <w:szCs w:val="16"/>
                <w:lang w:eastAsia="zh-CN"/>
              </w:rPr>
              <w:t>，友客户首页</w:t>
            </w:r>
            <w:r w:rsidR="001D09E8">
              <w:rPr>
                <w:rFonts w:ascii="微软雅黑" w:eastAsia="微软雅黑" w:hAnsi="微软雅黑" w:hint="eastAsia"/>
                <w:sz w:val="16"/>
                <w:szCs w:val="16"/>
                <w:lang w:eastAsia="zh-CN"/>
              </w:rPr>
              <w:t>；</w:t>
            </w:r>
          </w:p>
          <w:p w14:paraId="23DF5C3B" w14:textId="28DE65FC" w:rsidR="00217545" w:rsidRPr="0030291B" w:rsidRDefault="00B054F2" w:rsidP="003F6D89">
            <w:pPr>
              <w:pStyle w:val="TableTextLeft"/>
              <w:rPr>
                <w:rFonts w:ascii="微软雅黑" w:eastAsia="微软雅黑" w:hAnsi="微软雅黑"/>
                <w:sz w:val="16"/>
                <w:szCs w:val="16"/>
                <w:lang w:eastAsia="zh-CN"/>
              </w:rPr>
            </w:pPr>
            <w:r>
              <w:rPr>
                <w:rFonts w:ascii="微软雅黑" w:eastAsia="微软雅黑" w:hAnsi="微软雅黑" w:hint="eastAsia"/>
                <w:sz w:val="16"/>
                <w:szCs w:val="16"/>
                <w:lang w:eastAsia="zh-CN"/>
              </w:rPr>
              <w:t>由于一年期保单转换列表</w:t>
            </w:r>
            <w:r w:rsidRPr="00B054F2">
              <w:rPr>
                <w:rFonts w:ascii="微软雅黑" w:eastAsia="微软雅黑" w:hAnsi="微软雅黑" w:hint="eastAsia"/>
                <w:sz w:val="16"/>
                <w:szCs w:val="16"/>
                <w:lang w:eastAsia="zh-CN"/>
              </w:rPr>
              <w:t>对接的数据源</w:t>
            </w:r>
            <w:r>
              <w:rPr>
                <w:rFonts w:ascii="微软雅黑" w:eastAsia="微软雅黑" w:hAnsi="微软雅黑" w:hint="eastAsia"/>
                <w:sz w:val="16"/>
                <w:szCs w:val="16"/>
                <w:lang w:eastAsia="zh-CN"/>
              </w:rPr>
              <w:t>更新，对接方案待定，故删除7</w:t>
            </w:r>
            <w:r>
              <w:rPr>
                <w:rFonts w:ascii="微软雅黑" w:eastAsia="微软雅黑" w:hAnsi="微软雅黑"/>
                <w:sz w:val="16"/>
                <w:szCs w:val="16"/>
                <w:lang w:eastAsia="zh-CN"/>
              </w:rPr>
              <w:t>.13</w:t>
            </w:r>
            <w:r>
              <w:rPr>
                <w:rFonts w:ascii="微软雅黑" w:eastAsia="微软雅黑" w:hAnsi="微软雅黑" w:hint="eastAsia"/>
                <w:sz w:val="16"/>
                <w:szCs w:val="16"/>
                <w:lang w:eastAsia="zh-CN"/>
              </w:rPr>
              <w:t>一年期保单转换数据同步功能描</w:t>
            </w:r>
            <w:r>
              <w:rPr>
                <w:rFonts w:ascii="微软雅黑" w:eastAsia="微软雅黑" w:hAnsi="微软雅黑" w:hint="eastAsia"/>
                <w:sz w:val="16"/>
                <w:szCs w:val="16"/>
                <w:lang w:eastAsia="zh-CN"/>
              </w:rPr>
              <w:lastRenderedPageBreak/>
              <w:t>述，待确认后再完善。</w:t>
            </w:r>
          </w:p>
        </w:tc>
        <w:tc>
          <w:tcPr>
            <w:tcW w:w="1276" w:type="dxa"/>
          </w:tcPr>
          <w:p w14:paraId="4AE2060B" w14:textId="719A7B8E" w:rsidR="008765F3" w:rsidRDefault="008F65BD"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lastRenderedPageBreak/>
              <w:t>S</w:t>
            </w:r>
            <w:r>
              <w:rPr>
                <w:rFonts w:ascii="微软雅黑" w:eastAsia="微软雅黑" w:hAnsi="微软雅黑" w:cs="Calibri"/>
                <w:sz w:val="16"/>
                <w:szCs w:val="16"/>
                <w:lang w:eastAsia="zh-CN"/>
              </w:rPr>
              <w:t>hi Guofeng</w:t>
            </w:r>
          </w:p>
        </w:tc>
        <w:tc>
          <w:tcPr>
            <w:tcW w:w="1276" w:type="dxa"/>
          </w:tcPr>
          <w:p w14:paraId="5C0EC031" w14:textId="77777777" w:rsidR="008765F3" w:rsidRPr="0030291B" w:rsidRDefault="008765F3" w:rsidP="00E74CB2">
            <w:pPr>
              <w:pStyle w:val="TableTextLeft"/>
              <w:rPr>
                <w:rFonts w:ascii="微软雅黑" w:eastAsia="微软雅黑" w:hAnsi="微软雅黑" w:cs="Calibri"/>
                <w:sz w:val="16"/>
                <w:szCs w:val="16"/>
                <w:lang w:eastAsia="zh-CN"/>
              </w:rPr>
            </w:pPr>
          </w:p>
        </w:tc>
      </w:tr>
      <w:tr w:rsidR="00845B7D" w:rsidRPr="00E65965" w14:paraId="13534BA0" w14:textId="77777777" w:rsidTr="009D3386">
        <w:trPr>
          <w:trHeight w:val="273"/>
        </w:trPr>
        <w:tc>
          <w:tcPr>
            <w:tcW w:w="1163" w:type="dxa"/>
          </w:tcPr>
          <w:p w14:paraId="6B8DE232" w14:textId="14687053" w:rsidR="00845B7D" w:rsidRDefault="00845B7D"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1.6</w:t>
            </w:r>
          </w:p>
        </w:tc>
        <w:tc>
          <w:tcPr>
            <w:tcW w:w="992" w:type="dxa"/>
          </w:tcPr>
          <w:p w14:paraId="3D2B9991" w14:textId="00E1CFC1" w:rsidR="00845B7D" w:rsidRDefault="00750A09"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0220408</w:t>
            </w:r>
          </w:p>
        </w:tc>
        <w:tc>
          <w:tcPr>
            <w:tcW w:w="4111" w:type="dxa"/>
          </w:tcPr>
          <w:p w14:paraId="59BE827F" w14:textId="52FDA109" w:rsidR="00845B7D" w:rsidRDefault="005C47BC" w:rsidP="003F6D89">
            <w:pPr>
              <w:pStyle w:val="TableTextLeft"/>
              <w:rPr>
                <w:rFonts w:ascii="微软雅黑" w:eastAsia="微软雅黑" w:hAnsi="微软雅黑"/>
                <w:sz w:val="16"/>
                <w:szCs w:val="16"/>
                <w:lang w:eastAsia="zh-CN"/>
              </w:rPr>
            </w:pPr>
            <w:r>
              <w:rPr>
                <w:rFonts w:ascii="微软雅黑" w:eastAsia="微软雅黑" w:hAnsi="微软雅黑" w:hint="eastAsia"/>
                <w:sz w:val="16"/>
                <w:szCs w:val="16"/>
                <w:lang w:eastAsia="zh-CN"/>
              </w:rPr>
              <w:t>与用户确认移除</w:t>
            </w:r>
            <w:r w:rsidRPr="005C47BC">
              <w:rPr>
                <w:rFonts w:ascii="微软雅黑" w:eastAsia="微软雅黑" w:hAnsi="微软雅黑" w:hint="eastAsia"/>
                <w:sz w:val="16"/>
                <w:szCs w:val="16"/>
                <w:lang w:eastAsia="zh-CN"/>
              </w:rPr>
              <w:t>商机名单-手工上传</w:t>
            </w:r>
            <w:r>
              <w:rPr>
                <w:rFonts w:ascii="微软雅黑" w:eastAsia="微软雅黑" w:hAnsi="微软雅黑" w:hint="eastAsia"/>
                <w:sz w:val="16"/>
                <w:szCs w:val="16"/>
                <w:lang w:eastAsia="zh-CN"/>
              </w:rPr>
              <w:t>模块</w:t>
            </w:r>
            <w:r w:rsidR="008D1D40">
              <w:rPr>
                <w:rFonts w:ascii="微软雅黑" w:eastAsia="微软雅黑" w:hAnsi="微软雅黑" w:hint="eastAsia"/>
                <w:sz w:val="16"/>
                <w:szCs w:val="16"/>
                <w:lang w:eastAsia="zh-CN"/>
              </w:rPr>
              <w:t>。</w:t>
            </w:r>
          </w:p>
          <w:p w14:paraId="4CAF1DD3" w14:textId="1420A021" w:rsidR="00E6418B" w:rsidRDefault="00316DF3" w:rsidP="003F6D89">
            <w:pPr>
              <w:pStyle w:val="TableTextLeft"/>
              <w:rPr>
                <w:rFonts w:ascii="微软雅黑" w:eastAsia="微软雅黑" w:hAnsi="微软雅黑"/>
                <w:sz w:val="16"/>
                <w:szCs w:val="16"/>
                <w:lang w:eastAsia="zh-CN"/>
              </w:rPr>
            </w:pPr>
            <w:r>
              <w:rPr>
                <w:rFonts w:ascii="微软雅黑" w:eastAsia="微软雅黑" w:hAnsi="微软雅黑" w:hint="eastAsia"/>
                <w:sz w:val="16"/>
                <w:szCs w:val="16"/>
                <w:lang w:eastAsia="zh-CN"/>
              </w:rPr>
              <w:t>明确特殊通知及重点客户圈选中关于商机名单列表展示范围。</w:t>
            </w:r>
          </w:p>
        </w:tc>
        <w:tc>
          <w:tcPr>
            <w:tcW w:w="1276" w:type="dxa"/>
          </w:tcPr>
          <w:p w14:paraId="751812CC" w14:textId="4E82F6A3" w:rsidR="00845B7D" w:rsidRDefault="008F65BD"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37961292" w14:textId="77777777" w:rsidR="00845B7D" w:rsidRPr="0030291B" w:rsidRDefault="00845B7D" w:rsidP="00E74CB2">
            <w:pPr>
              <w:pStyle w:val="TableTextLeft"/>
              <w:rPr>
                <w:rFonts w:ascii="微软雅黑" w:eastAsia="微软雅黑" w:hAnsi="微软雅黑" w:cs="Calibri"/>
                <w:sz w:val="16"/>
                <w:szCs w:val="16"/>
                <w:lang w:eastAsia="zh-CN"/>
              </w:rPr>
            </w:pPr>
          </w:p>
        </w:tc>
      </w:tr>
      <w:tr w:rsidR="00870B23" w:rsidRPr="00E65965" w14:paraId="552B09DA" w14:textId="77777777" w:rsidTr="009D3386">
        <w:trPr>
          <w:trHeight w:val="273"/>
        </w:trPr>
        <w:tc>
          <w:tcPr>
            <w:tcW w:w="1163" w:type="dxa"/>
          </w:tcPr>
          <w:p w14:paraId="34DF8255" w14:textId="6AEE0B1B" w:rsidR="00870B23" w:rsidRDefault="00870B23"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1.7</w:t>
            </w:r>
          </w:p>
        </w:tc>
        <w:tc>
          <w:tcPr>
            <w:tcW w:w="992" w:type="dxa"/>
          </w:tcPr>
          <w:p w14:paraId="7D97C254" w14:textId="61BB3886" w:rsidR="00870B23" w:rsidRDefault="00870B23"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022041</w:t>
            </w:r>
            <w:r w:rsidR="006110C0">
              <w:rPr>
                <w:rFonts w:ascii="微软雅黑" w:eastAsia="微软雅黑" w:hAnsi="微软雅黑" w:cs="Calibri"/>
                <w:sz w:val="16"/>
                <w:szCs w:val="16"/>
                <w:lang w:eastAsia="zh-CN"/>
              </w:rPr>
              <w:t>8</w:t>
            </w:r>
          </w:p>
        </w:tc>
        <w:tc>
          <w:tcPr>
            <w:tcW w:w="4111" w:type="dxa"/>
          </w:tcPr>
          <w:p w14:paraId="19D7E927" w14:textId="08121525" w:rsidR="00870B23"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w:t>
            </w:r>
            <w:r w:rsidR="006B44AA">
              <w:rPr>
                <w:rFonts w:ascii="微软雅黑" w:eastAsia="微软雅黑" w:hAnsi="微软雅黑" w:cs="Calibri"/>
                <w:sz w:val="16"/>
                <w:szCs w:val="16"/>
                <w:lang w:eastAsia="zh-CN"/>
              </w:rPr>
              <w:t xml:space="preserve"> </w:t>
            </w:r>
            <w:r w:rsidR="00870B23">
              <w:rPr>
                <w:rFonts w:ascii="微软雅黑" w:eastAsia="微软雅黑" w:hAnsi="微软雅黑" w:hint="eastAsia"/>
                <w:sz w:val="16"/>
                <w:szCs w:val="16"/>
                <w:lang w:eastAsia="zh-CN"/>
              </w:rPr>
              <w:t>与用户确认动线点击拉起I</w:t>
            </w:r>
            <w:r w:rsidR="00870B23">
              <w:rPr>
                <w:rFonts w:ascii="微软雅黑" w:eastAsia="微软雅黑" w:hAnsi="微软雅黑"/>
                <w:sz w:val="16"/>
                <w:szCs w:val="16"/>
                <w:lang w:eastAsia="zh-CN"/>
              </w:rPr>
              <w:t xml:space="preserve">B/SIS </w:t>
            </w:r>
            <w:r w:rsidR="00870B23">
              <w:rPr>
                <w:rFonts w:ascii="微软雅黑" w:eastAsia="微软雅黑" w:hAnsi="微软雅黑" w:hint="eastAsia"/>
                <w:sz w:val="16"/>
                <w:szCs w:val="16"/>
                <w:lang w:eastAsia="zh-CN"/>
              </w:rPr>
              <w:t>无需弹框提醒跳转第三方A</w:t>
            </w:r>
            <w:r w:rsidR="00870B23">
              <w:rPr>
                <w:rFonts w:ascii="微软雅黑" w:eastAsia="微软雅黑" w:hAnsi="微软雅黑"/>
                <w:sz w:val="16"/>
                <w:szCs w:val="16"/>
                <w:lang w:eastAsia="zh-CN"/>
              </w:rPr>
              <w:t>PP</w:t>
            </w:r>
            <w:r w:rsidR="00870B23">
              <w:rPr>
                <w:rFonts w:ascii="微软雅黑" w:eastAsia="微软雅黑" w:hAnsi="微软雅黑" w:hint="eastAsia"/>
                <w:sz w:val="16"/>
                <w:szCs w:val="16"/>
                <w:lang w:eastAsia="zh-CN"/>
              </w:rPr>
              <w:t>。</w:t>
            </w:r>
          </w:p>
          <w:p w14:paraId="5D87623F" w14:textId="729638E8" w:rsidR="00437C0F"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2.</w:t>
            </w:r>
            <w:r w:rsidR="006B44AA">
              <w:rPr>
                <w:rFonts w:ascii="微软雅黑" w:eastAsia="微软雅黑" w:hAnsi="微软雅黑" w:cs="Calibri"/>
                <w:sz w:val="16"/>
                <w:szCs w:val="16"/>
                <w:lang w:eastAsia="zh-CN"/>
              </w:rPr>
              <w:t xml:space="preserve"> </w:t>
            </w:r>
            <w:r w:rsidR="00437C0F">
              <w:rPr>
                <w:rFonts w:ascii="微软雅黑" w:eastAsia="微软雅黑" w:hAnsi="微软雅黑" w:hint="eastAsia"/>
                <w:sz w:val="16"/>
                <w:szCs w:val="16"/>
                <w:lang w:eastAsia="zh-CN"/>
              </w:rPr>
              <w:t>动线点击拉起N</w:t>
            </w:r>
            <w:r w:rsidR="00437C0F">
              <w:rPr>
                <w:rFonts w:ascii="微软雅黑" w:eastAsia="微软雅黑" w:hAnsi="微软雅黑"/>
                <w:sz w:val="16"/>
                <w:szCs w:val="16"/>
                <w:lang w:eastAsia="zh-CN"/>
              </w:rPr>
              <w:t>BS/SIS</w:t>
            </w:r>
            <w:r w:rsidR="00437C0F">
              <w:rPr>
                <w:rFonts w:ascii="微软雅黑" w:eastAsia="微软雅黑" w:hAnsi="微软雅黑" w:hint="eastAsia"/>
                <w:sz w:val="16"/>
                <w:szCs w:val="16"/>
                <w:lang w:eastAsia="zh-CN"/>
              </w:rPr>
              <w:t>时关于O</w:t>
            </w:r>
            <w:r w:rsidR="00437C0F">
              <w:rPr>
                <w:rFonts w:ascii="微软雅黑" w:eastAsia="微软雅黑" w:hAnsi="微软雅黑"/>
                <w:sz w:val="16"/>
                <w:szCs w:val="16"/>
                <w:lang w:eastAsia="zh-CN"/>
              </w:rPr>
              <w:t xml:space="preserve">ne ID </w:t>
            </w:r>
            <w:r w:rsidR="00437C0F">
              <w:rPr>
                <w:rFonts w:ascii="微软雅黑" w:eastAsia="微软雅黑" w:hAnsi="微软雅黑" w:hint="eastAsia"/>
                <w:sz w:val="16"/>
                <w:szCs w:val="16"/>
                <w:lang w:eastAsia="zh-CN"/>
              </w:rPr>
              <w:t>的处理逻辑调整。</w:t>
            </w:r>
          </w:p>
          <w:p w14:paraId="14FC46EC" w14:textId="4529E07F" w:rsidR="00870B23"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3.</w:t>
            </w:r>
            <w:r w:rsidR="006B44AA">
              <w:rPr>
                <w:rFonts w:ascii="微软雅黑" w:eastAsia="微软雅黑" w:hAnsi="微软雅黑" w:cs="Calibri"/>
                <w:sz w:val="16"/>
                <w:szCs w:val="16"/>
                <w:lang w:eastAsia="zh-CN"/>
              </w:rPr>
              <w:t xml:space="preserve"> </w:t>
            </w:r>
            <w:r w:rsidR="00870B23">
              <w:rPr>
                <w:rFonts w:ascii="微软雅黑" w:eastAsia="微软雅黑" w:hAnsi="微软雅黑" w:hint="eastAsia"/>
                <w:sz w:val="16"/>
                <w:szCs w:val="16"/>
                <w:lang w:eastAsia="zh-CN"/>
              </w:rPr>
              <w:t>更新经营日志模块</w:t>
            </w:r>
            <w:r w:rsidR="00437C0F">
              <w:rPr>
                <w:rFonts w:ascii="微软雅黑" w:eastAsia="微软雅黑" w:hAnsi="微软雅黑" w:hint="eastAsia"/>
                <w:sz w:val="16"/>
                <w:szCs w:val="16"/>
                <w:lang w:eastAsia="zh-CN"/>
              </w:rPr>
              <w:t>，在新建日程中增加自定义事件选项。</w:t>
            </w:r>
          </w:p>
          <w:p w14:paraId="393E52C0" w14:textId="08371B95" w:rsidR="00623B99" w:rsidRPr="00623B99" w:rsidRDefault="00462B43" w:rsidP="00623B9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4.</w:t>
            </w:r>
            <w:r w:rsidR="006B44AA">
              <w:rPr>
                <w:rFonts w:ascii="微软雅黑" w:eastAsia="微软雅黑" w:hAnsi="微软雅黑" w:cs="Calibri"/>
                <w:sz w:val="16"/>
                <w:szCs w:val="16"/>
                <w:lang w:eastAsia="zh-CN"/>
              </w:rPr>
              <w:t xml:space="preserve"> </w:t>
            </w:r>
            <w:r w:rsidR="00623B99" w:rsidRPr="00623B99">
              <w:rPr>
                <w:rFonts w:ascii="微软雅黑" w:eastAsia="微软雅黑" w:hAnsi="微软雅黑" w:hint="eastAsia"/>
                <w:sz w:val="16"/>
                <w:szCs w:val="16"/>
                <w:lang w:eastAsia="zh-CN"/>
              </w:rPr>
              <w:t>在重点客户圈选中，增加两个tab [意向客户] [加保意向客户]</w:t>
            </w:r>
            <w:r w:rsidR="00623B99">
              <w:rPr>
                <w:rFonts w:ascii="微软雅黑" w:eastAsia="微软雅黑" w:hAnsi="微软雅黑" w:hint="eastAsia"/>
                <w:sz w:val="16"/>
                <w:szCs w:val="16"/>
                <w:lang w:eastAsia="zh-CN"/>
              </w:rPr>
              <w:t>。</w:t>
            </w:r>
          </w:p>
          <w:p w14:paraId="1344F5C4" w14:textId="1CC9E3DB" w:rsidR="00870B23" w:rsidRDefault="00462B43" w:rsidP="00623B9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5.</w:t>
            </w:r>
            <w:r w:rsidR="006B44AA">
              <w:rPr>
                <w:rFonts w:ascii="微软雅黑" w:eastAsia="微软雅黑" w:hAnsi="微软雅黑" w:cs="Calibri"/>
                <w:sz w:val="16"/>
                <w:szCs w:val="16"/>
                <w:lang w:eastAsia="zh-CN"/>
              </w:rPr>
              <w:t xml:space="preserve"> </w:t>
            </w:r>
            <w:r w:rsidR="00623B99" w:rsidRPr="00623B99">
              <w:rPr>
                <w:rFonts w:ascii="微软雅黑" w:eastAsia="微软雅黑" w:hAnsi="微软雅黑" w:hint="eastAsia"/>
                <w:sz w:val="16"/>
                <w:szCs w:val="16"/>
                <w:lang w:eastAsia="zh-CN"/>
              </w:rPr>
              <w:t>待识别访客，增加显示手机号</w:t>
            </w:r>
            <w:r w:rsidR="00BA2F7C">
              <w:rPr>
                <w:rFonts w:ascii="微软雅黑" w:eastAsia="微软雅黑" w:hAnsi="微软雅黑" w:hint="eastAsia"/>
                <w:sz w:val="16"/>
                <w:szCs w:val="16"/>
                <w:lang w:eastAsia="zh-CN"/>
              </w:rPr>
              <w:t>。</w:t>
            </w:r>
          </w:p>
          <w:p w14:paraId="0A5E54AF" w14:textId="42BB0C0B" w:rsidR="003B3634" w:rsidRDefault="00462B43" w:rsidP="00623B9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6.</w:t>
            </w:r>
            <w:r w:rsidR="006B44AA">
              <w:rPr>
                <w:rFonts w:ascii="微软雅黑" w:eastAsia="微软雅黑" w:hAnsi="微软雅黑" w:cs="Calibri"/>
                <w:sz w:val="16"/>
                <w:szCs w:val="16"/>
                <w:lang w:eastAsia="zh-CN"/>
              </w:rPr>
              <w:t xml:space="preserve"> </w:t>
            </w:r>
            <w:r w:rsidR="003B3634">
              <w:rPr>
                <w:rFonts w:ascii="微软雅黑" w:eastAsia="微软雅黑" w:hAnsi="微软雅黑" w:hint="eastAsia"/>
                <w:sz w:val="16"/>
                <w:szCs w:val="16"/>
                <w:lang w:eastAsia="zh-CN"/>
              </w:rPr>
              <w:t>增加按照客户主手机号搜索功能（二期实现）</w:t>
            </w:r>
            <w:r w:rsidR="00E024E7">
              <w:rPr>
                <w:rFonts w:ascii="微软雅黑" w:eastAsia="微软雅黑" w:hAnsi="微软雅黑" w:hint="eastAsia"/>
                <w:sz w:val="16"/>
                <w:szCs w:val="16"/>
                <w:lang w:eastAsia="zh-CN"/>
              </w:rPr>
              <w:t>。</w:t>
            </w:r>
          </w:p>
          <w:p w14:paraId="2BE0DD06" w14:textId="02243968" w:rsidR="007654AD" w:rsidRDefault="00462B43" w:rsidP="00623B9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7.</w:t>
            </w:r>
            <w:r w:rsidR="006B44AA">
              <w:rPr>
                <w:rFonts w:ascii="微软雅黑" w:eastAsia="微软雅黑" w:hAnsi="微软雅黑" w:cs="Calibri"/>
                <w:sz w:val="16"/>
                <w:szCs w:val="16"/>
                <w:lang w:eastAsia="zh-CN"/>
              </w:rPr>
              <w:t xml:space="preserve"> </w:t>
            </w:r>
            <w:r w:rsidR="007654AD">
              <w:rPr>
                <w:rFonts w:ascii="微软雅黑" w:eastAsia="微软雅黑" w:hAnsi="微软雅黑" w:hint="eastAsia"/>
                <w:sz w:val="16"/>
                <w:szCs w:val="16"/>
                <w:lang w:eastAsia="zh-CN"/>
              </w:rPr>
              <w:t>基于最新会议结论更新待办旅程数据</w:t>
            </w:r>
            <w:r w:rsidR="00E024E7">
              <w:rPr>
                <w:rFonts w:ascii="微软雅黑" w:eastAsia="微软雅黑" w:hAnsi="微软雅黑" w:hint="eastAsia"/>
                <w:sz w:val="16"/>
                <w:szCs w:val="16"/>
                <w:lang w:eastAsia="zh-CN"/>
              </w:rPr>
              <w:t>。</w:t>
            </w:r>
          </w:p>
          <w:p w14:paraId="3ECEE075" w14:textId="7D1AA476" w:rsidR="00E024E7" w:rsidRDefault="00462B43" w:rsidP="00623B9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8.</w:t>
            </w:r>
            <w:r w:rsidR="006B44AA">
              <w:rPr>
                <w:rFonts w:ascii="微软雅黑" w:eastAsia="微软雅黑" w:hAnsi="微软雅黑" w:cs="Calibri"/>
                <w:sz w:val="16"/>
                <w:szCs w:val="16"/>
                <w:lang w:eastAsia="zh-CN"/>
              </w:rPr>
              <w:t xml:space="preserve"> </w:t>
            </w:r>
            <w:r w:rsidR="00E024E7" w:rsidRPr="00E024E7">
              <w:rPr>
                <w:rFonts w:ascii="微软雅黑" w:eastAsia="微软雅黑" w:hAnsi="微软雅黑" w:hint="eastAsia"/>
                <w:sz w:val="16"/>
                <w:szCs w:val="16"/>
                <w:lang w:eastAsia="zh-CN"/>
              </w:rPr>
              <w:t>更新CRM中待识别访客的获取逻辑</w:t>
            </w:r>
            <w:r w:rsidR="00E024E7">
              <w:rPr>
                <w:rFonts w:ascii="微软雅黑" w:eastAsia="微软雅黑" w:hAnsi="微软雅黑" w:hint="eastAsia"/>
                <w:sz w:val="16"/>
                <w:szCs w:val="16"/>
                <w:lang w:eastAsia="zh-CN"/>
              </w:rPr>
              <w:t>。</w:t>
            </w:r>
          </w:p>
          <w:p w14:paraId="42070D59" w14:textId="64E33FFC" w:rsidR="00C229DC" w:rsidRPr="00C229DC" w:rsidRDefault="00462B43" w:rsidP="00623B9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9.</w:t>
            </w:r>
            <w:r w:rsidR="006B44AA">
              <w:rPr>
                <w:rFonts w:ascii="微软雅黑" w:eastAsia="微软雅黑" w:hAnsi="微软雅黑" w:cs="Calibri"/>
                <w:sz w:val="16"/>
                <w:szCs w:val="16"/>
                <w:lang w:eastAsia="zh-CN"/>
              </w:rPr>
              <w:t xml:space="preserve"> </w:t>
            </w:r>
            <w:r w:rsidR="00C229DC">
              <w:rPr>
                <w:rFonts w:ascii="微软雅黑" w:eastAsia="微软雅黑" w:hAnsi="微软雅黑" w:hint="eastAsia"/>
                <w:sz w:val="16"/>
                <w:szCs w:val="16"/>
                <w:lang w:eastAsia="zh-CN"/>
              </w:rPr>
              <w:t>身份证，银行卡掩码显示</w:t>
            </w:r>
            <w:r w:rsidR="00DB18A1">
              <w:rPr>
                <w:rFonts w:ascii="微软雅黑" w:eastAsia="微软雅黑" w:hAnsi="微软雅黑" w:hint="eastAsia"/>
                <w:sz w:val="16"/>
                <w:szCs w:val="16"/>
                <w:lang w:eastAsia="zh-CN"/>
              </w:rPr>
              <w:t>。</w:t>
            </w:r>
          </w:p>
        </w:tc>
        <w:tc>
          <w:tcPr>
            <w:tcW w:w="1276" w:type="dxa"/>
          </w:tcPr>
          <w:p w14:paraId="2397DA7D" w14:textId="113CB564" w:rsidR="00870B23" w:rsidRDefault="008F65BD"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13A5A802" w14:textId="77777777" w:rsidR="00870B23" w:rsidRPr="0030291B" w:rsidRDefault="00870B23" w:rsidP="00E74CB2">
            <w:pPr>
              <w:pStyle w:val="TableTextLeft"/>
              <w:rPr>
                <w:rFonts w:ascii="微软雅黑" w:eastAsia="微软雅黑" w:hAnsi="微软雅黑" w:cs="Calibri"/>
                <w:sz w:val="16"/>
                <w:szCs w:val="16"/>
                <w:lang w:eastAsia="zh-CN"/>
              </w:rPr>
            </w:pPr>
          </w:p>
        </w:tc>
      </w:tr>
      <w:tr w:rsidR="001541AA" w:rsidRPr="00E65965" w14:paraId="2B8FA7C7" w14:textId="77777777" w:rsidTr="009D3386">
        <w:trPr>
          <w:trHeight w:val="273"/>
        </w:trPr>
        <w:tc>
          <w:tcPr>
            <w:tcW w:w="1163" w:type="dxa"/>
          </w:tcPr>
          <w:p w14:paraId="7D9211E0" w14:textId="09566963" w:rsidR="001541AA" w:rsidRDefault="001541AA"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1.8</w:t>
            </w:r>
          </w:p>
        </w:tc>
        <w:tc>
          <w:tcPr>
            <w:tcW w:w="992" w:type="dxa"/>
          </w:tcPr>
          <w:p w14:paraId="67C4BC41" w14:textId="7A9A4446" w:rsidR="001541AA" w:rsidRDefault="001541AA"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02204</w:t>
            </w:r>
            <w:r w:rsidR="00462B43">
              <w:rPr>
                <w:rFonts w:ascii="微软雅黑" w:eastAsia="微软雅黑" w:hAnsi="微软雅黑" w:cs="Calibri"/>
                <w:sz w:val="16"/>
                <w:szCs w:val="16"/>
                <w:lang w:eastAsia="zh-CN"/>
              </w:rPr>
              <w:t>20</w:t>
            </w:r>
          </w:p>
        </w:tc>
        <w:tc>
          <w:tcPr>
            <w:tcW w:w="4111" w:type="dxa"/>
          </w:tcPr>
          <w:p w14:paraId="4991AD44" w14:textId="2220F1A6" w:rsidR="001541AA" w:rsidRDefault="00462B43" w:rsidP="001541AA">
            <w:pPr>
              <w:pStyle w:val="TableTextLeft"/>
              <w:rPr>
                <w:rFonts w:ascii="微软雅黑" w:eastAsia="微软雅黑" w:hAnsi="微软雅黑"/>
                <w:sz w:val="16"/>
                <w:szCs w:val="16"/>
                <w:lang w:eastAsia="zh-CN"/>
              </w:rPr>
            </w:pPr>
            <w:bookmarkStart w:id="9" w:name="_Hlk101427742"/>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w:t>
            </w:r>
            <w:r w:rsidR="006B44AA">
              <w:rPr>
                <w:rFonts w:ascii="微软雅黑" w:eastAsia="微软雅黑" w:hAnsi="微软雅黑" w:cs="Calibri"/>
                <w:sz w:val="16"/>
                <w:szCs w:val="16"/>
                <w:lang w:eastAsia="zh-CN"/>
              </w:rPr>
              <w:t xml:space="preserve"> </w:t>
            </w:r>
            <w:r w:rsidR="001541AA" w:rsidRPr="001541AA">
              <w:rPr>
                <w:rFonts w:ascii="微软雅黑" w:eastAsia="微软雅黑" w:hAnsi="微软雅黑" w:hint="eastAsia"/>
                <w:sz w:val="16"/>
                <w:szCs w:val="16"/>
                <w:lang w:eastAsia="zh-CN"/>
              </w:rPr>
              <w:t>对于已经写过经营日志的面访：如果删除时，面访和日志一起删除；编辑</w:t>
            </w:r>
            <w:r>
              <w:rPr>
                <w:rFonts w:ascii="微软雅黑" w:eastAsia="微软雅黑" w:hAnsi="微软雅黑" w:hint="eastAsia"/>
                <w:sz w:val="16"/>
                <w:szCs w:val="16"/>
                <w:lang w:eastAsia="zh-CN"/>
              </w:rPr>
              <w:t>时</w:t>
            </w:r>
            <w:r w:rsidR="001541AA" w:rsidRPr="001541AA">
              <w:rPr>
                <w:rFonts w:ascii="微软雅黑" w:eastAsia="微软雅黑" w:hAnsi="微软雅黑" w:hint="eastAsia"/>
                <w:sz w:val="16"/>
                <w:szCs w:val="16"/>
                <w:lang w:eastAsia="zh-CN"/>
              </w:rPr>
              <w:t>则客户</w:t>
            </w:r>
            <w:r>
              <w:rPr>
                <w:rFonts w:ascii="微软雅黑" w:eastAsia="微软雅黑" w:hAnsi="微软雅黑" w:hint="eastAsia"/>
                <w:sz w:val="16"/>
                <w:szCs w:val="16"/>
                <w:lang w:eastAsia="zh-CN"/>
              </w:rPr>
              <w:t>信息</w:t>
            </w:r>
            <w:r w:rsidR="001541AA" w:rsidRPr="001541AA">
              <w:rPr>
                <w:rFonts w:ascii="微软雅黑" w:eastAsia="微软雅黑" w:hAnsi="微软雅黑" w:hint="eastAsia"/>
                <w:sz w:val="16"/>
                <w:szCs w:val="16"/>
                <w:lang w:eastAsia="zh-CN"/>
              </w:rPr>
              <w:t>不可编辑。</w:t>
            </w:r>
          </w:p>
          <w:p w14:paraId="43DF16EA" w14:textId="0B747988" w:rsidR="001541AA"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 xml:space="preserve">2. </w:t>
            </w:r>
            <w:r w:rsidR="001541AA" w:rsidRPr="001541AA">
              <w:rPr>
                <w:rFonts w:ascii="微软雅黑" w:eastAsia="微软雅黑" w:hAnsi="微软雅黑" w:hint="eastAsia"/>
                <w:sz w:val="16"/>
                <w:szCs w:val="16"/>
                <w:lang w:eastAsia="zh-CN"/>
              </w:rPr>
              <w:t>CRM删除潜客</w:t>
            </w:r>
            <w:r w:rsidR="001541AA">
              <w:rPr>
                <w:rFonts w:ascii="微软雅黑" w:eastAsia="微软雅黑" w:hAnsi="微软雅黑" w:hint="eastAsia"/>
                <w:sz w:val="16"/>
                <w:szCs w:val="16"/>
                <w:lang w:eastAsia="zh-CN"/>
              </w:rPr>
              <w:t>时，</w:t>
            </w:r>
            <w:r w:rsidR="001541AA" w:rsidRPr="001541AA">
              <w:rPr>
                <w:rFonts w:ascii="微软雅黑" w:eastAsia="微软雅黑" w:hAnsi="微软雅黑" w:hint="eastAsia"/>
                <w:sz w:val="16"/>
                <w:szCs w:val="16"/>
                <w:lang w:eastAsia="zh-CN"/>
              </w:rPr>
              <w:t xml:space="preserve">发MQ给Navi, </w:t>
            </w:r>
            <w:r>
              <w:rPr>
                <w:rFonts w:ascii="微软雅黑" w:eastAsia="微软雅黑" w:hAnsi="微软雅黑" w:hint="eastAsia"/>
                <w:sz w:val="16"/>
                <w:szCs w:val="16"/>
                <w:lang w:eastAsia="zh-CN"/>
              </w:rPr>
              <w:t>由</w:t>
            </w:r>
            <w:r w:rsidR="001541AA" w:rsidRPr="001541AA">
              <w:rPr>
                <w:rFonts w:ascii="微软雅黑" w:eastAsia="微软雅黑" w:hAnsi="微软雅黑" w:hint="eastAsia"/>
                <w:sz w:val="16"/>
                <w:szCs w:val="16"/>
                <w:lang w:eastAsia="zh-CN"/>
              </w:rPr>
              <w:t>Navi删除该客户相关的日历上的日程</w:t>
            </w:r>
            <w:r w:rsidR="001541AA">
              <w:rPr>
                <w:rFonts w:ascii="微软雅黑" w:eastAsia="微软雅黑" w:hAnsi="微软雅黑" w:hint="eastAsia"/>
                <w:sz w:val="16"/>
                <w:szCs w:val="16"/>
                <w:lang w:eastAsia="zh-CN"/>
              </w:rPr>
              <w:t>。</w:t>
            </w:r>
          </w:p>
          <w:p w14:paraId="71C59959" w14:textId="036DB0B6" w:rsidR="00EB61BF"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3.</w:t>
            </w:r>
            <w:r w:rsidR="006B44AA">
              <w:rPr>
                <w:rFonts w:ascii="微软雅黑" w:eastAsia="微软雅黑" w:hAnsi="微软雅黑" w:cs="Calibri"/>
                <w:sz w:val="16"/>
                <w:szCs w:val="16"/>
                <w:lang w:eastAsia="zh-CN"/>
              </w:rPr>
              <w:t xml:space="preserve"> </w:t>
            </w:r>
            <w:r w:rsidR="00BB577C">
              <w:rPr>
                <w:rFonts w:ascii="微软雅黑" w:eastAsia="微软雅黑" w:hAnsi="微软雅黑" w:hint="eastAsia"/>
                <w:sz w:val="16"/>
                <w:szCs w:val="16"/>
                <w:lang w:eastAsia="zh-CN"/>
              </w:rPr>
              <w:t>更新</w:t>
            </w:r>
            <w:r w:rsidR="00EB61BF">
              <w:rPr>
                <w:rFonts w:ascii="微软雅黑" w:eastAsia="微软雅黑" w:hAnsi="微软雅黑" w:hint="eastAsia"/>
                <w:sz w:val="16"/>
                <w:szCs w:val="16"/>
                <w:lang w:eastAsia="zh-CN"/>
              </w:rPr>
              <w:t>个人画像展示效果</w:t>
            </w:r>
            <w:r w:rsidR="0038083B">
              <w:rPr>
                <w:rFonts w:ascii="微软雅黑" w:eastAsia="微软雅黑" w:hAnsi="微软雅黑" w:hint="eastAsia"/>
                <w:sz w:val="16"/>
                <w:szCs w:val="16"/>
                <w:lang w:eastAsia="zh-CN"/>
              </w:rPr>
              <w:t>。</w:t>
            </w:r>
          </w:p>
          <w:p w14:paraId="581F9CAF" w14:textId="0E418A92" w:rsidR="003A5725"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4.</w:t>
            </w:r>
            <w:r w:rsidR="006B44AA">
              <w:rPr>
                <w:rFonts w:ascii="微软雅黑" w:eastAsia="微软雅黑" w:hAnsi="微软雅黑" w:cs="Calibri"/>
                <w:sz w:val="16"/>
                <w:szCs w:val="16"/>
                <w:lang w:eastAsia="zh-CN"/>
              </w:rPr>
              <w:t xml:space="preserve"> </w:t>
            </w:r>
            <w:r w:rsidR="003A5725">
              <w:rPr>
                <w:rFonts w:ascii="微软雅黑" w:eastAsia="微软雅黑" w:hAnsi="微软雅黑" w:hint="eastAsia"/>
                <w:sz w:val="16"/>
                <w:szCs w:val="16"/>
                <w:lang w:eastAsia="zh-CN"/>
              </w:rPr>
              <w:t>弹框公共搜索功能只按姓名模糊查询，无需按照自定义标签查询。</w:t>
            </w:r>
          </w:p>
          <w:p w14:paraId="2691922C" w14:textId="3320D96A" w:rsidR="00462B43" w:rsidRDefault="00462B43" w:rsidP="003F6D89">
            <w:pPr>
              <w:pStyle w:val="TableTextLeft"/>
              <w:rPr>
                <w:rFonts w:ascii="微软雅黑" w:eastAsia="微软雅黑" w:hAnsi="微软雅黑"/>
                <w:sz w:val="16"/>
                <w:szCs w:val="16"/>
                <w:lang w:eastAsia="zh-CN"/>
              </w:rPr>
            </w:pPr>
            <w:r>
              <w:rPr>
                <w:rFonts w:ascii="微软雅黑" w:eastAsia="微软雅黑" w:hAnsi="微软雅黑" w:cs="Calibri"/>
                <w:sz w:val="16"/>
                <w:szCs w:val="16"/>
                <w:lang w:eastAsia="zh-CN"/>
              </w:rPr>
              <w:t>5.</w:t>
            </w:r>
            <w:r w:rsidR="006B44AA">
              <w:rPr>
                <w:rFonts w:ascii="微软雅黑" w:eastAsia="微软雅黑" w:hAnsi="微软雅黑" w:cs="Calibri"/>
                <w:sz w:val="16"/>
                <w:szCs w:val="16"/>
                <w:lang w:eastAsia="zh-CN"/>
              </w:rPr>
              <w:t xml:space="preserve"> </w:t>
            </w:r>
            <w:r>
              <w:rPr>
                <w:rFonts w:ascii="微软雅黑" w:eastAsia="微软雅黑" w:hAnsi="微软雅黑" w:hint="eastAsia"/>
                <w:sz w:val="16"/>
                <w:szCs w:val="16"/>
                <w:lang w:eastAsia="zh-CN"/>
              </w:rPr>
              <w:t>细化通讯录列表中自定义标签显示逻辑。</w:t>
            </w:r>
          </w:p>
          <w:p w14:paraId="0176F4FD" w14:textId="071FB46B" w:rsidR="006B44AA" w:rsidRPr="001541AA" w:rsidRDefault="006B44AA" w:rsidP="003F6D89">
            <w:pPr>
              <w:pStyle w:val="TableTextLeft"/>
              <w:rPr>
                <w:rFonts w:ascii="微软雅黑" w:eastAsia="微软雅黑" w:hAnsi="微软雅黑"/>
                <w:sz w:val="16"/>
                <w:szCs w:val="16"/>
                <w:lang w:eastAsia="zh-CN"/>
              </w:rPr>
            </w:pPr>
            <w:r>
              <w:rPr>
                <w:rFonts w:ascii="微软雅黑" w:eastAsia="微软雅黑" w:hAnsi="微软雅黑" w:hint="eastAsia"/>
                <w:sz w:val="16"/>
                <w:szCs w:val="16"/>
                <w:lang w:eastAsia="zh-CN"/>
              </w:rPr>
              <w:t>6</w:t>
            </w:r>
            <w:r>
              <w:rPr>
                <w:rFonts w:ascii="微软雅黑" w:eastAsia="微软雅黑" w:hAnsi="微软雅黑"/>
                <w:sz w:val="16"/>
                <w:szCs w:val="16"/>
                <w:lang w:eastAsia="zh-CN"/>
              </w:rPr>
              <w:t xml:space="preserve">. </w:t>
            </w:r>
            <w:r>
              <w:rPr>
                <w:rFonts w:ascii="微软雅黑" w:eastAsia="微软雅黑" w:hAnsi="微软雅黑" w:hint="eastAsia"/>
                <w:sz w:val="16"/>
                <w:szCs w:val="16"/>
                <w:lang w:eastAsia="zh-CN"/>
              </w:rPr>
              <w:t>动线拉起I</w:t>
            </w:r>
            <w:r>
              <w:rPr>
                <w:rFonts w:ascii="微软雅黑" w:eastAsia="微软雅黑" w:hAnsi="微软雅黑"/>
                <w:sz w:val="16"/>
                <w:szCs w:val="16"/>
                <w:lang w:eastAsia="zh-CN"/>
              </w:rPr>
              <w:t>B</w:t>
            </w:r>
            <w:r>
              <w:rPr>
                <w:rFonts w:ascii="微软雅黑" w:eastAsia="微软雅黑" w:hAnsi="微软雅黑" w:hint="eastAsia"/>
                <w:sz w:val="16"/>
                <w:szCs w:val="16"/>
                <w:lang w:eastAsia="zh-CN"/>
              </w:rPr>
              <w:t>时，细化对I</w:t>
            </w:r>
            <w:r>
              <w:rPr>
                <w:rFonts w:ascii="微软雅黑" w:eastAsia="微软雅黑" w:hAnsi="微软雅黑"/>
                <w:sz w:val="16"/>
                <w:szCs w:val="16"/>
                <w:lang w:eastAsia="zh-CN"/>
              </w:rPr>
              <w:t>B</w:t>
            </w:r>
            <w:r>
              <w:rPr>
                <w:rFonts w:ascii="微软雅黑" w:eastAsia="微软雅黑" w:hAnsi="微软雅黑" w:hint="eastAsia"/>
                <w:sz w:val="16"/>
                <w:szCs w:val="16"/>
                <w:lang w:eastAsia="zh-CN"/>
              </w:rPr>
              <w:t>页面跳转流程说明</w:t>
            </w:r>
            <w:bookmarkEnd w:id="9"/>
          </w:p>
        </w:tc>
        <w:tc>
          <w:tcPr>
            <w:tcW w:w="1276" w:type="dxa"/>
          </w:tcPr>
          <w:p w14:paraId="4BA14C8D" w14:textId="61077F90" w:rsidR="001541AA" w:rsidRDefault="008F65BD"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0602915F" w14:textId="77777777" w:rsidR="001541AA" w:rsidRPr="0030291B" w:rsidRDefault="001541AA" w:rsidP="00E74CB2">
            <w:pPr>
              <w:pStyle w:val="TableTextLeft"/>
              <w:rPr>
                <w:rFonts w:ascii="微软雅黑" w:eastAsia="微软雅黑" w:hAnsi="微软雅黑" w:cs="Calibri"/>
                <w:sz w:val="16"/>
                <w:szCs w:val="16"/>
                <w:lang w:eastAsia="zh-CN"/>
              </w:rPr>
            </w:pPr>
          </w:p>
        </w:tc>
      </w:tr>
      <w:tr w:rsidR="00E600BB" w:rsidRPr="00E65965" w14:paraId="32152295" w14:textId="77777777" w:rsidTr="009D3386">
        <w:trPr>
          <w:trHeight w:val="273"/>
        </w:trPr>
        <w:tc>
          <w:tcPr>
            <w:tcW w:w="1163" w:type="dxa"/>
          </w:tcPr>
          <w:p w14:paraId="65A72060" w14:textId="70CE2B09" w:rsidR="00E600BB" w:rsidRDefault="00E600B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1.9</w:t>
            </w:r>
          </w:p>
        </w:tc>
        <w:tc>
          <w:tcPr>
            <w:tcW w:w="992" w:type="dxa"/>
          </w:tcPr>
          <w:p w14:paraId="5791F909" w14:textId="10B78359" w:rsidR="00E600BB" w:rsidRDefault="00E600BB"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w:t>
            </w:r>
            <w:r w:rsidR="00E3689C">
              <w:rPr>
                <w:rFonts w:ascii="微软雅黑" w:eastAsia="微软雅黑" w:hAnsi="微软雅黑" w:cs="Calibri"/>
                <w:sz w:val="16"/>
                <w:szCs w:val="16"/>
                <w:lang w:eastAsia="zh-CN"/>
              </w:rPr>
              <w:t>503</w:t>
            </w:r>
          </w:p>
        </w:tc>
        <w:tc>
          <w:tcPr>
            <w:tcW w:w="4111" w:type="dxa"/>
          </w:tcPr>
          <w:p w14:paraId="6C635441" w14:textId="348100A7" w:rsidR="00E600BB" w:rsidRDefault="00C03CE4"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w:t>
            </w:r>
            <w:r w:rsidR="00B1316A">
              <w:rPr>
                <w:rFonts w:ascii="微软雅黑" w:eastAsia="微软雅黑" w:hAnsi="微软雅黑" w:cs="Calibri"/>
                <w:sz w:val="16"/>
                <w:szCs w:val="16"/>
                <w:lang w:eastAsia="zh-CN"/>
              </w:rPr>
              <w:t xml:space="preserve"> </w:t>
            </w:r>
            <w:r w:rsidR="00E777A5">
              <w:rPr>
                <w:rFonts w:ascii="微软雅黑" w:eastAsia="微软雅黑" w:hAnsi="微软雅黑" w:cs="Calibri" w:hint="eastAsia"/>
                <w:sz w:val="16"/>
                <w:szCs w:val="16"/>
                <w:lang w:eastAsia="zh-CN"/>
              </w:rPr>
              <w:t>新建日程中将服务面访从面访类型提升为面访事件。</w:t>
            </w:r>
          </w:p>
          <w:p w14:paraId="2D34FC6D" w14:textId="69B088E7" w:rsidR="00E777A5" w:rsidRPr="0093480A" w:rsidRDefault="00C03CE4" w:rsidP="001541A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2.</w:t>
            </w:r>
            <w:r w:rsidR="00B1316A">
              <w:rPr>
                <w:rFonts w:ascii="微软雅黑" w:eastAsia="微软雅黑" w:hAnsi="微软雅黑" w:cs="Calibri"/>
                <w:sz w:val="16"/>
                <w:szCs w:val="16"/>
                <w:lang w:eastAsia="zh-CN"/>
              </w:rPr>
              <w:t xml:space="preserve"> </w:t>
            </w:r>
            <w:r w:rsidR="0093480A" w:rsidRPr="0093480A">
              <w:rPr>
                <w:rFonts w:ascii="微软雅黑" w:eastAsia="微软雅黑" w:hAnsi="微软雅黑" w:cs="Calibri" w:hint="eastAsia"/>
                <w:sz w:val="16"/>
                <w:szCs w:val="16"/>
                <w:lang w:eastAsia="zh-CN"/>
              </w:rPr>
              <w:t>确认公司层级的手机号自动关联辅助的功能不做处理。</w:t>
            </w:r>
          </w:p>
          <w:p w14:paraId="790BE951" w14:textId="639F19E0" w:rsidR="0093480A" w:rsidRDefault="00C03CE4" w:rsidP="001541A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3.</w:t>
            </w:r>
            <w:r w:rsidR="00B1316A">
              <w:rPr>
                <w:rFonts w:ascii="微软雅黑" w:eastAsia="微软雅黑" w:hAnsi="微软雅黑" w:cs="Calibri"/>
                <w:sz w:val="16"/>
                <w:szCs w:val="16"/>
                <w:lang w:eastAsia="zh-CN"/>
              </w:rPr>
              <w:t xml:space="preserve"> </w:t>
            </w:r>
            <w:r w:rsidR="0093480A">
              <w:rPr>
                <w:rFonts w:ascii="微软雅黑" w:eastAsia="微软雅黑" w:hAnsi="微软雅黑" w:cs="Calibri" w:hint="eastAsia"/>
                <w:sz w:val="16"/>
                <w:szCs w:val="16"/>
                <w:lang w:eastAsia="zh-CN"/>
              </w:rPr>
              <w:t>基于业务讨论更新待识别访客底层逻辑</w:t>
            </w:r>
            <w:r w:rsidR="00177C9F">
              <w:rPr>
                <w:rFonts w:ascii="微软雅黑" w:eastAsia="微软雅黑" w:hAnsi="微软雅黑" w:cs="Calibri" w:hint="eastAsia"/>
                <w:sz w:val="16"/>
                <w:szCs w:val="16"/>
                <w:lang w:eastAsia="zh-CN"/>
              </w:rPr>
              <w:t>。</w:t>
            </w:r>
          </w:p>
          <w:p w14:paraId="56E3C7C2" w14:textId="5004CFA7" w:rsidR="00177C9F" w:rsidRDefault="00C03CE4" w:rsidP="001541A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4.</w:t>
            </w:r>
            <w:r w:rsidR="00B1316A">
              <w:rPr>
                <w:rFonts w:ascii="微软雅黑" w:eastAsia="微软雅黑" w:hAnsi="微软雅黑" w:cs="Calibri"/>
                <w:sz w:val="16"/>
                <w:szCs w:val="16"/>
                <w:lang w:eastAsia="zh-CN"/>
              </w:rPr>
              <w:t xml:space="preserve"> </w:t>
            </w:r>
            <w:r w:rsidR="00332700">
              <w:rPr>
                <w:rFonts w:ascii="微软雅黑" w:eastAsia="微软雅黑" w:hAnsi="微软雅黑" w:cs="Calibri" w:hint="eastAsia"/>
                <w:sz w:val="16"/>
                <w:szCs w:val="16"/>
                <w:lang w:eastAsia="zh-CN"/>
              </w:rPr>
              <w:t>准增员客户无手机号的情况下也推送给赢家有约，由赢家有约创建虚拟手机号。</w:t>
            </w:r>
          </w:p>
          <w:p w14:paraId="3CC9092A" w14:textId="58CD9651" w:rsidR="00177C9F" w:rsidRDefault="00B1316A" w:rsidP="001541AA">
            <w:pPr>
              <w:pStyle w:val="TableTextLeft"/>
              <w:rPr>
                <w:rFonts w:ascii="微软雅黑" w:eastAsia="微软雅黑" w:hAnsi="微软雅黑" w:cs="Calibri"/>
                <w:sz w:val="16"/>
                <w:szCs w:val="16"/>
                <w:lang w:eastAsia="zh-CN"/>
              </w:rPr>
            </w:pPr>
            <w:r w:rsidRPr="002C43C5">
              <w:rPr>
                <w:rFonts w:ascii="微软雅黑" w:eastAsia="微软雅黑" w:hAnsi="微软雅黑" w:cs="Calibri"/>
                <w:sz w:val="16"/>
                <w:szCs w:val="16"/>
                <w:lang w:eastAsia="zh-CN"/>
              </w:rPr>
              <w:t>5</w:t>
            </w:r>
            <w:r w:rsidR="00C03CE4" w:rsidRPr="002C43C5">
              <w:rPr>
                <w:rFonts w:ascii="微软雅黑" w:eastAsia="微软雅黑" w:hAnsi="微软雅黑" w:cs="Calibri"/>
                <w:sz w:val="16"/>
                <w:szCs w:val="16"/>
                <w:lang w:eastAsia="zh-CN"/>
              </w:rPr>
              <w:t xml:space="preserve">. </w:t>
            </w:r>
            <w:r w:rsidR="00E23549" w:rsidRPr="002C43C5">
              <w:rPr>
                <w:rFonts w:ascii="微软雅黑" w:eastAsia="微软雅黑" w:hAnsi="微软雅黑" w:cs="Calibri" w:hint="eastAsia"/>
                <w:sz w:val="16"/>
                <w:szCs w:val="16"/>
                <w:lang w:eastAsia="zh-CN"/>
              </w:rPr>
              <w:t>S</w:t>
            </w:r>
            <w:r w:rsidR="00E23549" w:rsidRPr="002C43C5">
              <w:rPr>
                <w:rFonts w:ascii="微软雅黑" w:eastAsia="微软雅黑" w:hAnsi="微软雅黑" w:cs="Calibri"/>
                <w:sz w:val="16"/>
                <w:szCs w:val="16"/>
                <w:lang w:eastAsia="zh-CN"/>
              </w:rPr>
              <w:t>ecurity</w:t>
            </w:r>
            <w:r w:rsidR="00E23549" w:rsidRPr="002C43C5">
              <w:rPr>
                <w:rFonts w:ascii="微软雅黑" w:eastAsia="微软雅黑" w:hAnsi="微软雅黑" w:cs="Calibri" w:hint="eastAsia"/>
                <w:sz w:val="16"/>
                <w:szCs w:val="16"/>
                <w:lang w:eastAsia="zh-CN"/>
              </w:rPr>
              <w:t>要求，身份证，银行卡号需在中台脱敏，前端统一掩码显示，无开眼闭眼效果展示。</w:t>
            </w:r>
          </w:p>
          <w:p w14:paraId="69B979CC" w14:textId="621B6529" w:rsidR="00CD35E6" w:rsidRDefault="00B1316A" w:rsidP="001541A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6. </w:t>
            </w:r>
            <w:r w:rsidR="00CD35E6">
              <w:rPr>
                <w:rFonts w:ascii="微软雅黑" w:eastAsia="微软雅黑" w:hAnsi="微软雅黑" w:cs="Calibri" w:hint="eastAsia"/>
                <w:sz w:val="16"/>
                <w:szCs w:val="16"/>
                <w:lang w:eastAsia="zh-CN"/>
              </w:rPr>
              <w:t>与业务确认</w:t>
            </w:r>
            <w:r w:rsidR="00CD35E6" w:rsidRPr="00CD35E6">
              <w:rPr>
                <w:rFonts w:ascii="微软雅黑" w:eastAsia="微软雅黑" w:hAnsi="微软雅黑" w:cs="Calibri" w:hint="eastAsia"/>
                <w:sz w:val="16"/>
                <w:szCs w:val="16"/>
                <w:lang w:eastAsia="zh-CN"/>
              </w:rPr>
              <w:t>团险指数</w:t>
            </w:r>
            <w:r w:rsidR="00CD35E6">
              <w:rPr>
                <w:rFonts w:ascii="微软雅黑" w:eastAsia="微软雅黑" w:hAnsi="微软雅黑" w:cs="Calibri" w:hint="eastAsia"/>
                <w:sz w:val="16"/>
                <w:szCs w:val="16"/>
                <w:lang w:eastAsia="zh-CN"/>
              </w:rPr>
              <w:t>画像暂不处理。</w:t>
            </w:r>
          </w:p>
          <w:p w14:paraId="52385AE4" w14:textId="77777777" w:rsidR="005D5468" w:rsidRDefault="007A5BE7" w:rsidP="001541A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7</w:t>
            </w:r>
            <w:r w:rsidR="00C03CE4">
              <w:rPr>
                <w:rFonts w:ascii="微软雅黑" w:eastAsia="微软雅黑" w:hAnsi="微软雅黑" w:cs="Calibri"/>
                <w:sz w:val="16"/>
                <w:szCs w:val="16"/>
                <w:lang w:eastAsia="zh-CN"/>
              </w:rPr>
              <w:t>.</w:t>
            </w:r>
            <w:r>
              <w:rPr>
                <w:rFonts w:ascii="微软雅黑" w:eastAsia="微软雅黑" w:hAnsi="微软雅黑" w:cs="Calibri"/>
                <w:sz w:val="16"/>
                <w:szCs w:val="16"/>
                <w:lang w:eastAsia="zh-CN"/>
              </w:rPr>
              <w:t xml:space="preserve"> </w:t>
            </w:r>
            <w:r w:rsidR="00AA562F">
              <w:rPr>
                <w:rFonts w:ascii="微软雅黑" w:eastAsia="微软雅黑" w:hAnsi="微软雅黑" w:cs="Calibri" w:hint="eastAsia"/>
                <w:sz w:val="16"/>
                <w:szCs w:val="16"/>
                <w:lang w:eastAsia="zh-CN"/>
              </w:rPr>
              <w:t>更新</w:t>
            </w:r>
            <w:r w:rsidR="00AA562F" w:rsidRPr="00AA562F">
              <w:rPr>
                <w:rFonts w:ascii="微软雅黑" w:eastAsia="微软雅黑" w:hAnsi="微软雅黑" w:cs="Calibri" w:hint="eastAsia"/>
                <w:sz w:val="16"/>
                <w:szCs w:val="16"/>
                <w:lang w:eastAsia="zh-CN"/>
              </w:rPr>
              <w:t>准VIP等级</w:t>
            </w:r>
            <w:r w:rsidR="00AA562F">
              <w:rPr>
                <w:rFonts w:ascii="微软雅黑" w:eastAsia="微软雅黑" w:hAnsi="微软雅黑" w:cs="Calibri" w:hint="eastAsia"/>
                <w:sz w:val="16"/>
                <w:szCs w:val="16"/>
                <w:lang w:eastAsia="zh-CN"/>
              </w:rPr>
              <w:t>判断条件，</w:t>
            </w:r>
            <w:r w:rsidR="00AA562F" w:rsidRPr="00AA562F">
              <w:rPr>
                <w:rFonts w:ascii="微软雅黑" w:eastAsia="微软雅黑" w:hAnsi="微软雅黑" w:cs="Calibri" w:hint="eastAsia"/>
                <w:sz w:val="16"/>
                <w:szCs w:val="16"/>
                <w:lang w:eastAsia="zh-CN"/>
              </w:rPr>
              <w:t>改为 2~5万</w:t>
            </w:r>
            <w:r w:rsidR="00AA562F">
              <w:rPr>
                <w:rFonts w:ascii="微软雅黑" w:eastAsia="微软雅黑" w:hAnsi="微软雅黑" w:cs="Calibri" w:hint="eastAsia"/>
                <w:sz w:val="16"/>
                <w:szCs w:val="16"/>
                <w:lang w:eastAsia="zh-CN"/>
              </w:rPr>
              <w:t>。</w:t>
            </w:r>
          </w:p>
          <w:p w14:paraId="1BAD24A7" w14:textId="35BB5451" w:rsidR="00A83F1B" w:rsidRDefault="00A83F1B"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8</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月重点客户列表中点击星星图标逻辑描述更新</w:t>
            </w:r>
            <w:r w:rsidR="00642ACF">
              <w:rPr>
                <w:rFonts w:ascii="微软雅黑" w:eastAsia="微软雅黑" w:hAnsi="微软雅黑" w:cs="Calibri" w:hint="eastAsia"/>
                <w:sz w:val="16"/>
                <w:szCs w:val="16"/>
                <w:lang w:eastAsia="zh-CN"/>
              </w:rPr>
              <w:t>。</w:t>
            </w:r>
          </w:p>
          <w:p w14:paraId="0902B4E9" w14:textId="77777777" w:rsidR="00A83F1B" w:rsidRDefault="00A83F1B"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9</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销售面访/服务面访新页面更新。</w:t>
            </w:r>
          </w:p>
          <w:p w14:paraId="2012C357" w14:textId="77777777" w:rsidR="003973CF" w:rsidRDefault="003973CF"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0. </w:t>
            </w:r>
            <w:r>
              <w:rPr>
                <w:rFonts w:ascii="微软雅黑" w:eastAsia="微软雅黑" w:hAnsi="微软雅黑" w:cs="Calibri" w:hint="eastAsia"/>
                <w:sz w:val="16"/>
                <w:szCs w:val="16"/>
                <w:lang w:eastAsia="zh-CN"/>
              </w:rPr>
              <w:t>客户信息录入页面中客户籍贯以填空方式输入。</w:t>
            </w:r>
          </w:p>
          <w:p w14:paraId="493700F3" w14:textId="77777777" w:rsidR="00C26808" w:rsidRDefault="00C26808"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1. </w:t>
            </w:r>
            <w:r>
              <w:rPr>
                <w:rFonts w:ascii="微软雅黑" w:eastAsia="微软雅黑" w:hAnsi="微软雅黑" w:cs="Calibri" w:hint="eastAsia"/>
                <w:sz w:val="16"/>
                <w:szCs w:val="16"/>
                <w:lang w:eastAsia="zh-CN"/>
              </w:rPr>
              <w:t>商机名单中的月度续期客户及一年期保单转换列表中的互动行为【去处理】，点击跳转i</w:t>
            </w:r>
            <w:r>
              <w:rPr>
                <w:rFonts w:ascii="微软雅黑" w:eastAsia="微软雅黑" w:hAnsi="微软雅黑" w:cs="Calibri"/>
                <w:sz w:val="16"/>
                <w:szCs w:val="16"/>
                <w:lang w:eastAsia="zh-CN"/>
              </w:rPr>
              <w:t>-Service.</w:t>
            </w:r>
          </w:p>
          <w:p w14:paraId="160BB945" w14:textId="1643904B" w:rsidR="004D1B00" w:rsidRPr="0093480A" w:rsidRDefault="004D1B00"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2. </w:t>
            </w:r>
            <w:r>
              <w:rPr>
                <w:rFonts w:ascii="微软雅黑" w:eastAsia="微软雅黑" w:hAnsi="微软雅黑" w:cs="Calibri" w:hint="eastAsia"/>
                <w:sz w:val="16"/>
                <w:szCs w:val="16"/>
                <w:lang w:eastAsia="zh-CN"/>
              </w:rPr>
              <w:t>增加对于待识别访客待办处理的描述，详见7</w:t>
            </w:r>
            <w:r>
              <w:rPr>
                <w:rFonts w:ascii="微软雅黑" w:eastAsia="微软雅黑" w:hAnsi="微软雅黑" w:cs="Calibri"/>
                <w:sz w:val="16"/>
                <w:szCs w:val="16"/>
                <w:lang w:eastAsia="zh-CN"/>
              </w:rPr>
              <w:t>.2.</w:t>
            </w:r>
            <w:r>
              <w:rPr>
                <w:rFonts w:ascii="微软雅黑" w:eastAsia="微软雅黑" w:hAnsi="微软雅黑" w:cs="Calibri" w:hint="eastAsia"/>
                <w:sz w:val="16"/>
                <w:szCs w:val="16"/>
                <w:lang w:eastAsia="zh-CN"/>
              </w:rPr>
              <w:t>5</w:t>
            </w:r>
            <w:r>
              <w:rPr>
                <w:rFonts w:ascii="微软雅黑" w:eastAsia="微软雅黑" w:hAnsi="微软雅黑" w:cs="Calibri"/>
                <w:sz w:val="16"/>
                <w:szCs w:val="16"/>
                <w:lang w:eastAsia="zh-CN"/>
              </w:rPr>
              <w:t>.3</w:t>
            </w:r>
          </w:p>
        </w:tc>
        <w:tc>
          <w:tcPr>
            <w:tcW w:w="1276" w:type="dxa"/>
          </w:tcPr>
          <w:p w14:paraId="5ACF4E3A" w14:textId="51D52071" w:rsidR="00E600BB" w:rsidRDefault="00C25FC6"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S</w:t>
            </w:r>
            <w:r>
              <w:rPr>
                <w:rFonts w:ascii="微软雅黑" w:eastAsia="微软雅黑" w:hAnsi="微软雅黑" w:cs="Calibri"/>
                <w:sz w:val="16"/>
                <w:szCs w:val="16"/>
                <w:lang w:eastAsia="zh-CN"/>
              </w:rPr>
              <w:t>hi Guofeng</w:t>
            </w:r>
          </w:p>
        </w:tc>
        <w:tc>
          <w:tcPr>
            <w:tcW w:w="1276" w:type="dxa"/>
          </w:tcPr>
          <w:p w14:paraId="5DF8EFD2" w14:textId="77777777" w:rsidR="00E600BB" w:rsidRPr="0030291B" w:rsidRDefault="00E600BB" w:rsidP="00E74CB2">
            <w:pPr>
              <w:pStyle w:val="TableTextLeft"/>
              <w:rPr>
                <w:rFonts w:ascii="微软雅黑" w:eastAsia="微软雅黑" w:hAnsi="微软雅黑" w:cs="Calibri"/>
                <w:sz w:val="16"/>
                <w:szCs w:val="16"/>
                <w:lang w:eastAsia="zh-CN"/>
              </w:rPr>
            </w:pPr>
          </w:p>
        </w:tc>
      </w:tr>
      <w:tr w:rsidR="00356E62" w:rsidRPr="00E65965" w14:paraId="12F2CAFD" w14:textId="77777777" w:rsidTr="009D3386">
        <w:trPr>
          <w:trHeight w:val="273"/>
        </w:trPr>
        <w:tc>
          <w:tcPr>
            <w:tcW w:w="1163" w:type="dxa"/>
          </w:tcPr>
          <w:p w14:paraId="05E586E4" w14:textId="5527F9F6" w:rsidR="00356E62" w:rsidRDefault="001B21B2"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2.0</w:t>
            </w:r>
          </w:p>
        </w:tc>
        <w:tc>
          <w:tcPr>
            <w:tcW w:w="992" w:type="dxa"/>
          </w:tcPr>
          <w:p w14:paraId="51748C74" w14:textId="5B101104" w:rsidR="00356E62" w:rsidRDefault="001B21B2" w:rsidP="00E74CB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022050</w:t>
            </w:r>
            <w:r w:rsidR="00F16D52">
              <w:rPr>
                <w:rFonts w:ascii="微软雅黑" w:eastAsia="微软雅黑" w:hAnsi="微软雅黑" w:cs="Calibri"/>
                <w:sz w:val="16"/>
                <w:szCs w:val="16"/>
                <w:lang w:eastAsia="zh-CN"/>
              </w:rPr>
              <w:t>5</w:t>
            </w:r>
          </w:p>
        </w:tc>
        <w:tc>
          <w:tcPr>
            <w:tcW w:w="4111" w:type="dxa"/>
          </w:tcPr>
          <w:p w14:paraId="5A7F628D" w14:textId="16E34C4B" w:rsidR="00356E62" w:rsidRDefault="00356E62" w:rsidP="00356E62">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sidRPr="00356E62">
              <w:rPr>
                <w:rFonts w:ascii="微软雅黑" w:eastAsia="微软雅黑" w:hAnsi="微软雅黑" w:cs="Calibri" w:hint="eastAsia"/>
                <w:sz w:val="16"/>
                <w:szCs w:val="16"/>
                <w:lang w:eastAsia="zh-CN"/>
              </w:rPr>
              <w:t>标签名称【预估签单时间】统一显示为【预计成交】</w:t>
            </w:r>
          </w:p>
          <w:p w14:paraId="511C9530" w14:textId="77777777" w:rsidR="00356E62" w:rsidRDefault="00356E62" w:rsidP="001541A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lastRenderedPageBreak/>
              <w:t xml:space="preserve">2. </w:t>
            </w:r>
            <w:r w:rsidR="008B5ACE">
              <w:rPr>
                <w:rFonts w:ascii="微软雅黑" w:eastAsia="微软雅黑" w:hAnsi="微软雅黑" w:cs="Calibri" w:hint="eastAsia"/>
                <w:sz w:val="16"/>
                <w:szCs w:val="16"/>
                <w:lang w:eastAsia="zh-CN"/>
              </w:rPr>
              <w:t>筛选结果展示增加【按</w:t>
            </w:r>
            <w:r w:rsidR="008B5ACE" w:rsidRPr="008B5ACE">
              <w:rPr>
                <w:rFonts w:ascii="微软雅黑" w:eastAsia="微软雅黑" w:hAnsi="微软雅黑" w:cs="Calibri" w:hint="eastAsia"/>
                <w:sz w:val="16"/>
                <w:szCs w:val="16"/>
                <w:lang w:eastAsia="zh-CN"/>
              </w:rPr>
              <w:t>选项文本显示</w:t>
            </w:r>
            <w:r w:rsidR="005978F2">
              <w:rPr>
                <w:rFonts w:ascii="微软雅黑" w:eastAsia="微软雅黑" w:hAnsi="微软雅黑" w:cs="Calibri" w:hint="eastAsia"/>
                <w:sz w:val="16"/>
                <w:szCs w:val="16"/>
                <w:lang w:eastAsia="zh-CN"/>
              </w:rPr>
              <w:t>】</w:t>
            </w:r>
            <w:r w:rsidR="008B5ACE" w:rsidRPr="008B5ACE">
              <w:rPr>
                <w:rFonts w:ascii="微软雅黑" w:eastAsia="微软雅黑" w:hAnsi="微软雅黑" w:cs="Calibri" w:hint="eastAsia"/>
                <w:sz w:val="16"/>
                <w:szCs w:val="16"/>
                <w:lang w:eastAsia="zh-CN"/>
              </w:rPr>
              <w:t>和</w:t>
            </w:r>
            <w:r w:rsidR="005978F2">
              <w:rPr>
                <w:rFonts w:ascii="微软雅黑" w:eastAsia="微软雅黑" w:hAnsi="微软雅黑" w:cs="Calibri" w:hint="eastAsia"/>
                <w:sz w:val="16"/>
                <w:szCs w:val="16"/>
                <w:lang w:eastAsia="zh-CN"/>
              </w:rPr>
              <w:t>【</w:t>
            </w:r>
            <w:r w:rsidR="008B5ACE" w:rsidRPr="008B5ACE">
              <w:rPr>
                <w:rFonts w:ascii="微软雅黑" w:eastAsia="微软雅黑" w:hAnsi="微软雅黑" w:cs="Calibri" w:hint="eastAsia"/>
                <w:sz w:val="16"/>
                <w:szCs w:val="16"/>
                <w:lang w:eastAsia="zh-CN"/>
              </w:rPr>
              <w:t>按字段名称显示</w:t>
            </w:r>
            <w:r w:rsidR="005978F2">
              <w:rPr>
                <w:rFonts w:ascii="微软雅黑" w:eastAsia="微软雅黑" w:hAnsi="微软雅黑" w:cs="Calibri" w:hint="eastAsia"/>
                <w:sz w:val="16"/>
                <w:szCs w:val="16"/>
                <w:lang w:eastAsia="zh-CN"/>
              </w:rPr>
              <w:t>】</w:t>
            </w:r>
            <w:r w:rsidR="008B5ACE" w:rsidRPr="008B5ACE">
              <w:rPr>
                <w:rFonts w:ascii="微软雅黑" w:eastAsia="微软雅黑" w:hAnsi="微软雅黑" w:cs="Calibri" w:hint="eastAsia"/>
                <w:sz w:val="16"/>
                <w:szCs w:val="16"/>
                <w:lang w:eastAsia="zh-CN"/>
              </w:rPr>
              <w:t>的判断。</w:t>
            </w:r>
          </w:p>
          <w:p w14:paraId="6EBC9103" w14:textId="77777777" w:rsidR="001A6B38" w:rsidRDefault="001A6B38"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对客户自动标签</w:t>
            </w:r>
            <w:r w:rsidRPr="001A6B38">
              <w:rPr>
                <w:rFonts w:ascii="微软雅黑" w:eastAsia="微软雅黑" w:hAnsi="微软雅黑" w:cs="Calibri" w:hint="eastAsia"/>
                <w:sz w:val="16"/>
                <w:szCs w:val="16"/>
                <w:lang w:eastAsia="zh-CN"/>
              </w:rPr>
              <w:t>CCC标识</w:t>
            </w:r>
            <w:r>
              <w:rPr>
                <w:rFonts w:ascii="微软雅黑" w:eastAsia="微软雅黑" w:hAnsi="微软雅黑" w:cs="Calibri" w:hint="eastAsia"/>
                <w:sz w:val="16"/>
                <w:szCs w:val="16"/>
                <w:lang w:eastAsia="zh-CN"/>
              </w:rPr>
              <w:t>的处理逻辑调整。</w:t>
            </w:r>
          </w:p>
          <w:p w14:paraId="55EFB0A0" w14:textId="77777777" w:rsidR="00E96B5F" w:rsidRDefault="00E96B5F"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标签【客户阶段】在触发客户合并拆分时由O</w:t>
            </w:r>
            <w:r>
              <w:rPr>
                <w:rFonts w:ascii="微软雅黑" w:eastAsia="微软雅黑" w:hAnsi="微软雅黑" w:cs="Calibri"/>
                <w:sz w:val="16"/>
                <w:szCs w:val="16"/>
                <w:lang w:eastAsia="zh-CN"/>
              </w:rPr>
              <w:t>ne Service</w:t>
            </w:r>
            <w:r>
              <w:rPr>
                <w:rFonts w:ascii="微软雅黑" w:eastAsia="微软雅黑" w:hAnsi="微软雅黑" w:cs="Calibri" w:hint="eastAsia"/>
                <w:sz w:val="16"/>
                <w:szCs w:val="16"/>
                <w:lang w:eastAsia="zh-CN"/>
              </w:rPr>
              <w:t>及时更新此标签。</w:t>
            </w:r>
          </w:p>
          <w:p w14:paraId="7F3D1DBF" w14:textId="025DC902" w:rsidR="004B312B" w:rsidRPr="00356E62" w:rsidRDefault="004B312B" w:rsidP="001541A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5</w:t>
            </w:r>
            <w:r>
              <w:rPr>
                <w:rFonts w:ascii="微软雅黑" w:eastAsia="微软雅黑" w:hAnsi="微软雅黑" w:cs="Calibri"/>
                <w:sz w:val="16"/>
                <w:szCs w:val="16"/>
                <w:lang w:eastAsia="zh-CN"/>
              </w:rPr>
              <w:t xml:space="preserve">. </w:t>
            </w:r>
            <w:r w:rsidR="001B21B2">
              <w:rPr>
                <w:rFonts w:ascii="微软雅黑" w:eastAsia="微软雅黑" w:hAnsi="微软雅黑" w:cs="Calibri" w:hint="eastAsia"/>
                <w:sz w:val="16"/>
                <w:szCs w:val="16"/>
                <w:lang w:eastAsia="zh-CN"/>
              </w:rPr>
              <w:t>访客和通讯录客户因手机号相同触发自动合并时，补充说明</w:t>
            </w:r>
            <w:r w:rsidR="001B21B2" w:rsidRPr="001B21B2">
              <w:rPr>
                <w:rFonts w:ascii="微软雅黑" w:eastAsia="微软雅黑" w:hAnsi="微软雅黑" w:cs="Calibri" w:hint="eastAsia"/>
                <w:sz w:val="16"/>
                <w:szCs w:val="16"/>
                <w:lang w:eastAsia="zh-CN"/>
              </w:rPr>
              <w:t>通讯录中存在相同主手机号的现客和潜客</w:t>
            </w:r>
            <w:r w:rsidR="001B21B2">
              <w:rPr>
                <w:rFonts w:ascii="微软雅黑" w:eastAsia="微软雅黑" w:hAnsi="微软雅黑" w:cs="Calibri" w:hint="eastAsia"/>
                <w:sz w:val="16"/>
                <w:szCs w:val="16"/>
                <w:lang w:eastAsia="zh-CN"/>
              </w:rPr>
              <w:t>时的合并规则。</w:t>
            </w:r>
          </w:p>
        </w:tc>
        <w:tc>
          <w:tcPr>
            <w:tcW w:w="1276" w:type="dxa"/>
          </w:tcPr>
          <w:p w14:paraId="66AB1FE5" w14:textId="77777777" w:rsidR="00356E62" w:rsidRDefault="00356E62" w:rsidP="00E74CB2">
            <w:pPr>
              <w:pStyle w:val="TableTextLeft"/>
              <w:rPr>
                <w:rFonts w:ascii="微软雅黑" w:eastAsia="微软雅黑" w:hAnsi="微软雅黑" w:cs="Calibri"/>
                <w:sz w:val="16"/>
                <w:szCs w:val="16"/>
                <w:lang w:eastAsia="zh-CN"/>
              </w:rPr>
            </w:pPr>
          </w:p>
        </w:tc>
        <w:tc>
          <w:tcPr>
            <w:tcW w:w="1276" w:type="dxa"/>
          </w:tcPr>
          <w:p w14:paraId="4DF3899A" w14:textId="77777777" w:rsidR="00356E62" w:rsidRPr="0030291B" w:rsidRDefault="00356E62" w:rsidP="00E74CB2">
            <w:pPr>
              <w:pStyle w:val="TableTextLeft"/>
              <w:rPr>
                <w:rFonts w:ascii="微软雅黑" w:eastAsia="微软雅黑" w:hAnsi="微软雅黑" w:cs="Calibri"/>
                <w:sz w:val="16"/>
                <w:szCs w:val="16"/>
                <w:lang w:eastAsia="zh-CN"/>
              </w:rPr>
            </w:pPr>
          </w:p>
        </w:tc>
      </w:tr>
      <w:tr w:rsidR="00895FDB" w:rsidRPr="00E65965" w14:paraId="784BFA53" w14:textId="77777777" w:rsidTr="009D3386">
        <w:trPr>
          <w:trHeight w:val="273"/>
        </w:trPr>
        <w:tc>
          <w:tcPr>
            <w:tcW w:w="1163" w:type="dxa"/>
          </w:tcPr>
          <w:p w14:paraId="0DF3607D" w14:textId="1164E324" w:rsidR="00895FDB" w:rsidRDefault="00895FD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2.1</w:t>
            </w:r>
          </w:p>
        </w:tc>
        <w:tc>
          <w:tcPr>
            <w:tcW w:w="992" w:type="dxa"/>
          </w:tcPr>
          <w:p w14:paraId="4CC9466B" w14:textId="22EF36CB" w:rsidR="00895FDB" w:rsidRDefault="00895FD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0220506</w:t>
            </w:r>
          </w:p>
        </w:tc>
        <w:tc>
          <w:tcPr>
            <w:tcW w:w="4111" w:type="dxa"/>
          </w:tcPr>
          <w:p w14:paraId="4008C965" w14:textId="7F11EA6A" w:rsidR="00895FDB" w:rsidRDefault="00895FD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客户头像</w:t>
            </w:r>
            <w:r w:rsidRPr="00895FDB">
              <w:rPr>
                <w:rFonts w:ascii="微软雅黑" w:eastAsia="微软雅黑" w:hAnsi="微软雅黑" w:cs="Calibri" w:hint="eastAsia"/>
                <w:sz w:val="16"/>
                <w:szCs w:val="16"/>
                <w:lang w:eastAsia="zh-CN"/>
              </w:rPr>
              <w:t>缺省时分别根据性别出3种：无性别、男性、女性</w:t>
            </w:r>
            <w:r>
              <w:rPr>
                <w:rFonts w:ascii="微软雅黑" w:eastAsia="微软雅黑" w:hAnsi="微软雅黑" w:cs="Calibri" w:hint="eastAsia"/>
                <w:sz w:val="16"/>
                <w:szCs w:val="16"/>
                <w:lang w:eastAsia="zh-CN"/>
              </w:rPr>
              <w:t>。不再根据年龄维度做区分。</w:t>
            </w:r>
          </w:p>
          <w:p w14:paraId="609F5AC0" w14:textId="57A936C7" w:rsidR="00895FDB" w:rsidRDefault="00895FDB" w:rsidP="00895FDB">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007A4E2B" w:rsidRPr="007A4E2B">
              <w:rPr>
                <w:rFonts w:ascii="微软雅黑" w:eastAsia="微软雅黑" w:hAnsi="微软雅黑" w:cs="Calibri" w:hint="eastAsia"/>
                <w:sz w:val="16"/>
                <w:szCs w:val="16"/>
                <w:lang w:eastAsia="zh-CN"/>
              </w:rPr>
              <w:t>筛选项【客户标识】，直接显示筛选选项</w:t>
            </w:r>
            <w:r w:rsidR="007A4E2B">
              <w:rPr>
                <w:rFonts w:ascii="微软雅黑" w:eastAsia="微软雅黑" w:hAnsi="微软雅黑" w:cs="Calibri" w:hint="eastAsia"/>
                <w:sz w:val="16"/>
                <w:szCs w:val="16"/>
                <w:lang w:eastAsia="zh-CN"/>
              </w:rPr>
              <w:t>，</w:t>
            </w:r>
            <w:r w:rsidR="007A4E2B" w:rsidRPr="007A4E2B">
              <w:rPr>
                <w:rFonts w:ascii="微软雅黑" w:eastAsia="微软雅黑" w:hAnsi="微软雅黑" w:cs="Calibri" w:hint="eastAsia"/>
                <w:sz w:val="16"/>
                <w:szCs w:val="16"/>
                <w:lang w:eastAsia="zh-CN"/>
              </w:rPr>
              <w:t>其它筛选项，统一显示筛选的字段名称</w:t>
            </w:r>
            <w:r w:rsidR="007A4E2B">
              <w:rPr>
                <w:rFonts w:ascii="微软雅黑" w:eastAsia="微软雅黑" w:hAnsi="微软雅黑" w:cs="Calibri" w:hint="eastAsia"/>
                <w:sz w:val="16"/>
                <w:szCs w:val="16"/>
                <w:lang w:eastAsia="zh-CN"/>
              </w:rPr>
              <w:t>，</w:t>
            </w:r>
            <w:r w:rsidR="007A4E2B" w:rsidRPr="007A4E2B">
              <w:rPr>
                <w:rFonts w:ascii="微软雅黑" w:eastAsia="微软雅黑" w:hAnsi="微软雅黑" w:cs="Calibri" w:hint="eastAsia"/>
                <w:sz w:val="16"/>
                <w:szCs w:val="16"/>
                <w:lang w:eastAsia="zh-CN"/>
              </w:rPr>
              <w:t>不显示具体筛选项枚举值</w:t>
            </w:r>
            <w:r w:rsidR="007A4E2B">
              <w:rPr>
                <w:rFonts w:ascii="微软雅黑" w:eastAsia="微软雅黑" w:hAnsi="微软雅黑" w:cs="Calibri" w:hint="eastAsia"/>
                <w:sz w:val="16"/>
                <w:szCs w:val="16"/>
                <w:lang w:eastAsia="zh-CN"/>
              </w:rPr>
              <w:t>。</w:t>
            </w:r>
          </w:p>
        </w:tc>
        <w:tc>
          <w:tcPr>
            <w:tcW w:w="1276" w:type="dxa"/>
          </w:tcPr>
          <w:p w14:paraId="5C695675" w14:textId="77777777" w:rsidR="00895FDB" w:rsidRDefault="00895FDB" w:rsidP="00895FDB">
            <w:pPr>
              <w:pStyle w:val="TableTextLeft"/>
              <w:rPr>
                <w:rFonts w:ascii="微软雅黑" w:eastAsia="微软雅黑" w:hAnsi="微软雅黑" w:cs="Calibri"/>
                <w:sz w:val="16"/>
                <w:szCs w:val="16"/>
                <w:lang w:eastAsia="zh-CN"/>
              </w:rPr>
            </w:pPr>
          </w:p>
        </w:tc>
        <w:tc>
          <w:tcPr>
            <w:tcW w:w="1276" w:type="dxa"/>
          </w:tcPr>
          <w:p w14:paraId="5026B71F" w14:textId="77777777" w:rsidR="00895FDB" w:rsidRPr="0030291B" w:rsidRDefault="00895FDB" w:rsidP="00895FDB">
            <w:pPr>
              <w:pStyle w:val="TableTextLeft"/>
              <w:rPr>
                <w:rFonts w:ascii="微软雅黑" w:eastAsia="微软雅黑" w:hAnsi="微软雅黑" w:cs="Calibri"/>
                <w:sz w:val="16"/>
                <w:szCs w:val="16"/>
                <w:lang w:eastAsia="zh-CN"/>
              </w:rPr>
            </w:pPr>
          </w:p>
        </w:tc>
      </w:tr>
      <w:tr w:rsidR="001537BD" w:rsidRPr="00E65965" w14:paraId="275C4002" w14:textId="77777777" w:rsidTr="009D3386">
        <w:trPr>
          <w:trHeight w:val="273"/>
        </w:trPr>
        <w:tc>
          <w:tcPr>
            <w:tcW w:w="1163" w:type="dxa"/>
          </w:tcPr>
          <w:p w14:paraId="45CE2CB9" w14:textId="582D5778" w:rsidR="001537BD" w:rsidRDefault="001537BD"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2.2</w:t>
            </w:r>
          </w:p>
        </w:tc>
        <w:tc>
          <w:tcPr>
            <w:tcW w:w="992" w:type="dxa"/>
          </w:tcPr>
          <w:p w14:paraId="11967F50" w14:textId="3E6757CF" w:rsidR="001537BD" w:rsidRDefault="001537BD"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0220509</w:t>
            </w:r>
          </w:p>
        </w:tc>
        <w:tc>
          <w:tcPr>
            <w:tcW w:w="4111" w:type="dxa"/>
          </w:tcPr>
          <w:p w14:paraId="7C345CA5" w14:textId="396B91BC" w:rsidR="00931C0A" w:rsidRDefault="00931C0A"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友客户首页经营阶段解释文案更新。</w:t>
            </w:r>
          </w:p>
          <w:p w14:paraId="2110396C" w14:textId="77777777" w:rsidR="001537BD" w:rsidRDefault="00AB721C"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手机号从1主+</w:t>
            </w:r>
            <w:r>
              <w:rPr>
                <w:rFonts w:ascii="微软雅黑" w:eastAsia="微软雅黑" w:hAnsi="微软雅黑" w:cs="Calibri"/>
                <w:sz w:val="16"/>
                <w:szCs w:val="16"/>
                <w:lang w:eastAsia="zh-CN"/>
              </w:rPr>
              <w:t>4</w:t>
            </w:r>
            <w:r>
              <w:rPr>
                <w:rFonts w:ascii="微软雅黑" w:eastAsia="微软雅黑" w:hAnsi="微软雅黑" w:cs="Calibri" w:hint="eastAsia"/>
                <w:sz w:val="16"/>
                <w:szCs w:val="16"/>
                <w:lang w:eastAsia="zh-CN"/>
              </w:rPr>
              <w:t>副扩容为1主+</w:t>
            </w:r>
            <w:r>
              <w:rPr>
                <w:rFonts w:ascii="微软雅黑" w:eastAsia="微软雅黑" w:hAnsi="微软雅黑" w:cs="Calibri"/>
                <w:sz w:val="16"/>
                <w:szCs w:val="16"/>
                <w:lang w:eastAsia="zh-CN"/>
              </w:rPr>
              <w:t>5</w:t>
            </w:r>
            <w:r>
              <w:rPr>
                <w:rFonts w:ascii="微软雅黑" w:eastAsia="微软雅黑" w:hAnsi="微软雅黑" w:cs="Calibri" w:hint="eastAsia"/>
                <w:sz w:val="16"/>
                <w:szCs w:val="16"/>
                <w:lang w:eastAsia="zh-CN"/>
              </w:rPr>
              <w:t>副，</w:t>
            </w:r>
            <w:r w:rsidR="00CE567B">
              <w:rPr>
                <w:rFonts w:ascii="微软雅黑" w:eastAsia="微软雅黑" w:hAnsi="微软雅黑" w:cs="Calibri" w:hint="eastAsia"/>
                <w:sz w:val="16"/>
                <w:szCs w:val="16"/>
                <w:lang w:eastAsia="zh-CN"/>
              </w:rPr>
              <w:t>合并时若副手机号已满则舍弃，不挤掉原手机号。</w:t>
            </w:r>
          </w:p>
          <w:p w14:paraId="4232CDF5" w14:textId="77777777" w:rsidR="00CE567B" w:rsidRDefault="00187DA0"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r w:rsidR="0026499D">
              <w:rPr>
                <w:rFonts w:ascii="微软雅黑" w:eastAsia="微软雅黑" w:hAnsi="微软雅黑" w:cs="Calibri" w:hint="eastAsia"/>
                <w:sz w:val="16"/>
                <w:szCs w:val="16"/>
                <w:lang w:eastAsia="zh-CN"/>
              </w:rPr>
              <w:t>保单详情去掉被保人与投保人关系字段，受益人显示第一身故受益人及第一生存受益人。</w:t>
            </w:r>
          </w:p>
          <w:p w14:paraId="709EEC8C" w14:textId="77777777" w:rsidR="009120A3" w:rsidRDefault="009120A3"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明确新的旅程h</w:t>
            </w:r>
            <w:r>
              <w:rPr>
                <w:rFonts w:ascii="微软雅黑" w:eastAsia="微软雅黑" w:hAnsi="微软雅黑" w:cs="Calibri"/>
                <w:sz w:val="16"/>
                <w:szCs w:val="16"/>
                <w:lang w:eastAsia="zh-CN"/>
              </w:rPr>
              <w:t>d28</w:t>
            </w:r>
            <w:r>
              <w:rPr>
                <w:rFonts w:ascii="微软雅黑" w:eastAsia="微软雅黑" w:hAnsi="微软雅黑" w:cs="Calibri" w:hint="eastAsia"/>
                <w:sz w:val="16"/>
                <w:szCs w:val="16"/>
                <w:lang w:eastAsia="zh-CN"/>
              </w:rPr>
              <w:t>信息。</w:t>
            </w:r>
          </w:p>
          <w:p w14:paraId="3869ECDB" w14:textId="5C51698A" w:rsidR="0016301F" w:rsidRDefault="00D61CA1" w:rsidP="00895FDB">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5</w:t>
            </w:r>
            <w:r w:rsidR="0016301F">
              <w:rPr>
                <w:rFonts w:ascii="微软雅黑" w:eastAsia="微软雅黑" w:hAnsi="微软雅黑" w:cs="Calibri"/>
                <w:sz w:val="16"/>
                <w:szCs w:val="16"/>
                <w:lang w:eastAsia="zh-CN"/>
              </w:rPr>
              <w:t xml:space="preserve">. </w:t>
            </w:r>
            <w:r w:rsidR="0016301F">
              <w:rPr>
                <w:rFonts w:ascii="微软雅黑" w:eastAsia="微软雅黑" w:hAnsi="微软雅黑" w:cs="Calibri" w:hint="eastAsia"/>
                <w:sz w:val="16"/>
                <w:szCs w:val="16"/>
                <w:lang w:eastAsia="zh-CN"/>
              </w:rPr>
              <w:t>访客与通讯录客户合并时，明确微信昵称和头像的更新原则。</w:t>
            </w:r>
          </w:p>
          <w:p w14:paraId="559EEC30" w14:textId="5D64C36E" w:rsidR="001D115A" w:rsidRPr="00931C0A" w:rsidRDefault="00D61CA1" w:rsidP="00895FDB">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6</w:t>
            </w:r>
            <w:r w:rsidR="001D115A">
              <w:rPr>
                <w:rFonts w:ascii="微软雅黑" w:eastAsia="微软雅黑" w:hAnsi="微软雅黑" w:cs="Calibri"/>
                <w:sz w:val="16"/>
                <w:szCs w:val="16"/>
                <w:lang w:eastAsia="zh-CN"/>
              </w:rPr>
              <w:t xml:space="preserve">. </w:t>
            </w:r>
            <w:r w:rsidR="001D115A">
              <w:rPr>
                <w:rFonts w:ascii="微软雅黑" w:eastAsia="微软雅黑" w:hAnsi="微软雅黑" w:cs="Calibri" w:hint="eastAsia"/>
                <w:sz w:val="16"/>
                <w:szCs w:val="16"/>
                <w:lang w:eastAsia="zh-CN"/>
              </w:rPr>
              <w:t>增加客户通讯录-全部客户空白文案显示。</w:t>
            </w:r>
          </w:p>
        </w:tc>
        <w:tc>
          <w:tcPr>
            <w:tcW w:w="1276" w:type="dxa"/>
          </w:tcPr>
          <w:p w14:paraId="4CD7DC42" w14:textId="77777777" w:rsidR="001537BD" w:rsidRDefault="001537BD" w:rsidP="00895FDB">
            <w:pPr>
              <w:pStyle w:val="TableTextLeft"/>
              <w:rPr>
                <w:rFonts w:ascii="微软雅黑" w:eastAsia="微软雅黑" w:hAnsi="微软雅黑" w:cs="Calibri"/>
                <w:sz w:val="16"/>
                <w:szCs w:val="16"/>
                <w:lang w:eastAsia="zh-CN"/>
              </w:rPr>
            </w:pPr>
          </w:p>
        </w:tc>
        <w:tc>
          <w:tcPr>
            <w:tcW w:w="1276" w:type="dxa"/>
          </w:tcPr>
          <w:p w14:paraId="10299C42" w14:textId="77777777" w:rsidR="001537BD" w:rsidRPr="0030291B" w:rsidRDefault="001537BD" w:rsidP="00895FDB">
            <w:pPr>
              <w:pStyle w:val="TableTextLeft"/>
              <w:rPr>
                <w:rFonts w:ascii="微软雅黑" w:eastAsia="微软雅黑" w:hAnsi="微软雅黑" w:cs="Calibri"/>
                <w:sz w:val="16"/>
                <w:szCs w:val="16"/>
                <w:lang w:eastAsia="zh-CN"/>
              </w:rPr>
            </w:pPr>
          </w:p>
        </w:tc>
      </w:tr>
      <w:tr w:rsidR="00DB304B" w:rsidRPr="00E65965" w14:paraId="3E200A5D" w14:textId="77777777" w:rsidTr="009D3386">
        <w:trPr>
          <w:trHeight w:val="273"/>
        </w:trPr>
        <w:tc>
          <w:tcPr>
            <w:tcW w:w="1163" w:type="dxa"/>
          </w:tcPr>
          <w:p w14:paraId="7B3D12D4" w14:textId="5BC9BEFA" w:rsidR="00DB304B" w:rsidRDefault="00DB304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2.3</w:t>
            </w:r>
          </w:p>
        </w:tc>
        <w:tc>
          <w:tcPr>
            <w:tcW w:w="992" w:type="dxa"/>
          </w:tcPr>
          <w:p w14:paraId="710835F7" w14:textId="563B6A75" w:rsidR="00DB304B" w:rsidRDefault="00DB304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022051</w:t>
            </w:r>
            <w:r w:rsidR="008A000F">
              <w:rPr>
                <w:rFonts w:ascii="微软雅黑" w:eastAsia="微软雅黑" w:hAnsi="微软雅黑" w:cs="Calibri"/>
                <w:sz w:val="16"/>
                <w:szCs w:val="16"/>
                <w:lang w:eastAsia="zh-CN"/>
              </w:rPr>
              <w:t>2</w:t>
            </w:r>
          </w:p>
        </w:tc>
        <w:tc>
          <w:tcPr>
            <w:tcW w:w="4111" w:type="dxa"/>
          </w:tcPr>
          <w:p w14:paraId="731B126D" w14:textId="77777777" w:rsidR="00DB304B" w:rsidRDefault="00DB304B"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访客与通讯录客户合并拆分时，明确弹窗提示信息。</w:t>
            </w:r>
          </w:p>
          <w:p w14:paraId="7C410144" w14:textId="77777777" w:rsidR="00DB304B" w:rsidRDefault="00DB304B"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现客只拿首张保单的手机号作为主手机号，后续保单的手机号不再同步至C</w:t>
            </w:r>
            <w:r>
              <w:rPr>
                <w:rFonts w:ascii="微软雅黑" w:eastAsia="微软雅黑" w:hAnsi="微软雅黑" w:cs="Calibri"/>
                <w:sz w:val="16"/>
                <w:szCs w:val="16"/>
                <w:lang w:eastAsia="zh-CN"/>
              </w:rPr>
              <w:t>RM.</w:t>
            </w:r>
          </w:p>
          <w:p w14:paraId="52CD33D2" w14:textId="77777777" w:rsidR="00DB304B" w:rsidRDefault="00DB304B"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r w:rsidR="004C0A43">
              <w:rPr>
                <w:rFonts w:ascii="微软雅黑" w:eastAsia="微软雅黑" w:hAnsi="微软雅黑" w:cs="Calibri" w:hint="eastAsia"/>
                <w:sz w:val="16"/>
                <w:szCs w:val="16"/>
                <w:lang w:eastAsia="zh-CN"/>
              </w:rPr>
              <w:t>访客与通讯录客户</w:t>
            </w:r>
            <w:r w:rsidR="004C0A43" w:rsidRPr="004C0A43">
              <w:rPr>
                <w:rFonts w:ascii="微软雅黑" w:eastAsia="微软雅黑" w:hAnsi="微软雅黑" w:cs="Calibri" w:hint="eastAsia"/>
                <w:sz w:val="16"/>
                <w:szCs w:val="16"/>
                <w:lang w:eastAsia="zh-CN"/>
              </w:rPr>
              <w:t>合并时</w:t>
            </w:r>
            <w:r w:rsidR="004C0A43">
              <w:rPr>
                <w:rFonts w:ascii="微软雅黑" w:eastAsia="微软雅黑" w:hAnsi="微软雅黑" w:cs="Calibri" w:hint="eastAsia"/>
                <w:sz w:val="16"/>
                <w:szCs w:val="16"/>
                <w:lang w:eastAsia="zh-CN"/>
              </w:rPr>
              <w:t>增加</w:t>
            </w:r>
            <w:r w:rsidR="004C0A43" w:rsidRPr="004C0A43">
              <w:rPr>
                <w:rFonts w:ascii="微软雅黑" w:eastAsia="微软雅黑" w:hAnsi="微软雅黑" w:cs="Calibri" w:hint="eastAsia"/>
                <w:sz w:val="16"/>
                <w:szCs w:val="16"/>
                <w:lang w:eastAsia="zh-CN"/>
              </w:rPr>
              <w:t>判断</w:t>
            </w:r>
            <w:r w:rsidR="004C0A43">
              <w:rPr>
                <w:rFonts w:ascii="微软雅黑" w:eastAsia="微软雅黑" w:hAnsi="微软雅黑" w:cs="Calibri" w:hint="eastAsia"/>
                <w:sz w:val="16"/>
                <w:szCs w:val="16"/>
                <w:lang w:eastAsia="zh-CN"/>
              </w:rPr>
              <w:t>：</w:t>
            </w:r>
            <w:r w:rsidR="004C0A43" w:rsidRPr="004C0A43">
              <w:rPr>
                <w:rFonts w:ascii="微软雅黑" w:eastAsia="微软雅黑" w:hAnsi="微软雅黑" w:cs="Calibri" w:hint="eastAsia"/>
                <w:sz w:val="16"/>
                <w:szCs w:val="16"/>
                <w:lang w:eastAsia="zh-CN"/>
              </w:rPr>
              <w:t>若访客手机号与代理人名下通讯录客户的主手机号重复，则访客手机号置为通讯录客户的副手机号</w:t>
            </w:r>
            <w:r w:rsidR="004C0A43">
              <w:rPr>
                <w:rFonts w:ascii="微软雅黑" w:eastAsia="微软雅黑" w:hAnsi="微软雅黑" w:cs="Calibri" w:hint="eastAsia"/>
                <w:sz w:val="16"/>
                <w:szCs w:val="16"/>
                <w:lang w:eastAsia="zh-CN"/>
              </w:rPr>
              <w:t>。</w:t>
            </w:r>
          </w:p>
          <w:p w14:paraId="55A77410" w14:textId="77777777" w:rsidR="006871D7" w:rsidRDefault="006871D7"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xml:space="preserve">. </w:t>
            </w:r>
            <w:r w:rsidR="001311AA">
              <w:rPr>
                <w:rFonts w:ascii="微软雅黑" w:eastAsia="微软雅黑" w:hAnsi="微软雅黑" w:cs="Calibri" w:hint="eastAsia"/>
                <w:sz w:val="16"/>
                <w:szCs w:val="16"/>
                <w:lang w:eastAsia="zh-CN"/>
              </w:rPr>
              <w:t>新建客户与编辑客户两种模式下，对客户手机号录入校验规则的调整。</w:t>
            </w:r>
          </w:p>
          <w:p w14:paraId="456E07B4" w14:textId="77777777" w:rsidR="001B0E1F" w:rsidRDefault="008A000F"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5</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页面空白文案汇总说明</w:t>
            </w:r>
          </w:p>
          <w:p w14:paraId="630B34BF" w14:textId="3C286111" w:rsidR="008A000F" w:rsidRDefault="008A000F" w:rsidP="00931C0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6</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明确新建日程</w:t>
            </w:r>
            <w:r w:rsidR="004536F8">
              <w:rPr>
                <w:rFonts w:ascii="微软雅黑" w:eastAsia="微软雅黑" w:hAnsi="微软雅黑" w:cs="Calibri" w:hint="eastAsia"/>
                <w:sz w:val="16"/>
                <w:szCs w:val="16"/>
                <w:lang w:eastAsia="zh-CN"/>
              </w:rPr>
              <w:t>在不同页面的</w:t>
            </w:r>
            <w:r>
              <w:rPr>
                <w:rFonts w:ascii="微软雅黑" w:eastAsia="微软雅黑" w:hAnsi="微软雅黑" w:cs="Calibri" w:hint="eastAsia"/>
                <w:sz w:val="16"/>
                <w:szCs w:val="16"/>
                <w:lang w:eastAsia="zh-CN"/>
              </w:rPr>
              <w:t>选项</w:t>
            </w:r>
          </w:p>
        </w:tc>
        <w:tc>
          <w:tcPr>
            <w:tcW w:w="1276" w:type="dxa"/>
          </w:tcPr>
          <w:p w14:paraId="3FF37281" w14:textId="77777777" w:rsidR="00DB304B" w:rsidRDefault="00DB304B" w:rsidP="00895FDB">
            <w:pPr>
              <w:pStyle w:val="TableTextLeft"/>
              <w:rPr>
                <w:rFonts w:ascii="微软雅黑" w:eastAsia="微软雅黑" w:hAnsi="微软雅黑" w:cs="Calibri"/>
                <w:sz w:val="16"/>
                <w:szCs w:val="16"/>
                <w:lang w:eastAsia="zh-CN"/>
              </w:rPr>
            </w:pPr>
          </w:p>
        </w:tc>
        <w:tc>
          <w:tcPr>
            <w:tcW w:w="1276" w:type="dxa"/>
          </w:tcPr>
          <w:p w14:paraId="797CA703" w14:textId="77777777" w:rsidR="00DB304B" w:rsidRPr="0030291B" w:rsidRDefault="00DB304B" w:rsidP="00895FDB">
            <w:pPr>
              <w:pStyle w:val="TableTextLeft"/>
              <w:rPr>
                <w:rFonts w:ascii="微软雅黑" w:eastAsia="微软雅黑" w:hAnsi="微软雅黑" w:cs="Calibri"/>
                <w:sz w:val="16"/>
                <w:szCs w:val="16"/>
                <w:lang w:eastAsia="zh-CN"/>
              </w:rPr>
            </w:pPr>
          </w:p>
        </w:tc>
      </w:tr>
      <w:tr w:rsidR="000853CF" w:rsidRPr="00E65965" w14:paraId="3D1272D2" w14:textId="77777777" w:rsidTr="009D3386">
        <w:trPr>
          <w:trHeight w:val="273"/>
        </w:trPr>
        <w:tc>
          <w:tcPr>
            <w:tcW w:w="1163" w:type="dxa"/>
          </w:tcPr>
          <w:p w14:paraId="08291854" w14:textId="01FEA41A" w:rsidR="000853CF" w:rsidRDefault="000853CF"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2.4</w:t>
            </w:r>
          </w:p>
        </w:tc>
        <w:tc>
          <w:tcPr>
            <w:tcW w:w="992" w:type="dxa"/>
          </w:tcPr>
          <w:p w14:paraId="2B970B49" w14:textId="2F276C6D" w:rsidR="000853CF" w:rsidRDefault="000853CF"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0220522</w:t>
            </w:r>
          </w:p>
        </w:tc>
        <w:tc>
          <w:tcPr>
            <w:tcW w:w="4111" w:type="dxa"/>
          </w:tcPr>
          <w:p w14:paraId="1732F068" w14:textId="091BBE58" w:rsidR="000853CF" w:rsidRPr="000853CF" w:rsidRDefault="000853CF" w:rsidP="000853CF">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sidRPr="000853CF">
              <w:rPr>
                <w:rFonts w:ascii="微软雅黑" w:eastAsia="微软雅黑" w:hAnsi="微软雅黑" w:cs="Calibri" w:hint="eastAsia"/>
                <w:sz w:val="16"/>
                <w:szCs w:val="16"/>
                <w:lang w:eastAsia="zh-CN"/>
              </w:rPr>
              <w:t>对待识别访客补充说明：</w:t>
            </w:r>
          </w:p>
          <w:p w14:paraId="183D72E5" w14:textId="0E935F87" w:rsidR="000853CF" w:rsidRPr="000853CF" w:rsidRDefault="000853CF" w:rsidP="000853CF">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sidRPr="000853CF">
              <w:rPr>
                <w:rFonts w:ascii="微软雅黑" w:eastAsia="微软雅黑" w:hAnsi="微软雅黑" w:cs="Calibri" w:hint="eastAsia"/>
                <w:sz w:val="16"/>
                <w:szCs w:val="16"/>
                <w:lang w:eastAsia="zh-CN"/>
              </w:rPr>
              <w:t>若【微信标识客户】无微信昵称，则不清洗到待识别访客列表中。</w:t>
            </w:r>
          </w:p>
          <w:p w14:paraId="5103A5A7" w14:textId="77777777" w:rsidR="000853CF" w:rsidRDefault="000853CF" w:rsidP="000853CF">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2).</w:t>
            </w:r>
            <w:r w:rsidRPr="000853CF">
              <w:rPr>
                <w:rFonts w:ascii="微软雅黑" w:eastAsia="微软雅黑" w:hAnsi="微软雅黑" w:cs="Calibri" w:hint="eastAsia"/>
                <w:sz w:val="16"/>
                <w:szCs w:val="16"/>
                <w:lang w:eastAsia="zh-CN"/>
              </w:rPr>
              <w:t>若【手机号标识客户】既无姓名又无昵称则不清洗到待识别访客列表中。</w:t>
            </w:r>
          </w:p>
          <w:p w14:paraId="5C98AEE8" w14:textId="6203EBB2" w:rsidR="000853CF" w:rsidRPr="000853CF" w:rsidRDefault="000853CF" w:rsidP="000853CF">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Pr="000853CF">
              <w:rPr>
                <w:rFonts w:ascii="微软雅黑" w:eastAsia="微软雅黑" w:hAnsi="微软雅黑" w:cs="Calibri" w:hint="eastAsia"/>
                <w:sz w:val="16"/>
                <w:szCs w:val="16"/>
                <w:lang w:eastAsia="zh-CN"/>
              </w:rPr>
              <w:t>筛选条件中的“成交客户身份“由3个选项调整为2个选项</w:t>
            </w:r>
          </w:p>
        </w:tc>
        <w:tc>
          <w:tcPr>
            <w:tcW w:w="1276" w:type="dxa"/>
          </w:tcPr>
          <w:p w14:paraId="687AEDBE" w14:textId="77777777" w:rsidR="000853CF" w:rsidRDefault="000853CF" w:rsidP="00895FDB">
            <w:pPr>
              <w:pStyle w:val="TableTextLeft"/>
              <w:rPr>
                <w:rFonts w:ascii="微软雅黑" w:eastAsia="微软雅黑" w:hAnsi="微软雅黑" w:cs="Calibri"/>
                <w:sz w:val="16"/>
                <w:szCs w:val="16"/>
                <w:lang w:eastAsia="zh-CN"/>
              </w:rPr>
            </w:pPr>
          </w:p>
        </w:tc>
        <w:tc>
          <w:tcPr>
            <w:tcW w:w="1276" w:type="dxa"/>
          </w:tcPr>
          <w:p w14:paraId="4EFF8EB4" w14:textId="77777777" w:rsidR="000853CF" w:rsidRPr="0030291B" w:rsidRDefault="000853CF" w:rsidP="00895FDB">
            <w:pPr>
              <w:pStyle w:val="TableTextLeft"/>
              <w:rPr>
                <w:rFonts w:ascii="微软雅黑" w:eastAsia="微软雅黑" w:hAnsi="微软雅黑" w:cs="Calibri"/>
                <w:sz w:val="16"/>
                <w:szCs w:val="16"/>
                <w:lang w:eastAsia="zh-CN"/>
              </w:rPr>
            </w:pPr>
          </w:p>
        </w:tc>
      </w:tr>
      <w:tr w:rsidR="004316A7" w:rsidRPr="00E65965" w14:paraId="4F5A80F7" w14:textId="77777777" w:rsidTr="009D3386">
        <w:trPr>
          <w:trHeight w:val="273"/>
        </w:trPr>
        <w:tc>
          <w:tcPr>
            <w:tcW w:w="1163" w:type="dxa"/>
          </w:tcPr>
          <w:p w14:paraId="7B784FBF" w14:textId="75200F3B" w:rsidR="004316A7" w:rsidRDefault="004316A7"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2.5</w:t>
            </w:r>
          </w:p>
        </w:tc>
        <w:tc>
          <w:tcPr>
            <w:tcW w:w="992" w:type="dxa"/>
          </w:tcPr>
          <w:p w14:paraId="5198512A" w14:textId="123ECB2E" w:rsidR="004316A7" w:rsidRDefault="004316A7"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022052</w:t>
            </w:r>
            <w:r w:rsidR="00A80DCC">
              <w:rPr>
                <w:rFonts w:ascii="微软雅黑" w:eastAsia="微软雅黑" w:hAnsi="微软雅黑" w:cs="Calibri"/>
                <w:sz w:val="16"/>
                <w:szCs w:val="16"/>
                <w:lang w:eastAsia="zh-CN"/>
              </w:rPr>
              <w:t>4</w:t>
            </w:r>
          </w:p>
        </w:tc>
        <w:tc>
          <w:tcPr>
            <w:tcW w:w="4111" w:type="dxa"/>
          </w:tcPr>
          <w:p w14:paraId="24AD8A50" w14:textId="617735AA" w:rsidR="004316A7" w:rsidRDefault="000C58E0"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7.5.5.2</w:t>
            </w:r>
            <w:r>
              <w:rPr>
                <w:rFonts w:ascii="微软雅黑" w:eastAsia="微软雅黑" w:hAnsi="微软雅黑" w:cs="Calibri" w:hint="eastAsia"/>
                <w:sz w:val="16"/>
                <w:szCs w:val="16"/>
                <w:lang w:eastAsia="zh-CN"/>
              </w:rPr>
              <w:t>增加对</w:t>
            </w:r>
            <w:r w:rsidRPr="000C58E0">
              <w:rPr>
                <w:rFonts w:ascii="微软雅黑" w:eastAsia="微软雅黑" w:hAnsi="微软雅黑" w:cs="Calibri" w:hint="eastAsia"/>
                <w:sz w:val="16"/>
                <w:szCs w:val="16"/>
                <w:lang w:eastAsia="zh-CN"/>
              </w:rPr>
              <w:t>待识别访客列表中姓名搜索逻辑说明</w:t>
            </w:r>
            <w:r>
              <w:rPr>
                <w:rFonts w:ascii="微软雅黑" w:eastAsia="微软雅黑" w:hAnsi="微软雅黑" w:cs="Calibri" w:hint="eastAsia"/>
                <w:sz w:val="16"/>
                <w:szCs w:val="16"/>
                <w:lang w:eastAsia="zh-CN"/>
              </w:rPr>
              <w:t>。</w:t>
            </w:r>
          </w:p>
          <w:p w14:paraId="5B6E9EFC" w14:textId="4345D45D" w:rsidR="000C58E0" w:rsidRDefault="000C58E0"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00B422A0">
              <w:rPr>
                <w:rFonts w:ascii="微软雅黑" w:eastAsia="微软雅黑" w:hAnsi="微软雅黑" w:cs="Calibri"/>
                <w:sz w:val="16"/>
                <w:szCs w:val="16"/>
                <w:lang w:eastAsia="zh-CN"/>
              </w:rPr>
              <w:t>7.8.2</w:t>
            </w:r>
            <w:r w:rsidR="004D5645">
              <w:rPr>
                <w:rFonts w:ascii="微软雅黑" w:eastAsia="微软雅黑" w:hAnsi="微软雅黑" w:cs="Calibri" w:hint="eastAsia"/>
                <w:sz w:val="16"/>
                <w:szCs w:val="16"/>
                <w:lang w:eastAsia="zh-CN"/>
              </w:rPr>
              <w:t>商机名单</w:t>
            </w:r>
            <w:r w:rsidR="00B422A0" w:rsidRPr="00B422A0">
              <w:rPr>
                <w:rFonts w:ascii="微软雅黑" w:eastAsia="微软雅黑" w:hAnsi="微软雅黑" w:cs="Calibri" w:hint="eastAsia"/>
                <w:sz w:val="16"/>
                <w:szCs w:val="16"/>
                <w:lang w:eastAsia="zh-CN"/>
              </w:rPr>
              <w:t>客户列表</w:t>
            </w:r>
            <w:r w:rsidR="00B422A0">
              <w:rPr>
                <w:rFonts w:ascii="微软雅黑" w:eastAsia="微软雅黑" w:hAnsi="微软雅黑" w:cs="Calibri" w:hint="eastAsia"/>
                <w:sz w:val="16"/>
                <w:szCs w:val="16"/>
                <w:lang w:eastAsia="zh-CN"/>
              </w:rPr>
              <w:t>显示逻辑调整。</w:t>
            </w:r>
          </w:p>
        </w:tc>
        <w:tc>
          <w:tcPr>
            <w:tcW w:w="1276" w:type="dxa"/>
          </w:tcPr>
          <w:p w14:paraId="3DD60483" w14:textId="77777777" w:rsidR="004316A7" w:rsidRDefault="004316A7" w:rsidP="00895FDB">
            <w:pPr>
              <w:pStyle w:val="TableTextLeft"/>
              <w:rPr>
                <w:rFonts w:ascii="微软雅黑" w:eastAsia="微软雅黑" w:hAnsi="微软雅黑" w:cs="Calibri"/>
                <w:sz w:val="16"/>
                <w:szCs w:val="16"/>
                <w:lang w:eastAsia="zh-CN"/>
              </w:rPr>
            </w:pPr>
          </w:p>
        </w:tc>
        <w:tc>
          <w:tcPr>
            <w:tcW w:w="1276" w:type="dxa"/>
          </w:tcPr>
          <w:p w14:paraId="5677DCB2" w14:textId="77777777" w:rsidR="004316A7" w:rsidRPr="0030291B" w:rsidRDefault="004316A7" w:rsidP="00895FDB">
            <w:pPr>
              <w:pStyle w:val="TableTextLeft"/>
              <w:rPr>
                <w:rFonts w:ascii="微软雅黑" w:eastAsia="微软雅黑" w:hAnsi="微软雅黑" w:cs="Calibri"/>
                <w:sz w:val="16"/>
                <w:szCs w:val="16"/>
                <w:lang w:eastAsia="zh-CN"/>
              </w:rPr>
            </w:pPr>
          </w:p>
        </w:tc>
      </w:tr>
      <w:tr w:rsidR="0012250C" w:rsidRPr="00E65965" w14:paraId="084FBFE1" w14:textId="77777777" w:rsidTr="009D3386">
        <w:trPr>
          <w:trHeight w:val="273"/>
        </w:trPr>
        <w:tc>
          <w:tcPr>
            <w:tcW w:w="1163" w:type="dxa"/>
          </w:tcPr>
          <w:p w14:paraId="753A7CE5" w14:textId="1AA2D0E1" w:rsidR="0012250C" w:rsidRPr="0012250C" w:rsidRDefault="0012250C"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2.6</w:t>
            </w:r>
          </w:p>
        </w:tc>
        <w:tc>
          <w:tcPr>
            <w:tcW w:w="992" w:type="dxa"/>
          </w:tcPr>
          <w:p w14:paraId="5FD6420B" w14:textId="22B3CFC0" w:rsidR="0012250C" w:rsidRDefault="00A722D8"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02205</w:t>
            </w:r>
            <w:r w:rsidR="00A81601">
              <w:rPr>
                <w:rFonts w:ascii="微软雅黑" w:eastAsia="微软雅黑" w:hAnsi="微软雅黑" w:cs="Calibri"/>
                <w:sz w:val="16"/>
                <w:szCs w:val="16"/>
                <w:lang w:eastAsia="zh-CN"/>
              </w:rPr>
              <w:t>31</w:t>
            </w:r>
          </w:p>
        </w:tc>
        <w:tc>
          <w:tcPr>
            <w:tcW w:w="4111" w:type="dxa"/>
          </w:tcPr>
          <w:p w14:paraId="22C5F67E" w14:textId="5F11B5F4" w:rsidR="0012250C" w:rsidRDefault="00B4646A"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sidR="0012250C">
              <w:rPr>
                <w:rFonts w:ascii="微软雅黑" w:eastAsia="微软雅黑" w:hAnsi="微软雅黑" w:cs="Calibri" w:hint="eastAsia"/>
                <w:sz w:val="16"/>
                <w:szCs w:val="16"/>
                <w:lang w:eastAsia="zh-CN"/>
              </w:rPr>
              <w:t>客户筛选项【</w:t>
            </w:r>
            <w:r w:rsidR="001A7900">
              <w:rPr>
                <w:rFonts w:ascii="微软雅黑" w:eastAsia="微软雅黑" w:hAnsi="微软雅黑" w:cs="Calibri" w:hint="eastAsia"/>
                <w:sz w:val="16"/>
                <w:szCs w:val="16"/>
                <w:lang w:eastAsia="zh-CN"/>
              </w:rPr>
              <w:t>客户</w:t>
            </w:r>
            <w:r w:rsidR="0012250C">
              <w:rPr>
                <w:rFonts w:ascii="微软雅黑" w:eastAsia="微软雅黑" w:hAnsi="微软雅黑" w:cs="Calibri" w:hint="eastAsia"/>
                <w:sz w:val="16"/>
                <w:szCs w:val="16"/>
                <w:lang w:eastAsia="zh-CN"/>
              </w:rPr>
              <w:t>年收入】中去掉</w:t>
            </w:r>
            <w:r w:rsidR="001A7900">
              <w:rPr>
                <w:rFonts w:ascii="微软雅黑" w:eastAsia="微软雅黑" w:hAnsi="微软雅黑" w:cs="Calibri" w:hint="eastAsia"/>
                <w:sz w:val="16"/>
                <w:szCs w:val="16"/>
                <w:lang w:eastAsia="zh-CN"/>
              </w:rPr>
              <w:t>选项7</w:t>
            </w:r>
            <w:r w:rsidR="0012250C">
              <w:rPr>
                <w:rFonts w:ascii="微软雅黑" w:eastAsia="微软雅黑" w:hAnsi="微软雅黑" w:cs="Calibri" w:hint="eastAsia"/>
                <w:sz w:val="16"/>
                <w:szCs w:val="16"/>
                <w:lang w:eastAsia="zh-CN"/>
              </w:rPr>
              <w:t>“其它“。</w:t>
            </w:r>
          </w:p>
          <w:p w14:paraId="45B49F09" w14:textId="639EB690" w:rsidR="00B6134C" w:rsidRDefault="00B4646A"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lastRenderedPageBreak/>
              <w:t xml:space="preserve">2. </w:t>
            </w:r>
            <w:r w:rsidR="00B6134C">
              <w:rPr>
                <w:rFonts w:ascii="微软雅黑" w:eastAsia="微软雅黑" w:hAnsi="微软雅黑" w:cs="Calibri" w:hint="eastAsia"/>
                <w:sz w:val="16"/>
                <w:szCs w:val="16"/>
                <w:lang w:eastAsia="zh-CN"/>
              </w:rPr>
              <w:t>开门红预售期内拉起I</w:t>
            </w:r>
            <w:r w:rsidR="00B6134C">
              <w:rPr>
                <w:rFonts w:ascii="微软雅黑" w:eastAsia="微软雅黑" w:hAnsi="微软雅黑" w:cs="Calibri"/>
                <w:sz w:val="16"/>
                <w:szCs w:val="16"/>
                <w:lang w:eastAsia="zh-CN"/>
              </w:rPr>
              <w:t>B</w:t>
            </w:r>
            <w:r w:rsidR="00B6134C">
              <w:rPr>
                <w:rFonts w:ascii="微软雅黑" w:eastAsia="微软雅黑" w:hAnsi="微软雅黑" w:cs="Calibri" w:hint="eastAsia"/>
                <w:sz w:val="16"/>
                <w:szCs w:val="16"/>
                <w:lang w:eastAsia="zh-CN"/>
              </w:rPr>
              <w:t>制作投保书时，有弹框选择正常投保还是预售。</w:t>
            </w:r>
          </w:p>
          <w:p w14:paraId="5ACE972B" w14:textId="3395EF4D" w:rsidR="007D604E" w:rsidRPr="007D604E" w:rsidRDefault="007D604E" w:rsidP="000C58E0">
            <w:pPr>
              <w:pStyle w:val="TableTextLeft"/>
              <w:rPr>
                <w:rFonts w:ascii="微软雅黑" w:eastAsia="微软雅黑" w:hAnsi="微软雅黑" w:cs="Calibri"/>
                <w:sz w:val="16"/>
                <w:szCs w:val="16"/>
                <w:lang w:eastAsia="zh-CN"/>
              </w:rPr>
            </w:pPr>
            <w:r w:rsidRPr="007D604E">
              <w:rPr>
                <w:rFonts w:ascii="微软雅黑" w:eastAsia="微软雅黑" w:hAnsi="微软雅黑" w:cs="Segoe UI" w:hint="eastAsia"/>
                <w:color w:val="000000"/>
                <w:sz w:val="16"/>
                <w:szCs w:val="16"/>
                <w:lang w:eastAsia="zh-CN"/>
              </w:rPr>
              <w:t>3</w:t>
            </w:r>
            <w:r w:rsidRPr="007D604E">
              <w:rPr>
                <w:rFonts w:ascii="微软雅黑" w:eastAsia="微软雅黑" w:hAnsi="微软雅黑" w:cs="Segoe UI"/>
                <w:color w:val="000000"/>
                <w:sz w:val="16"/>
                <w:szCs w:val="16"/>
                <w:lang w:eastAsia="zh-CN"/>
              </w:rPr>
              <w:t>. 7.2.6.4</w:t>
            </w:r>
            <w:r w:rsidRPr="007D604E">
              <w:rPr>
                <w:rFonts w:ascii="微软雅黑" w:eastAsia="微软雅黑" w:hAnsi="微软雅黑" w:cs="Segoe UI" w:hint="eastAsia"/>
                <w:color w:val="000000"/>
                <w:sz w:val="16"/>
                <w:szCs w:val="16"/>
                <w:lang w:eastAsia="zh-CN"/>
              </w:rPr>
              <w:t>销售动线中点击</w:t>
            </w:r>
            <w:r w:rsidRPr="007D604E">
              <w:rPr>
                <w:rFonts w:ascii="微软雅黑" w:eastAsia="微软雅黑" w:hAnsi="微软雅黑" w:cs="Segoe UI"/>
                <w:color w:val="000000"/>
                <w:sz w:val="16"/>
                <w:szCs w:val="16"/>
                <w:lang w:eastAsia="zh-CN"/>
              </w:rPr>
              <w:t>回执</w:t>
            </w:r>
            <w:r w:rsidRPr="007D604E">
              <w:rPr>
                <w:rFonts w:ascii="微软雅黑" w:eastAsia="微软雅黑" w:hAnsi="微软雅黑" w:cs="Segoe UI" w:hint="eastAsia"/>
                <w:color w:val="000000"/>
                <w:sz w:val="16"/>
                <w:szCs w:val="16"/>
                <w:lang w:eastAsia="zh-CN"/>
              </w:rPr>
              <w:t>回访，跳转到I</w:t>
            </w:r>
            <w:r w:rsidRPr="007D604E">
              <w:rPr>
                <w:rFonts w:ascii="微软雅黑" w:eastAsia="微软雅黑" w:hAnsi="微软雅黑" w:cs="Segoe UI"/>
                <w:color w:val="000000"/>
                <w:sz w:val="16"/>
                <w:szCs w:val="16"/>
                <w:lang w:eastAsia="zh-CN"/>
              </w:rPr>
              <w:t>B-</w:t>
            </w:r>
            <w:r w:rsidRPr="007D604E">
              <w:rPr>
                <w:rFonts w:ascii="微软雅黑" w:eastAsia="微软雅黑" w:hAnsi="微软雅黑" w:cs="Segoe UI" w:hint="eastAsia"/>
                <w:color w:val="000000"/>
                <w:sz w:val="16"/>
                <w:szCs w:val="16"/>
                <w:lang w:eastAsia="zh-CN"/>
              </w:rPr>
              <w:t>工作台</w:t>
            </w:r>
          </w:p>
          <w:p w14:paraId="71408079" w14:textId="3C583A66" w:rsidR="00B4646A" w:rsidRDefault="007D604E"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4</w:t>
            </w:r>
            <w:r w:rsidR="00B4646A">
              <w:rPr>
                <w:rFonts w:ascii="微软雅黑" w:eastAsia="微软雅黑" w:hAnsi="微软雅黑" w:cs="Calibri"/>
                <w:sz w:val="16"/>
                <w:szCs w:val="16"/>
                <w:lang w:eastAsia="zh-CN"/>
              </w:rPr>
              <w:t xml:space="preserve">. </w:t>
            </w:r>
            <w:r>
              <w:rPr>
                <w:rFonts w:ascii="微软雅黑" w:eastAsia="微软雅黑" w:hAnsi="微软雅黑" w:cs="Calibri"/>
                <w:sz w:val="16"/>
                <w:szCs w:val="16"/>
                <w:lang w:eastAsia="zh-CN"/>
              </w:rPr>
              <w:t>7.3.5</w:t>
            </w:r>
            <w:r w:rsidR="00B4646A">
              <w:rPr>
                <w:rFonts w:ascii="微软雅黑" w:eastAsia="微软雅黑" w:hAnsi="微软雅黑" w:cs="Calibri" w:hint="eastAsia"/>
                <w:sz w:val="16"/>
                <w:szCs w:val="16"/>
                <w:lang w:eastAsia="zh-CN"/>
              </w:rPr>
              <w:t>空白页面中点击新建日程，</w:t>
            </w:r>
            <w:r w:rsidR="00B4646A" w:rsidRPr="00B4646A">
              <w:rPr>
                <w:rFonts w:ascii="微软雅黑" w:eastAsia="微软雅黑" w:hAnsi="微软雅黑" w:cs="Calibri" w:hint="eastAsia"/>
                <w:sz w:val="16"/>
                <w:szCs w:val="16"/>
                <w:lang w:eastAsia="zh-CN"/>
              </w:rPr>
              <w:t>统一拉起创建销售面访</w:t>
            </w:r>
            <w:r w:rsidR="00B4646A">
              <w:rPr>
                <w:rFonts w:ascii="微软雅黑" w:eastAsia="微软雅黑" w:hAnsi="微软雅黑" w:cs="Calibri" w:hint="eastAsia"/>
                <w:sz w:val="16"/>
                <w:szCs w:val="16"/>
                <w:lang w:eastAsia="zh-CN"/>
              </w:rPr>
              <w:t>，无需选择服务面访。</w:t>
            </w:r>
          </w:p>
          <w:p w14:paraId="420298CC" w14:textId="6C1A7342" w:rsidR="000930AD" w:rsidRDefault="007D604E"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5</w:t>
            </w:r>
            <w:r w:rsidR="000930AD">
              <w:rPr>
                <w:rFonts w:ascii="微软雅黑" w:eastAsia="微软雅黑" w:hAnsi="微软雅黑" w:cs="Calibri"/>
                <w:sz w:val="16"/>
                <w:szCs w:val="16"/>
                <w:lang w:eastAsia="zh-CN"/>
              </w:rPr>
              <w:t xml:space="preserve">. 7.8.2 </w:t>
            </w:r>
            <w:r w:rsidR="000930AD">
              <w:rPr>
                <w:rFonts w:ascii="微软雅黑" w:eastAsia="微软雅黑" w:hAnsi="微软雅黑" w:cs="Calibri" w:hint="eastAsia"/>
                <w:sz w:val="16"/>
                <w:szCs w:val="16"/>
                <w:lang w:eastAsia="zh-CN"/>
              </w:rPr>
              <w:t>商机名单客户列表年/月筛选项调整</w:t>
            </w:r>
          </w:p>
          <w:p w14:paraId="39B08CB8" w14:textId="0CCB16C1" w:rsidR="00543CED" w:rsidRPr="00B4646A" w:rsidRDefault="007D604E"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6</w:t>
            </w:r>
            <w:r w:rsidR="000930AD">
              <w:rPr>
                <w:rFonts w:ascii="微软雅黑" w:eastAsia="微软雅黑" w:hAnsi="微软雅黑" w:cs="Calibri"/>
                <w:sz w:val="16"/>
                <w:szCs w:val="16"/>
                <w:lang w:eastAsia="zh-CN"/>
              </w:rPr>
              <w:t xml:space="preserve">. </w:t>
            </w:r>
            <w:r w:rsidR="00543CED">
              <w:rPr>
                <w:rFonts w:ascii="微软雅黑" w:eastAsia="微软雅黑" w:hAnsi="微软雅黑" w:cs="Calibri"/>
                <w:sz w:val="16"/>
                <w:szCs w:val="16"/>
                <w:lang w:eastAsia="zh-CN"/>
              </w:rPr>
              <w:t>7.2.9</w:t>
            </w:r>
            <w:r w:rsidR="00543CED">
              <w:rPr>
                <w:rFonts w:ascii="微软雅黑" w:eastAsia="微软雅黑" w:hAnsi="微软雅黑" w:cs="Calibri" w:hint="eastAsia"/>
                <w:sz w:val="16"/>
                <w:szCs w:val="16"/>
                <w:lang w:eastAsia="zh-CN"/>
              </w:rPr>
              <w:t>保单管家中点击测评报告，以及</w:t>
            </w:r>
            <w:r w:rsidR="00543CED">
              <w:rPr>
                <w:rFonts w:ascii="微软雅黑" w:eastAsia="微软雅黑" w:hAnsi="微软雅黑" w:cs="Calibri"/>
                <w:sz w:val="16"/>
                <w:szCs w:val="16"/>
                <w:lang w:eastAsia="zh-CN"/>
              </w:rPr>
              <w:t>7.2.7</w:t>
            </w:r>
            <w:r w:rsidR="00543CED">
              <w:rPr>
                <w:rFonts w:ascii="微软雅黑" w:eastAsia="微软雅黑" w:hAnsi="微软雅黑" w:cs="Calibri" w:hint="eastAsia"/>
                <w:sz w:val="16"/>
                <w:szCs w:val="16"/>
                <w:lang w:eastAsia="zh-CN"/>
              </w:rPr>
              <w:t>互动旅程中点击hd</w:t>
            </w:r>
            <w:r w:rsidR="00543CED">
              <w:rPr>
                <w:rFonts w:ascii="微软雅黑" w:eastAsia="微软雅黑" w:hAnsi="微软雅黑" w:cs="Calibri"/>
                <w:sz w:val="16"/>
                <w:szCs w:val="16"/>
                <w:lang w:eastAsia="zh-CN"/>
              </w:rPr>
              <w:t>59</w:t>
            </w:r>
            <w:r w:rsidR="00543CED">
              <w:rPr>
                <w:rFonts w:ascii="微软雅黑" w:eastAsia="微软雅黑" w:hAnsi="微软雅黑" w:cs="Calibri" w:hint="eastAsia"/>
                <w:sz w:val="16"/>
                <w:szCs w:val="16"/>
                <w:lang w:eastAsia="zh-CN"/>
              </w:rPr>
              <w:t>中的N</w:t>
            </w:r>
            <w:r w:rsidR="00543CED">
              <w:rPr>
                <w:rFonts w:ascii="微软雅黑" w:eastAsia="微软雅黑" w:hAnsi="微软雅黑" w:cs="Calibri"/>
                <w:sz w:val="16"/>
                <w:szCs w:val="16"/>
                <w:lang w:eastAsia="zh-CN"/>
              </w:rPr>
              <w:t>BS</w:t>
            </w:r>
            <w:r w:rsidR="00543CED">
              <w:rPr>
                <w:rFonts w:ascii="微软雅黑" w:eastAsia="微软雅黑" w:hAnsi="微软雅黑" w:cs="Calibri" w:hint="eastAsia"/>
                <w:sz w:val="16"/>
                <w:szCs w:val="16"/>
                <w:lang w:eastAsia="zh-CN"/>
              </w:rPr>
              <w:t>交互详情，则拉起N</w:t>
            </w:r>
            <w:r w:rsidR="00543CED">
              <w:rPr>
                <w:rFonts w:ascii="微软雅黑" w:eastAsia="微软雅黑" w:hAnsi="微软雅黑" w:cs="Calibri"/>
                <w:sz w:val="16"/>
                <w:szCs w:val="16"/>
                <w:lang w:eastAsia="zh-CN"/>
              </w:rPr>
              <w:t>BS</w:t>
            </w:r>
            <w:r w:rsidR="00543CED">
              <w:rPr>
                <w:rFonts w:ascii="微软雅黑" w:eastAsia="微软雅黑" w:hAnsi="微软雅黑" w:cs="Calibri" w:hint="eastAsia"/>
                <w:sz w:val="16"/>
                <w:szCs w:val="16"/>
                <w:lang w:eastAsia="zh-CN"/>
              </w:rPr>
              <w:t>进入查询报告页面。</w:t>
            </w:r>
          </w:p>
        </w:tc>
        <w:tc>
          <w:tcPr>
            <w:tcW w:w="1276" w:type="dxa"/>
          </w:tcPr>
          <w:p w14:paraId="451337D3" w14:textId="77777777" w:rsidR="0012250C" w:rsidRDefault="0012250C" w:rsidP="00895FDB">
            <w:pPr>
              <w:pStyle w:val="TableTextLeft"/>
              <w:rPr>
                <w:rFonts w:ascii="微软雅黑" w:eastAsia="微软雅黑" w:hAnsi="微软雅黑" w:cs="Calibri"/>
                <w:sz w:val="16"/>
                <w:szCs w:val="16"/>
                <w:lang w:eastAsia="zh-CN"/>
              </w:rPr>
            </w:pPr>
          </w:p>
        </w:tc>
        <w:tc>
          <w:tcPr>
            <w:tcW w:w="1276" w:type="dxa"/>
          </w:tcPr>
          <w:p w14:paraId="0D517059" w14:textId="77777777" w:rsidR="0012250C" w:rsidRPr="0030291B" w:rsidRDefault="0012250C" w:rsidP="00895FDB">
            <w:pPr>
              <w:pStyle w:val="TableTextLeft"/>
              <w:rPr>
                <w:rFonts w:ascii="微软雅黑" w:eastAsia="微软雅黑" w:hAnsi="微软雅黑" w:cs="Calibri"/>
                <w:sz w:val="16"/>
                <w:szCs w:val="16"/>
                <w:lang w:eastAsia="zh-CN"/>
              </w:rPr>
            </w:pPr>
          </w:p>
        </w:tc>
      </w:tr>
      <w:tr w:rsidR="005827A1" w:rsidRPr="00E65965" w14:paraId="7A19DA3D" w14:textId="77777777" w:rsidTr="009D3386">
        <w:trPr>
          <w:trHeight w:val="273"/>
        </w:trPr>
        <w:tc>
          <w:tcPr>
            <w:tcW w:w="1163" w:type="dxa"/>
          </w:tcPr>
          <w:p w14:paraId="4789A885" w14:textId="495B9DB6" w:rsidR="005827A1" w:rsidRDefault="005827A1"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2.7</w:t>
            </w:r>
          </w:p>
        </w:tc>
        <w:tc>
          <w:tcPr>
            <w:tcW w:w="992" w:type="dxa"/>
          </w:tcPr>
          <w:p w14:paraId="0712D94D" w14:textId="759DB536" w:rsidR="005827A1" w:rsidRDefault="005827A1"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0220603</w:t>
            </w:r>
          </w:p>
        </w:tc>
        <w:tc>
          <w:tcPr>
            <w:tcW w:w="4111" w:type="dxa"/>
          </w:tcPr>
          <w:p w14:paraId="6B90EFF1" w14:textId="77777777" w:rsidR="005827A1" w:rsidRDefault="005827A1"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1. 7.3.2 </w:t>
            </w:r>
            <w:r>
              <w:rPr>
                <w:rFonts w:ascii="微软雅黑" w:eastAsia="微软雅黑" w:hAnsi="微软雅黑" w:cs="Calibri" w:hint="eastAsia"/>
                <w:sz w:val="16"/>
                <w:szCs w:val="16"/>
                <w:lang w:eastAsia="zh-CN"/>
              </w:rPr>
              <w:t>自定义日程补充描述，与N</w:t>
            </w:r>
            <w:r>
              <w:rPr>
                <w:rFonts w:ascii="微软雅黑" w:eastAsia="微软雅黑" w:hAnsi="微软雅黑" w:cs="Calibri"/>
                <w:sz w:val="16"/>
                <w:szCs w:val="16"/>
                <w:lang w:eastAsia="zh-CN"/>
              </w:rPr>
              <w:t xml:space="preserve">avi FS </w:t>
            </w:r>
            <w:r>
              <w:rPr>
                <w:rFonts w:ascii="微软雅黑" w:eastAsia="微软雅黑" w:hAnsi="微软雅黑" w:cs="Calibri" w:hint="eastAsia"/>
                <w:sz w:val="16"/>
                <w:szCs w:val="16"/>
                <w:lang w:eastAsia="zh-CN"/>
              </w:rPr>
              <w:t>描述一致。</w:t>
            </w:r>
          </w:p>
          <w:p w14:paraId="4BDC75B1" w14:textId="77777777" w:rsidR="005827A1" w:rsidRDefault="005827A1"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 7.</w:t>
            </w:r>
            <w:r w:rsidR="00C94E1E">
              <w:rPr>
                <w:rFonts w:ascii="微软雅黑" w:eastAsia="微软雅黑" w:hAnsi="微软雅黑" w:cs="Calibri"/>
                <w:sz w:val="16"/>
                <w:szCs w:val="16"/>
                <w:lang w:eastAsia="zh-CN"/>
              </w:rPr>
              <w:t>2.7</w:t>
            </w:r>
            <w:r w:rsidR="00C94E1E">
              <w:rPr>
                <w:rFonts w:ascii="微软雅黑" w:eastAsia="微软雅黑" w:hAnsi="微软雅黑" w:cs="Calibri" w:hint="eastAsia"/>
                <w:sz w:val="16"/>
                <w:szCs w:val="16"/>
                <w:lang w:eastAsia="zh-CN"/>
              </w:rPr>
              <w:t>互动旅程表新增3个字段，以提高数据的可配置性</w:t>
            </w:r>
            <w:r>
              <w:rPr>
                <w:rFonts w:ascii="微软雅黑" w:eastAsia="微软雅黑" w:hAnsi="微软雅黑" w:cs="Calibri" w:hint="eastAsia"/>
                <w:sz w:val="16"/>
                <w:szCs w:val="16"/>
                <w:lang w:eastAsia="zh-CN"/>
              </w:rPr>
              <w:t>。</w:t>
            </w:r>
          </w:p>
          <w:p w14:paraId="7927106C" w14:textId="02C96762" w:rsidR="007F4C9D" w:rsidRDefault="007F4C9D"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名单超市排列顺序增加按照客户姓名A</w:t>
            </w:r>
            <w:r>
              <w:rPr>
                <w:rFonts w:ascii="微软雅黑" w:eastAsia="微软雅黑" w:hAnsi="微软雅黑" w:cs="Calibri"/>
                <w:sz w:val="16"/>
                <w:szCs w:val="16"/>
                <w:lang w:eastAsia="zh-CN"/>
              </w:rPr>
              <w:t>-Z</w:t>
            </w:r>
            <w:r>
              <w:rPr>
                <w:rFonts w:ascii="微软雅黑" w:eastAsia="微软雅黑" w:hAnsi="微软雅黑" w:cs="Calibri" w:hint="eastAsia"/>
                <w:sz w:val="16"/>
                <w:szCs w:val="16"/>
                <w:lang w:eastAsia="zh-CN"/>
              </w:rPr>
              <w:t>排序规则。</w:t>
            </w:r>
          </w:p>
        </w:tc>
        <w:tc>
          <w:tcPr>
            <w:tcW w:w="1276" w:type="dxa"/>
          </w:tcPr>
          <w:p w14:paraId="6AADFAF0" w14:textId="77777777" w:rsidR="005827A1" w:rsidRDefault="005827A1" w:rsidP="00895FDB">
            <w:pPr>
              <w:pStyle w:val="TableTextLeft"/>
              <w:rPr>
                <w:rFonts w:ascii="微软雅黑" w:eastAsia="微软雅黑" w:hAnsi="微软雅黑" w:cs="Calibri"/>
                <w:sz w:val="16"/>
                <w:szCs w:val="16"/>
                <w:lang w:eastAsia="zh-CN"/>
              </w:rPr>
            </w:pPr>
          </w:p>
        </w:tc>
        <w:tc>
          <w:tcPr>
            <w:tcW w:w="1276" w:type="dxa"/>
          </w:tcPr>
          <w:p w14:paraId="2F80C532" w14:textId="77777777" w:rsidR="005827A1" w:rsidRPr="0030291B" w:rsidRDefault="005827A1" w:rsidP="00895FDB">
            <w:pPr>
              <w:pStyle w:val="TableTextLeft"/>
              <w:rPr>
                <w:rFonts w:ascii="微软雅黑" w:eastAsia="微软雅黑" w:hAnsi="微软雅黑" w:cs="Calibri"/>
                <w:sz w:val="16"/>
                <w:szCs w:val="16"/>
                <w:lang w:eastAsia="zh-CN"/>
              </w:rPr>
            </w:pPr>
          </w:p>
        </w:tc>
      </w:tr>
      <w:tr w:rsidR="002338AB" w:rsidRPr="00E65965" w14:paraId="31C01D83" w14:textId="77777777" w:rsidTr="009D3386">
        <w:trPr>
          <w:trHeight w:val="273"/>
        </w:trPr>
        <w:tc>
          <w:tcPr>
            <w:tcW w:w="1163" w:type="dxa"/>
          </w:tcPr>
          <w:p w14:paraId="71B8B261" w14:textId="5996A496" w:rsidR="002338AB" w:rsidRDefault="002338A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2.8</w:t>
            </w:r>
          </w:p>
        </w:tc>
        <w:tc>
          <w:tcPr>
            <w:tcW w:w="992" w:type="dxa"/>
          </w:tcPr>
          <w:p w14:paraId="55A014F2" w14:textId="2FDAF1BE" w:rsidR="002338AB" w:rsidRDefault="00E5443B"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0220613</w:t>
            </w:r>
          </w:p>
        </w:tc>
        <w:tc>
          <w:tcPr>
            <w:tcW w:w="4111" w:type="dxa"/>
          </w:tcPr>
          <w:p w14:paraId="04021AEC" w14:textId="7D84B9AB" w:rsidR="002338AB" w:rsidRDefault="007C39CD"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1. </w:t>
            </w:r>
            <w:r w:rsidR="00980A94">
              <w:rPr>
                <w:rFonts w:ascii="微软雅黑" w:eastAsia="微软雅黑" w:hAnsi="微软雅黑" w:cs="Calibri" w:hint="eastAsia"/>
                <w:sz w:val="16"/>
                <w:szCs w:val="16"/>
                <w:lang w:eastAsia="zh-CN"/>
              </w:rPr>
              <w:t>保单次被保险人也需进入客户通讯录，并在保单详情中显示。</w:t>
            </w:r>
          </w:p>
          <w:p w14:paraId="042CEF9B" w14:textId="60D1E20A" w:rsidR="004B7B9F" w:rsidRDefault="007C39CD" w:rsidP="000C58E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004B7B9F">
              <w:rPr>
                <w:rFonts w:ascii="微软雅黑" w:eastAsia="微软雅黑" w:hAnsi="微软雅黑" w:cs="Calibri" w:hint="eastAsia"/>
                <w:sz w:val="16"/>
                <w:szCs w:val="16"/>
                <w:lang w:eastAsia="zh-CN"/>
              </w:rPr>
              <w:t>客户详情侧边栏中的基本信息及客户标签字段位置固定，即使参数没有值也需显示字段名称。</w:t>
            </w:r>
          </w:p>
          <w:p w14:paraId="6ED98D3F" w14:textId="06AF92B4" w:rsidR="009054AE" w:rsidRDefault="009054AE"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7.2.8</w:t>
            </w:r>
            <w:r>
              <w:rPr>
                <w:rFonts w:ascii="微软雅黑" w:eastAsia="微软雅黑" w:hAnsi="微软雅黑" w:cs="Calibri" w:hint="eastAsia"/>
                <w:sz w:val="16"/>
                <w:szCs w:val="16"/>
                <w:lang w:eastAsia="zh-CN"/>
              </w:rPr>
              <w:t>保单详情，若保单存在多受益人时，需罗列展示，不显示收益比例。</w:t>
            </w:r>
          </w:p>
          <w:p w14:paraId="189BC721" w14:textId="788CA8B2" w:rsidR="0097005E" w:rsidRDefault="0097005E"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7.11.4</w:t>
            </w:r>
            <w:r>
              <w:rPr>
                <w:rFonts w:ascii="微软雅黑" w:eastAsia="微软雅黑" w:hAnsi="微软雅黑" w:cs="Calibri" w:hint="eastAsia"/>
                <w:sz w:val="16"/>
                <w:szCs w:val="16"/>
                <w:lang w:eastAsia="zh-CN"/>
              </w:rPr>
              <w:t>增加对页面统计数字显示的说明</w:t>
            </w:r>
          </w:p>
          <w:p w14:paraId="4730BA1C" w14:textId="1FD6206C" w:rsidR="00980A94" w:rsidRDefault="00980A94" w:rsidP="000C58E0">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5</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新增二期需求说明</w:t>
            </w:r>
          </w:p>
          <w:p w14:paraId="65D38B94" w14:textId="3776E9FD" w:rsidR="007C2D09" w:rsidRDefault="00980A94" w:rsidP="00980A94">
            <w:pPr>
              <w:pStyle w:val="TableTextLeft"/>
              <w:ind w:firstLineChars="100" w:firstLine="160"/>
              <w:rPr>
                <w:rFonts w:ascii="微软雅黑" w:eastAsia="微软雅黑" w:hAnsi="微软雅黑" w:cs="Calibri"/>
                <w:sz w:val="16"/>
                <w:szCs w:val="16"/>
                <w:lang w:eastAsia="zh-CN"/>
              </w:rPr>
            </w:pPr>
            <w:r>
              <w:rPr>
                <w:rFonts w:ascii="微软雅黑" w:eastAsia="微软雅黑" w:hAnsi="微软雅黑" w:cs="Calibri"/>
                <w:sz w:val="16"/>
                <w:szCs w:val="16"/>
                <w:lang w:eastAsia="zh-CN"/>
              </w:rPr>
              <w:t>1</w:t>
            </w:r>
            <w:r>
              <w:rPr>
                <w:rFonts w:ascii="微软雅黑" w:eastAsia="微软雅黑" w:hAnsi="微软雅黑" w:cs="Calibri" w:hint="eastAsia"/>
                <w:sz w:val="16"/>
                <w:szCs w:val="16"/>
                <w:lang w:eastAsia="zh-CN"/>
              </w:rPr>
              <w:t>）</w:t>
            </w:r>
            <w:r w:rsidR="007C2D09">
              <w:rPr>
                <w:rFonts w:ascii="微软雅黑" w:eastAsia="微软雅黑" w:hAnsi="微软雅黑" w:cs="Calibri" w:hint="eastAsia"/>
                <w:sz w:val="16"/>
                <w:szCs w:val="16"/>
                <w:lang w:eastAsia="zh-CN"/>
              </w:rPr>
              <w:t>7</w:t>
            </w:r>
            <w:r w:rsidR="007C2D09">
              <w:rPr>
                <w:rFonts w:ascii="微软雅黑" w:eastAsia="微软雅黑" w:hAnsi="微软雅黑" w:cs="Calibri"/>
                <w:sz w:val="16"/>
                <w:szCs w:val="16"/>
                <w:lang w:eastAsia="zh-CN"/>
              </w:rPr>
              <w:t xml:space="preserve">.7 </w:t>
            </w:r>
            <w:r w:rsidR="007C2D09">
              <w:rPr>
                <w:rFonts w:ascii="微软雅黑" w:eastAsia="微软雅黑" w:hAnsi="微软雅黑" w:cs="Calibri" w:hint="eastAsia"/>
                <w:sz w:val="16"/>
                <w:szCs w:val="16"/>
                <w:lang w:eastAsia="zh-CN"/>
              </w:rPr>
              <w:t>客户地图</w:t>
            </w:r>
          </w:p>
          <w:p w14:paraId="7C964829" w14:textId="09ED66E5" w:rsidR="00BB3D41" w:rsidRDefault="00980A94" w:rsidP="00980A94">
            <w:pPr>
              <w:pStyle w:val="TableTextLeft"/>
              <w:ind w:firstLineChars="100" w:firstLine="160"/>
              <w:rPr>
                <w:rFonts w:ascii="微软雅黑" w:eastAsia="微软雅黑" w:hAnsi="微软雅黑" w:cs="Calibri"/>
                <w:sz w:val="16"/>
                <w:szCs w:val="16"/>
                <w:lang w:eastAsia="zh-CN"/>
              </w:rPr>
            </w:pPr>
            <w:r>
              <w:rPr>
                <w:rFonts w:ascii="微软雅黑" w:eastAsia="微软雅黑" w:hAnsi="微软雅黑" w:cs="Calibri"/>
                <w:sz w:val="16"/>
                <w:szCs w:val="16"/>
                <w:lang w:eastAsia="zh-CN"/>
              </w:rPr>
              <w:t>2</w:t>
            </w:r>
            <w:r>
              <w:rPr>
                <w:rFonts w:ascii="微软雅黑" w:eastAsia="微软雅黑" w:hAnsi="微软雅黑" w:cs="Calibri" w:hint="eastAsia"/>
                <w:sz w:val="16"/>
                <w:szCs w:val="16"/>
                <w:lang w:eastAsia="zh-CN"/>
              </w:rPr>
              <w:t>）</w:t>
            </w:r>
            <w:r w:rsidR="00854D31">
              <w:rPr>
                <w:rFonts w:ascii="微软雅黑" w:eastAsia="微软雅黑" w:hAnsi="微软雅黑" w:cs="Calibri" w:hint="eastAsia"/>
                <w:sz w:val="16"/>
                <w:szCs w:val="16"/>
                <w:lang w:eastAsia="zh-CN"/>
              </w:rPr>
              <w:t>7</w:t>
            </w:r>
            <w:r w:rsidR="00854D31">
              <w:rPr>
                <w:rFonts w:ascii="微软雅黑" w:eastAsia="微软雅黑" w:hAnsi="微软雅黑" w:cs="Calibri"/>
                <w:sz w:val="16"/>
                <w:szCs w:val="16"/>
                <w:lang w:eastAsia="zh-CN"/>
              </w:rPr>
              <w:t xml:space="preserve">.8.1 </w:t>
            </w:r>
            <w:r w:rsidR="00854D31">
              <w:rPr>
                <w:rFonts w:ascii="微软雅黑" w:eastAsia="微软雅黑" w:hAnsi="微软雅黑" w:cs="Calibri" w:hint="eastAsia"/>
                <w:sz w:val="16"/>
                <w:szCs w:val="16"/>
                <w:lang w:eastAsia="zh-CN"/>
              </w:rPr>
              <w:t>成交客户分析</w:t>
            </w:r>
          </w:p>
          <w:p w14:paraId="456A886B" w14:textId="03437469" w:rsidR="005C3420" w:rsidRDefault="00980A94" w:rsidP="00980A94">
            <w:pPr>
              <w:pStyle w:val="TableTextLeft"/>
              <w:ind w:firstLineChars="100" w:firstLine="160"/>
              <w:rPr>
                <w:rFonts w:ascii="微软雅黑" w:eastAsia="微软雅黑" w:hAnsi="微软雅黑" w:cs="Calibri"/>
                <w:sz w:val="16"/>
                <w:szCs w:val="16"/>
                <w:lang w:eastAsia="zh-CN"/>
              </w:rPr>
            </w:pPr>
            <w:r>
              <w:rPr>
                <w:rFonts w:ascii="微软雅黑" w:eastAsia="微软雅黑" w:hAnsi="微软雅黑" w:cs="Calibri"/>
                <w:sz w:val="16"/>
                <w:szCs w:val="16"/>
                <w:lang w:eastAsia="zh-CN"/>
              </w:rPr>
              <w:t>3</w:t>
            </w:r>
            <w:r>
              <w:rPr>
                <w:rFonts w:ascii="微软雅黑" w:eastAsia="微软雅黑" w:hAnsi="微软雅黑" w:cs="Calibri" w:hint="eastAsia"/>
                <w:sz w:val="16"/>
                <w:szCs w:val="16"/>
                <w:lang w:eastAsia="zh-CN"/>
              </w:rPr>
              <w:t>）</w:t>
            </w:r>
            <w:r w:rsidR="005C3420">
              <w:rPr>
                <w:rFonts w:ascii="微软雅黑" w:eastAsia="微软雅黑" w:hAnsi="微软雅黑" w:cs="Calibri" w:hint="eastAsia"/>
                <w:sz w:val="16"/>
                <w:szCs w:val="16"/>
                <w:lang w:eastAsia="zh-CN"/>
              </w:rPr>
              <w:t>7</w:t>
            </w:r>
            <w:r w:rsidR="005C3420">
              <w:rPr>
                <w:rFonts w:ascii="微软雅黑" w:eastAsia="微软雅黑" w:hAnsi="微软雅黑" w:cs="Calibri"/>
                <w:sz w:val="16"/>
                <w:szCs w:val="16"/>
                <w:lang w:eastAsia="zh-CN"/>
              </w:rPr>
              <w:t xml:space="preserve">.5.4 </w:t>
            </w:r>
            <w:r w:rsidR="005C3420">
              <w:rPr>
                <w:rFonts w:ascii="微软雅黑" w:eastAsia="微软雅黑" w:hAnsi="微软雅黑" w:cs="Calibri" w:hint="eastAsia"/>
                <w:sz w:val="16"/>
                <w:szCs w:val="16"/>
                <w:lang w:eastAsia="zh-CN"/>
              </w:rPr>
              <w:t>增加手工删除待识别访客功能</w:t>
            </w:r>
          </w:p>
          <w:p w14:paraId="502AE7FF" w14:textId="6789477A" w:rsidR="005C3420" w:rsidRDefault="00980A94" w:rsidP="00980A94">
            <w:pPr>
              <w:pStyle w:val="TableTextLeft"/>
              <w:ind w:firstLineChars="100" w:firstLine="160"/>
              <w:rPr>
                <w:rFonts w:ascii="微软雅黑" w:eastAsia="微软雅黑" w:hAnsi="微软雅黑" w:cs="Calibri"/>
                <w:sz w:val="16"/>
                <w:szCs w:val="16"/>
                <w:lang w:eastAsia="zh-CN"/>
              </w:rPr>
            </w:pPr>
            <w:r>
              <w:rPr>
                <w:rFonts w:ascii="微软雅黑" w:eastAsia="微软雅黑" w:hAnsi="微软雅黑" w:cs="Calibri"/>
                <w:sz w:val="16"/>
                <w:szCs w:val="16"/>
                <w:lang w:eastAsia="zh-CN"/>
              </w:rPr>
              <w:t>4</w:t>
            </w:r>
            <w:r>
              <w:rPr>
                <w:rFonts w:ascii="微软雅黑" w:eastAsia="微软雅黑" w:hAnsi="微软雅黑" w:cs="Calibri" w:hint="eastAsia"/>
                <w:sz w:val="16"/>
                <w:szCs w:val="16"/>
                <w:lang w:eastAsia="zh-CN"/>
              </w:rPr>
              <w:t>）</w:t>
            </w:r>
            <w:r w:rsidR="00024222">
              <w:rPr>
                <w:rFonts w:ascii="微软雅黑" w:eastAsia="微软雅黑" w:hAnsi="微软雅黑" w:cs="Calibri" w:hint="eastAsia"/>
                <w:sz w:val="16"/>
                <w:szCs w:val="16"/>
                <w:lang w:eastAsia="zh-CN"/>
              </w:rPr>
              <w:t>7</w:t>
            </w:r>
            <w:r w:rsidR="00024222">
              <w:rPr>
                <w:rFonts w:ascii="微软雅黑" w:eastAsia="微软雅黑" w:hAnsi="微软雅黑" w:cs="Calibri"/>
                <w:sz w:val="16"/>
                <w:szCs w:val="16"/>
                <w:lang w:eastAsia="zh-CN"/>
              </w:rPr>
              <w:t xml:space="preserve">.5.5.5 </w:t>
            </w:r>
            <w:r w:rsidR="00024222">
              <w:rPr>
                <w:rFonts w:ascii="微软雅黑" w:eastAsia="微软雅黑" w:hAnsi="微软雅黑" w:cs="Calibri" w:hint="eastAsia"/>
                <w:sz w:val="16"/>
                <w:szCs w:val="16"/>
                <w:lang w:eastAsia="zh-CN"/>
              </w:rPr>
              <w:t>待识别访客操作记录查询</w:t>
            </w:r>
          </w:p>
          <w:p w14:paraId="79505C5B" w14:textId="5558E223" w:rsidR="00461905" w:rsidRDefault="00461905" w:rsidP="00980A94">
            <w:pPr>
              <w:pStyle w:val="TableTextLeft"/>
              <w:ind w:firstLineChars="100" w:firstLine="160"/>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5）现客初始化数据增加家庭关系，婚姻状况及年收入信息</w:t>
            </w:r>
            <w:r w:rsidR="00151765">
              <w:rPr>
                <w:rFonts w:ascii="微软雅黑" w:eastAsia="微软雅黑" w:hAnsi="微软雅黑" w:cs="Calibri" w:hint="eastAsia"/>
                <w:sz w:val="16"/>
                <w:szCs w:val="16"/>
                <w:lang w:eastAsia="zh-CN"/>
              </w:rPr>
              <w:t>的处理</w:t>
            </w:r>
            <w:r>
              <w:rPr>
                <w:rFonts w:ascii="微软雅黑" w:eastAsia="微软雅黑" w:hAnsi="微软雅黑" w:cs="Calibri" w:hint="eastAsia"/>
                <w:sz w:val="16"/>
                <w:szCs w:val="16"/>
                <w:lang w:eastAsia="zh-CN"/>
              </w:rPr>
              <w:t>。</w:t>
            </w:r>
          </w:p>
        </w:tc>
        <w:tc>
          <w:tcPr>
            <w:tcW w:w="1276" w:type="dxa"/>
          </w:tcPr>
          <w:p w14:paraId="1AF40419" w14:textId="77777777" w:rsidR="002338AB" w:rsidRDefault="002338AB" w:rsidP="00895FDB">
            <w:pPr>
              <w:pStyle w:val="TableTextLeft"/>
              <w:rPr>
                <w:rFonts w:ascii="微软雅黑" w:eastAsia="微软雅黑" w:hAnsi="微软雅黑" w:cs="Calibri"/>
                <w:sz w:val="16"/>
                <w:szCs w:val="16"/>
                <w:lang w:eastAsia="zh-CN"/>
              </w:rPr>
            </w:pPr>
          </w:p>
        </w:tc>
        <w:tc>
          <w:tcPr>
            <w:tcW w:w="1276" w:type="dxa"/>
          </w:tcPr>
          <w:p w14:paraId="1E4E026F" w14:textId="77777777" w:rsidR="002338AB" w:rsidRPr="0030291B" w:rsidRDefault="002338AB" w:rsidP="00895FDB">
            <w:pPr>
              <w:pStyle w:val="TableTextLeft"/>
              <w:rPr>
                <w:rFonts w:ascii="微软雅黑" w:eastAsia="微软雅黑" w:hAnsi="微软雅黑" w:cs="Calibri"/>
                <w:sz w:val="16"/>
                <w:szCs w:val="16"/>
                <w:lang w:eastAsia="zh-CN"/>
              </w:rPr>
            </w:pPr>
          </w:p>
        </w:tc>
      </w:tr>
      <w:tr w:rsidR="008C46B7" w:rsidRPr="00E65965" w14:paraId="0A6B7FB3" w14:textId="77777777" w:rsidTr="009D3386">
        <w:trPr>
          <w:trHeight w:val="273"/>
        </w:trPr>
        <w:tc>
          <w:tcPr>
            <w:tcW w:w="1163" w:type="dxa"/>
          </w:tcPr>
          <w:p w14:paraId="4CE984F4" w14:textId="79D86417" w:rsidR="008C46B7" w:rsidRDefault="006762BA"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2.9</w:t>
            </w:r>
          </w:p>
        </w:tc>
        <w:tc>
          <w:tcPr>
            <w:tcW w:w="992" w:type="dxa"/>
          </w:tcPr>
          <w:p w14:paraId="359E50FE" w14:textId="49D236C9" w:rsidR="008C46B7" w:rsidRDefault="006762BA"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02206</w:t>
            </w:r>
            <w:r w:rsidR="001E223E">
              <w:rPr>
                <w:rFonts w:ascii="微软雅黑" w:eastAsia="微软雅黑" w:hAnsi="微软雅黑" w:cs="Calibri"/>
                <w:sz w:val="16"/>
                <w:szCs w:val="16"/>
                <w:lang w:eastAsia="zh-CN"/>
              </w:rPr>
              <w:t>30</w:t>
            </w:r>
          </w:p>
        </w:tc>
        <w:tc>
          <w:tcPr>
            <w:tcW w:w="4111" w:type="dxa"/>
          </w:tcPr>
          <w:p w14:paraId="1F296F54" w14:textId="1BB4A927" w:rsidR="008C46B7" w:rsidRDefault="001204FC"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1. </w:t>
            </w:r>
            <w:r w:rsidR="006762BA">
              <w:rPr>
                <w:rFonts w:ascii="微软雅黑" w:eastAsia="微软雅黑" w:hAnsi="微软雅黑" w:cs="Calibri" w:hint="eastAsia"/>
                <w:sz w:val="16"/>
                <w:szCs w:val="16"/>
                <w:lang w:eastAsia="zh-CN"/>
              </w:rPr>
              <w:t>7</w:t>
            </w:r>
            <w:r w:rsidR="006762BA">
              <w:rPr>
                <w:rFonts w:ascii="微软雅黑" w:eastAsia="微软雅黑" w:hAnsi="微软雅黑" w:cs="Calibri"/>
                <w:sz w:val="16"/>
                <w:szCs w:val="16"/>
                <w:lang w:eastAsia="zh-CN"/>
              </w:rPr>
              <w:t>.2.5.</w:t>
            </w:r>
            <w:r w:rsidR="00AB1985">
              <w:rPr>
                <w:rFonts w:ascii="微软雅黑" w:eastAsia="微软雅黑" w:hAnsi="微软雅黑" w:cs="Calibri"/>
                <w:sz w:val="16"/>
                <w:szCs w:val="16"/>
                <w:lang w:eastAsia="zh-CN"/>
              </w:rPr>
              <w:t>3</w:t>
            </w:r>
            <w:r w:rsidR="006762BA">
              <w:rPr>
                <w:rFonts w:ascii="微软雅黑" w:eastAsia="微软雅黑" w:hAnsi="微软雅黑" w:cs="Calibri"/>
                <w:sz w:val="16"/>
                <w:szCs w:val="16"/>
                <w:lang w:eastAsia="zh-CN"/>
              </w:rPr>
              <w:t xml:space="preserve"> </w:t>
            </w:r>
            <w:r w:rsidR="006762BA">
              <w:rPr>
                <w:rFonts w:ascii="微软雅黑" w:eastAsia="微软雅黑" w:hAnsi="微软雅黑" w:cs="Calibri" w:hint="eastAsia"/>
                <w:sz w:val="16"/>
                <w:szCs w:val="16"/>
                <w:lang w:eastAsia="zh-CN"/>
              </w:rPr>
              <w:t>友客户首页待识别访客的待办，</w:t>
            </w:r>
            <w:r w:rsidR="00CD1CCF">
              <w:rPr>
                <w:rFonts w:ascii="微软雅黑" w:eastAsia="微软雅黑" w:hAnsi="微软雅黑" w:cs="Calibri" w:hint="eastAsia"/>
                <w:sz w:val="16"/>
                <w:szCs w:val="16"/>
                <w:lang w:eastAsia="zh-CN"/>
              </w:rPr>
              <w:t>去掉【</w:t>
            </w:r>
            <w:r w:rsidR="006762BA">
              <w:rPr>
                <w:rFonts w:ascii="微软雅黑" w:eastAsia="微软雅黑" w:hAnsi="微软雅黑" w:cs="Calibri" w:hint="eastAsia"/>
                <w:sz w:val="16"/>
                <w:szCs w:val="16"/>
                <w:lang w:eastAsia="zh-CN"/>
              </w:rPr>
              <w:t>点击访客姓名跳转到待识别访客列表</w:t>
            </w:r>
            <w:r w:rsidR="00CD1CCF">
              <w:rPr>
                <w:rFonts w:ascii="微软雅黑" w:eastAsia="微软雅黑" w:hAnsi="微软雅黑" w:cs="Calibri" w:hint="eastAsia"/>
                <w:sz w:val="16"/>
                <w:szCs w:val="16"/>
                <w:lang w:eastAsia="zh-CN"/>
              </w:rPr>
              <w:t>】的功能</w:t>
            </w:r>
            <w:r w:rsidR="006762BA">
              <w:rPr>
                <w:rFonts w:ascii="微软雅黑" w:eastAsia="微软雅黑" w:hAnsi="微软雅黑" w:cs="Calibri" w:hint="eastAsia"/>
                <w:sz w:val="16"/>
                <w:szCs w:val="16"/>
                <w:lang w:eastAsia="zh-CN"/>
              </w:rPr>
              <w:t>。</w:t>
            </w:r>
          </w:p>
          <w:p w14:paraId="670406EE" w14:textId="2E47276D" w:rsidR="00287E1C" w:rsidRDefault="001204FC"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2. </w:t>
            </w:r>
            <w:r w:rsidR="00287E1C" w:rsidRPr="00287E1C">
              <w:rPr>
                <w:rFonts w:ascii="微软雅黑" w:eastAsia="微软雅黑" w:hAnsi="微软雅黑" w:cs="Calibri" w:hint="eastAsia"/>
                <w:sz w:val="16"/>
                <w:szCs w:val="16"/>
                <w:lang w:eastAsia="zh-CN"/>
              </w:rPr>
              <w:t>由于友资讯无”音频播放" 功能，与音频播放相关的两个</w:t>
            </w:r>
            <w:r w:rsidR="00287E1C">
              <w:rPr>
                <w:rFonts w:ascii="微软雅黑" w:eastAsia="微软雅黑" w:hAnsi="微软雅黑" w:cs="Calibri" w:hint="eastAsia"/>
                <w:sz w:val="16"/>
                <w:szCs w:val="16"/>
                <w:lang w:eastAsia="zh-CN"/>
              </w:rPr>
              <w:t>友资讯</w:t>
            </w:r>
            <w:r w:rsidR="00287E1C" w:rsidRPr="00287E1C">
              <w:rPr>
                <w:rFonts w:ascii="微软雅黑" w:eastAsia="微软雅黑" w:hAnsi="微软雅黑" w:cs="Calibri" w:hint="eastAsia"/>
                <w:sz w:val="16"/>
                <w:szCs w:val="16"/>
                <w:lang w:eastAsia="zh-CN"/>
              </w:rPr>
              <w:t>旅程hd66，hd76暂不处理。</w:t>
            </w:r>
          </w:p>
          <w:p w14:paraId="10F6824E" w14:textId="77777777" w:rsidR="001204FC" w:rsidRDefault="001204FC"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3. </w:t>
            </w:r>
            <w:r>
              <w:rPr>
                <w:rFonts w:ascii="微软雅黑" w:eastAsia="微软雅黑" w:hAnsi="微软雅黑" w:cs="Calibri" w:hint="eastAsia"/>
                <w:sz w:val="16"/>
                <w:szCs w:val="16"/>
                <w:lang w:eastAsia="zh-CN"/>
              </w:rPr>
              <w:t>增加7</w:t>
            </w:r>
            <w:r>
              <w:rPr>
                <w:rFonts w:ascii="微软雅黑" w:eastAsia="微软雅黑" w:hAnsi="微软雅黑" w:cs="Calibri"/>
                <w:sz w:val="16"/>
                <w:szCs w:val="16"/>
                <w:lang w:eastAsia="zh-CN"/>
              </w:rPr>
              <w:t>.11.5 One Service</w:t>
            </w:r>
            <w:r>
              <w:rPr>
                <w:rFonts w:ascii="微软雅黑" w:eastAsia="微软雅黑" w:hAnsi="微软雅黑" w:cs="Calibri" w:hint="eastAsia"/>
                <w:sz w:val="16"/>
                <w:szCs w:val="16"/>
                <w:lang w:eastAsia="zh-CN"/>
              </w:rPr>
              <w:t>服务不可用情况说明</w:t>
            </w:r>
          </w:p>
          <w:p w14:paraId="1C913ED9" w14:textId="5136044C" w:rsidR="00CD1CCF" w:rsidRDefault="00CD1CCF" w:rsidP="007C39CD">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7.1.2.1</w:t>
            </w:r>
            <w:r>
              <w:rPr>
                <w:rFonts w:ascii="微软雅黑" w:eastAsia="微软雅黑" w:hAnsi="微软雅黑" w:cs="Calibri" w:hint="eastAsia"/>
                <w:sz w:val="16"/>
                <w:szCs w:val="16"/>
                <w:lang w:eastAsia="zh-CN"/>
              </w:rPr>
              <w:t>补充</w:t>
            </w:r>
            <w:r w:rsidRPr="00CD1CCF">
              <w:rPr>
                <w:rFonts w:ascii="微软雅黑" w:eastAsia="微软雅黑" w:hAnsi="微软雅黑" w:cs="Calibri" w:hint="eastAsia"/>
                <w:sz w:val="16"/>
                <w:szCs w:val="16"/>
                <w:lang w:eastAsia="zh-CN"/>
              </w:rPr>
              <w:t>新建联系人 – 从系统通讯录选择的UI效果</w:t>
            </w:r>
            <w:r>
              <w:rPr>
                <w:rFonts w:ascii="微软雅黑" w:eastAsia="微软雅黑" w:hAnsi="微软雅黑" w:cs="Calibri" w:hint="eastAsia"/>
                <w:sz w:val="16"/>
                <w:szCs w:val="16"/>
                <w:lang w:eastAsia="zh-CN"/>
              </w:rPr>
              <w:t>图</w:t>
            </w:r>
          </w:p>
          <w:p w14:paraId="204FC921" w14:textId="5485AE37" w:rsidR="00881F4A" w:rsidRDefault="00881F4A"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5. </w:t>
            </w:r>
            <w:r>
              <w:rPr>
                <w:rFonts w:ascii="微软雅黑" w:eastAsia="微软雅黑" w:hAnsi="微软雅黑" w:cs="Calibri" w:hint="eastAsia"/>
                <w:sz w:val="16"/>
                <w:szCs w:val="16"/>
                <w:lang w:eastAsia="zh-CN"/>
              </w:rPr>
              <w:t>月重点客户模块，若</w:t>
            </w:r>
            <w:r w:rsidRPr="00881F4A">
              <w:rPr>
                <w:rFonts w:ascii="微软雅黑" w:eastAsia="微软雅黑" w:hAnsi="微软雅黑" w:cs="Calibri" w:hint="eastAsia"/>
                <w:sz w:val="16"/>
                <w:szCs w:val="16"/>
                <w:lang w:eastAsia="zh-CN"/>
              </w:rPr>
              <w:t>上月无重点客户的情况</w:t>
            </w:r>
            <w:r>
              <w:rPr>
                <w:rFonts w:ascii="微软雅黑" w:eastAsia="微软雅黑" w:hAnsi="微软雅黑" w:cs="Calibri" w:hint="eastAsia"/>
                <w:sz w:val="16"/>
                <w:szCs w:val="16"/>
                <w:lang w:eastAsia="zh-CN"/>
              </w:rPr>
              <w:t>下</w:t>
            </w:r>
            <w:r w:rsidRPr="00881F4A">
              <w:rPr>
                <w:rFonts w:ascii="微软雅黑" w:eastAsia="微软雅黑" w:hAnsi="微软雅黑" w:cs="Calibri" w:hint="eastAsia"/>
                <w:sz w:val="16"/>
                <w:szCs w:val="16"/>
                <w:lang w:eastAsia="zh-CN"/>
              </w:rPr>
              <w:t>，只显示空白文案，但是无【立即圈选】按钮</w:t>
            </w:r>
            <w:r>
              <w:rPr>
                <w:rFonts w:ascii="微软雅黑" w:eastAsia="微软雅黑" w:hAnsi="微软雅黑" w:cs="Calibri" w:hint="eastAsia"/>
                <w:sz w:val="16"/>
                <w:szCs w:val="16"/>
                <w:lang w:eastAsia="zh-CN"/>
              </w:rPr>
              <w:t>。</w:t>
            </w:r>
          </w:p>
          <w:p w14:paraId="293BB1AD" w14:textId="77777777" w:rsidR="00A46ED2" w:rsidRDefault="00881F4A"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6</w:t>
            </w:r>
            <w:r w:rsidR="00A6370F">
              <w:rPr>
                <w:rFonts w:ascii="微软雅黑" w:eastAsia="微软雅黑" w:hAnsi="微软雅黑" w:cs="Calibri"/>
                <w:sz w:val="16"/>
                <w:szCs w:val="16"/>
                <w:lang w:eastAsia="zh-CN"/>
              </w:rPr>
              <w:t xml:space="preserve">. </w:t>
            </w:r>
            <w:r w:rsidR="00A6370F">
              <w:rPr>
                <w:rFonts w:ascii="微软雅黑" w:eastAsia="微软雅黑" w:hAnsi="微软雅黑" w:cs="Calibri" w:hint="eastAsia"/>
                <w:sz w:val="16"/>
                <w:szCs w:val="16"/>
                <w:lang w:eastAsia="zh-CN"/>
              </w:rPr>
              <w:t>二期需求7</w:t>
            </w:r>
            <w:r w:rsidR="00A6370F">
              <w:rPr>
                <w:rFonts w:ascii="微软雅黑" w:eastAsia="微软雅黑" w:hAnsi="微软雅黑" w:cs="Calibri"/>
                <w:sz w:val="16"/>
                <w:szCs w:val="16"/>
                <w:lang w:eastAsia="zh-CN"/>
              </w:rPr>
              <w:t xml:space="preserve">.7 </w:t>
            </w:r>
            <w:r w:rsidR="00A6370F">
              <w:rPr>
                <w:rFonts w:ascii="微软雅黑" w:eastAsia="微软雅黑" w:hAnsi="微软雅黑" w:cs="Calibri" w:hint="eastAsia"/>
                <w:sz w:val="16"/>
                <w:szCs w:val="16"/>
                <w:lang w:eastAsia="zh-CN"/>
              </w:rPr>
              <w:t xml:space="preserve">客户地图 </w:t>
            </w:r>
            <w:r w:rsidR="00A6370F">
              <w:rPr>
                <w:rFonts w:ascii="微软雅黑" w:eastAsia="微软雅黑" w:hAnsi="微软雅黑" w:cs="Calibri"/>
                <w:sz w:val="16"/>
                <w:szCs w:val="16"/>
                <w:lang w:eastAsia="zh-CN"/>
              </w:rPr>
              <w:t xml:space="preserve">&amp; </w:t>
            </w:r>
            <w:r w:rsidR="00A6370F">
              <w:rPr>
                <w:rFonts w:ascii="微软雅黑" w:eastAsia="微软雅黑" w:hAnsi="微软雅黑" w:cs="Calibri" w:hint="eastAsia"/>
                <w:sz w:val="16"/>
                <w:szCs w:val="16"/>
                <w:lang w:eastAsia="zh-CN"/>
              </w:rPr>
              <w:t>7</w:t>
            </w:r>
            <w:r w:rsidR="00A6370F">
              <w:rPr>
                <w:rFonts w:ascii="微软雅黑" w:eastAsia="微软雅黑" w:hAnsi="微软雅黑" w:cs="Calibri"/>
                <w:sz w:val="16"/>
                <w:szCs w:val="16"/>
                <w:lang w:eastAsia="zh-CN"/>
              </w:rPr>
              <w:t xml:space="preserve">.8.1 </w:t>
            </w:r>
            <w:r w:rsidR="00A6370F">
              <w:rPr>
                <w:rFonts w:ascii="微软雅黑" w:eastAsia="微软雅黑" w:hAnsi="微软雅黑" w:cs="Calibri" w:hint="eastAsia"/>
                <w:sz w:val="16"/>
                <w:szCs w:val="16"/>
                <w:lang w:eastAsia="zh-CN"/>
              </w:rPr>
              <w:t>成交客户分析功能模块补充UI效果图。</w:t>
            </w:r>
          </w:p>
          <w:p w14:paraId="1595FDA3" w14:textId="2BD5EF80" w:rsidR="00117CAD" w:rsidRDefault="00117CAD" w:rsidP="007C39CD">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 xml:space="preserve">. 7.5.5.5 </w:t>
            </w:r>
            <w:r>
              <w:rPr>
                <w:rFonts w:ascii="微软雅黑" w:eastAsia="微软雅黑" w:hAnsi="微软雅黑" w:cs="Calibri" w:hint="eastAsia"/>
                <w:sz w:val="16"/>
                <w:szCs w:val="16"/>
                <w:lang w:eastAsia="zh-CN"/>
              </w:rPr>
              <w:t>待识别访客合并记录查询功能细化。</w:t>
            </w:r>
          </w:p>
        </w:tc>
        <w:tc>
          <w:tcPr>
            <w:tcW w:w="1276" w:type="dxa"/>
          </w:tcPr>
          <w:p w14:paraId="36301621" w14:textId="77777777" w:rsidR="008C46B7" w:rsidRDefault="008C46B7" w:rsidP="00895FDB">
            <w:pPr>
              <w:pStyle w:val="TableTextLeft"/>
              <w:rPr>
                <w:rFonts w:ascii="微软雅黑" w:eastAsia="微软雅黑" w:hAnsi="微软雅黑" w:cs="Calibri"/>
                <w:sz w:val="16"/>
                <w:szCs w:val="16"/>
                <w:lang w:eastAsia="zh-CN"/>
              </w:rPr>
            </w:pPr>
          </w:p>
        </w:tc>
        <w:tc>
          <w:tcPr>
            <w:tcW w:w="1276" w:type="dxa"/>
          </w:tcPr>
          <w:p w14:paraId="6DCDC781" w14:textId="77777777" w:rsidR="008C46B7" w:rsidRPr="0030291B" w:rsidRDefault="008C46B7" w:rsidP="00895FDB">
            <w:pPr>
              <w:pStyle w:val="TableTextLeft"/>
              <w:rPr>
                <w:rFonts w:ascii="微软雅黑" w:eastAsia="微软雅黑" w:hAnsi="微软雅黑" w:cs="Calibri"/>
                <w:sz w:val="16"/>
                <w:szCs w:val="16"/>
                <w:lang w:eastAsia="zh-CN"/>
              </w:rPr>
            </w:pPr>
          </w:p>
        </w:tc>
      </w:tr>
      <w:tr w:rsidR="00477014" w:rsidRPr="00E65965" w14:paraId="193CD7BA" w14:textId="77777777" w:rsidTr="009D3386">
        <w:trPr>
          <w:trHeight w:val="273"/>
        </w:trPr>
        <w:tc>
          <w:tcPr>
            <w:tcW w:w="1163" w:type="dxa"/>
          </w:tcPr>
          <w:p w14:paraId="46A8E430" w14:textId="2DE7484E" w:rsidR="00477014" w:rsidRDefault="00477014"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3.0</w:t>
            </w:r>
          </w:p>
        </w:tc>
        <w:tc>
          <w:tcPr>
            <w:tcW w:w="992" w:type="dxa"/>
          </w:tcPr>
          <w:p w14:paraId="5846E425" w14:textId="14F0C174" w:rsidR="00477014" w:rsidRDefault="00477014"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0220705</w:t>
            </w:r>
          </w:p>
        </w:tc>
        <w:tc>
          <w:tcPr>
            <w:tcW w:w="4111" w:type="dxa"/>
          </w:tcPr>
          <w:p w14:paraId="39C0F51F" w14:textId="01645D25" w:rsidR="00477014" w:rsidRDefault="005F4789"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1. 7.9</w:t>
            </w:r>
            <w:r>
              <w:rPr>
                <w:rFonts w:ascii="微软雅黑" w:eastAsia="微软雅黑" w:hAnsi="微软雅黑" w:cs="Calibri" w:hint="eastAsia"/>
                <w:sz w:val="16"/>
                <w:szCs w:val="16"/>
                <w:lang w:eastAsia="zh-CN"/>
              </w:rPr>
              <w:t>友客户首页，增加点击客户人数分别跳转全部客户和月重点客户的功能。</w:t>
            </w:r>
          </w:p>
          <w:p w14:paraId="2BD34150" w14:textId="77777777" w:rsidR="005F4789" w:rsidRDefault="005F4789" w:rsidP="007C39CD">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 xml:space="preserve">. </w:t>
            </w:r>
            <w:r w:rsidR="00B82BB2" w:rsidRPr="00B82BB2">
              <w:rPr>
                <w:rFonts w:ascii="微软雅黑" w:eastAsia="微软雅黑" w:hAnsi="微软雅黑" w:cs="Calibri" w:hint="eastAsia"/>
                <w:sz w:val="16"/>
                <w:szCs w:val="16"/>
                <w:lang w:eastAsia="zh-CN"/>
              </w:rPr>
              <w:t>7.2.3.3中明确说明在【更改客户标签】页面上的客户标识处，自动标签VIP和CCC不显示</w:t>
            </w:r>
            <w:r w:rsidR="00B82BB2">
              <w:rPr>
                <w:rFonts w:ascii="微软雅黑" w:eastAsia="微软雅黑" w:hAnsi="微软雅黑" w:cs="Calibri" w:hint="eastAsia"/>
                <w:sz w:val="16"/>
                <w:szCs w:val="16"/>
                <w:lang w:eastAsia="zh-CN"/>
              </w:rPr>
              <w:t>。</w:t>
            </w:r>
          </w:p>
          <w:p w14:paraId="4062DF84" w14:textId="77777777" w:rsidR="00F238A8" w:rsidRDefault="00F238A8" w:rsidP="007C39CD">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lastRenderedPageBreak/>
              <w:t>3</w:t>
            </w:r>
            <w:r>
              <w:rPr>
                <w:rFonts w:ascii="微软雅黑" w:eastAsia="微软雅黑" w:hAnsi="微软雅黑" w:cs="Calibri"/>
                <w:sz w:val="16"/>
                <w:szCs w:val="16"/>
                <w:lang w:eastAsia="zh-CN"/>
              </w:rPr>
              <w:t xml:space="preserve">. </w:t>
            </w:r>
            <w:r w:rsidRPr="00F238A8">
              <w:rPr>
                <w:rFonts w:ascii="微软雅黑" w:eastAsia="微软雅黑" w:hAnsi="微软雅黑" w:cs="Calibri" w:hint="eastAsia"/>
                <w:sz w:val="16"/>
                <w:szCs w:val="16"/>
                <w:lang w:eastAsia="zh-CN"/>
              </w:rPr>
              <w:t>7.3.1.1销售面访/服务面访页面上的添加提醒下拉选项，增加可选项。</w:t>
            </w:r>
          </w:p>
          <w:p w14:paraId="32AB500F" w14:textId="394E687E" w:rsidR="00FE7432" w:rsidRDefault="00FE7432" w:rsidP="007C39CD">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 xml:space="preserve">4. </w:t>
            </w:r>
            <w:r w:rsidRPr="00FE7432">
              <w:rPr>
                <w:rFonts w:ascii="微软雅黑" w:eastAsia="微软雅黑" w:hAnsi="微软雅黑" w:cs="Calibri" w:hint="eastAsia"/>
                <w:sz w:val="16"/>
                <w:szCs w:val="16"/>
                <w:lang w:eastAsia="zh-CN"/>
              </w:rPr>
              <w:t>7.2.11.2 客户资料完善度比例</w:t>
            </w:r>
            <w:r>
              <w:rPr>
                <w:rFonts w:ascii="微软雅黑" w:eastAsia="微软雅黑" w:hAnsi="微软雅黑" w:cs="Calibri" w:hint="eastAsia"/>
                <w:sz w:val="16"/>
                <w:szCs w:val="16"/>
                <w:lang w:eastAsia="zh-CN"/>
              </w:rPr>
              <w:t>计算调整</w:t>
            </w:r>
          </w:p>
        </w:tc>
        <w:tc>
          <w:tcPr>
            <w:tcW w:w="1276" w:type="dxa"/>
          </w:tcPr>
          <w:p w14:paraId="712B2983" w14:textId="77777777" w:rsidR="00477014" w:rsidRDefault="00477014" w:rsidP="00895FDB">
            <w:pPr>
              <w:pStyle w:val="TableTextLeft"/>
              <w:rPr>
                <w:rFonts w:ascii="微软雅黑" w:eastAsia="微软雅黑" w:hAnsi="微软雅黑" w:cs="Calibri"/>
                <w:sz w:val="16"/>
                <w:szCs w:val="16"/>
                <w:lang w:eastAsia="zh-CN"/>
              </w:rPr>
            </w:pPr>
          </w:p>
        </w:tc>
        <w:tc>
          <w:tcPr>
            <w:tcW w:w="1276" w:type="dxa"/>
          </w:tcPr>
          <w:p w14:paraId="1FE46D2B" w14:textId="77777777" w:rsidR="00477014" w:rsidRPr="0030291B" w:rsidRDefault="00477014" w:rsidP="00895FDB">
            <w:pPr>
              <w:pStyle w:val="TableTextLeft"/>
              <w:rPr>
                <w:rFonts w:ascii="微软雅黑" w:eastAsia="微软雅黑" w:hAnsi="微软雅黑" w:cs="Calibri"/>
                <w:sz w:val="16"/>
                <w:szCs w:val="16"/>
                <w:lang w:eastAsia="zh-CN"/>
              </w:rPr>
            </w:pPr>
          </w:p>
        </w:tc>
      </w:tr>
      <w:tr w:rsidR="00500E4F" w:rsidRPr="00E65965" w14:paraId="11036851" w14:textId="77777777" w:rsidTr="009D3386">
        <w:trPr>
          <w:trHeight w:val="273"/>
        </w:trPr>
        <w:tc>
          <w:tcPr>
            <w:tcW w:w="1163" w:type="dxa"/>
          </w:tcPr>
          <w:p w14:paraId="0B1D3C2D" w14:textId="2EABB910" w:rsidR="00500E4F" w:rsidRDefault="00500E4F"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3.1</w:t>
            </w:r>
          </w:p>
        </w:tc>
        <w:tc>
          <w:tcPr>
            <w:tcW w:w="992" w:type="dxa"/>
          </w:tcPr>
          <w:p w14:paraId="7B9A3CEC" w14:textId="3C4226DF" w:rsidR="00500E4F" w:rsidRDefault="00500E4F"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0220707</w:t>
            </w:r>
          </w:p>
        </w:tc>
        <w:tc>
          <w:tcPr>
            <w:tcW w:w="4111" w:type="dxa"/>
          </w:tcPr>
          <w:p w14:paraId="4357951D" w14:textId="081D392D" w:rsidR="002F3B6A" w:rsidRDefault="002F3B6A" w:rsidP="002F3B6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客户分析模块，</w:t>
            </w:r>
            <w:r w:rsidRPr="002F3B6A">
              <w:rPr>
                <w:rFonts w:ascii="微软雅黑" w:eastAsia="微软雅黑" w:hAnsi="微软雅黑" w:cs="Calibri" w:hint="eastAsia"/>
                <w:sz w:val="16"/>
                <w:szCs w:val="16"/>
                <w:lang w:eastAsia="zh-CN"/>
              </w:rPr>
              <w:t>人均保单件数由总保单数/成交客户数，改为总保单数/投保人数</w:t>
            </w:r>
            <w:r>
              <w:rPr>
                <w:rFonts w:ascii="微软雅黑" w:eastAsia="微软雅黑" w:hAnsi="微软雅黑" w:cs="Calibri" w:hint="eastAsia"/>
                <w:sz w:val="16"/>
                <w:szCs w:val="16"/>
                <w:lang w:eastAsia="zh-CN"/>
              </w:rPr>
              <w:t>；</w:t>
            </w:r>
            <w:r w:rsidRPr="002F3B6A">
              <w:rPr>
                <w:rFonts w:ascii="微软雅黑" w:eastAsia="微软雅黑" w:hAnsi="微软雅黑" w:cs="Calibri" w:hint="eastAsia"/>
                <w:sz w:val="16"/>
                <w:szCs w:val="16"/>
                <w:lang w:eastAsia="zh-CN"/>
              </w:rPr>
              <w:t>删除指标“击败了机构xxx%同仁”</w:t>
            </w:r>
            <w:r>
              <w:rPr>
                <w:rFonts w:ascii="微软雅黑" w:eastAsia="微软雅黑" w:hAnsi="微软雅黑" w:cs="Calibri" w:hint="eastAsia"/>
                <w:sz w:val="16"/>
                <w:szCs w:val="16"/>
                <w:lang w:eastAsia="zh-CN"/>
              </w:rPr>
              <w:t>。</w:t>
            </w:r>
          </w:p>
          <w:p w14:paraId="325BC9E0" w14:textId="4FA42052" w:rsidR="00500E4F" w:rsidRDefault="002F3B6A" w:rsidP="002555BE">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2</w:t>
            </w:r>
            <w:r w:rsidR="002555BE">
              <w:rPr>
                <w:rFonts w:ascii="微软雅黑" w:eastAsia="微软雅黑" w:hAnsi="微软雅黑" w:cs="Calibri"/>
                <w:sz w:val="16"/>
                <w:szCs w:val="16"/>
                <w:lang w:eastAsia="zh-CN"/>
              </w:rPr>
              <w:t xml:space="preserve">. </w:t>
            </w:r>
            <w:r w:rsidR="002555BE" w:rsidRPr="002555BE">
              <w:rPr>
                <w:rFonts w:ascii="微软雅黑" w:eastAsia="微软雅黑" w:hAnsi="微软雅黑" w:cs="Calibri" w:hint="eastAsia"/>
                <w:sz w:val="16"/>
                <w:szCs w:val="16"/>
                <w:lang w:eastAsia="zh-CN"/>
              </w:rPr>
              <w:t>商机名单中：原“一年期保单转化客户” 名称改为“YRT客户”</w:t>
            </w:r>
            <w:r w:rsidR="00D17434">
              <w:rPr>
                <w:rFonts w:ascii="微软雅黑" w:eastAsia="微软雅黑" w:hAnsi="微软雅黑" w:cs="Calibri" w:hint="eastAsia"/>
                <w:sz w:val="16"/>
                <w:szCs w:val="16"/>
                <w:lang w:eastAsia="zh-CN"/>
              </w:rPr>
              <w:t>。</w:t>
            </w:r>
          </w:p>
          <w:p w14:paraId="326B14D7" w14:textId="425784C3" w:rsidR="002555BE" w:rsidRPr="002555BE" w:rsidRDefault="002F3B6A" w:rsidP="002555BE">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3</w:t>
            </w:r>
            <w:r w:rsidR="002555BE">
              <w:rPr>
                <w:rFonts w:ascii="微软雅黑" w:eastAsia="微软雅黑" w:hAnsi="微软雅黑" w:cs="Calibri"/>
                <w:sz w:val="16"/>
                <w:szCs w:val="16"/>
                <w:lang w:eastAsia="zh-CN"/>
              </w:rPr>
              <w:t>.</w:t>
            </w:r>
            <w:r w:rsidR="00D17434">
              <w:rPr>
                <w:rFonts w:ascii="微软雅黑" w:eastAsia="微软雅黑" w:hAnsi="微软雅黑" w:cs="Calibri"/>
                <w:sz w:val="16"/>
                <w:szCs w:val="16"/>
                <w:lang w:eastAsia="zh-CN"/>
              </w:rPr>
              <w:t xml:space="preserve"> </w:t>
            </w:r>
            <w:r w:rsidR="002555BE" w:rsidRPr="002555BE">
              <w:rPr>
                <w:rFonts w:ascii="微软雅黑" w:eastAsia="微软雅黑" w:hAnsi="微软雅黑" w:cs="Calibri" w:hint="eastAsia"/>
                <w:sz w:val="16"/>
                <w:szCs w:val="16"/>
                <w:lang w:eastAsia="zh-CN"/>
              </w:rPr>
              <w:t>文案修改：原“合并至其它客户”名称</w:t>
            </w:r>
            <w:r w:rsidR="00D17434">
              <w:rPr>
                <w:rFonts w:ascii="微软雅黑" w:eastAsia="微软雅黑" w:hAnsi="微软雅黑" w:cs="Calibri" w:hint="eastAsia"/>
                <w:sz w:val="16"/>
                <w:szCs w:val="16"/>
                <w:lang w:eastAsia="zh-CN"/>
              </w:rPr>
              <w:t>全部</w:t>
            </w:r>
            <w:r w:rsidR="00BC3337">
              <w:rPr>
                <w:rFonts w:ascii="微软雅黑" w:eastAsia="微软雅黑" w:hAnsi="微软雅黑" w:cs="Calibri" w:hint="eastAsia"/>
                <w:sz w:val="16"/>
                <w:szCs w:val="16"/>
                <w:lang w:eastAsia="zh-CN"/>
              </w:rPr>
              <w:t>统一</w:t>
            </w:r>
            <w:r w:rsidR="002555BE" w:rsidRPr="002555BE">
              <w:rPr>
                <w:rFonts w:ascii="微软雅黑" w:eastAsia="微软雅黑" w:hAnsi="微软雅黑" w:cs="Calibri" w:hint="eastAsia"/>
                <w:sz w:val="16"/>
                <w:szCs w:val="16"/>
                <w:lang w:eastAsia="zh-CN"/>
              </w:rPr>
              <w:t>改为“合并至已有客户”</w:t>
            </w:r>
            <w:r w:rsidR="00D17434">
              <w:rPr>
                <w:rFonts w:ascii="微软雅黑" w:eastAsia="微软雅黑" w:hAnsi="微软雅黑" w:cs="Calibri" w:hint="eastAsia"/>
                <w:sz w:val="16"/>
                <w:szCs w:val="16"/>
                <w:lang w:eastAsia="zh-CN"/>
              </w:rPr>
              <w:t>，</w:t>
            </w:r>
            <w:r w:rsidR="00BC3337">
              <w:rPr>
                <w:rFonts w:ascii="微软雅黑" w:eastAsia="微软雅黑" w:hAnsi="微软雅黑" w:cs="Calibri" w:hint="eastAsia"/>
                <w:sz w:val="16"/>
                <w:szCs w:val="16"/>
                <w:lang w:eastAsia="zh-CN"/>
              </w:rPr>
              <w:t>包括</w:t>
            </w:r>
            <w:r w:rsidR="00D17434" w:rsidRPr="002555BE">
              <w:rPr>
                <w:rFonts w:ascii="微软雅黑" w:eastAsia="微软雅黑" w:hAnsi="微软雅黑" w:cs="Calibri" w:hint="eastAsia"/>
                <w:sz w:val="16"/>
                <w:szCs w:val="16"/>
                <w:lang w:eastAsia="zh-CN"/>
              </w:rPr>
              <w:t>待识别访客</w:t>
            </w:r>
            <w:r w:rsidR="00D17434">
              <w:rPr>
                <w:rFonts w:ascii="微软雅黑" w:eastAsia="微软雅黑" w:hAnsi="微软雅黑" w:cs="Calibri" w:hint="eastAsia"/>
                <w:sz w:val="16"/>
                <w:szCs w:val="16"/>
                <w:lang w:eastAsia="zh-CN"/>
              </w:rPr>
              <w:t>，友客户首页，访客待办流程，及现客编辑资料页面按钮。</w:t>
            </w:r>
          </w:p>
          <w:p w14:paraId="669A375F" w14:textId="69347CA3" w:rsidR="002555BE" w:rsidRDefault="002F3B6A" w:rsidP="002555BE">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4</w:t>
            </w:r>
            <w:r w:rsidR="002555BE">
              <w:rPr>
                <w:rFonts w:ascii="微软雅黑" w:eastAsia="微软雅黑" w:hAnsi="微软雅黑" w:cs="Calibri"/>
                <w:sz w:val="16"/>
                <w:szCs w:val="16"/>
                <w:lang w:eastAsia="zh-CN"/>
              </w:rPr>
              <w:t xml:space="preserve">. </w:t>
            </w:r>
            <w:r w:rsidR="002555BE" w:rsidRPr="002555BE">
              <w:rPr>
                <w:rFonts w:ascii="微软雅黑" w:eastAsia="微软雅黑" w:hAnsi="微软雅黑" w:cs="Calibri" w:hint="eastAsia"/>
                <w:sz w:val="16"/>
                <w:szCs w:val="16"/>
                <w:lang w:eastAsia="zh-CN"/>
              </w:rPr>
              <w:t>客户信息-婚姻状况字段：原【单身】【已婚】，改为【未婚】【已婚】</w:t>
            </w:r>
            <w:r w:rsidR="002555BE">
              <w:rPr>
                <w:rFonts w:ascii="微软雅黑" w:eastAsia="微软雅黑" w:hAnsi="微软雅黑" w:cs="Calibri" w:hint="eastAsia"/>
                <w:sz w:val="16"/>
                <w:szCs w:val="16"/>
                <w:lang w:eastAsia="zh-CN"/>
              </w:rPr>
              <w:t>。二期再增加</w:t>
            </w:r>
            <w:r w:rsidR="00873A23">
              <w:rPr>
                <w:rFonts w:ascii="微软雅黑" w:eastAsia="微软雅黑" w:hAnsi="微软雅黑" w:cs="Calibri" w:hint="eastAsia"/>
                <w:sz w:val="16"/>
                <w:szCs w:val="16"/>
                <w:lang w:eastAsia="zh-CN"/>
              </w:rPr>
              <w:t>选项</w:t>
            </w:r>
            <w:r w:rsidR="002555BE" w:rsidRPr="002555BE">
              <w:rPr>
                <w:rFonts w:ascii="微软雅黑" w:eastAsia="微软雅黑" w:hAnsi="微软雅黑" w:cs="Calibri" w:hint="eastAsia"/>
                <w:sz w:val="16"/>
                <w:szCs w:val="16"/>
                <w:lang w:eastAsia="zh-CN"/>
              </w:rPr>
              <w:t>【其他】______（可选填空，10字内）</w:t>
            </w:r>
            <w:r w:rsidR="002555BE">
              <w:rPr>
                <w:rFonts w:ascii="微软雅黑" w:eastAsia="微软雅黑" w:hAnsi="微软雅黑" w:cs="Calibri" w:hint="eastAsia"/>
                <w:sz w:val="16"/>
                <w:szCs w:val="16"/>
                <w:lang w:eastAsia="zh-CN"/>
              </w:rPr>
              <w:t>。</w:t>
            </w:r>
          </w:p>
          <w:p w14:paraId="67201AE0" w14:textId="60D62FDF" w:rsidR="002555BE" w:rsidRPr="002555BE" w:rsidRDefault="002F3B6A" w:rsidP="00B01E40">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5</w:t>
            </w:r>
            <w:r w:rsidR="00B01E40">
              <w:rPr>
                <w:rFonts w:ascii="微软雅黑" w:eastAsia="微软雅黑" w:hAnsi="微软雅黑" w:cs="Calibri"/>
                <w:sz w:val="16"/>
                <w:szCs w:val="16"/>
                <w:lang w:eastAsia="zh-CN"/>
              </w:rPr>
              <w:t xml:space="preserve">. </w:t>
            </w:r>
            <w:r w:rsidR="00B01E40">
              <w:rPr>
                <w:rFonts w:ascii="微软雅黑" w:eastAsia="微软雅黑" w:hAnsi="微软雅黑" w:cs="Calibri" w:hint="eastAsia"/>
                <w:sz w:val="16"/>
                <w:szCs w:val="16"/>
                <w:lang w:eastAsia="zh-CN"/>
              </w:rPr>
              <w:t>二期需求：</w:t>
            </w:r>
            <w:r w:rsidR="00B01E40" w:rsidRPr="00B01E40">
              <w:rPr>
                <w:rFonts w:ascii="微软雅黑" w:eastAsia="微软雅黑" w:hAnsi="微软雅黑" w:cs="Calibri" w:hint="eastAsia"/>
                <w:sz w:val="16"/>
                <w:szCs w:val="16"/>
                <w:lang w:eastAsia="zh-CN"/>
              </w:rPr>
              <w:t>个人详情页</w:t>
            </w:r>
            <w:r w:rsidR="00B01E40">
              <w:rPr>
                <w:rFonts w:ascii="微软雅黑" w:eastAsia="微软雅黑" w:hAnsi="微软雅黑" w:cs="Calibri" w:hint="eastAsia"/>
                <w:sz w:val="16"/>
                <w:szCs w:val="16"/>
                <w:lang w:eastAsia="zh-CN"/>
              </w:rPr>
              <w:t>中</w:t>
            </w:r>
            <w:r w:rsidR="00B01E40" w:rsidRPr="00B01E40">
              <w:rPr>
                <w:rFonts w:ascii="微软雅黑" w:eastAsia="微软雅黑" w:hAnsi="微软雅黑" w:cs="Calibri" w:hint="eastAsia"/>
                <w:sz w:val="16"/>
                <w:szCs w:val="16"/>
                <w:lang w:eastAsia="zh-CN"/>
              </w:rPr>
              <w:t>如有“累计拜访x次”，后面</w:t>
            </w:r>
            <w:r w:rsidR="00B01E40">
              <w:rPr>
                <w:rFonts w:ascii="微软雅黑" w:eastAsia="微软雅黑" w:hAnsi="微软雅黑" w:cs="Calibri" w:hint="eastAsia"/>
                <w:sz w:val="16"/>
                <w:szCs w:val="16"/>
                <w:lang w:eastAsia="zh-CN"/>
              </w:rPr>
              <w:t>追加显示</w:t>
            </w:r>
            <w:r w:rsidR="00B01E40" w:rsidRPr="00B01E40">
              <w:rPr>
                <w:rFonts w:ascii="微软雅黑" w:eastAsia="微软雅黑" w:hAnsi="微软雅黑" w:cs="Calibri" w:hint="eastAsia"/>
                <w:sz w:val="16"/>
                <w:szCs w:val="16"/>
                <w:lang w:eastAsia="zh-CN"/>
              </w:rPr>
              <w:t>“距上次xxx天”</w:t>
            </w:r>
            <w:r w:rsidR="00B01E40">
              <w:rPr>
                <w:rFonts w:ascii="微软雅黑" w:eastAsia="微软雅黑" w:hAnsi="微软雅黑" w:cs="Calibri" w:hint="eastAsia"/>
                <w:sz w:val="16"/>
                <w:szCs w:val="16"/>
                <w:lang w:eastAsia="zh-CN"/>
              </w:rPr>
              <w:t>，</w:t>
            </w:r>
            <w:r w:rsidR="00B01E40" w:rsidRPr="00B01E40">
              <w:rPr>
                <w:rFonts w:ascii="微软雅黑" w:eastAsia="微软雅黑" w:hAnsi="微软雅黑" w:cs="Calibri" w:hint="eastAsia"/>
                <w:sz w:val="16"/>
                <w:szCs w:val="16"/>
                <w:lang w:eastAsia="zh-CN"/>
              </w:rPr>
              <w:t>xxx=当下系统时间-最近一次面访日期，向下取整天数。</w:t>
            </w:r>
          </w:p>
        </w:tc>
        <w:tc>
          <w:tcPr>
            <w:tcW w:w="1276" w:type="dxa"/>
          </w:tcPr>
          <w:p w14:paraId="55B3E801" w14:textId="77777777" w:rsidR="00500E4F" w:rsidRDefault="00500E4F" w:rsidP="00895FDB">
            <w:pPr>
              <w:pStyle w:val="TableTextLeft"/>
              <w:rPr>
                <w:rFonts w:ascii="微软雅黑" w:eastAsia="微软雅黑" w:hAnsi="微软雅黑" w:cs="Calibri"/>
                <w:sz w:val="16"/>
                <w:szCs w:val="16"/>
                <w:lang w:eastAsia="zh-CN"/>
              </w:rPr>
            </w:pPr>
          </w:p>
        </w:tc>
        <w:tc>
          <w:tcPr>
            <w:tcW w:w="1276" w:type="dxa"/>
          </w:tcPr>
          <w:p w14:paraId="71D84607" w14:textId="77777777" w:rsidR="00500E4F" w:rsidRPr="0030291B" w:rsidRDefault="00500E4F" w:rsidP="00895FDB">
            <w:pPr>
              <w:pStyle w:val="TableTextLeft"/>
              <w:rPr>
                <w:rFonts w:ascii="微软雅黑" w:eastAsia="微软雅黑" w:hAnsi="微软雅黑" w:cs="Calibri"/>
                <w:sz w:val="16"/>
                <w:szCs w:val="16"/>
                <w:lang w:eastAsia="zh-CN"/>
              </w:rPr>
            </w:pPr>
          </w:p>
        </w:tc>
      </w:tr>
      <w:tr w:rsidR="00F41856" w:rsidRPr="00E65965" w14:paraId="71F9B7BF" w14:textId="77777777" w:rsidTr="009D3386">
        <w:trPr>
          <w:trHeight w:val="273"/>
        </w:trPr>
        <w:tc>
          <w:tcPr>
            <w:tcW w:w="1163" w:type="dxa"/>
          </w:tcPr>
          <w:p w14:paraId="10609FA1" w14:textId="5D2ADB24" w:rsidR="00F41856" w:rsidRDefault="00F41856"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3.2</w:t>
            </w:r>
          </w:p>
        </w:tc>
        <w:tc>
          <w:tcPr>
            <w:tcW w:w="992" w:type="dxa"/>
          </w:tcPr>
          <w:p w14:paraId="65D8AF9D" w14:textId="6C89C42E" w:rsidR="00F41856" w:rsidRDefault="00F41856"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022071</w:t>
            </w:r>
            <w:r w:rsidR="00CB6AE1">
              <w:rPr>
                <w:rFonts w:ascii="微软雅黑" w:eastAsia="微软雅黑" w:hAnsi="微软雅黑" w:cs="Calibri"/>
                <w:sz w:val="16"/>
                <w:szCs w:val="16"/>
                <w:lang w:eastAsia="zh-CN"/>
              </w:rPr>
              <w:t>5</w:t>
            </w:r>
          </w:p>
        </w:tc>
        <w:tc>
          <w:tcPr>
            <w:tcW w:w="4111" w:type="dxa"/>
          </w:tcPr>
          <w:p w14:paraId="03AD32A9" w14:textId="7A0F2A6E" w:rsidR="00CF2173" w:rsidRDefault="00CF2173" w:rsidP="00CF2173">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7.2.2 </w:t>
            </w:r>
            <w:r>
              <w:rPr>
                <w:rFonts w:ascii="微软雅黑" w:eastAsia="微软雅黑" w:hAnsi="微软雅黑" w:cs="Calibri" w:hint="eastAsia"/>
                <w:sz w:val="16"/>
                <w:szCs w:val="16"/>
                <w:lang w:eastAsia="zh-CN"/>
              </w:rPr>
              <w:t>批量导入客户时，若所有客户的手机号都重复，点【知道了】直接返回客户通讯录。</w:t>
            </w:r>
          </w:p>
          <w:p w14:paraId="1C9CB83E" w14:textId="77777777" w:rsidR="00F41856" w:rsidRDefault="00CF2173" w:rsidP="002F3B6A">
            <w:pPr>
              <w:pStyle w:val="TableTextLeft"/>
              <w:rPr>
                <w:rFonts w:ascii="微软雅黑" w:eastAsia="微软雅黑" w:hAnsi="微软雅黑" w:cs="Calibri"/>
                <w:sz w:val="16"/>
                <w:szCs w:val="16"/>
                <w:lang w:eastAsia="zh-CN"/>
              </w:rPr>
            </w:pPr>
            <w:r>
              <w:rPr>
                <w:rFonts w:ascii="微软雅黑" w:eastAsia="微软雅黑" w:hAnsi="微软雅黑" w:cs="Calibri"/>
                <w:sz w:val="16"/>
                <w:szCs w:val="16"/>
                <w:lang w:eastAsia="zh-CN"/>
              </w:rPr>
              <w:t>2</w:t>
            </w:r>
            <w:r w:rsidR="00F41856">
              <w:rPr>
                <w:rFonts w:ascii="微软雅黑" w:eastAsia="微软雅黑" w:hAnsi="微软雅黑" w:cs="Calibri"/>
                <w:sz w:val="16"/>
                <w:szCs w:val="16"/>
                <w:lang w:eastAsia="zh-CN"/>
              </w:rPr>
              <w:t>. 7.2.11.2</w:t>
            </w:r>
            <w:r w:rsidR="00F41856">
              <w:rPr>
                <w:rFonts w:ascii="微软雅黑" w:eastAsia="微软雅黑" w:hAnsi="微软雅黑" w:cs="Calibri" w:hint="eastAsia"/>
                <w:sz w:val="16"/>
                <w:szCs w:val="16"/>
                <w:lang w:eastAsia="zh-CN"/>
              </w:rPr>
              <w:t>若为现客，需要在客户阶段后面显示投被标识。</w:t>
            </w:r>
          </w:p>
          <w:p w14:paraId="7B546286" w14:textId="77777777" w:rsidR="00052582" w:rsidRDefault="00052582" w:rsidP="002F3B6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r w:rsidRPr="00052582">
              <w:rPr>
                <w:rFonts w:ascii="微软雅黑" w:eastAsia="微软雅黑" w:hAnsi="微软雅黑" w:cs="Calibri" w:hint="eastAsia"/>
                <w:sz w:val="16"/>
                <w:szCs w:val="16"/>
                <w:lang w:eastAsia="zh-CN"/>
              </w:rPr>
              <w:t>7.5.5.4 合并至已有客户，若选择的通讯录客户已经合并了一个类型相同的待识别访客，则直接提示图5，无需再出现图4的提示。</w:t>
            </w:r>
          </w:p>
          <w:p w14:paraId="20DF7D41" w14:textId="77777777" w:rsidR="001D7EEB" w:rsidRDefault="001D7EEB" w:rsidP="002F3B6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xml:space="preserve">. </w:t>
            </w:r>
            <w:r w:rsidR="00B21E9A">
              <w:rPr>
                <w:rFonts w:ascii="微软雅黑" w:eastAsia="微软雅黑" w:hAnsi="微软雅黑" w:cs="Calibri" w:hint="eastAsia"/>
                <w:sz w:val="16"/>
                <w:szCs w:val="16"/>
                <w:lang w:eastAsia="zh-CN"/>
              </w:rPr>
              <w:t>子女情况选项3，从【两个及以上】改为【两个孩子及以上】</w:t>
            </w:r>
          </w:p>
          <w:p w14:paraId="7C022ADF" w14:textId="77777777" w:rsidR="00B21E9A" w:rsidRDefault="00B21E9A" w:rsidP="002F3B6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5</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客户画像中，若职业为其他则不展示。</w:t>
            </w:r>
          </w:p>
          <w:p w14:paraId="44D608DB" w14:textId="748F9FAD" w:rsidR="00B21E9A" w:rsidRPr="00CF2173" w:rsidRDefault="00EE06F5" w:rsidP="002F3B6A">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6</w:t>
            </w:r>
            <w:r>
              <w:rPr>
                <w:rFonts w:ascii="微软雅黑" w:eastAsia="微软雅黑" w:hAnsi="微软雅黑" w:cs="Calibri"/>
                <w:sz w:val="16"/>
                <w:szCs w:val="16"/>
                <w:lang w:eastAsia="zh-CN"/>
              </w:rPr>
              <w:t xml:space="preserve">. </w:t>
            </w:r>
            <w:r w:rsidR="000A090B">
              <w:rPr>
                <w:rFonts w:ascii="微软雅黑" w:eastAsia="微软雅黑" w:hAnsi="微软雅黑" w:cs="Calibri"/>
                <w:sz w:val="16"/>
                <w:szCs w:val="16"/>
                <w:lang w:eastAsia="zh-CN"/>
              </w:rPr>
              <w:t xml:space="preserve">7.2.8 </w:t>
            </w:r>
            <w:r>
              <w:rPr>
                <w:rFonts w:ascii="微软雅黑" w:eastAsia="微软雅黑" w:hAnsi="微软雅黑" w:cs="Calibri" w:hint="eastAsia"/>
                <w:sz w:val="16"/>
                <w:szCs w:val="16"/>
                <w:lang w:eastAsia="zh-CN"/>
              </w:rPr>
              <w:t>保单详情</w:t>
            </w:r>
            <w:r w:rsidR="000A090B">
              <w:rPr>
                <w:rFonts w:ascii="微软雅黑" w:eastAsia="微软雅黑" w:hAnsi="微软雅黑" w:cs="Calibri" w:hint="eastAsia"/>
                <w:sz w:val="16"/>
                <w:szCs w:val="16"/>
                <w:lang w:eastAsia="zh-CN"/>
              </w:rPr>
              <w:t>页</w:t>
            </w:r>
            <w:r w:rsidR="00AA2187">
              <w:rPr>
                <w:rFonts w:ascii="微软雅黑" w:eastAsia="微软雅黑" w:hAnsi="微软雅黑" w:cs="Calibri" w:hint="eastAsia"/>
                <w:sz w:val="16"/>
                <w:szCs w:val="16"/>
                <w:lang w:eastAsia="zh-CN"/>
              </w:rPr>
              <w:t>投保人，被保人，投被保人</w:t>
            </w:r>
            <w:r w:rsidR="000A090B">
              <w:rPr>
                <w:rFonts w:ascii="微软雅黑" w:eastAsia="微软雅黑" w:hAnsi="微软雅黑" w:cs="Calibri" w:hint="eastAsia"/>
                <w:sz w:val="16"/>
                <w:szCs w:val="16"/>
                <w:lang w:eastAsia="zh-CN"/>
              </w:rPr>
              <w:t>显示逻辑调整</w:t>
            </w:r>
          </w:p>
        </w:tc>
        <w:tc>
          <w:tcPr>
            <w:tcW w:w="1276" w:type="dxa"/>
          </w:tcPr>
          <w:p w14:paraId="621E85D5" w14:textId="77777777" w:rsidR="00F41856" w:rsidRDefault="00F41856" w:rsidP="00895FDB">
            <w:pPr>
              <w:pStyle w:val="TableTextLeft"/>
              <w:rPr>
                <w:rFonts w:ascii="微软雅黑" w:eastAsia="微软雅黑" w:hAnsi="微软雅黑" w:cs="Calibri"/>
                <w:sz w:val="16"/>
                <w:szCs w:val="16"/>
                <w:lang w:eastAsia="zh-CN"/>
              </w:rPr>
            </w:pPr>
          </w:p>
        </w:tc>
        <w:tc>
          <w:tcPr>
            <w:tcW w:w="1276" w:type="dxa"/>
          </w:tcPr>
          <w:p w14:paraId="48013922" w14:textId="77777777" w:rsidR="00F41856" w:rsidRPr="0030291B" w:rsidRDefault="00F41856" w:rsidP="00895FDB">
            <w:pPr>
              <w:pStyle w:val="TableTextLeft"/>
              <w:rPr>
                <w:rFonts w:ascii="微软雅黑" w:eastAsia="微软雅黑" w:hAnsi="微软雅黑" w:cs="Calibri"/>
                <w:sz w:val="16"/>
                <w:szCs w:val="16"/>
                <w:lang w:eastAsia="zh-CN"/>
              </w:rPr>
            </w:pPr>
          </w:p>
        </w:tc>
      </w:tr>
      <w:tr w:rsidR="00686697" w:rsidRPr="00E65965" w14:paraId="1EF7B044" w14:textId="77777777" w:rsidTr="009D3386">
        <w:trPr>
          <w:trHeight w:val="273"/>
        </w:trPr>
        <w:tc>
          <w:tcPr>
            <w:tcW w:w="1163" w:type="dxa"/>
          </w:tcPr>
          <w:p w14:paraId="0A05FC52" w14:textId="5A5F8370" w:rsidR="00686697" w:rsidRDefault="00686697"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3.3</w:t>
            </w:r>
          </w:p>
        </w:tc>
        <w:tc>
          <w:tcPr>
            <w:tcW w:w="992" w:type="dxa"/>
          </w:tcPr>
          <w:p w14:paraId="22AD99C0" w14:textId="09EA94D5" w:rsidR="00686697" w:rsidRDefault="00686697"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0220720</w:t>
            </w:r>
          </w:p>
        </w:tc>
        <w:tc>
          <w:tcPr>
            <w:tcW w:w="4111" w:type="dxa"/>
          </w:tcPr>
          <w:p w14:paraId="00C480A7" w14:textId="5841188A" w:rsidR="00686697" w:rsidRDefault="00686697" w:rsidP="00686697">
            <w:pPr>
              <w:pStyle w:val="TableTextLeft"/>
              <w:numPr>
                <w:ilvl w:val="0"/>
                <w:numId w:val="191"/>
              </w:numPr>
              <w:rPr>
                <w:rFonts w:ascii="微软雅黑" w:eastAsia="微软雅黑" w:hAnsi="微软雅黑" w:cs="Calibri"/>
                <w:sz w:val="16"/>
                <w:szCs w:val="16"/>
                <w:lang w:eastAsia="zh-CN"/>
              </w:rPr>
            </w:pPr>
            <w:r w:rsidRPr="00686697">
              <w:rPr>
                <w:rFonts w:ascii="微软雅黑" w:eastAsia="微软雅黑" w:hAnsi="微软雅黑" w:cs="Calibri" w:hint="eastAsia"/>
                <w:sz w:val="16"/>
                <w:szCs w:val="16"/>
                <w:lang w:eastAsia="zh-CN"/>
              </w:rPr>
              <w:t>若无特殊说明，日期格式统一显示为YYYY-MM-DD，若带有时分显示为YYYY-MM-DD HH:MM</w:t>
            </w:r>
          </w:p>
          <w:p w14:paraId="78F02AEC" w14:textId="734F9A89" w:rsidR="00686697" w:rsidRDefault="002044A1" w:rsidP="00686697">
            <w:pPr>
              <w:pStyle w:val="TableTextLeft"/>
              <w:numPr>
                <w:ilvl w:val="0"/>
                <w:numId w:val="191"/>
              </w:numPr>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 xml:space="preserve">.2.11.2 </w:t>
            </w:r>
            <w:r w:rsidRPr="002044A1">
              <w:rPr>
                <w:rFonts w:ascii="微软雅黑" w:eastAsia="微软雅黑" w:hAnsi="微软雅黑" w:cs="Calibri" w:hint="eastAsia"/>
                <w:sz w:val="16"/>
                <w:szCs w:val="16"/>
                <w:lang w:eastAsia="zh-CN"/>
              </w:rPr>
              <w:t>头像旁边的现客阶段【意向加保客户】缩略显示为【意向加保】</w:t>
            </w:r>
          </w:p>
        </w:tc>
        <w:tc>
          <w:tcPr>
            <w:tcW w:w="1276" w:type="dxa"/>
          </w:tcPr>
          <w:p w14:paraId="30AB8736" w14:textId="77777777" w:rsidR="00686697" w:rsidRDefault="00686697" w:rsidP="00895FDB">
            <w:pPr>
              <w:pStyle w:val="TableTextLeft"/>
              <w:rPr>
                <w:rFonts w:ascii="微软雅黑" w:eastAsia="微软雅黑" w:hAnsi="微软雅黑" w:cs="Calibri"/>
                <w:sz w:val="16"/>
                <w:szCs w:val="16"/>
                <w:lang w:eastAsia="zh-CN"/>
              </w:rPr>
            </w:pPr>
          </w:p>
        </w:tc>
        <w:tc>
          <w:tcPr>
            <w:tcW w:w="1276" w:type="dxa"/>
          </w:tcPr>
          <w:p w14:paraId="3F6EF69D" w14:textId="77777777" w:rsidR="00686697" w:rsidRPr="0030291B" w:rsidRDefault="00686697" w:rsidP="00895FDB">
            <w:pPr>
              <w:pStyle w:val="TableTextLeft"/>
              <w:rPr>
                <w:rFonts w:ascii="微软雅黑" w:eastAsia="微软雅黑" w:hAnsi="微软雅黑" w:cs="Calibri"/>
                <w:sz w:val="16"/>
                <w:szCs w:val="16"/>
                <w:lang w:eastAsia="zh-CN"/>
              </w:rPr>
            </w:pPr>
          </w:p>
        </w:tc>
      </w:tr>
      <w:tr w:rsidR="00115738" w:rsidRPr="00E65965" w14:paraId="031CFBC4" w14:textId="77777777" w:rsidTr="009D3386">
        <w:trPr>
          <w:trHeight w:val="273"/>
        </w:trPr>
        <w:tc>
          <w:tcPr>
            <w:tcW w:w="1163" w:type="dxa"/>
          </w:tcPr>
          <w:p w14:paraId="638043F0" w14:textId="61BEF6CE" w:rsidR="00115738" w:rsidRDefault="00115738"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3.4</w:t>
            </w:r>
          </w:p>
        </w:tc>
        <w:tc>
          <w:tcPr>
            <w:tcW w:w="992" w:type="dxa"/>
          </w:tcPr>
          <w:p w14:paraId="4ABB4792" w14:textId="304D1521" w:rsidR="00115738" w:rsidRDefault="00115738"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0220727</w:t>
            </w:r>
          </w:p>
        </w:tc>
        <w:tc>
          <w:tcPr>
            <w:tcW w:w="4111" w:type="dxa"/>
          </w:tcPr>
          <w:p w14:paraId="253A9A47" w14:textId="16DF6378" w:rsidR="00115738" w:rsidRDefault="00115738" w:rsidP="00115738">
            <w:pPr>
              <w:pStyle w:val="TableTextLeft"/>
              <w:numPr>
                <w:ilvl w:val="0"/>
                <w:numId w:val="192"/>
              </w:numPr>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 xml:space="preserve">.3.2 </w:t>
            </w:r>
            <w:r>
              <w:rPr>
                <w:rFonts w:ascii="微软雅黑" w:eastAsia="微软雅黑" w:hAnsi="微软雅黑" w:cs="Calibri" w:hint="eastAsia"/>
                <w:sz w:val="16"/>
                <w:szCs w:val="16"/>
                <w:lang w:eastAsia="zh-CN"/>
              </w:rPr>
              <w:t>自定义日程改</w:t>
            </w:r>
            <w:r w:rsidR="00283749">
              <w:rPr>
                <w:rFonts w:ascii="微软雅黑" w:eastAsia="微软雅黑" w:hAnsi="微软雅黑" w:cs="Calibri" w:hint="eastAsia"/>
                <w:sz w:val="16"/>
                <w:szCs w:val="16"/>
                <w:lang w:eastAsia="zh-CN"/>
              </w:rPr>
              <w:t>称为</w:t>
            </w:r>
            <w:r>
              <w:rPr>
                <w:rFonts w:ascii="微软雅黑" w:eastAsia="微软雅黑" w:hAnsi="微软雅黑" w:cs="Calibri" w:hint="eastAsia"/>
                <w:sz w:val="16"/>
                <w:szCs w:val="16"/>
                <w:lang w:eastAsia="zh-CN"/>
              </w:rPr>
              <w:t>其他日程</w:t>
            </w:r>
            <w:r w:rsidR="00315E99">
              <w:rPr>
                <w:rFonts w:ascii="微软雅黑" w:eastAsia="微软雅黑" w:hAnsi="微软雅黑" w:cs="Calibri" w:hint="eastAsia"/>
                <w:sz w:val="16"/>
                <w:szCs w:val="16"/>
                <w:lang w:eastAsia="zh-CN"/>
              </w:rPr>
              <w:t>.</w:t>
            </w:r>
          </w:p>
          <w:p w14:paraId="406750EC" w14:textId="77777777" w:rsidR="00115738" w:rsidRDefault="00315E99" w:rsidP="00115738">
            <w:pPr>
              <w:pStyle w:val="TableTextLeft"/>
              <w:numPr>
                <w:ilvl w:val="0"/>
                <w:numId w:val="192"/>
              </w:numPr>
              <w:rPr>
                <w:rFonts w:ascii="微软雅黑" w:eastAsia="微软雅黑" w:hAnsi="微软雅黑" w:cs="Calibri"/>
                <w:sz w:val="16"/>
                <w:szCs w:val="16"/>
                <w:lang w:eastAsia="zh-CN"/>
              </w:rPr>
            </w:pPr>
            <w:r w:rsidRPr="00315E99">
              <w:rPr>
                <w:rFonts w:ascii="微软雅黑" w:eastAsia="微软雅黑" w:hAnsi="微软雅黑" w:cs="Calibri" w:hint="eastAsia"/>
                <w:sz w:val="16"/>
                <w:szCs w:val="16"/>
                <w:lang w:eastAsia="zh-CN"/>
              </w:rPr>
              <w:t>7.1.3.5 客户拆分时需要删除在CRM中保存的微信昵称</w:t>
            </w:r>
            <w:r>
              <w:rPr>
                <w:rFonts w:ascii="微软雅黑" w:eastAsia="微软雅黑" w:hAnsi="微软雅黑" w:cs="Calibri" w:hint="eastAsia"/>
                <w:sz w:val="16"/>
                <w:szCs w:val="16"/>
                <w:lang w:eastAsia="zh-CN"/>
              </w:rPr>
              <w:t>.</w:t>
            </w:r>
          </w:p>
          <w:p w14:paraId="5EFDA578" w14:textId="77777777" w:rsidR="001D0E7C" w:rsidRDefault="001D0E7C" w:rsidP="00115738">
            <w:pPr>
              <w:pStyle w:val="TableTextLeft"/>
              <w:numPr>
                <w:ilvl w:val="0"/>
                <w:numId w:val="192"/>
              </w:numPr>
              <w:rPr>
                <w:rFonts w:ascii="微软雅黑" w:eastAsia="微软雅黑" w:hAnsi="微软雅黑" w:cs="Calibri"/>
                <w:sz w:val="16"/>
                <w:szCs w:val="16"/>
                <w:lang w:eastAsia="zh-CN"/>
              </w:rPr>
            </w:pPr>
            <w:r w:rsidRPr="001D0E7C">
              <w:rPr>
                <w:rFonts w:ascii="微软雅黑" w:eastAsia="微软雅黑" w:hAnsi="微软雅黑" w:cs="Calibri" w:hint="eastAsia"/>
                <w:sz w:val="16"/>
                <w:szCs w:val="16"/>
                <w:lang w:eastAsia="zh-CN"/>
              </w:rPr>
              <w:t>7.2.8 保单详情中增加显示附加险的合同状态</w:t>
            </w:r>
          </w:p>
          <w:p w14:paraId="0DB58FC6" w14:textId="2FFBA7BE" w:rsidR="00FE31AB" w:rsidRPr="00686697" w:rsidRDefault="00FE31AB" w:rsidP="00115738">
            <w:pPr>
              <w:pStyle w:val="TableTextLeft"/>
              <w:numPr>
                <w:ilvl w:val="0"/>
                <w:numId w:val="192"/>
              </w:numPr>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.3.1</w:t>
            </w:r>
            <w:r>
              <w:rPr>
                <w:rFonts w:ascii="微软雅黑" w:eastAsia="微软雅黑" w:hAnsi="微软雅黑" w:cs="Calibri" w:hint="eastAsia"/>
                <w:sz w:val="16"/>
                <w:szCs w:val="16"/>
                <w:lang w:eastAsia="zh-CN"/>
              </w:rPr>
              <w:t>销售面访/服务面访，以及7</w:t>
            </w:r>
            <w:r>
              <w:rPr>
                <w:rFonts w:ascii="微软雅黑" w:eastAsia="微软雅黑" w:hAnsi="微软雅黑" w:cs="Calibri"/>
                <w:sz w:val="16"/>
                <w:szCs w:val="16"/>
                <w:lang w:eastAsia="zh-CN"/>
              </w:rPr>
              <w:t>.3.2</w:t>
            </w:r>
            <w:r>
              <w:rPr>
                <w:rFonts w:ascii="微软雅黑" w:eastAsia="微软雅黑" w:hAnsi="微软雅黑" w:cs="Calibri" w:hint="eastAsia"/>
                <w:sz w:val="16"/>
                <w:szCs w:val="16"/>
                <w:lang w:eastAsia="zh-CN"/>
              </w:rPr>
              <w:t>其他日程中的日程地址</w:t>
            </w:r>
            <w:r w:rsidRPr="00FE31AB">
              <w:rPr>
                <w:rFonts w:ascii="微软雅黑" w:eastAsia="微软雅黑" w:hAnsi="微软雅黑" w:cs="Calibri" w:hint="eastAsia"/>
                <w:sz w:val="16"/>
                <w:szCs w:val="16"/>
                <w:lang w:eastAsia="zh-CN"/>
              </w:rPr>
              <w:t>不可手动录入，只可通过跳转地图后，由地图返回</w:t>
            </w:r>
            <w:r>
              <w:rPr>
                <w:rFonts w:ascii="微软雅黑" w:eastAsia="微软雅黑" w:hAnsi="微软雅黑" w:cs="Calibri" w:hint="eastAsia"/>
                <w:sz w:val="16"/>
                <w:szCs w:val="16"/>
                <w:lang w:eastAsia="zh-CN"/>
              </w:rPr>
              <w:t>。</w:t>
            </w:r>
          </w:p>
        </w:tc>
        <w:tc>
          <w:tcPr>
            <w:tcW w:w="1276" w:type="dxa"/>
          </w:tcPr>
          <w:p w14:paraId="09594958" w14:textId="77777777" w:rsidR="00115738" w:rsidRDefault="00115738" w:rsidP="00895FDB">
            <w:pPr>
              <w:pStyle w:val="TableTextLeft"/>
              <w:rPr>
                <w:rFonts w:ascii="微软雅黑" w:eastAsia="微软雅黑" w:hAnsi="微软雅黑" w:cs="Calibri"/>
                <w:sz w:val="16"/>
                <w:szCs w:val="16"/>
                <w:lang w:eastAsia="zh-CN"/>
              </w:rPr>
            </w:pPr>
          </w:p>
        </w:tc>
        <w:tc>
          <w:tcPr>
            <w:tcW w:w="1276" w:type="dxa"/>
          </w:tcPr>
          <w:p w14:paraId="415F611A" w14:textId="77777777" w:rsidR="00115738" w:rsidRPr="0030291B" w:rsidRDefault="00115738" w:rsidP="00895FDB">
            <w:pPr>
              <w:pStyle w:val="TableTextLeft"/>
              <w:rPr>
                <w:rFonts w:ascii="微软雅黑" w:eastAsia="微软雅黑" w:hAnsi="微软雅黑" w:cs="Calibri"/>
                <w:sz w:val="16"/>
                <w:szCs w:val="16"/>
                <w:lang w:eastAsia="zh-CN"/>
              </w:rPr>
            </w:pPr>
          </w:p>
        </w:tc>
      </w:tr>
      <w:tr w:rsidR="00645A38" w:rsidRPr="00E65965" w14:paraId="6302A978" w14:textId="77777777" w:rsidTr="009D3386">
        <w:trPr>
          <w:trHeight w:val="273"/>
        </w:trPr>
        <w:tc>
          <w:tcPr>
            <w:tcW w:w="1163" w:type="dxa"/>
          </w:tcPr>
          <w:p w14:paraId="57D5B58D" w14:textId="420E80A7" w:rsidR="00645A38" w:rsidRDefault="00645A38"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3.5</w:t>
            </w:r>
          </w:p>
        </w:tc>
        <w:tc>
          <w:tcPr>
            <w:tcW w:w="992" w:type="dxa"/>
          </w:tcPr>
          <w:p w14:paraId="3CA2BFA9" w14:textId="6F54950F" w:rsidR="00645A38" w:rsidRDefault="00645A38"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0220801</w:t>
            </w:r>
          </w:p>
        </w:tc>
        <w:tc>
          <w:tcPr>
            <w:tcW w:w="4111" w:type="dxa"/>
          </w:tcPr>
          <w:p w14:paraId="4A9F7D47" w14:textId="28780898" w:rsidR="00645A38" w:rsidRDefault="00645A38" w:rsidP="00645A38">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.7</w:t>
            </w:r>
            <w:r>
              <w:rPr>
                <w:rFonts w:ascii="微软雅黑" w:eastAsia="微软雅黑" w:hAnsi="微软雅黑" w:cs="Calibri" w:hint="eastAsia"/>
                <w:sz w:val="16"/>
                <w:szCs w:val="16"/>
                <w:lang w:eastAsia="zh-CN"/>
              </w:rPr>
              <w:t>客户地图二期功能调整。</w:t>
            </w:r>
          </w:p>
        </w:tc>
        <w:tc>
          <w:tcPr>
            <w:tcW w:w="1276" w:type="dxa"/>
          </w:tcPr>
          <w:p w14:paraId="6395E030" w14:textId="77777777" w:rsidR="00645A38" w:rsidRDefault="00645A38" w:rsidP="00895FDB">
            <w:pPr>
              <w:pStyle w:val="TableTextLeft"/>
              <w:rPr>
                <w:rFonts w:ascii="微软雅黑" w:eastAsia="微软雅黑" w:hAnsi="微软雅黑" w:cs="Calibri"/>
                <w:sz w:val="16"/>
                <w:szCs w:val="16"/>
                <w:lang w:eastAsia="zh-CN"/>
              </w:rPr>
            </w:pPr>
          </w:p>
        </w:tc>
        <w:tc>
          <w:tcPr>
            <w:tcW w:w="1276" w:type="dxa"/>
          </w:tcPr>
          <w:p w14:paraId="07C671A6" w14:textId="77777777" w:rsidR="00645A38" w:rsidRPr="0030291B" w:rsidRDefault="00645A38" w:rsidP="00895FDB">
            <w:pPr>
              <w:pStyle w:val="TableTextLeft"/>
              <w:rPr>
                <w:rFonts w:ascii="微软雅黑" w:eastAsia="微软雅黑" w:hAnsi="微软雅黑" w:cs="Calibri"/>
                <w:sz w:val="16"/>
                <w:szCs w:val="16"/>
                <w:lang w:eastAsia="zh-CN"/>
              </w:rPr>
            </w:pPr>
          </w:p>
        </w:tc>
      </w:tr>
      <w:tr w:rsidR="009A142A" w:rsidRPr="00E65965" w14:paraId="6B2A57CD" w14:textId="77777777" w:rsidTr="009D3386">
        <w:trPr>
          <w:trHeight w:val="273"/>
        </w:trPr>
        <w:tc>
          <w:tcPr>
            <w:tcW w:w="1163" w:type="dxa"/>
          </w:tcPr>
          <w:p w14:paraId="79782B97" w14:textId="1CF71847" w:rsidR="009A142A" w:rsidRDefault="009A142A"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3.6</w:t>
            </w:r>
          </w:p>
        </w:tc>
        <w:tc>
          <w:tcPr>
            <w:tcW w:w="992" w:type="dxa"/>
          </w:tcPr>
          <w:p w14:paraId="122D2F80" w14:textId="6B8EC109" w:rsidR="009A142A" w:rsidRDefault="009A142A"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0220815</w:t>
            </w:r>
          </w:p>
        </w:tc>
        <w:tc>
          <w:tcPr>
            <w:tcW w:w="4111" w:type="dxa"/>
          </w:tcPr>
          <w:p w14:paraId="2766BAA8" w14:textId="490BEDAA" w:rsidR="009A142A" w:rsidRDefault="009A142A" w:rsidP="009A142A">
            <w:pPr>
              <w:pStyle w:val="TableTextLeft"/>
              <w:numPr>
                <w:ilvl w:val="0"/>
                <w:numId w:val="193"/>
              </w:numPr>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7</w:t>
            </w:r>
            <w:r>
              <w:rPr>
                <w:rFonts w:ascii="微软雅黑" w:eastAsia="微软雅黑" w:hAnsi="微软雅黑" w:cs="Calibri"/>
                <w:sz w:val="16"/>
                <w:szCs w:val="16"/>
                <w:lang w:eastAsia="zh-CN"/>
              </w:rPr>
              <w:t xml:space="preserve">.1.3.6 </w:t>
            </w:r>
            <w:r>
              <w:rPr>
                <w:rFonts w:ascii="微软雅黑" w:eastAsia="微软雅黑" w:hAnsi="微软雅黑" w:cs="Calibri" w:hint="eastAsia"/>
                <w:sz w:val="16"/>
                <w:szCs w:val="16"/>
                <w:lang w:eastAsia="zh-CN"/>
              </w:rPr>
              <w:t>现客潜客合并时，【客户标识】取两者的并集。</w:t>
            </w:r>
          </w:p>
          <w:p w14:paraId="6A840DDA" w14:textId="5BD2815C" w:rsidR="009A142A" w:rsidRDefault="009A142A" w:rsidP="009A142A">
            <w:pPr>
              <w:pStyle w:val="TableTextLeft"/>
              <w:numPr>
                <w:ilvl w:val="0"/>
                <w:numId w:val="193"/>
              </w:numPr>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lastRenderedPageBreak/>
              <w:t>更新附件待办旅程库列表</w:t>
            </w:r>
          </w:p>
        </w:tc>
        <w:tc>
          <w:tcPr>
            <w:tcW w:w="1276" w:type="dxa"/>
          </w:tcPr>
          <w:p w14:paraId="6714418E" w14:textId="77777777" w:rsidR="009A142A" w:rsidRDefault="009A142A" w:rsidP="00895FDB">
            <w:pPr>
              <w:pStyle w:val="TableTextLeft"/>
              <w:rPr>
                <w:rFonts w:ascii="微软雅黑" w:eastAsia="微软雅黑" w:hAnsi="微软雅黑" w:cs="Calibri"/>
                <w:sz w:val="16"/>
                <w:szCs w:val="16"/>
                <w:lang w:eastAsia="zh-CN"/>
              </w:rPr>
            </w:pPr>
          </w:p>
        </w:tc>
        <w:tc>
          <w:tcPr>
            <w:tcW w:w="1276" w:type="dxa"/>
          </w:tcPr>
          <w:p w14:paraId="0F23CADE" w14:textId="77777777" w:rsidR="009A142A" w:rsidRPr="0030291B" w:rsidRDefault="009A142A" w:rsidP="00895FDB">
            <w:pPr>
              <w:pStyle w:val="TableTextLeft"/>
              <w:rPr>
                <w:rFonts w:ascii="微软雅黑" w:eastAsia="微软雅黑" w:hAnsi="微软雅黑" w:cs="Calibri"/>
                <w:sz w:val="16"/>
                <w:szCs w:val="16"/>
                <w:lang w:eastAsia="zh-CN"/>
              </w:rPr>
            </w:pPr>
          </w:p>
        </w:tc>
      </w:tr>
      <w:tr w:rsidR="00A8665D" w:rsidRPr="00E65965" w14:paraId="1F48AE68" w14:textId="77777777" w:rsidTr="009D3386">
        <w:trPr>
          <w:trHeight w:val="273"/>
        </w:trPr>
        <w:tc>
          <w:tcPr>
            <w:tcW w:w="1163" w:type="dxa"/>
          </w:tcPr>
          <w:p w14:paraId="43F12C41" w14:textId="6B684478" w:rsidR="00A8665D" w:rsidRDefault="00A8665D"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3.7</w:t>
            </w:r>
          </w:p>
        </w:tc>
        <w:tc>
          <w:tcPr>
            <w:tcW w:w="992" w:type="dxa"/>
          </w:tcPr>
          <w:p w14:paraId="163BA177" w14:textId="186FB1C3" w:rsidR="00A8665D" w:rsidRDefault="00A8665D" w:rsidP="00895FDB">
            <w:pPr>
              <w:pStyle w:val="TableTextLeft"/>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0220818</w:t>
            </w:r>
          </w:p>
        </w:tc>
        <w:tc>
          <w:tcPr>
            <w:tcW w:w="4111" w:type="dxa"/>
          </w:tcPr>
          <w:p w14:paraId="468D4380" w14:textId="77777777" w:rsidR="00A8665D" w:rsidRDefault="00A8665D" w:rsidP="00A8665D">
            <w:pPr>
              <w:pStyle w:val="TableTextLeft"/>
              <w:numPr>
                <w:ilvl w:val="0"/>
                <w:numId w:val="194"/>
              </w:numPr>
              <w:rPr>
                <w:rFonts w:ascii="微软雅黑" w:eastAsia="微软雅黑" w:hAnsi="微软雅黑" w:cs="Calibri"/>
                <w:sz w:val="16"/>
                <w:szCs w:val="16"/>
                <w:lang w:eastAsia="zh-CN"/>
              </w:rPr>
            </w:pPr>
            <w:r>
              <w:rPr>
                <w:rFonts w:ascii="微软雅黑" w:eastAsia="微软雅黑" w:hAnsi="微软雅黑" w:cs="Calibri" w:hint="eastAsia"/>
                <w:sz w:val="16"/>
                <w:szCs w:val="16"/>
                <w:lang w:eastAsia="zh-CN"/>
              </w:rPr>
              <w:t>客户基本信息录入页面中的字段【</w:t>
            </w:r>
            <w:r w:rsidRPr="00A8665D">
              <w:rPr>
                <w:rFonts w:ascii="微软雅黑" w:eastAsia="微软雅黑" w:hAnsi="微软雅黑" w:cs="Calibri" w:hint="eastAsia"/>
                <w:sz w:val="16"/>
                <w:szCs w:val="16"/>
                <w:lang w:eastAsia="zh-CN"/>
              </w:rPr>
              <w:t>客户姓名</w:t>
            </w:r>
            <w:r>
              <w:rPr>
                <w:rFonts w:ascii="微软雅黑" w:eastAsia="微软雅黑" w:hAnsi="微软雅黑" w:cs="Calibri" w:hint="eastAsia"/>
                <w:sz w:val="16"/>
                <w:szCs w:val="16"/>
                <w:lang w:eastAsia="zh-CN"/>
              </w:rPr>
              <w:t>】，长度扩展为4</w:t>
            </w:r>
            <w:r>
              <w:rPr>
                <w:rFonts w:ascii="微软雅黑" w:eastAsia="微软雅黑" w:hAnsi="微软雅黑" w:cs="Calibri"/>
                <w:sz w:val="16"/>
                <w:szCs w:val="16"/>
                <w:lang w:eastAsia="zh-CN"/>
              </w:rPr>
              <w:t>0</w:t>
            </w:r>
            <w:r>
              <w:rPr>
                <w:rFonts w:ascii="微软雅黑" w:eastAsia="微软雅黑" w:hAnsi="微软雅黑" w:cs="Calibri" w:hint="eastAsia"/>
                <w:sz w:val="16"/>
                <w:szCs w:val="16"/>
                <w:lang w:eastAsia="zh-CN"/>
              </w:rPr>
              <w:t>个中文字，</w:t>
            </w:r>
            <w:r w:rsidR="00416578">
              <w:rPr>
                <w:rFonts w:ascii="微软雅黑" w:eastAsia="微软雅黑" w:hAnsi="微软雅黑" w:cs="Calibri" w:hint="eastAsia"/>
                <w:sz w:val="16"/>
                <w:szCs w:val="16"/>
                <w:lang w:eastAsia="zh-CN"/>
              </w:rPr>
              <w:t>姓名中允许出现空格，但</w:t>
            </w:r>
            <w:r w:rsidR="00416578" w:rsidRPr="00416578">
              <w:rPr>
                <w:rFonts w:ascii="微软雅黑" w:eastAsia="微软雅黑" w:hAnsi="微软雅黑" w:cs="Calibri" w:hint="eastAsia"/>
                <w:sz w:val="16"/>
                <w:szCs w:val="16"/>
                <w:lang w:eastAsia="zh-CN"/>
              </w:rPr>
              <w:t>空格不允许出现在姓名首位或末位</w:t>
            </w:r>
            <w:r w:rsidR="00416578">
              <w:rPr>
                <w:rFonts w:ascii="微软雅黑" w:eastAsia="微软雅黑" w:hAnsi="微软雅黑" w:cs="Calibri" w:hint="eastAsia"/>
                <w:sz w:val="16"/>
                <w:szCs w:val="16"/>
                <w:lang w:eastAsia="zh-CN"/>
              </w:rPr>
              <w:t>。</w:t>
            </w:r>
          </w:p>
          <w:p w14:paraId="08AE22A2" w14:textId="6EF3F22B" w:rsidR="00416578" w:rsidRDefault="005D7FC9" w:rsidP="00A8665D">
            <w:pPr>
              <w:pStyle w:val="TableTextLeft"/>
              <w:numPr>
                <w:ilvl w:val="0"/>
                <w:numId w:val="194"/>
              </w:numPr>
              <w:rPr>
                <w:rFonts w:ascii="微软雅黑" w:eastAsia="微软雅黑" w:hAnsi="微软雅黑" w:cs="Calibri"/>
                <w:sz w:val="16"/>
                <w:szCs w:val="16"/>
                <w:lang w:eastAsia="zh-CN"/>
              </w:rPr>
            </w:pPr>
            <w:r w:rsidRPr="005D7FC9">
              <w:rPr>
                <w:rFonts w:ascii="微软雅黑" w:eastAsia="微软雅黑" w:hAnsi="微软雅黑" w:cs="Calibri" w:hint="eastAsia"/>
                <w:sz w:val="16"/>
                <w:szCs w:val="16"/>
                <w:lang w:eastAsia="zh-CN"/>
              </w:rPr>
              <w:t>CRM在客户发生信息变更，删除和客户拆分合并时通过MQ通知到Navi</w:t>
            </w:r>
            <w:r>
              <w:rPr>
                <w:rFonts w:ascii="微软雅黑" w:eastAsia="微软雅黑" w:hAnsi="微软雅黑" w:cs="Calibri" w:hint="eastAsia"/>
                <w:sz w:val="16"/>
                <w:szCs w:val="16"/>
                <w:lang w:eastAsia="zh-CN"/>
              </w:rPr>
              <w:t>平台</w:t>
            </w:r>
            <w:r w:rsidRPr="005D7FC9">
              <w:rPr>
                <w:rFonts w:ascii="微软雅黑" w:eastAsia="微软雅黑" w:hAnsi="微软雅黑" w:cs="Calibri" w:hint="eastAsia"/>
                <w:sz w:val="16"/>
                <w:szCs w:val="16"/>
                <w:lang w:eastAsia="zh-CN"/>
              </w:rPr>
              <w:t>和OLS</w:t>
            </w:r>
            <w:r>
              <w:rPr>
                <w:rFonts w:ascii="微软雅黑" w:eastAsia="微软雅黑" w:hAnsi="微软雅黑" w:cs="Calibri" w:hint="eastAsia"/>
                <w:sz w:val="16"/>
                <w:szCs w:val="16"/>
                <w:lang w:eastAsia="zh-CN"/>
              </w:rPr>
              <w:t>，</w:t>
            </w:r>
            <w:r w:rsidRPr="005D7FC9">
              <w:rPr>
                <w:rFonts w:ascii="微软雅黑" w:eastAsia="微软雅黑" w:hAnsi="微软雅黑" w:cs="Calibri" w:hint="eastAsia"/>
                <w:sz w:val="16"/>
                <w:szCs w:val="16"/>
                <w:lang w:eastAsia="zh-CN"/>
              </w:rPr>
              <w:t>同步修改Navi平台和OLS的客户信息</w:t>
            </w:r>
            <w:r>
              <w:rPr>
                <w:rFonts w:ascii="微软雅黑" w:eastAsia="微软雅黑" w:hAnsi="微软雅黑" w:cs="Calibri" w:hint="eastAsia"/>
                <w:sz w:val="16"/>
                <w:szCs w:val="16"/>
                <w:lang w:eastAsia="zh-CN"/>
              </w:rPr>
              <w:t>。</w:t>
            </w:r>
          </w:p>
        </w:tc>
        <w:tc>
          <w:tcPr>
            <w:tcW w:w="1276" w:type="dxa"/>
          </w:tcPr>
          <w:p w14:paraId="1B735082" w14:textId="77777777" w:rsidR="00A8665D" w:rsidRDefault="00A8665D" w:rsidP="00895FDB">
            <w:pPr>
              <w:pStyle w:val="TableTextLeft"/>
              <w:rPr>
                <w:rFonts w:ascii="微软雅黑" w:eastAsia="微软雅黑" w:hAnsi="微软雅黑" w:cs="Calibri"/>
                <w:sz w:val="16"/>
                <w:szCs w:val="16"/>
                <w:lang w:eastAsia="zh-CN"/>
              </w:rPr>
            </w:pPr>
          </w:p>
        </w:tc>
        <w:tc>
          <w:tcPr>
            <w:tcW w:w="1276" w:type="dxa"/>
          </w:tcPr>
          <w:p w14:paraId="31E452C9" w14:textId="77777777" w:rsidR="00A8665D" w:rsidRPr="0030291B" w:rsidRDefault="00A8665D" w:rsidP="00895FDB">
            <w:pPr>
              <w:pStyle w:val="TableTextLeft"/>
              <w:rPr>
                <w:rFonts w:ascii="微软雅黑" w:eastAsia="微软雅黑" w:hAnsi="微软雅黑" w:cs="Calibri"/>
                <w:sz w:val="16"/>
                <w:szCs w:val="16"/>
                <w:lang w:eastAsia="zh-CN"/>
              </w:rPr>
            </w:pPr>
          </w:p>
        </w:tc>
      </w:tr>
      <w:tr w:rsidR="005D7FA0" w:rsidRPr="00E65965" w14:paraId="59F43C59" w14:textId="77777777" w:rsidTr="009D3386">
        <w:trPr>
          <w:trHeight w:val="273"/>
          <w:ins w:id="10" w:author="SHI, Guofeng-GF" w:date="2022-08-23T21:57:00Z"/>
        </w:trPr>
        <w:tc>
          <w:tcPr>
            <w:tcW w:w="1163" w:type="dxa"/>
          </w:tcPr>
          <w:p w14:paraId="418AB494" w14:textId="624D0C0D" w:rsidR="005D7FA0" w:rsidRDefault="005D7FA0" w:rsidP="005D7FA0">
            <w:pPr>
              <w:pStyle w:val="TableTextLeft"/>
              <w:rPr>
                <w:ins w:id="11" w:author="SHI, Guofeng-GF" w:date="2022-08-23T21:57:00Z"/>
                <w:rFonts w:ascii="微软雅黑" w:eastAsia="微软雅黑" w:hAnsi="微软雅黑" w:cs="Calibri"/>
                <w:sz w:val="16"/>
                <w:szCs w:val="16"/>
                <w:lang w:eastAsia="zh-CN"/>
              </w:rPr>
            </w:pPr>
            <w:ins w:id="12" w:author="SHI, Guofeng-GF" w:date="2022-08-23T21:58:00Z">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3.8</w:t>
              </w:r>
            </w:ins>
          </w:p>
        </w:tc>
        <w:tc>
          <w:tcPr>
            <w:tcW w:w="992" w:type="dxa"/>
          </w:tcPr>
          <w:p w14:paraId="013E5B20" w14:textId="43E4F166" w:rsidR="005D7FA0" w:rsidRDefault="005D7FA0" w:rsidP="005D7FA0">
            <w:pPr>
              <w:pStyle w:val="TableTextLeft"/>
              <w:rPr>
                <w:ins w:id="13" w:author="SHI, Guofeng-GF" w:date="2022-08-23T21:57:00Z"/>
                <w:rFonts w:ascii="微软雅黑" w:eastAsia="微软雅黑" w:hAnsi="微软雅黑" w:cs="Calibri"/>
                <w:sz w:val="16"/>
                <w:szCs w:val="16"/>
                <w:lang w:eastAsia="zh-CN"/>
              </w:rPr>
            </w:pPr>
            <w:ins w:id="14" w:author="SHI, Guofeng-GF" w:date="2022-08-23T21:58:00Z">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0220823</w:t>
              </w:r>
            </w:ins>
          </w:p>
        </w:tc>
        <w:tc>
          <w:tcPr>
            <w:tcW w:w="4111" w:type="dxa"/>
          </w:tcPr>
          <w:p w14:paraId="6AE3916F" w14:textId="77777777" w:rsidR="005D7FA0" w:rsidRPr="005D7FA0" w:rsidRDefault="005D7FA0" w:rsidP="005D7FA0">
            <w:pPr>
              <w:pStyle w:val="TableTextLeft"/>
              <w:rPr>
                <w:ins w:id="15" w:author="SHI, Guofeng-GF" w:date="2022-08-23T21:57:00Z"/>
                <w:rFonts w:ascii="微软雅黑" w:eastAsia="微软雅黑" w:hAnsi="微软雅黑" w:cs="Calibri"/>
                <w:sz w:val="16"/>
                <w:szCs w:val="16"/>
                <w:lang w:eastAsia="zh-CN"/>
              </w:rPr>
            </w:pPr>
            <w:ins w:id="16" w:author="SHI, Guofeng-GF" w:date="2022-08-23T21:57:00Z">
              <w:r w:rsidRPr="005D7FA0">
                <w:rPr>
                  <w:rFonts w:ascii="微软雅黑" w:eastAsia="微软雅黑" w:hAnsi="微软雅黑" w:cs="Calibri" w:hint="eastAsia"/>
                  <w:sz w:val="16"/>
                  <w:szCs w:val="16"/>
                  <w:lang w:eastAsia="zh-CN"/>
                </w:rPr>
                <w:t>1. 家庭画像中展示的家庭成员姓名限制仅展示前面5个字。</w:t>
              </w:r>
            </w:ins>
          </w:p>
          <w:p w14:paraId="374F494F" w14:textId="77777777" w:rsidR="005D7FA0" w:rsidRPr="005D7FA0" w:rsidRDefault="005D7FA0" w:rsidP="005D7FA0">
            <w:pPr>
              <w:pStyle w:val="TableTextLeft"/>
              <w:rPr>
                <w:ins w:id="17" w:author="SHI, Guofeng-GF" w:date="2022-08-23T21:57:00Z"/>
                <w:rFonts w:ascii="微软雅黑" w:eastAsia="微软雅黑" w:hAnsi="微软雅黑" w:cs="Calibri"/>
                <w:sz w:val="16"/>
                <w:szCs w:val="16"/>
                <w:lang w:eastAsia="zh-CN"/>
              </w:rPr>
            </w:pPr>
            <w:ins w:id="18" w:author="SHI, Guofeng-GF" w:date="2022-08-23T21:57:00Z">
              <w:r w:rsidRPr="005D7FA0">
                <w:rPr>
                  <w:rFonts w:ascii="微软雅黑" w:eastAsia="微软雅黑" w:hAnsi="微软雅黑" w:cs="Calibri" w:hint="eastAsia"/>
                  <w:sz w:val="16"/>
                  <w:szCs w:val="16"/>
                  <w:lang w:eastAsia="zh-CN"/>
                </w:rPr>
                <w:t>2. 个人画像中展示的客户籍贯限制最多展示前11个字。</w:t>
              </w:r>
            </w:ins>
          </w:p>
          <w:p w14:paraId="461EAA7C" w14:textId="77777777" w:rsidR="005D7FA0" w:rsidRDefault="005D7FA0" w:rsidP="005D7FA0">
            <w:pPr>
              <w:pStyle w:val="TableTextLeft"/>
              <w:rPr>
                <w:ins w:id="19" w:author="SHI, Guofeng-GF" w:date="2022-08-23T21:58:00Z"/>
                <w:rFonts w:ascii="微软雅黑" w:eastAsia="微软雅黑" w:hAnsi="微软雅黑" w:cs="Calibri"/>
                <w:sz w:val="16"/>
                <w:szCs w:val="16"/>
                <w:lang w:eastAsia="zh-CN"/>
              </w:rPr>
            </w:pPr>
            <w:ins w:id="20" w:author="SHI, Guofeng-GF" w:date="2022-08-23T21:57:00Z">
              <w:r w:rsidRPr="005D7FA0">
                <w:rPr>
                  <w:rFonts w:ascii="微软雅黑" w:eastAsia="微软雅黑" w:hAnsi="微软雅黑" w:cs="Calibri" w:hint="eastAsia"/>
                  <w:sz w:val="16"/>
                  <w:szCs w:val="16"/>
                  <w:lang w:eastAsia="zh-CN"/>
                </w:rPr>
                <w:t>3. 从ipad通讯录导入时，地址信息自动带入到CRM客户地址的文本输入框中，但不做格式化的省市区地址的自动匹配。客户生日信息不自动带入</w:t>
              </w:r>
            </w:ins>
          </w:p>
          <w:p w14:paraId="503A876E" w14:textId="342F39BD" w:rsidR="00347263" w:rsidRDefault="005D7FA0" w:rsidP="005D7FA0">
            <w:pPr>
              <w:pStyle w:val="TableTextLeft"/>
              <w:rPr>
                <w:ins w:id="21" w:author="SHI, Guofeng-GF" w:date="2022-08-23T21:57:00Z"/>
                <w:rFonts w:ascii="微软雅黑" w:eastAsia="微软雅黑" w:hAnsi="微软雅黑" w:cs="Calibri"/>
                <w:sz w:val="16"/>
                <w:szCs w:val="16"/>
                <w:lang w:eastAsia="zh-CN"/>
              </w:rPr>
            </w:pPr>
            <w:ins w:id="22" w:author="SHI, Guofeng-GF" w:date="2022-08-23T21:57:00Z">
              <w:r w:rsidRPr="005D7FA0">
                <w:rPr>
                  <w:rFonts w:ascii="微软雅黑" w:eastAsia="微软雅黑" w:hAnsi="微软雅黑" w:cs="Calibri" w:hint="eastAsia"/>
                  <w:sz w:val="16"/>
                  <w:szCs w:val="16"/>
                  <w:lang w:eastAsia="zh-CN"/>
                </w:rPr>
                <w:t>4. 通过名片扫描方式</w:t>
              </w:r>
            </w:ins>
            <w:ins w:id="23" w:author="SHI, Guofeng-GF" w:date="2022-08-23T21:59:00Z">
              <w:r>
                <w:rPr>
                  <w:rFonts w:ascii="微软雅黑" w:eastAsia="微软雅黑" w:hAnsi="微软雅黑" w:cs="Calibri" w:hint="eastAsia"/>
                  <w:sz w:val="16"/>
                  <w:szCs w:val="16"/>
                  <w:lang w:eastAsia="zh-CN"/>
                </w:rPr>
                <w:t>录入客户</w:t>
              </w:r>
            </w:ins>
            <w:ins w:id="24" w:author="SHI, Guofeng-GF" w:date="2022-08-23T21:57:00Z">
              <w:r w:rsidRPr="005D7FA0">
                <w:rPr>
                  <w:rFonts w:ascii="微软雅黑" w:eastAsia="微软雅黑" w:hAnsi="微软雅黑" w:cs="Calibri" w:hint="eastAsia"/>
                  <w:sz w:val="16"/>
                  <w:szCs w:val="16"/>
                  <w:lang w:eastAsia="zh-CN"/>
                </w:rPr>
                <w:t>，若扫描结果能正确返回客户地址，则地址信息需自动带入到CRM客户地址的文本输入框中，但不做格式化的省市区地址的自动匹配。</w:t>
              </w:r>
            </w:ins>
          </w:p>
        </w:tc>
        <w:tc>
          <w:tcPr>
            <w:tcW w:w="1276" w:type="dxa"/>
          </w:tcPr>
          <w:p w14:paraId="706A78A0" w14:textId="77777777" w:rsidR="005D7FA0" w:rsidRDefault="005D7FA0" w:rsidP="005D7FA0">
            <w:pPr>
              <w:pStyle w:val="TableTextLeft"/>
              <w:rPr>
                <w:ins w:id="25" w:author="SHI, Guofeng-GF" w:date="2022-08-23T21:57:00Z"/>
                <w:rFonts w:ascii="微软雅黑" w:eastAsia="微软雅黑" w:hAnsi="微软雅黑" w:cs="Calibri"/>
                <w:sz w:val="16"/>
                <w:szCs w:val="16"/>
                <w:lang w:eastAsia="zh-CN"/>
              </w:rPr>
            </w:pPr>
          </w:p>
        </w:tc>
        <w:tc>
          <w:tcPr>
            <w:tcW w:w="1276" w:type="dxa"/>
          </w:tcPr>
          <w:p w14:paraId="3FA28C7C" w14:textId="77777777" w:rsidR="005D7FA0" w:rsidRPr="0030291B" w:rsidRDefault="005D7FA0" w:rsidP="005D7FA0">
            <w:pPr>
              <w:pStyle w:val="TableTextLeft"/>
              <w:rPr>
                <w:ins w:id="26" w:author="SHI, Guofeng-GF" w:date="2022-08-23T21:57:00Z"/>
                <w:rFonts w:ascii="微软雅黑" w:eastAsia="微软雅黑" w:hAnsi="微软雅黑" w:cs="Calibri"/>
                <w:sz w:val="16"/>
                <w:szCs w:val="16"/>
                <w:lang w:eastAsia="zh-CN"/>
              </w:rPr>
            </w:pPr>
          </w:p>
        </w:tc>
      </w:tr>
      <w:tr w:rsidR="00347263" w:rsidRPr="00E65965" w14:paraId="7ED1F6F4" w14:textId="77777777" w:rsidTr="009D3386">
        <w:trPr>
          <w:trHeight w:val="273"/>
          <w:ins w:id="27" w:author="SHI, Guofeng-GF" w:date="2022-08-25T14:16:00Z"/>
        </w:trPr>
        <w:tc>
          <w:tcPr>
            <w:tcW w:w="1163" w:type="dxa"/>
          </w:tcPr>
          <w:p w14:paraId="67F71C3B" w14:textId="603921B1" w:rsidR="00347263" w:rsidRDefault="00347263" w:rsidP="005D7FA0">
            <w:pPr>
              <w:pStyle w:val="TableTextLeft"/>
              <w:rPr>
                <w:ins w:id="28" w:author="SHI, Guofeng-GF" w:date="2022-08-25T14:16:00Z"/>
                <w:rFonts w:ascii="微软雅黑" w:eastAsia="微软雅黑" w:hAnsi="微软雅黑" w:cs="Calibri"/>
                <w:sz w:val="16"/>
                <w:szCs w:val="16"/>
                <w:lang w:eastAsia="zh-CN"/>
              </w:rPr>
            </w:pPr>
            <w:ins w:id="29" w:author="SHI, Guofeng-GF" w:date="2022-08-25T14:17:00Z">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3.9</w:t>
              </w:r>
            </w:ins>
          </w:p>
        </w:tc>
        <w:tc>
          <w:tcPr>
            <w:tcW w:w="992" w:type="dxa"/>
          </w:tcPr>
          <w:p w14:paraId="0E02EB83" w14:textId="08ABBA28" w:rsidR="00347263" w:rsidRDefault="00347263" w:rsidP="005D7FA0">
            <w:pPr>
              <w:pStyle w:val="TableTextLeft"/>
              <w:rPr>
                <w:ins w:id="30" w:author="SHI, Guofeng-GF" w:date="2022-08-25T14:16:00Z"/>
                <w:rFonts w:ascii="微软雅黑" w:eastAsia="微软雅黑" w:hAnsi="微软雅黑" w:cs="Calibri"/>
                <w:sz w:val="16"/>
                <w:szCs w:val="16"/>
                <w:lang w:eastAsia="zh-CN"/>
              </w:rPr>
            </w:pPr>
            <w:ins w:id="31" w:author="SHI, Guofeng-GF" w:date="2022-08-25T14:17:00Z">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0220825</w:t>
              </w:r>
            </w:ins>
          </w:p>
        </w:tc>
        <w:tc>
          <w:tcPr>
            <w:tcW w:w="4111" w:type="dxa"/>
          </w:tcPr>
          <w:p w14:paraId="12C6D06B" w14:textId="00C434F3" w:rsidR="00347263" w:rsidRDefault="00347263" w:rsidP="00347263">
            <w:pPr>
              <w:pStyle w:val="TableTextLeft"/>
              <w:rPr>
                <w:ins w:id="32" w:author="SHI, Guofeng-GF" w:date="2022-08-25T14:17:00Z"/>
                <w:rFonts w:ascii="微软雅黑" w:eastAsia="微软雅黑" w:hAnsi="微软雅黑" w:cs="Calibri"/>
                <w:sz w:val="16"/>
                <w:szCs w:val="16"/>
                <w:lang w:eastAsia="zh-CN"/>
              </w:rPr>
            </w:pPr>
            <w:ins w:id="33" w:author="SHI, Guofeng-GF" w:date="2022-08-25T14:17:00Z">
              <w:r>
                <w:rPr>
                  <w:rFonts w:ascii="微软雅黑" w:eastAsia="微软雅黑" w:hAnsi="微软雅黑" w:cs="Calibri"/>
                  <w:sz w:val="16"/>
                  <w:szCs w:val="16"/>
                  <w:lang w:eastAsia="zh-CN"/>
                </w:rPr>
                <w:t>1. 7.11.3</w:t>
              </w:r>
              <w:r>
                <w:rPr>
                  <w:rFonts w:ascii="微软雅黑" w:eastAsia="微软雅黑" w:hAnsi="微软雅黑" w:cs="Calibri" w:hint="eastAsia"/>
                  <w:sz w:val="16"/>
                  <w:szCs w:val="16"/>
                  <w:lang w:eastAsia="zh-CN"/>
                </w:rPr>
                <w:t>新增保单管家模块空白文案（二期实现）</w:t>
              </w:r>
            </w:ins>
          </w:p>
          <w:p w14:paraId="341F1DA6" w14:textId="77777777" w:rsidR="00347263" w:rsidRDefault="00347263" w:rsidP="00347263">
            <w:pPr>
              <w:pStyle w:val="TableTextLeft"/>
              <w:rPr>
                <w:ins w:id="34" w:author="SHI, Guofeng-GF" w:date="2022-08-25T16:28:00Z"/>
                <w:rFonts w:ascii="微软雅黑" w:eastAsia="微软雅黑" w:hAnsi="微软雅黑" w:cs="Calibri"/>
                <w:sz w:val="16"/>
                <w:szCs w:val="16"/>
                <w:lang w:eastAsia="zh-CN"/>
              </w:rPr>
            </w:pPr>
            <w:ins w:id="35" w:author="SHI, Guofeng-GF" w:date="2022-08-25T14:17:00Z">
              <w:r>
                <w:rPr>
                  <w:rFonts w:ascii="微软雅黑" w:eastAsia="微软雅黑" w:hAnsi="微软雅黑" w:cs="Calibri"/>
                  <w:sz w:val="16"/>
                  <w:szCs w:val="16"/>
                  <w:lang w:eastAsia="zh-CN"/>
                </w:rPr>
                <w:t xml:space="preserve">2. </w:t>
              </w:r>
              <w:r>
                <w:rPr>
                  <w:rFonts w:ascii="微软雅黑" w:eastAsia="微软雅黑" w:hAnsi="微软雅黑" w:cs="Calibri" w:hint="eastAsia"/>
                  <w:sz w:val="16"/>
                  <w:szCs w:val="16"/>
                  <w:lang w:eastAsia="zh-CN"/>
                </w:rPr>
                <w:t>保单详情页面增加被保人手机号的前端显示。</w:t>
              </w:r>
            </w:ins>
          </w:p>
          <w:p w14:paraId="1904D34F" w14:textId="77777777" w:rsidR="00C15F2C" w:rsidRDefault="00C15F2C" w:rsidP="00347263">
            <w:pPr>
              <w:pStyle w:val="TableTextLeft"/>
              <w:rPr>
                <w:ins w:id="36" w:author="SHI, Guofeng-GF" w:date="2022-08-25T20:38:00Z"/>
                <w:rFonts w:ascii="微软雅黑" w:eastAsia="微软雅黑" w:hAnsi="微软雅黑" w:cs="Calibri"/>
                <w:sz w:val="16"/>
                <w:szCs w:val="16"/>
                <w:lang w:eastAsia="zh-CN"/>
              </w:rPr>
            </w:pPr>
            <w:ins w:id="37" w:author="SHI, Guofeng-GF" w:date="2022-08-25T16:28:00Z">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基于友资讯最新UI更新保费试算报告</w:t>
              </w:r>
            </w:ins>
            <w:ins w:id="38" w:author="SHI, Guofeng-GF" w:date="2022-08-25T16:30:00Z">
              <w:r>
                <w:rPr>
                  <w:rFonts w:ascii="微软雅黑" w:eastAsia="微软雅黑" w:hAnsi="微软雅黑" w:cs="Calibri" w:hint="eastAsia"/>
                  <w:sz w:val="16"/>
                  <w:szCs w:val="16"/>
                  <w:lang w:eastAsia="zh-CN"/>
                </w:rPr>
                <w:t>格式</w:t>
              </w:r>
            </w:ins>
          </w:p>
          <w:p w14:paraId="2111BF88" w14:textId="39814511" w:rsidR="00883C22" w:rsidRPr="005D7FA0" w:rsidRDefault="0061323A" w:rsidP="00883C22">
            <w:pPr>
              <w:pStyle w:val="TableTextLeft"/>
              <w:rPr>
                <w:ins w:id="39" w:author="SHI, Guofeng-GF" w:date="2022-08-25T14:16:00Z"/>
                <w:rFonts w:ascii="微软雅黑" w:eastAsia="微软雅黑" w:hAnsi="微软雅黑" w:cs="Calibri"/>
                <w:sz w:val="16"/>
                <w:szCs w:val="16"/>
                <w:lang w:eastAsia="zh-CN"/>
              </w:rPr>
            </w:pPr>
            <w:ins w:id="40" w:author="SHI, Guofeng-GF" w:date="2022-08-30T20:12:00Z">
              <w:r>
                <w:rPr>
                  <w:rFonts w:ascii="微软雅黑" w:eastAsia="微软雅黑" w:hAnsi="微软雅黑" w:cs="Calibri"/>
                  <w:sz w:val="16"/>
                  <w:szCs w:val="16"/>
                  <w:lang w:eastAsia="zh-CN"/>
                </w:rPr>
                <w:t>4</w:t>
              </w:r>
            </w:ins>
            <w:ins w:id="41" w:author="SHI, Guofeng-GF" w:date="2022-08-25T20:39:00Z">
              <w:r w:rsidR="00883C22">
                <w:rPr>
                  <w:rFonts w:ascii="微软雅黑" w:eastAsia="微软雅黑" w:hAnsi="微软雅黑" w:cs="Calibri"/>
                  <w:sz w:val="16"/>
                  <w:szCs w:val="16"/>
                  <w:lang w:eastAsia="zh-CN"/>
                </w:rPr>
                <w:t xml:space="preserve">. </w:t>
              </w:r>
              <w:r w:rsidR="00883C22" w:rsidRPr="00883C22">
                <w:rPr>
                  <w:rFonts w:ascii="微软雅黑" w:eastAsia="微软雅黑" w:hAnsi="微软雅黑" w:cs="Calibri" w:hint="eastAsia"/>
                  <w:sz w:val="16"/>
                  <w:szCs w:val="16"/>
                  <w:lang w:eastAsia="zh-CN"/>
                </w:rPr>
                <w:t>保单现客若有通讯地址则拿通讯地址，若没有通讯地址则拿居住地址同步至CRM，两类地址类型都默认为“住宅”</w:t>
              </w:r>
              <w:r w:rsidR="00883C22">
                <w:rPr>
                  <w:rFonts w:ascii="微软雅黑" w:eastAsia="微软雅黑" w:hAnsi="微软雅黑" w:cs="Calibri" w:hint="eastAsia"/>
                  <w:sz w:val="16"/>
                  <w:szCs w:val="16"/>
                  <w:lang w:eastAsia="zh-CN"/>
                </w:rPr>
                <w:t>。</w:t>
              </w:r>
            </w:ins>
          </w:p>
        </w:tc>
        <w:tc>
          <w:tcPr>
            <w:tcW w:w="1276" w:type="dxa"/>
          </w:tcPr>
          <w:p w14:paraId="40ED8E10" w14:textId="77777777" w:rsidR="00347263" w:rsidRDefault="00347263" w:rsidP="005D7FA0">
            <w:pPr>
              <w:pStyle w:val="TableTextLeft"/>
              <w:rPr>
                <w:ins w:id="42" w:author="SHI, Guofeng-GF" w:date="2022-08-25T14:16:00Z"/>
                <w:rFonts w:ascii="微软雅黑" w:eastAsia="微软雅黑" w:hAnsi="微软雅黑" w:cs="Calibri"/>
                <w:sz w:val="16"/>
                <w:szCs w:val="16"/>
                <w:lang w:eastAsia="zh-CN"/>
              </w:rPr>
            </w:pPr>
          </w:p>
        </w:tc>
        <w:tc>
          <w:tcPr>
            <w:tcW w:w="1276" w:type="dxa"/>
          </w:tcPr>
          <w:p w14:paraId="746FC47D" w14:textId="77777777" w:rsidR="00347263" w:rsidRPr="0030291B" w:rsidRDefault="00347263" w:rsidP="005D7FA0">
            <w:pPr>
              <w:pStyle w:val="TableTextLeft"/>
              <w:rPr>
                <w:ins w:id="43" w:author="SHI, Guofeng-GF" w:date="2022-08-25T14:16:00Z"/>
                <w:rFonts w:ascii="微软雅黑" w:eastAsia="微软雅黑" w:hAnsi="微软雅黑" w:cs="Calibri"/>
                <w:sz w:val="16"/>
                <w:szCs w:val="16"/>
                <w:lang w:eastAsia="zh-CN"/>
              </w:rPr>
            </w:pPr>
          </w:p>
        </w:tc>
      </w:tr>
      <w:tr w:rsidR="00C63F06" w:rsidRPr="00E65965" w14:paraId="6E92C1EF" w14:textId="77777777" w:rsidTr="009D3386">
        <w:trPr>
          <w:trHeight w:val="273"/>
          <w:ins w:id="44" w:author="SHI, Guofeng-GF" w:date="2022-08-30T20:55:00Z"/>
        </w:trPr>
        <w:tc>
          <w:tcPr>
            <w:tcW w:w="1163" w:type="dxa"/>
          </w:tcPr>
          <w:p w14:paraId="6D14CF08" w14:textId="4A6C3033" w:rsidR="00C63F06" w:rsidRDefault="00C63F06" w:rsidP="005D7FA0">
            <w:pPr>
              <w:pStyle w:val="TableTextLeft"/>
              <w:rPr>
                <w:ins w:id="45" w:author="SHI, Guofeng-GF" w:date="2022-08-30T20:55:00Z"/>
                <w:rFonts w:ascii="微软雅黑" w:eastAsia="微软雅黑" w:hAnsi="微软雅黑" w:cs="Calibri" w:hint="eastAsia"/>
                <w:sz w:val="16"/>
                <w:szCs w:val="16"/>
                <w:lang w:eastAsia="zh-CN"/>
              </w:rPr>
            </w:pPr>
            <w:ins w:id="46" w:author="SHI, Guofeng-GF" w:date="2022-08-30T20:55:00Z">
              <w:r>
                <w:rPr>
                  <w:rFonts w:ascii="微软雅黑" w:eastAsia="微软雅黑" w:hAnsi="微软雅黑" w:cs="Calibri" w:hint="eastAsia"/>
                  <w:sz w:val="16"/>
                  <w:szCs w:val="16"/>
                  <w:lang w:eastAsia="zh-CN"/>
                </w:rPr>
                <w:t>V</w:t>
              </w:r>
              <w:r>
                <w:rPr>
                  <w:rFonts w:ascii="微软雅黑" w:eastAsia="微软雅黑" w:hAnsi="微软雅黑" w:cs="Calibri"/>
                  <w:sz w:val="16"/>
                  <w:szCs w:val="16"/>
                  <w:lang w:eastAsia="zh-CN"/>
                </w:rPr>
                <w:t>4.0</w:t>
              </w:r>
            </w:ins>
          </w:p>
        </w:tc>
        <w:tc>
          <w:tcPr>
            <w:tcW w:w="992" w:type="dxa"/>
          </w:tcPr>
          <w:p w14:paraId="52575A6B" w14:textId="149FDA0B" w:rsidR="00C63F06" w:rsidRDefault="00C63F06" w:rsidP="005D7FA0">
            <w:pPr>
              <w:pStyle w:val="TableTextLeft"/>
              <w:rPr>
                <w:ins w:id="47" w:author="SHI, Guofeng-GF" w:date="2022-08-30T20:55:00Z"/>
                <w:rFonts w:ascii="微软雅黑" w:eastAsia="微软雅黑" w:hAnsi="微软雅黑" w:cs="Calibri" w:hint="eastAsia"/>
                <w:sz w:val="16"/>
                <w:szCs w:val="16"/>
                <w:lang w:eastAsia="zh-CN"/>
              </w:rPr>
            </w:pPr>
            <w:ins w:id="48" w:author="SHI, Guofeng-GF" w:date="2022-08-30T20:55:00Z">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0220830</w:t>
              </w:r>
            </w:ins>
          </w:p>
        </w:tc>
        <w:tc>
          <w:tcPr>
            <w:tcW w:w="4111" w:type="dxa"/>
          </w:tcPr>
          <w:p w14:paraId="529C899A" w14:textId="77777777" w:rsidR="00C63F06" w:rsidRDefault="00C63F06" w:rsidP="00347263">
            <w:pPr>
              <w:pStyle w:val="TableTextLeft"/>
              <w:rPr>
                <w:ins w:id="49" w:author="SHI, Guofeng-GF" w:date="2022-08-30T20:56:00Z"/>
                <w:rFonts w:ascii="微软雅黑" w:eastAsia="微软雅黑" w:hAnsi="微软雅黑" w:cs="Calibri"/>
                <w:sz w:val="16"/>
                <w:szCs w:val="16"/>
                <w:lang w:eastAsia="zh-CN"/>
              </w:rPr>
            </w:pPr>
            <w:ins w:id="50" w:author="SHI, Guofeng-GF" w:date="2022-08-30T20:55:00Z">
              <w:r>
                <w:rPr>
                  <w:rFonts w:ascii="微软雅黑" w:eastAsia="微软雅黑" w:hAnsi="微软雅黑" w:cs="Calibri" w:hint="eastAsia"/>
                  <w:sz w:val="16"/>
                  <w:szCs w:val="16"/>
                  <w:lang w:eastAsia="zh-CN"/>
                </w:rPr>
                <w:t>1</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客户录入字段中，</w:t>
              </w:r>
              <w:r w:rsidRPr="00C63F06">
                <w:rPr>
                  <w:rFonts w:ascii="微软雅黑" w:eastAsia="微软雅黑" w:hAnsi="微软雅黑" w:cs="Calibri" w:hint="eastAsia"/>
                  <w:sz w:val="16"/>
                  <w:szCs w:val="16"/>
                  <w:lang w:eastAsia="zh-CN"/>
                </w:rPr>
                <w:t>增加邮箱格式的标准校验</w:t>
              </w:r>
              <w:r>
                <w:rPr>
                  <w:rFonts w:ascii="微软雅黑" w:eastAsia="微软雅黑" w:hAnsi="微软雅黑" w:cs="Calibri" w:hint="eastAsia"/>
                  <w:sz w:val="16"/>
                  <w:szCs w:val="16"/>
                  <w:lang w:eastAsia="zh-CN"/>
                </w:rPr>
                <w:t>，</w:t>
              </w:r>
            </w:ins>
            <w:ins w:id="51" w:author="SHI, Guofeng-GF" w:date="2022-08-30T20:56:00Z">
              <w:r>
                <w:rPr>
                  <w:rFonts w:ascii="微软雅黑" w:eastAsia="微软雅黑" w:hAnsi="微软雅黑" w:cs="Calibri" w:hint="eastAsia"/>
                  <w:sz w:val="16"/>
                  <w:szCs w:val="16"/>
                  <w:lang w:eastAsia="zh-CN"/>
                </w:rPr>
                <w:t>以及</w:t>
              </w:r>
              <w:r w:rsidRPr="00C63F06">
                <w:rPr>
                  <w:rFonts w:ascii="微软雅黑" w:eastAsia="微软雅黑" w:hAnsi="微软雅黑" w:cs="Calibri" w:hint="eastAsia"/>
                  <w:sz w:val="16"/>
                  <w:szCs w:val="16"/>
                  <w:lang w:eastAsia="zh-CN"/>
                </w:rPr>
                <w:t>固定电话</w:t>
              </w:r>
              <w:r>
                <w:rPr>
                  <w:rFonts w:ascii="微软雅黑" w:eastAsia="微软雅黑" w:hAnsi="微软雅黑" w:cs="Calibri" w:hint="eastAsia"/>
                  <w:sz w:val="16"/>
                  <w:szCs w:val="16"/>
                  <w:lang w:eastAsia="zh-CN"/>
                </w:rPr>
                <w:t>的格式校验。</w:t>
              </w:r>
            </w:ins>
          </w:p>
          <w:p w14:paraId="2851A562" w14:textId="77777777" w:rsidR="00C63F06" w:rsidRDefault="00C63F06" w:rsidP="00347263">
            <w:pPr>
              <w:pStyle w:val="TableTextLeft"/>
              <w:rPr>
                <w:ins w:id="52" w:author="SHI, Guofeng-GF" w:date="2022-08-30T20:56:00Z"/>
                <w:rFonts w:ascii="微软雅黑" w:eastAsia="微软雅黑" w:hAnsi="微软雅黑" w:cs="Calibri"/>
                <w:sz w:val="16"/>
                <w:szCs w:val="16"/>
                <w:lang w:eastAsia="zh-CN"/>
              </w:rPr>
            </w:pPr>
            <w:ins w:id="53" w:author="SHI, Guofeng-GF" w:date="2022-08-30T20:56:00Z">
              <w:r>
                <w:rPr>
                  <w:rFonts w:ascii="微软雅黑" w:eastAsia="微软雅黑" w:hAnsi="微软雅黑" w:cs="Calibri" w:hint="eastAsia"/>
                  <w:sz w:val="16"/>
                  <w:szCs w:val="16"/>
                  <w:lang w:eastAsia="zh-CN"/>
                </w:rPr>
                <w:t>2</w:t>
              </w:r>
              <w:r>
                <w:rPr>
                  <w:rFonts w:ascii="微软雅黑" w:eastAsia="微软雅黑" w:hAnsi="微软雅黑" w:cs="Calibri"/>
                  <w:sz w:val="16"/>
                  <w:szCs w:val="16"/>
                  <w:lang w:eastAsia="zh-CN"/>
                </w:rPr>
                <w:t xml:space="preserve">. </w:t>
              </w:r>
              <w:r w:rsidR="00C63C4A">
                <w:rPr>
                  <w:rFonts w:ascii="微软雅黑" w:eastAsia="微软雅黑" w:hAnsi="微软雅黑" w:cs="Calibri" w:hint="eastAsia"/>
                  <w:sz w:val="16"/>
                  <w:szCs w:val="16"/>
                  <w:lang w:eastAsia="zh-CN"/>
                </w:rPr>
                <w:t>从P</w:t>
              </w:r>
              <w:r w:rsidR="00C63C4A">
                <w:rPr>
                  <w:rFonts w:ascii="微软雅黑" w:eastAsia="微软雅黑" w:hAnsi="微软雅黑" w:cs="Calibri"/>
                  <w:sz w:val="16"/>
                  <w:szCs w:val="16"/>
                  <w:lang w:eastAsia="zh-CN"/>
                </w:rPr>
                <w:t>ad</w:t>
              </w:r>
              <w:r w:rsidR="00C63C4A">
                <w:rPr>
                  <w:rFonts w:ascii="微软雅黑" w:eastAsia="微软雅黑" w:hAnsi="微软雅黑" w:cs="Calibri" w:hint="eastAsia"/>
                  <w:sz w:val="16"/>
                  <w:szCs w:val="16"/>
                  <w:lang w:eastAsia="zh-CN"/>
                </w:rPr>
                <w:t>导入客户的地址</w:t>
              </w:r>
              <w:r w:rsidR="00C63C4A" w:rsidRPr="00C63C4A">
                <w:rPr>
                  <w:rFonts w:ascii="微软雅黑" w:eastAsia="微软雅黑" w:hAnsi="微软雅黑" w:cs="Calibri" w:hint="eastAsia"/>
                  <w:sz w:val="16"/>
                  <w:szCs w:val="16"/>
                  <w:lang w:eastAsia="zh-CN"/>
                </w:rPr>
                <w:t>默认类型</w:t>
              </w:r>
              <w:r w:rsidR="00C63C4A">
                <w:rPr>
                  <w:rFonts w:ascii="微软雅黑" w:eastAsia="微软雅黑" w:hAnsi="微软雅黑" w:cs="Calibri" w:hint="eastAsia"/>
                  <w:sz w:val="16"/>
                  <w:szCs w:val="16"/>
                  <w:lang w:eastAsia="zh-CN"/>
                </w:rPr>
                <w:t>为</w:t>
              </w:r>
              <w:r w:rsidR="00C63C4A">
                <w:rPr>
                  <w:rFonts w:ascii="微软雅黑" w:eastAsia="微软雅黑" w:hAnsi="微软雅黑" w:cs="Calibri" w:hint="eastAsia"/>
                  <w:sz w:val="16"/>
                  <w:szCs w:val="16"/>
                  <w:lang w:eastAsia="zh-CN"/>
                </w:rPr>
                <w:t>“</w:t>
              </w:r>
              <w:r w:rsidR="00C63C4A" w:rsidRPr="00C63C4A">
                <w:rPr>
                  <w:rFonts w:ascii="微软雅黑" w:eastAsia="微软雅黑" w:hAnsi="微软雅黑" w:cs="Calibri" w:hint="eastAsia"/>
                  <w:sz w:val="16"/>
                  <w:szCs w:val="16"/>
                  <w:lang w:eastAsia="zh-CN"/>
                </w:rPr>
                <w:t>住宅</w:t>
              </w:r>
              <w:r w:rsidR="00C63C4A">
                <w:rPr>
                  <w:rFonts w:ascii="微软雅黑" w:eastAsia="微软雅黑" w:hAnsi="微软雅黑" w:cs="Calibri" w:hint="eastAsia"/>
                  <w:sz w:val="16"/>
                  <w:szCs w:val="16"/>
                  <w:lang w:eastAsia="zh-CN"/>
                </w:rPr>
                <w:t>“。</w:t>
              </w:r>
            </w:ins>
          </w:p>
          <w:p w14:paraId="38B3A2AC" w14:textId="77777777" w:rsidR="00C63C4A" w:rsidRDefault="00C63C4A" w:rsidP="00347263">
            <w:pPr>
              <w:pStyle w:val="TableTextLeft"/>
              <w:rPr>
                <w:ins w:id="54" w:author="SHI, Guofeng-GF" w:date="2022-08-30T20:58:00Z"/>
                <w:rFonts w:ascii="微软雅黑" w:eastAsia="微软雅黑" w:hAnsi="微软雅黑" w:cs="Calibri"/>
                <w:sz w:val="16"/>
                <w:szCs w:val="16"/>
                <w:lang w:eastAsia="zh-CN"/>
              </w:rPr>
            </w:pPr>
            <w:ins w:id="55" w:author="SHI, Guofeng-GF" w:date="2022-08-30T20:56:00Z">
              <w:r>
                <w:rPr>
                  <w:rFonts w:ascii="微软雅黑" w:eastAsia="微软雅黑" w:hAnsi="微软雅黑" w:cs="Calibri" w:hint="eastAsia"/>
                  <w:sz w:val="16"/>
                  <w:szCs w:val="16"/>
                  <w:lang w:eastAsia="zh-CN"/>
                </w:rPr>
                <w:t>3</w:t>
              </w:r>
              <w:r>
                <w:rPr>
                  <w:rFonts w:ascii="微软雅黑" w:eastAsia="微软雅黑" w:hAnsi="微软雅黑" w:cs="Calibri"/>
                  <w:sz w:val="16"/>
                  <w:szCs w:val="16"/>
                  <w:lang w:eastAsia="zh-CN"/>
                </w:rPr>
                <w:t xml:space="preserve">. </w:t>
              </w:r>
            </w:ins>
            <w:ins w:id="56" w:author="SHI, Guofeng-GF" w:date="2022-08-30T20:58:00Z">
              <w:r>
                <w:rPr>
                  <w:rFonts w:ascii="微软雅黑" w:eastAsia="微软雅黑" w:hAnsi="微软雅黑" w:cs="Calibri" w:hint="eastAsia"/>
                  <w:sz w:val="16"/>
                  <w:szCs w:val="16"/>
                  <w:lang w:eastAsia="zh-CN"/>
                </w:rPr>
                <w:t>访客合并至通讯录客户时，</w:t>
              </w:r>
            </w:ins>
            <w:ins w:id="57" w:author="SHI, Guofeng-GF" w:date="2022-08-30T20:57:00Z">
              <w:r>
                <w:rPr>
                  <w:rFonts w:ascii="微软雅黑" w:eastAsia="微软雅黑" w:hAnsi="微软雅黑" w:cs="Calibri" w:hint="eastAsia"/>
                  <w:sz w:val="16"/>
                  <w:szCs w:val="16"/>
                  <w:lang w:eastAsia="zh-CN"/>
                </w:rPr>
                <w:t>若访客手机号与通讯录客户主手机号一致则舍弃。</w:t>
              </w:r>
            </w:ins>
          </w:p>
          <w:p w14:paraId="43FACC4A" w14:textId="6EB2B32C" w:rsidR="00F047A3" w:rsidRDefault="00F047A3" w:rsidP="00347263">
            <w:pPr>
              <w:pStyle w:val="TableTextLeft"/>
              <w:rPr>
                <w:ins w:id="58" w:author="SHI, Guofeng-GF" w:date="2022-08-30T20:59:00Z"/>
                <w:rFonts w:ascii="微软雅黑" w:eastAsia="微软雅黑" w:hAnsi="微软雅黑" w:cs="Calibri"/>
                <w:sz w:val="16"/>
                <w:szCs w:val="16"/>
                <w:lang w:eastAsia="zh-CN"/>
              </w:rPr>
            </w:pPr>
            <w:ins w:id="59" w:author="SHI, Guofeng-GF" w:date="2022-08-30T20:58:00Z">
              <w:r>
                <w:rPr>
                  <w:rFonts w:ascii="微软雅黑" w:eastAsia="微软雅黑" w:hAnsi="微软雅黑" w:cs="Calibri" w:hint="eastAsia"/>
                  <w:sz w:val="16"/>
                  <w:szCs w:val="16"/>
                  <w:lang w:eastAsia="zh-CN"/>
                </w:rPr>
                <w:t>4</w:t>
              </w:r>
              <w:r>
                <w:rPr>
                  <w:rFonts w:ascii="微软雅黑" w:eastAsia="微软雅黑" w:hAnsi="微软雅黑" w:cs="Calibri"/>
                  <w:sz w:val="16"/>
                  <w:szCs w:val="16"/>
                  <w:lang w:eastAsia="zh-CN"/>
                </w:rPr>
                <w:t xml:space="preserve">. </w:t>
              </w:r>
              <w:r>
                <w:rPr>
                  <w:rFonts w:ascii="微软雅黑" w:eastAsia="微软雅黑" w:hAnsi="微软雅黑" w:cs="Calibri" w:hint="eastAsia"/>
                  <w:sz w:val="16"/>
                  <w:szCs w:val="16"/>
                  <w:lang w:eastAsia="zh-CN"/>
                </w:rPr>
                <w:t>新增</w:t>
              </w:r>
            </w:ins>
            <w:ins w:id="60" w:author="SHI, Guofeng-GF" w:date="2022-08-30T20:59:00Z">
              <w:r>
                <w:rPr>
                  <w:rFonts w:ascii="微软雅黑" w:eastAsia="微软雅黑" w:hAnsi="微软雅黑" w:cs="Calibri" w:hint="eastAsia"/>
                  <w:sz w:val="16"/>
                  <w:szCs w:val="16"/>
                  <w:lang w:eastAsia="zh-CN"/>
                </w:rPr>
                <w:t>通讯录客户</w:t>
              </w:r>
            </w:ins>
            <w:ins w:id="61" w:author="SHI, Guofeng-GF" w:date="2022-08-30T20:58:00Z">
              <w:r w:rsidRPr="00F047A3">
                <w:rPr>
                  <w:rFonts w:ascii="微软雅黑" w:eastAsia="微软雅黑" w:hAnsi="微软雅黑" w:cs="Calibri" w:hint="eastAsia"/>
                  <w:sz w:val="16"/>
                  <w:szCs w:val="16"/>
                  <w:lang w:eastAsia="zh-CN"/>
                </w:rPr>
                <w:t>若没有客户分类信息，则不显示P100相关信息（包括竖线和问号）</w:t>
              </w:r>
            </w:ins>
            <w:ins w:id="62" w:author="SHI, Guofeng-GF" w:date="2022-08-30T21:00:00Z">
              <w:r>
                <w:rPr>
                  <w:rFonts w:ascii="微软雅黑" w:eastAsia="微软雅黑" w:hAnsi="微软雅黑" w:cs="Calibri" w:hint="eastAsia"/>
                  <w:sz w:val="16"/>
                  <w:szCs w:val="16"/>
                  <w:lang w:eastAsia="zh-CN"/>
                </w:rPr>
                <w:t>。</w:t>
              </w:r>
            </w:ins>
          </w:p>
          <w:p w14:paraId="7C34A617" w14:textId="6063C613" w:rsidR="00F047A3" w:rsidRDefault="00F047A3" w:rsidP="00347263">
            <w:pPr>
              <w:pStyle w:val="TableTextLeft"/>
              <w:rPr>
                <w:ins w:id="63" w:author="SHI, Guofeng-GF" w:date="2022-08-30T20:55:00Z"/>
                <w:rFonts w:ascii="微软雅黑" w:eastAsia="微软雅黑" w:hAnsi="微软雅黑" w:cs="Calibri" w:hint="eastAsia"/>
                <w:sz w:val="16"/>
                <w:szCs w:val="16"/>
                <w:lang w:eastAsia="zh-CN"/>
              </w:rPr>
            </w:pPr>
            <w:ins w:id="64" w:author="SHI, Guofeng-GF" w:date="2022-08-30T20:59:00Z">
              <w:r>
                <w:rPr>
                  <w:rFonts w:ascii="微软雅黑" w:eastAsia="微软雅黑" w:hAnsi="微软雅黑" w:cs="Calibri" w:hint="eastAsia"/>
                  <w:sz w:val="16"/>
                  <w:szCs w:val="16"/>
                  <w:lang w:eastAsia="zh-CN"/>
                </w:rPr>
                <w:t>5</w:t>
              </w:r>
              <w:r>
                <w:rPr>
                  <w:rFonts w:ascii="微软雅黑" w:eastAsia="微软雅黑" w:hAnsi="微软雅黑" w:cs="Calibri"/>
                  <w:sz w:val="16"/>
                  <w:szCs w:val="16"/>
                  <w:lang w:eastAsia="zh-CN"/>
                </w:rPr>
                <w:t xml:space="preserve">. </w:t>
              </w:r>
              <w:r w:rsidRPr="00F047A3">
                <w:rPr>
                  <w:rFonts w:ascii="微软雅黑" w:eastAsia="微软雅黑" w:hAnsi="微软雅黑" w:cs="Calibri" w:hint="eastAsia"/>
                  <w:sz w:val="16"/>
                  <w:szCs w:val="16"/>
                  <w:lang w:eastAsia="zh-CN"/>
                </w:rPr>
                <w:t>客户合并辅助提醒的规则</w:t>
              </w:r>
              <w:r>
                <w:rPr>
                  <w:rFonts w:ascii="微软雅黑" w:eastAsia="微软雅黑" w:hAnsi="微软雅黑" w:cs="Calibri" w:hint="eastAsia"/>
                  <w:sz w:val="16"/>
                  <w:szCs w:val="16"/>
                  <w:lang w:eastAsia="zh-CN"/>
                </w:rPr>
                <w:t>调整为仅考虑主手机号一致即触发提醒，不再考虑</w:t>
              </w:r>
            </w:ins>
            <w:ins w:id="65" w:author="SHI, Guofeng-GF" w:date="2022-08-30T21:00:00Z">
              <w:r>
                <w:rPr>
                  <w:rFonts w:ascii="微软雅黑" w:eastAsia="微软雅黑" w:hAnsi="微软雅黑" w:cs="Calibri" w:hint="eastAsia"/>
                  <w:sz w:val="16"/>
                  <w:szCs w:val="16"/>
                  <w:lang w:eastAsia="zh-CN"/>
                </w:rPr>
                <w:t>客户姓名是否一致。</w:t>
              </w:r>
            </w:ins>
          </w:p>
        </w:tc>
        <w:tc>
          <w:tcPr>
            <w:tcW w:w="1276" w:type="dxa"/>
          </w:tcPr>
          <w:p w14:paraId="0AD4BDCA" w14:textId="77777777" w:rsidR="00C63F06" w:rsidRDefault="00C63F06" w:rsidP="005D7FA0">
            <w:pPr>
              <w:pStyle w:val="TableTextLeft"/>
              <w:rPr>
                <w:ins w:id="66" w:author="SHI, Guofeng-GF" w:date="2022-08-30T20:55:00Z"/>
                <w:rFonts w:ascii="微软雅黑" w:eastAsia="微软雅黑" w:hAnsi="微软雅黑" w:cs="Calibri"/>
                <w:sz w:val="16"/>
                <w:szCs w:val="16"/>
                <w:lang w:eastAsia="zh-CN"/>
              </w:rPr>
            </w:pPr>
          </w:p>
        </w:tc>
        <w:tc>
          <w:tcPr>
            <w:tcW w:w="1276" w:type="dxa"/>
          </w:tcPr>
          <w:p w14:paraId="1E81A48F" w14:textId="77777777" w:rsidR="00C63F06" w:rsidRPr="0030291B" w:rsidRDefault="00C63F06" w:rsidP="005D7FA0">
            <w:pPr>
              <w:pStyle w:val="TableTextLeft"/>
              <w:rPr>
                <w:ins w:id="67" w:author="SHI, Guofeng-GF" w:date="2022-08-30T20:55:00Z"/>
                <w:rFonts w:ascii="微软雅黑" w:eastAsia="微软雅黑" w:hAnsi="微软雅黑" w:cs="Calibri"/>
                <w:sz w:val="16"/>
                <w:szCs w:val="16"/>
                <w:lang w:eastAsia="zh-CN"/>
              </w:rPr>
            </w:pPr>
          </w:p>
        </w:tc>
      </w:tr>
    </w:tbl>
    <w:p w14:paraId="51E3EFBD" w14:textId="567770A6" w:rsidR="00DB7602" w:rsidRPr="00560C1C" w:rsidRDefault="00DB7602" w:rsidP="00560C1C">
      <w:pPr>
        <w:pStyle w:val="Heading1"/>
        <w:numPr>
          <w:ilvl w:val="0"/>
          <w:numId w:val="0"/>
        </w:numPr>
        <w:rPr>
          <w:rFonts w:ascii="微软雅黑" w:eastAsia="微软雅黑" w:hAnsi="微软雅黑" w:cs="Calibri"/>
          <w:kern w:val="28"/>
        </w:rPr>
      </w:pPr>
      <w:r w:rsidRPr="00E65965">
        <w:rPr>
          <w:rFonts w:ascii="微软雅黑" w:eastAsia="微软雅黑" w:hAnsi="微软雅黑" w:cs="Calibri"/>
          <w:snapToGrid w:val="0"/>
        </w:rPr>
        <w:br w:type="page"/>
      </w:r>
      <w:bookmarkStart w:id="68" w:name="_Toc294690819"/>
      <w:bookmarkStart w:id="69" w:name="_Toc111473559"/>
      <w:r w:rsidRPr="00E65965">
        <w:rPr>
          <w:rFonts w:ascii="微软雅黑" w:eastAsia="微软雅黑" w:hAnsi="微软雅黑" w:cs="Calibri"/>
          <w:kern w:val="28"/>
        </w:rPr>
        <w:lastRenderedPageBreak/>
        <w:t>Approval / Signoff</w:t>
      </w:r>
      <w:bookmarkEnd w:id="68"/>
      <w:bookmarkEnd w:id="69"/>
    </w:p>
    <w:tbl>
      <w:tblPr>
        <w:tblW w:w="91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3270"/>
        <w:gridCol w:w="2600"/>
        <w:gridCol w:w="1500"/>
      </w:tblGrid>
      <w:tr w:rsidR="00DB7602" w:rsidRPr="00E65965" w14:paraId="2BC04F14" w14:textId="77777777" w:rsidTr="00DF0502">
        <w:trPr>
          <w:trHeight w:val="644"/>
        </w:trPr>
        <w:tc>
          <w:tcPr>
            <w:tcW w:w="1730" w:type="dxa"/>
            <w:shd w:val="pct12" w:color="auto" w:fill="FFFFFF"/>
          </w:tcPr>
          <w:p w14:paraId="30711634" w14:textId="77777777" w:rsidR="00DB7602" w:rsidRPr="00E65965" w:rsidRDefault="00DB7602" w:rsidP="00E74CB2">
            <w:pPr>
              <w:pStyle w:val="TableHeader"/>
              <w:rPr>
                <w:rFonts w:ascii="微软雅黑" w:eastAsia="微软雅黑" w:hAnsi="微软雅黑" w:cs="Calibri"/>
              </w:rPr>
            </w:pPr>
            <w:r w:rsidRPr="00E65965">
              <w:rPr>
                <w:rFonts w:ascii="微软雅黑" w:eastAsia="微软雅黑" w:hAnsi="微软雅黑" w:cs="Calibri"/>
              </w:rPr>
              <w:t>Approver name and title</w:t>
            </w:r>
          </w:p>
        </w:tc>
        <w:tc>
          <w:tcPr>
            <w:tcW w:w="3270" w:type="dxa"/>
            <w:shd w:val="pct12" w:color="auto" w:fill="FFFFFF"/>
          </w:tcPr>
          <w:p w14:paraId="7D6D9BFC" w14:textId="77777777" w:rsidR="00DB7602" w:rsidRPr="00E65965" w:rsidRDefault="00DB7602" w:rsidP="00E74CB2">
            <w:pPr>
              <w:pStyle w:val="TableHeader"/>
              <w:rPr>
                <w:rFonts w:ascii="微软雅黑" w:eastAsia="微软雅黑" w:hAnsi="微软雅黑" w:cs="Calibri"/>
              </w:rPr>
            </w:pPr>
            <w:r w:rsidRPr="00E65965">
              <w:rPr>
                <w:rFonts w:ascii="微软雅黑" w:eastAsia="微软雅黑" w:hAnsi="微软雅黑" w:cs="Calibri"/>
              </w:rPr>
              <w:t>Function or Department</w:t>
            </w:r>
          </w:p>
        </w:tc>
        <w:tc>
          <w:tcPr>
            <w:tcW w:w="2600" w:type="dxa"/>
            <w:shd w:val="pct12" w:color="auto" w:fill="FFFFFF"/>
          </w:tcPr>
          <w:p w14:paraId="7105FD3E" w14:textId="77777777" w:rsidR="00DB7602" w:rsidRPr="00E65965" w:rsidRDefault="00DB7602" w:rsidP="00E74CB2">
            <w:pPr>
              <w:pStyle w:val="TableHeader"/>
              <w:rPr>
                <w:rFonts w:ascii="微软雅黑" w:eastAsia="微软雅黑" w:hAnsi="微软雅黑" w:cs="Calibri"/>
              </w:rPr>
            </w:pPr>
            <w:r w:rsidRPr="00E65965">
              <w:rPr>
                <w:rFonts w:ascii="微软雅黑" w:eastAsia="微软雅黑" w:hAnsi="微软雅黑" w:cs="Calibri"/>
              </w:rPr>
              <w:t>Signature or Email attachment</w:t>
            </w:r>
          </w:p>
        </w:tc>
        <w:tc>
          <w:tcPr>
            <w:tcW w:w="1500" w:type="dxa"/>
            <w:shd w:val="pct12" w:color="auto" w:fill="FFFFFF"/>
          </w:tcPr>
          <w:p w14:paraId="0DD1268B" w14:textId="77777777" w:rsidR="00DB7602" w:rsidRPr="00E65965" w:rsidRDefault="00DB7602" w:rsidP="00E74CB2">
            <w:pPr>
              <w:pStyle w:val="TableHeader"/>
              <w:rPr>
                <w:rFonts w:ascii="微软雅黑" w:eastAsia="微软雅黑" w:hAnsi="微软雅黑" w:cs="Calibri"/>
              </w:rPr>
            </w:pPr>
            <w:r w:rsidRPr="00E65965">
              <w:rPr>
                <w:rFonts w:ascii="微软雅黑" w:eastAsia="微软雅黑" w:hAnsi="微软雅黑" w:cs="Calibri"/>
              </w:rPr>
              <w:t>Signoff date</w:t>
            </w:r>
          </w:p>
        </w:tc>
      </w:tr>
      <w:tr w:rsidR="00DB7602" w:rsidRPr="00E65965" w14:paraId="410C5D22" w14:textId="77777777" w:rsidTr="00DF0502">
        <w:trPr>
          <w:trHeight w:val="258"/>
        </w:trPr>
        <w:tc>
          <w:tcPr>
            <w:tcW w:w="1730" w:type="dxa"/>
          </w:tcPr>
          <w:p w14:paraId="0BA68F08" w14:textId="77777777" w:rsidR="00DB7602" w:rsidRPr="00E65965" w:rsidRDefault="00DB7602" w:rsidP="00E74CB2">
            <w:pPr>
              <w:pStyle w:val="TableTextLeft"/>
              <w:rPr>
                <w:rFonts w:ascii="微软雅黑" w:eastAsia="微软雅黑" w:hAnsi="微软雅黑" w:cs="Calibri"/>
                <w:lang w:eastAsia="zh-CN"/>
              </w:rPr>
            </w:pPr>
          </w:p>
        </w:tc>
        <w:tc>
          <w:tcPr>
            <w:tcW w:w="3270" w:type="dxa"/>
          </w:tcPr>
          <w:p w14:paraId="0FC9D471" w14:textId="51D5961D" w:rsidR="00DB7602" w:rsidRPr="00E65965" w:rsidRDefault="00DB7602" w:rsidP="00E74CB2">
            <w:pPr>
              <w:pStyle w:val="TableTextLeft"/>
              <w:rPr>
                <w:rFonts w:ascii="微软雅黑" w:eastAsia="微软雅黑" w:hAnsi="微软雅黑" w:cs="Calibri"/>
                <w:lang w:eastAsia="zh-CN"/>
              </w:rPr>
            </w:pPr>
          </w:p>
        </w:tc>
        <w:tc>
          <w:tcPr>
            <w:tcW w:w="2600" w:type="dxa"/>
          </w:tcPr>
          <w:p w14:paraId="4CE79ECF" w14:textId="77777777" w:rsidR="00DB7602" w:rsidRPr="00E65965" w:rsidRDefault="00DB7602" w:rsidP="00E74CB2">
            <w:pPr>
              <w:pStyle w:val="TableTextLeft"/>
              <w:rPr>
                <w:rFonts w:ascii="微软雅黑" w:eastAsia="微软雅黑" w:hAnsi="微软雅黑" w:cs="Calibri"/>
                <w:lang w:eastAsia="zh-CN"/>
              </w:rPr>
            </w:pPr>
          </w:p>
        </w:tc>
        <w:tc>
          <w:tcPr>
            <w:tcW w:w="1500" w:type="dxa"/>
          </w:tcPr>
          <w:p w14:paraId="6CC44808" w14:textId="77777777" w:rsidR="00DB7602" w:rsidRPr="00E65965" w:rsidRDefault="00DB7602" w:rsidP="00E74CB2">
            <w:pPr>
              <w:pStyle w:val="TableTextLeft"/>
              <w:rPr>
                <w:rFonts w:ascii="微软雅黑" w:eastAsia="微软雅黑" w:hAnsi="微软雅黑" w:cs="Calibri"/>
                <w:lang w:eastAsia="zh-CN"/>
              </w:rPr>
            </w:pPr>
          </w:p>
        </w:tc>
      </w:tr>
      <w:tr w:rsidR="00DB7602" w:rsidRPr="00E65965" w14:paraId="61C79B23" w14:textId="77777777" w:rsidTr="00DF0502">
        <w:trPr>
          <w:trHeight w:val="240"/>
        </w:trPr>
        <w:tc>
          <w:tcPr>
            <w:tcW w:w="1730" w:type="dxa"/>
          </w:tcPr>
          <w:p w14:paraId="125DAF81" w14:textId="77777777" w:rsidR="00DB7602" w:rsidRPr="00E65965" w:rsidRDefault="00DB7602" w:rsidP="00E74CB2">
            <w:pPr>
              <w:pStyle w:val="TableTextLeft"/>
              <w:rPr>
                <w:rFonts w:ascii="微软雅黑" w:eastAsia="微软雅黑" w:hAnsi="微软雅黑" w:cs="Calibri"/>
                <w:lang w:eastAsia="zh-CN"/>
              </w:rPr>
            </w:pPr>
          </w:p>
        </w:tc>
        <w:tc>
          <w:tcPr>
            <w:tcW w:w="3270" w:type="dxa"/>
          </w:tcPr>
          <w:p w14:paraId="2F22ACA6" w14:textId="77777777" w:rsidR="00DB7602" w:rsidRPr="00E65965" w:rsidRDefault="00DB7602" w:rsidP="00E74CB2">
            <w:pPr>
              <w:pStyle w:val="TableTextLeft"/>
              <w:rPr>
                <w:rFonts w:ascii="微软雅黑" w:eastAsia="微软雅黑" w:hAnsi="微软雅黑" w:cs="Calibri"/>
                <w:lang w:eastAsia="zh-CN"/>
              </w:rPr>
            </w:pPr>
          </w:p>
        </w:tc>
        <w:tc>
          <w:tcPr>
            <w:tcW w:w="2600" w:type="dxa"/>
          </w:tcPr>
          <w:p w14:paraId="60462C67" w14:textId="77777777" w:rsidR="00DB7602" w:rsidRPr="00E65965" w:rsidRDefault="00DB7602" w:rsidP="00E74CB2">
            <w:pPr>
              <w:pStyle w:val="TableTextLeft"/>
              <w:rPr>
                <w:rFonts w:ascii="微软雅黑" w:eastAsia="微软雅黑" w:hAnsi="微软雅黑" w:cs="Calibri"/>
              </w:rPr>
            </w:pPr>
          </w:p>
        </w:tc>
        <w:tc>
          <w:tcPr>
            <w:tcW w:w="1500" w:type="dxa"/>
          </w:tcPr>
          <w:p w14:paraId="7F224BEC" w14:textId="77777777" w:rsidR="00DB7602" w:rsidRPr="00E65965" w:rsidRDefault="00DB7602" w:rsidP="00E74CB2">
            <w:pPr>
              <w:pStyle w:val="TableTextLeft"/>
              <w:rPr>
                <w:rFonts w:ascii="微软雅黑" w:eastAsia="微软雅黑" w:hAnsi="微软雅黑" w:cs="Calibri"/>
                <w:lang w:eastAsia="zh-CN"/>
              </w:rPr>
            </w:pPr>
          </w:p>
        </w:tc>
      </w:tr>
      <w:tr w:rsidR="00DB7602" w:rsidRPr="00E65965" w14:paraId="5295F0AD" w14:textId="77777777" w:rsidTr="00DF0502">
        <w:trPr>
          <w:trHeight w:val="273"/>
        </w:trPr>
        <w:tc>
          <w:tcPr>
            <w:tcW w:w="1730" w:type="dxa"/>
          </w:tcPr>
          <w:p w14:paraId="4197780A" w14:textId="77777777" w:rsidR="00DB7602" w:rsidRPr="00E65965" w:rsidRDefault="00DB7602" w:rsidP="00E74CB2">
            <w:pPr>
              <w:pStyle w:val="TableTextLeft"/>
              <w:rPr>
                <w:rFonts w:ascii="微软雅黑" w:eastAsia="微软雅黑" w:hAnsi="微软雅黑" w:cs="Calibri"/>
                <w:lang w:eastAsia="zh-CN"/>
              </w:rPr>
            </w:pPr>
          </w:p>
        </w:tc>
        <w:tc>
          <w:tcPr>
            <w:tcW w:w="3270" w:type="dxa"/>
          </w:tcPr>
          <w:p w14:paraId="6AE4E7CE" w14:textId="77777777" w:rsidR="00DB7602" w:rsidRPr="00E65965" w:rsidRDefault="00DB7602" w:rsidP="00E74CB2">
            <w:pPr>
              <w:pStyle w:val="TableTextLeft"/>
              <w:rPr>
                <w:rFonts w:ascii="微软雅黑" w:eastAsia="微软雅黑" w:hAnsi="微软雅黑" w:cs="Calibri"/>
              </w:rPr>
            </w:pPr>
          </w:p>
        </w:tc>
        <w:tc>
          <w:tcPr>
            <w:tcW w:w="2600" w:type="dxa"/>
          </w:tcPr>
          <w:p w14:paraId="6A9DB14F" w14:textId="77777777" w:rsidR="00DB7602" w:rsidRPr="00E65965" w:rsidRDefault="00DB7602" w:rsidP="00E74CB2">
            <w:pPr>
              <w:pStyle w:val="TableTextLeft"/>
              <w:rPr>
                <w:rFonts w:ascii="微软雅黑" w:eastAsia="微软雅黑" w:hAnsi="微软雅黑" w:cs="Calibri"/>
                <w:lang w:eastAsia="zh-CN"/>
              </w:rPr>
            </w:pPr>
          </w:p>
        </w:tc>
        <w:tc>
          <w:tcPr>
            <w:tcW w:w="1500" w:type="dxa"/>
          </w:tcPr>
          <w:p w14:paraId="3EA81E0F" w14:textId="77777777" w:rsidR="00DB7602" w:rsidRPr="00E65965" w:rsidRDefault="00DB7602" w:rsidP="00E74CB2">
            <w:pPr>
              <w:pStyle w:val="TableTextLeft"/>
              <w:rPr>
                <w:rFonts w:ascii="微软雅黑" w:eastAsia="微软雅黑" w:hAnsi="微软雅黑" w:cs="Calibri"/>
              </w:rPr>
            </w:pPr>
          </w:p>
        </w:tc>
      </w:tr>
    </w:tbl>
    <w:p w14:paraId="55A6F74C" w14:textId="77777777" w:rsidR="00DB7602" w:rsidRPr="00E65965" w:rsidRDefault="00DB7602" w:rsidP="00DB7602">
      <w:pPr>
        <w:pStyle w:val="Heading1"/>
        <w:numPr>
          <w:ilvl w:val="0"/>
          <w:numId w:val="0"/>
        </w:numPr>
        <w:jc w:val="both"/>
        <w:rPr>
          <w:rFonts w:ascii="微软雅黑" w:eastAsia="微软雅黑" w:hAnsi="微软雅黑" w:cs="Calibri"/>
          <w:kern w:val="28"/>
        </w:rPr>
      </w:pPr>
      <w:r w:rsidRPr="00E65965">
        <w:rPr>
          <w:rFonts w:ascii="微软雅黑" w:eastAsia="微软雅黑" w:hAnsi="微软雅黑" w:cs="Calibri"/>
          <w:kern w:val="28"/>
        </w:rPr>
        <w:br w:type="page"/>
      </w:r>
      <w:bookmarkStart w:id="70" w:name="_Toc111473560"/>
      <w:r w:rsidRPr="00E65965">
        <w:rPr>
          <w:rFonts w:ascii="微软雅黑" w:eastAsia="微软雅黑" w:hAnsi="微软雅黑" w:cs="Calibri"/>
          <w:kern w:val="28"/>
        </w:rPr>
        <w:lastRenderedPageBreak/>
        <w:t>Distribution List</w:t>
      </w:r>
      <w:bookmarkEnd w:id="7"/>
      <w:bookmarkEnd w:id="70"/>
    </w:p>
    <w:p w14:paraId="0169F083" w14:textId="77777777" w:rsidR="00DB7602" w:rsidRPr="00E65965" w:rsidRDefault="00DB7602" w:rsidP="00DB7602">
      <w:pPr>
        <w:jc w:val="both"/>
        <w:rPr>
          <w:rFonts w:ascii="微软雅黑" w:eastAsia="微软雅黑" w:hAnsi="微软雅黑" w:cs="Calibri"/>
          <w:color w:val="000000"/>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00"/>
        <w:gridCol w:w="6100"/>
      </w:tblGrid>
      <w:tr w:rsidR="00DB7602" w:rsidRPr="00E65965" w14:paraId="7488C3D0" w14:textId="77777777" w:rsidTr="00E74CB2">
        <w:tc>
          <w:tcPr>
            <w:tcW w:w="2600" w:type="dxa"/>
            <w:tcBorders>
              <w:top w:val="single" w:sz="4" w:space="0" w:color="auto"/>
              <w:left w:val="single" w:sz="4" w:space="0" w:color="auto"/>
              <w:bottom w:val="single" w:sz="4" w:space="0" w:color="auto"/>
              <w:right w:val="single" w:sz="4" w:space="0" w:color="auto"/>
            </w:tcBorders>
            <w:shd w:val="pct12" w:color="auto" w:fill="FFFFFF"/>
          </w:tcPr>
          <w:p w14:paraId="583C7328" w14:textId="77777777" w:rsidR="00DB7602" w:rsidRPr="00E65965" w:rsidRDefault="00DB7602" w:rsidP="00E74CB2">
            <w:pPr>
              <w:keepNext/>
              <w:autoSpaceDE w:val="0"/>
              <w:autoSpaceDN w:val="0"/>
              <w:adjustRightInd w:val="0"/>
              <w:spacing w:before="60" w:after="60"/>
              <w:rPr>
                <w:rFonts w:ascii="微软雅黑" w:eastAsia="微软雅黑" w:hAnsi="微软雅黑" w:cs="Calibri"/>
                <w:b/>
                <w:bCs/>
                <w:lang w:eastAsia="zh-CN"/>
              </w:rPr>
            </w:pPr>
            <w:r w:rsidRPr="00E65965">
              <w:rPr>
                <w:rFonts w:ascii="微软雅黑" w:eastAsia="微软雅黑" w:hAnsi="微软雅黑" w:cs="Calibri"/>
                <w:b/>
                <w:bCs/>
                <w:lang w:eastAsia="zh-CN"/>
              </w:rPr>
              <w:t>Company / Department</w:t>
            </w:r>
          </w:p>
        </w:tc>
        <w:tc>
          <w:tcPr>
            <w:tcW w:w="6100" w:type="dxa"/>
            <w:tcBorders>
              <w:top w:val="single" w:sz="4" w:space="0" w:color="auto"/>
              <w:left w:val="single" w:sz="4" w:space="0" w:color="auto"/>
              <w:bottom w:val="single" w:sz="4" w:space="0" w:color="auto"/>
              <w:right w:val="single" w:sz="4" w:space="0" w:color="auto"/>
            </w:tcBorders>
            <w:shd w:val="pct12" w:color="auto" w:fill="FFFFFF"/>
          </w:tcPr>
          <w:p w14:paraId="221AADC3" w14:textId="77777777" w:rsidR="00DB7602" w:rsidRPr="00E65965" w:rsidRDefault="00DB7602" w:rsidP="00E74CB2">
            <w:pPr>
              <w:keepNext/>
              <w:autoSpaceDE w:val="0"/>
              <w:autoSpaceDN w:val="0"/>
              <w:adjustRightInd w:val="0"/>
              <w:spacing w:before="60" w:after="60"/>
              <w:rPr>
                <w:rFonts w:ascii="微软雅黑" w:eastAsia="微软雅黑" w:hAnsi="微软雅黑" w:cs="Calibri"/>
                <w:b/>
                <w:bCs/>
                <w:lang w:eastAsia="zh-CN"/>
              </w:rPr>
            </w:pPr>
            <w:r w:rsidRPr="00E65965">
              <w:rPr>
                <w:rFonts w:ascii="微软雅黑" w:eastAsia="微软雅黑" w:hAnsi="微软雅黑" w:cs="Calibri"/>
                <w:b/>
                <w:bCs/>
                <w:lang w:eastAsia="zh-CN"/>
              </w:rPr>
              <w:t>Person / Group</w:t>
            </w:r>
          </w:p>
        </w:tc>
      </w:tr>
      <w:tr w:rsidR="00DB7602" w:rsidRPr="00E65965" w14:paraId="22D2D9DF" w14:textId="77777777" w:rsidTr="00E74CB2">
        <w:tc>
          <w:tcPr>
            <w:tcW w:w="2600" w:type="dxa"/>
            <w:tcBorders>
              <w:top w:val="single" w:sz="4" w:space="0" w:color="auto"/>
              <w:left w:val="single" w:sz="4" w:space="0" w:color="auto"/>
              <w:bottom w:val="single" w:sz="4" w:space="0" w:color="auto"/>
              <w:right w:val="single" w:sz="4" w:space="0" w:color="auto"/>
            </w:tcBorders>
          </w:tcPr>
          <w:p w14:paraId="3DCD08AF" w14:textId="6A4288E8" w:rsidR="00DB7602" w:rsidRPr="00E65965" w:rsidRDefault="00DF0502" w:rsidP="00E74CB2">
            <w:pPr>
              <w:pStyle w:val="InfoBrown"/>
              <w:ind w:left="0"/>
              <w:rPr>
                <w:rFonts w:ascii="微软雅黑" w:eastAsia="微软雅黑" w:hAnsi="微软雅黑" w:cs="Calibri"/>
                <w:i w:val="0"/>
                <w:iCs/>
                <w:color w:val="000000"/>
              </w:rPr>
            </w:pPr>
            <w:r w:rsidRPr="00E65965">
              <w:rPr>
                <w:rFonts w:ascii="微软雅黑" w:eastAsia="微软雅黑" w:hAnsi="微软雅黑" w:cs="Calibri"/>
                <w:i w:val="0"/>
                <w:iCs/>
                <w:color w:val="000000"/>
              </w:rPr>
              <w:t>Agency</w:t>
            </w:r>
          </w:p>
        </w:tc>
        <w:tc>
          <w:tcPr>
            <w:tcW w:w="6100" w:type="dxa"/>
            <w:tcBorders>
              <w:top w:val="single" w:sz="4" w:space="0" w:color="auto"/>
              <w:left w:val="single" w:sz="4" w:space="0" w:color="auto"/>
              <w:bottom w:val="single" w:sz="4" w:space="0" w:color="auto"/>
              <w:right w:val="single" w:sz="4" w:space="0" w:color="auto"/>
            </w:tcBorders>
          </w:tcPr>
          <w:p w14:paraId="7DD300CE" w14:textId="158B1688" w:rsidR="00DB7602" w:rsidRPr="00E65965" w:rsidRDefault="00DF0502" w:rsidP="00E74CB2">
            <w:pPr>
              <w:pStyle w:val="InfoBrown"/>
              <w:ind w:left="0"/>
              <w:rPr>
                <w:rFonts w:ascii="微软雅黑" w:eastAsia="微软雅黑" w:hAnsi="微软雅黑" w:cs="Calibri"/>
                <w:i w:val="0"/>
                <w:iCs/>
                <w:color w:val="000000"/>
              </w:rPr>
            </w:pPr>
            <w:r w:rsidRPr="00E65965">
              <w:rPr>
                <w:rFonts w:ascii="微软雅黑" w:eastAsia="微软雅黑" w:hAnsi="微软雅黑" w:cs="Calibri"/>
                <w:i w:val="0"/>
                <w:iCs/>
                <w:color w:val="000000"/>
              </w:rPr>
              <w:t>Digital Support</w:t>
            </w:r>
          </w:p>
        </w:tc>
      </w:tr>
      <w:tr w:rsidR="00DB7602" w:rsidRPr="00E65965" w14:paraId="08C49C97" w14:textId="77777777" w:rsidTr="00E74CB2">
        <w:tc>
          <w:tcPr>
            <w:tcW w:w="2600" w:type="dxa"/>
            <w:tcBorders>
              <w:top w:val="single" w:sz="4" w:space="0" w:color="auto"/>
              <w:left w:val="single" w:sz="4" w:space="0" w:color="auto"/>
              <w:bottom w:val="single" w:sz="4" w:space="0" w:color="auto"/>
              <w:right w:val="single" w:sz="4" w:space="0" w:color="auto"/>
            </w:tcBorders>
          </w:tcPr>
          <w:p w14:paraId="0DFCFD62" w14:textId="77777777" w:rsidR="00DB7602" w:rsidRPr="00E65965" w:rsidRDefault="00DB7602" w:rsidP="00E74CB2">
            <w:pPr>
              <w:pStyle w:val="InfoBrown"/>
              <w:ind w:left="0"/>
              <w:rPr>
                <w:rFonts w:ascii="微软雅黑" w:eastAsia="微软雅黑" w:hAnsi="微软雅黑" w:cs="Calibri"/>
                <w:i w:val="0"/>
                <w:iCs/>
                <w:color w:val="000000"/>
              </w:rPr>
            </w:pPr>
          </w:p>
        </w:tc>
        <w:tc>
          <w:tcPr>
            <w:tcW w:w="6100" w:type="dxa"/>
            <w:tcBorders>
              <w:top w:val="single" w:sz="4" w:space="0" w:color="auto"/>
              <w:left w:val="single" w:sz="4" w:space="0" w:color="auto"/>
              <w:bottom w:val="single" w:sz="4" w:space="0" w:color="auto"/>
              <w:right w:val="single" w:sz="4" w:space="0" w:color="auto"/>
            </w:tcBorders>
          </w:tcPr>
          <w:p w14:paraId="3D914303" w14:textId="77777777" w:rsidR="00DB7602" w:rsidRPr="00E65965" w:rsidRDefault="00DB7602" w:rsidP="00E74CB2">
            <w:pPr>
              <w:pStyle w:val="InfoBrown"/>
              <w:ind w:left="0"/>
              <w:rPr>
                <w:rFonts w:ascii="微软雅黑" w:eastAsia="微软雅黑" w:hAnsi="微软雅黑" w:cs="Calibri"/>
                <w:i w:val="0"/>
                <w:iCs/>
                <w:color w:val="000000"/>
              </w:rPr>
            </w:pPr>
          </w:p>
        </w:tc>
      </w:tr>
      <w:tr w:rsidR="00DB7602" w:rsidRPr="00E65965" w14:paraId="2409AB74" w14:textId="77777777" w:rsidTr="00E74CB2">
        <w:tc>
          <w:tcPr>
            <w:tcW w:w="2600" w:type="dxa"/>
            <w:tcBorders>
              <w:top w:val="single" w:sz="4" w:space="0" w:color="auto"/>
              <w:left w:val="single" w:sz="4" w:space="0" w:color="auto"/>
              <w:bottom w:val="single" w:sz="4" w:space="0" w:color="auto"/>
              <w:right w:val="single" w:sz="4" w:space="0" w:color="auto"/>
            </w:tcBorders>
          </w:tcPr>
          <w:p w14:paraId="79B7FFCE" w14:textId="77777777" w:rsidR="00DB7602" w:rsidRPr="00E65965" w:rsidRDefault="00DB7602" w:rsidP="00E74CB2">
            <w:pPr>
              <w:pStyle w:val="InfoBrown"/>
              <w:ind w:left="0"/>
              <w:rPr>
                <w:rFonts w:ascii="微软雅黑" w:eastAsia="微软雅黑" w:hAnsi="微软雅黑" w:cs="Calibri"/>
                <w:i w:val="0"/>
                <w:iCs/>
                <w:color w:val="000000"/>
              </w:rPr>
            </w:pPr>
          </w:p>
        </w:tc>
        <w:tc>
          <w:tcPr>
            <w:tcW w:w="6100" w:type="dxa"/>
            <w:tcBorders>
              <w:top w:val="single" w:sz="4" w:space="0" w:color="auto"/>
              <w:left w:val="single" w:sz="4" w:space="0" w:color="auto"/>
              <w:bottom w:val="single" w:sz="4" w:space="0" w:color="auto"/>
              <w:right w:val="single" w:sz="4" w:space="0" w:color="auto"/>
            </w:tcBorders>
          </w:tcPr>
          <w:p w14:paraId="22DD6F75" w14:textId="77777777" w:rsidR="00DB7602" w:rsidRPr="00E65965" w:rsidRDefault="00DB7602" w:rsidP="00E74CB2">
            <w:pPr>
              <w:pStyle w:val="InfoBrown"/>
              <w:ind w:left="0"/>
              <w:rPr>
                <w:rFonts w:ascii="微软雅黑" w:eastAsia="微软雅黑" w:hAnsi="微软雅黑" w:cs="Calibri"/>
                <w:i w:val="0"/>
                <w:iCs/>
                <w:color w:val="000000"/>
              </w:rPr>
            </w:pPr>
          </w:p>
        </w:tc>
      </w:tr>
    </w:tbl>
    <w:p w14:paraId="220353B7" w14:textId="77777777" w:rsidR="00DB7602" w:rsidRPr="00E65965" w:rsidRDefault="00DB7602" w:rsidP="00DB7602">
      <w:pPr>
        <w:jc w:val="both"/>
        <w:rPr>
          <w:rFonts w:ascii="微软雅黑" w:eastAsia="微软雅黑" w:hAnsi="微软雅黑" w:cs="Calibri"/>
          <w:color w:val="000000"/>
        </w:rPr>
      </w:pPr>
    </w:p>
    <w:p w14:paraId="74AF4D66" w14:textId="77777777" w:rsidR="00DB7602" w:rsidRPr="00E65965" w:rsidRDefault="00DB7602" w:rsidP="00DB7602">
      <w:pPr>
        <w:pStyle w:val="TOC1"/>
        <w:rPr>
          <w:rFonts w:ascii="微软雅黑" w:eastAsia="微软雅黑" w:hAnsi="微软雅黑" w:cs="Calibri"/>
          <w:b/>
          <w:snapToGrid w:val="0"/>
          <w:sz w:val="24"/>
          <w:lang w:eastAsia="zh-CN"/>
        </w:rPr>
      </w:pPr>
      <w:r w:rsidRPr="00E65965">
        <w:rPr>
          <w:rFonts w:ascii="微软雅黑" w:eastAsia="微软雅黑" w:hAnsi="微软雅黑" w:cs="Calibri"/>
          <w:b/>
          <w:snapToGrid w:val="0"/>
          <w:sz w:val="24"/>
        </w:rPr>
        <w:br w:type="page"/>
      </w:r>
      <w:r w:rsidRPr="00E65965">
        <w:rPr>
          <w:rFonts w:ascii="微软雅黑" w:eastAsia="微软雅黑" w:hAnsi="微软雅黑" w:cs="Calibri"/>
          <w:b/>
          <w:snapToGrid w:val="0"/>
          <w:sz w:val="24"/>
        </w:rPr>
        <w:lastRenderedPageBreak/>
        <w:t>Table of Contents</w:t>
      </w:r>
      <w:bookmarkEnd w:id="8"/>
    </w:p>
    <w:p w14:paraId="142511B3" w14:textId="14917037" w:rsidR="00675FF7" w:rsidRDefault="00DB7602">
      <w:pPr>
        <w:pStyle w:val="TOC1"/>
        <w:rPr>
          <w:rFonts w:asciiTheme="minorHAnsi" w:eastAsiaTheme="minorEastAsia" w:hAnsiTheme="minorHAnsi" w:cstheme="minorBidi"/>
          <w:noProof/>
          <w:kern w:val="2"/>
          <w:sz w:val="21"/>
          <w:szCs w:val="22"/>
          <w:lang w:eastAsia="zh-CN"/>
        </w:rPr>
      </w:pPr>
      <w:r w:rsidRPr="00E65965">
        <w:rPr>
          <w:rFonts w:ascii="微软雅黑" w:eastAsia="微软雅黑" w:hAnsi="微软雅黑" w:cs="Calibri"/>
          <w:lang w:eastAsia="zh-CN"/>
        </w:rPr>
        <w:fldChar w:fldCharType="begin"/>
      </w:r>
      <w:r w:rsidRPr="00E65965">
        <w:rPr>
          <w:rFonts w:ascii="微软雅黑" w:eastAsia="微软雅黑" w:hAnsi="微软雅黑" w:cs="Calibri"/>
          <w:lang w:eastAsia="zh-CN"/>
        </w:rPr>
        <w:instrText xml:space="preserve"> TOC \o "1-3" \h \z </w:instrText>
      </w:r>
      <w:r w:rsidRPr="00E65965">
        <w:rPr>
          <w:rFonts w:ascii="微软雅黑" w:eastAsia="微软雅黑" w:hAnsi="微软雅黑" w:cs="Calibri"/>
          <w:lang w:eastAsia="zh-CN"/>
        </w:rPr>
        <w:fldChar w:fldCharType="separate"/>
      </w:r>
      <w:hyperlink w:anchor="_Toc111473558" w:history="1">
        <w:r w:rsidR="00675FF7" w:rsidRPr="009F38BE">
          <w:rPr>
            <w:rStyle w:val="Hyperlink"/>
            <w:rFonts w:ascii="微软雅黑" w:eastAsia="微软雅黑" w:hAnsi="微软雅黑" w:cs="Calibri"/>
            <w:noProof/>
            <w:kern w:val="28"/>
          </w:rPr>
          <w:t>Revision Summary</w:t>
        </w:r>
        <w:r w:rsidR="00675FF7">
          <w:rPr>
            <w:noProof/>
            <w:webHidden/>
          </w:rPr>
          <w:tab/>
        </w:r>
        <w:r w:rsidR="00675FF7">
          <w:rPr>
            <w:noProof/>
            <w:webHidden/>
          </w:rPr>
          <w:fldChar w:fldCharType="begin"/>
        </w:r>
        <w:r w:rsidR="00675FF7">
          <w:rPr>
            <w:noProof/>
            <w:webHidden/>
          </w:rPr>
          <w:instrText xml:space="preserve"> PAGEREF _Toc111473558 \h </w:instrText>
        </w:r>
        <w:r w:rsidR="00675FF7">
          <w:rPr>
            <w:noProof/>
            <w:webHidden/>
          </w:rPr>
        </w:r>
        <w:r w:rsidR="00675FF7">
          <w:rPr>
            <w:noProof/>
            <w:webHidden/>
          </w:rPr>
          <w:fldChar w:fldCharType="separate"/>
        </w:r>
        <w:r w:rsidR="00675FF7">
          <w:rPr>
            <w:noProof/>
            <w:webHidden/>
          </w:rPr>
          <w:t>2</w:t>
        </w:r>
        <w:r w:rsidR="00675FF7">
          <w:rPr>
            <w:noProof/>
            <w:webHidden/>
          </w:rPr>
          <w:fldChar w:fldCharType="end"/>
        </w:r>
      </w:hyperlink>
    </w:p>
    <w:p w14:paraId="6D24AC3C" w14:textId="73D5B416" w:rsidR="00675FF7" w:rsidRDefault="003A6741">
      <w:pPr>
        <w:pStyle w:val="TOC1"/>
        <w:rPr>
          <w:rFonts w:asciiTheme="minorHAnsi" w:eastAsiaTheme="minorEastAsia" w:hAnsiTheme="minorHAnsi" w:cstheme="minorBidi"/>
          <w:noProof/>
          <w:kern w:val="2"/>
          <w:sz w:val="21"/>
          <w:szCs w:val="22"/>
          <w:lang w:eastAsia="zh-CN"/>
        </w:rPr>
      </w:pPr>
      <w:hyperlink w:anchor="_Toc111473559" w:history="1">
        <w:r w:rsidR="00675FF7" w:rsidRPr="009F38BE">
          <w:rPr>
            <w:rStyle w:val="Hyperlink"/>
            <w:rFonts w:ascii="微软雅黑" w:eastAsia="微软雅黑" w:hAnsi="微软雅黑" w:cs="Calibri"/>
            <w:noProof/>
            <w:kern w:val="28"/>
          </w:rPr>
          <w:t>Approval / Signoff</w:t>
        </w:r>
        <w:r w:rsidR="00675FF7">
          <w:rPr>
            <w:noProof/>
            <w:webHidden/>
          </w:rPr>
          <w:tab/>
        </w:r>
        <w:r w:rsidR="00675FF7">
          <w:rPr>
            <w:noProof/>
            <w:webHidden/>
          </w:rPr>
          <w:fldChar w:fldCharType="begin"/>
        </w:r>
        <w:r w:rsidR="00675FF7">
          <w:rPr>
            <w:noProof/>
            <w:webHidden/>
          </w:rPr>
          <w:instrText xml:space="preserve"> PAGEREF _Toc111473559 \h </w:instrText>
        </w:r>
        <w:r w:rsidR="00675FF7">
          <w:rPr>
            <w:noProof/>
            <w:webHidden/>
          </w:rPr>
        </w:r>
        <w:r w:rsidR="00675FF7">
          <w:rPr>
            <w:noProof/>
            <w:webHidden/>
          </w:rPr>
          <w:fldChar w:fldCharType="separate"/>
        </w:r>
        <w:r w:rsidR="00675FF7">
          <w:rPr>
            <w:noProof/>
            <w:webHidden/>
          </w:rPr>
          <w:t>8</w:t>
        </w:r>
        <w:r w:rsidR="00675FF7">
          <w:rPr>
            <w:noProof/>
            <w:webHidden/>
          </w:rPr>
          <w:fldChar w:fldCharType="end"/>
        </w:r>
      </w:hyperlink>
    </w:p>
    <w:p w14:paraId="32F05A15" w14:textId="197472BF" w:rsidR="00675FF7" w:rsidRDefault="003A6741">
      <w:pPr>
        <w:pStyle w:val="TOC1"/>
        <w:rPr>
          <w:rFonts w:asciiTheme="minorHAnsi" w:eastAsiaTheme="minorEastAsia" w:hAnsiTheme="minorHAnsi" w:cstheme="minorBidi"/>
          <w:noProof/>
          <w:kern w:val="2"/>
          <w:sz w:val="21"/>
          <w:szCs w:val="22"/>
          <w:lang w:eastAsia="zh-CN"/>
        </w:rPr>
      </w:pPr>
      <w:hyperlink w:anchor="_Toc111473560" w:history="1">
        <w:r w:rsidR="00675FF7" w:rsidRPr="009F38BE">
          <w:rPr>
            <w:rStyle w:val="Hyperlink"/>
            <w:rFonts w:ascii="微软雅黑" w:eastAsia="微软雅黑" w:hAnsi="微软雅黑" w:cs="Calibri"/>
            <w:noProof/>
            <w:kern w:val="28"/>
          </w:rPr>
          <w:t>Distribution List</w:t>
        </w:r>
        <w:r w:rsidR="00675FF7">
          <w:rPr>
            <w:noProof/>
            <w:webHidden/>
          </w:rPr>
          <w:tab/>
        </w:r>
        <w:r w:rsidR="00675FF7">
          <w:rPr>
            <w:noProof/>
            <w:webHidden/>
          </w:rPr>
          <w:fldChar w:fldCharType="begin"/>
        </w:r>
        <w:r w:rsidR="00675FF7">
          <w:rPr>
            <w:noProof/>
            <w:webHidden/>
          </w:rPr>
          <w:instrText xml:space="preserve"> PAGEREF _Toc111473560 \h </w:instrText>
        </w:r>
        <w:r w:rsidR="00675FF7">
          <w:rPr>
            <w:noProof/>
            <w:webHidden/>
          </w:rPr>
        </w:r>
        <w:r w:rsidR="00675FF7">
          <w:rPr>
            <w:noProof/>
            <w:webHidden/>
          </w:rPr>
          <w:fldChar w:fldCharType="separate"/>
        </w:r>
        <w:r w:rsidR="00675FF7">
          <w:rPr>
            <w:noProof/>
            <w:webHidden/>
          </w:rPr>
          <w:t>9</w:t>
        </w:r>
        <w:r w:rsidR="00675FF7">
          <w:rPr>
            <w:noProof/>
            <w:webHidden/>
          </w:rPr>
          <w:fldChar w:fldCharType="end"/>
        </w:r>
      </w:hyperlink>
    </w:p>
    <w:p w14:paraId="49BC9AD7" w14:textId="3D543508"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1" w:history="1">
        <w:r w:rsidR="00675FF7" w:rsidRPr="009F38BE">
          <w:rPr>
            <w:rStyle w:val="Hyperlink"/>
            <w:rFonts w:ascii="微软雅黑" w:eastAsia="微软雅黑" w:hAnsi="微软雅黑" w:cs="Calibri"/>
            <w:noProof/>
          </w:rPr>
          <w:t>1</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Objective</w:t>
        </w:r>
        <w:r w:rsidR="00675FF7">
          <w:rPr>
            <w:noProof/>
            <w:webHidden/>
          </w:rPr>
          <w:tab/>
        </w:r>
        <w:r w:rsidR="00675FF7">
          <w:rPr>
            <w:noProof/>
            <w:webHidden/>
          </w:rPr>
          <w:fldChar w:fldCharType="begin"/>
        </w:r>
        <w:r w:rsidR="00675FF7">
          <w:rPr>
            <w:noProof/>
            <w:webHidden/>
          </w:rPr>
          <w:instrText xml:space="preserve"> PAGEREF _Toc111473561 \h </w:instrText>
        </w:r>
        <w:r w:rsidR="00675FF7">
          <w:rPr>
            <w:noProof/>
            <w:webHidden/>
          </w:rPr>
        </w:r>
        <w:r w:rsidR="00675FF7">
          <w:rPr>
            <w:noProof/>
            <w:webHidden/>
          </w:rPr>
          <w:fldChar w:fldCharType="separate"/>
        </w:r>
        <w:r w:rsidR="00675FF7">
          <w:rPr>
            <w:noProof/>
            <w:webHidden/>
          </w:rPr>
          <w:t>13</w:t>
        </w:r>
        <w:r w:rsidR="00675FF7">
          <w:rPr>
            <w:noProof/>
            <w:webHidden/>
          </w:rPr>
          <w:fldChar w:fldCharType="end"/>
        </w:r>
      </w:hyperlink>
    </w:p>
    <w:p w14:paraId="638D0152" w14:textId="07547443"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2" w:history="1">
        <w:r w:rsidR="00675FF7" w:rsidRPr="009F38BE">
          <w:rPr>
            <w:rStyle w:val="Hyperlink"/>
            <w:rFonts w:ascii="微软雅黑" w:eastAsia="微软雅黑" w:hAnsi="微软雅黑" w:cs="Calibri"/>
            <w:noProof/>
          </w:rPr>
          <w:t>2</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Scope</w:t>
        </w:r>
        <w:r w:rsidR="00675FF7">
          <w:rPr>
            <w:noProof/>
            <w:webHidden/>
          </w:rPr>
          <w:tab/>
        </w:r>
        <w:r w:rsidR="00675FF7">
          <w:rPr>
            <w:noProof/>
            <w:webHidden/>
          </w:rPr>
          <w:fldChar w:fldCharType="begin"/>
        </w:r>
        <w:r w:rsidR="00675FF7">
          <w:rPr>
            <w:noProof/>
            <w:webHidden/>
          </w:rPr>
          <w:instrText xml:space="preserve"> PAGEREF _Toc111473562 \h </w:instrText>
        </w:r>
        <w:r w:rsidR="00675FF7">
          <w:rPr>
            <w:noProof/>
            <w:webHidden/>
          </w:rPr>
        </w:r>
        <w:r w:rsidR="00675FF7">
          <w:rPr>
            <w:noProof/>
            <w:webHidden/>
          </w:rPr>
          <w:fldChar w:fldCharType="separate"/>
        </w:r>
        <w:r w:rsidR="00675FF7">
          <w:rPr>
            <w:noProof/>
            <w:webHidden/>
          </w:rPr>
          <w:t>13</w:t>
        </w:r>
        <w:r w:rsidR="00675FF7">
          <w:rPr>
            <w:noProof/>
            <w:webHidden/>
          </w:rPr>
          <w:fldChar w:fldCharType="end"/>
        </w:r>
      </w:hyperlink>
    </w:p>
    <w:p w14:paraId="3378911D" w14:textId="19618D02"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3" w:history="1">
        <w:r w:rsidR="00675FF7" w:rsidRPr="009F38BE">
          <w:rPr>
            <w:rStyle w:val="Hyperlink"/>
            <w:rFonts w:ascii="微软雅黑" w:eastAsia="微软雅黑" w:hAnsi="微软雅黑" w:cs="Calibri"/>
            <w:noProof/>
          </w:rPr>
          <w:t>3</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Current processing</w:t>
        </w:r>
        <w:r w:rsidR="00675FF7">
          <w:rPr>
            <w:noProof/>
            <w:webHidden/>
          </w:rPr>
          <w:tab/>
        </w:r>
        <w:r w:rsidR="00675FF7">
          <w:rPr>
            <w:noProof/>
            <w:webHidden/>
          </w:rPr>
          <w:fldChar w:fldCharType="begin"/>
        </w:r>
        <w:r w:rsidR="00675FF7">
          <w:rPr>
            <w:noProof/>
            <w:webHidden/>
          </w:rPr>
          <w:instrText xml:space="preserve"> PAGEREF _Toc111473563 \h </w:instrText>
        </w:r>
        <w:r w:rsidR="00675FF7">
          <w:rPr>
            <w:noProof/>
            <w:webHidden/>
          </w:rPr>
        </w:r>
        <w:r w:rsidR="00675FF7">
          <w:rPr>
            <w:noProof/>
            <w:webHidden/>
          </w:rPr>
          <w:fldChar w:fldCharType="separate"/>
        </w:r>
        <w:r w:rsidR="00675FF7">
          <w:rPr>
            <w:noProof/>
            <w:webHidden/>
          </w:rPr>
          <w:t>13</w:t>
        </w:r>
        <w:r w:rsidR="00675FF7">
          <w:rPr>
            <w:noProof/>
            <w:webHidden/>
          </w:rPr>
          <w:fldChar w:fldCharType="end"/>
        </w:r>
      </w:hyperlink>
    </w:p>
    <w:p w14:paraId="3363D5B6" w14:textId="78F5FF17"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4" w:history="1">
        <w:r w:rsidR="00675FF7" w:rsidRPr="009F38BE">
          <w:rPr>
            <w:rStyle w:val="Hyperlink"/>
            <w:rFonts w:ascii="微软雅黑" w:eastAsia="微软雅黑" w:hAnsi="微软雅黑" w:cs="Calibri"/>
            <w:noProof/>
          </w:rPr>
          <w:t>4</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Business Flow Diagram</w:t>
        </w:r>
        <w:r w:rsidR="00675FF7">
          <w:rPr>
            <w:noProof/>
            <w:webHidden/>
          </w:rPr>
          <w:tab/>
        </w:r>
        <w:r w:rsidR="00675FF7">
          <w:rPr>
            <w:noProof/>
            <w:webHidden/>
          </w:rPr>
          <w:fldChar w:fldCharType="begin"/>
        </w:r>
        <w:r w:rsidR="00675FF7">
          <w:rPr>
            <w:noProof/>
            <w:webHidden/>
          </w:rPr>
          <w:instrText xml:space="preserve"> PAGEREF _Toc111473564 \h </w:instrText>
        </w:r>
        <w:r w:rsidR="00675FF7">
          <w:rPr>
            <w:noProof/>
            <w:webHidden/>
          </w:rPr>
        </w:r>
        <w:r w:rsidR="00675FF7">
          <w:rPr>
            <w:noProof/>
            <w:webHidden/>
          </w:rPr>
          <w:fldChar w:fldCharType="separate"/>
        </w:r>
        <w:r w:rsidR="00675FF7">
          <w:rPr>
            <w:noProof/>
            <w:webHidden/>
          </w:rPr>
          <w:t>13</w:t>
        </w:r>
        <w:r w:rsidR="00675FF7">
          <w:rPr>
            <w:noProof/>
            <w:webHidden/>
          </w:rPr>
          <w:fldChar w:fldCharType="end"/>
        </w:r>
      </w:hyperlink>
    </w:p>
    <w:p w14:paraId="180A683C" w14:textId="43B5DE4F"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5" w:history="1">
        <w:r w:rsidR="00675FF7" w:rsidRPr="009F38BE">
          <w:rPr>
            <w:rStyle w:val="Hyperlink"/>
            <w:rFonts w:ascii="微软雅黑" w:eastAsia="微软雅黑" w:hAnsi="微软雅黑" w:cs="Calibri"/>
            <w:noProof/>
          </w:rPr>
          <w:t>5</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Assumptions, dependencies and constraints</w:t>
        </w:r>
        <w:r w:rsidR="00675FF7">
          <w:rPr>
            <w:noProof/>
            <w:webHidden/>
          </w:rPr>
          <w:tab/>
        </w:r>
        <w:r w:rsidR="00675FF7">
          <w:rPr>
            <w:noProof/>
            <w:webHidden/>
          </w:rPr>
          <w:fldChar w:fldCharType="begin"/>
        </w:r>
        <w:r w:rsidR="00675FF7">
          <w:rPr>
            <w:noProof/>
            <w:webHidden/>
          </w:rPr>
          <w:instrText xml:space="preserve"> PAGEREF _Toc111473565 \h </w:instrText>
        </w:r>
        <w:r w:rsidR="00675FF7">
          <w:rPr>
            <w:noProof/>
            <w:webHidden/>
          </w:rPr>
        </w:r>
        <w:r w:rsidR="00675FF7">
          <w:rPr>
            <w:noProof/>
            <w:webHidden/>
          </w:rPr>
          <w:fldChar w:fldCharType="separate"/>
        </w:r>
        <w:r w:rsidR="00675FF7">
          <w:rPr>
            <w:noProof/>
            <w:webHidden/>
          </w:rPr>
          <w:t>14</w:t>
        </w:r>
        <w:r w:rsidR="00675FF7">
          <w:rPr>
            <w:noProof/>
            <w:webHidden/>
          </w:rPr>
          <w:fldChar w:fldCharType="end"/>
        </w:r>
      </w:hyperlink>
    </w:p>
    <w:p w14:paraId="624D735A" w14:textId="4DF463EC"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6" w:history="1">
        <w:r w:rsidR="00675FF7" w:rsidRPr="009F38BE">
          <w:rPr>
            <w:rStyle w:val="Hyperlink"/>
            <w:rFonts w:ascii="微软雅黑" w:eastAsia="微软雅黑" w:hAnsi="微软雅黑" w:cs="Calibri"/>
            <w:noProof/>
          </w:rPr>
          <w:t>6</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Requirement trace index</w:t>
        </w:r>
        <w:r w:rsidR="00675FF7">
          <w:rPr>
            <w:noProof/>
            <w:webHidden/>
          </w:rPr>
          <w:tab/>
        </w:r>
        <w:r w:rsidR="00675FF7">
          <w:rPr>
            <w:noProof/>
            <w:webHidden/>
          </w:rPr>
          <w:fldChar w:fldCharType="begin"/>
        </w:r>
        <w:r w:rsidR="00675FF7">
          <w:rPr>
            <w:noProof/>
            <w:webHidden/>
          </w:rPr>
          <w:instrText xml:space="preserve"> PAGEREF _Toc111473566 \h </w:instrText>
        </w:r>
        <w:r w:rsidR="00675FF7">
          <w:rPr>
            <w:noProof/>
            <w:webHidden/>
          </w:rPr>
        </w:r>
        <w:r w:rsidR="00675FF7">
          <w:rPr>
            <w:noProof/>
            <w:webHidden/>
          </w:rPr>
          <w:fldChar w:fldCharType="separate"/>
        </w:r>
        <w:r w:rsidR="00675FF7">
          <w:rPr>
            <w:noProof/>
            <w:webHidden/>
          </w:rPr>
          <w:t>14</w:t>
        </w:r>
        <w:r w:rsidR="00675FF7">
          <w:rPr>
            <w:noProof/>
            <w:webHidden/>
          </w:rPr>
          <w:fldChar w:fldCharType="end"/>
        </w:r>
      </w:hyperlink>
    </w:p>
    <w:p w14:paraId="504F2E51" w14:textId="256F0F87"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567" w:history="1">
        <w:r w:rsidR="00675FF7" w:rsidRPr="009F38BE">
          <w:rPr>
            <w:rStyle w:val="Hyperlink"/>
            <w:rFonts w:ascii="微软雅黑" w:eastAsia="微软雅黑" w:hAnsi="微软雅黑" w:cs="Calibri"/>
            <w:noProof/>
          </w:rPr>
          <w:t>7</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Detailed functional descriptions</w:t>
        </w:r>
        <w:r w:rsidR="00675FF7">
          <w:rPr>
            <w:noProof/>
            <w:webHidden/>
          </w:rPr>
          <w:tab/>
        </w:r>
        <w:r w:rsidR="00675FF7">
          <w:rPr>
            <w:noProof/>
            <w:webHidden/>
          </w:rPr>
          <w:fldChar w:fldCharType="begin"/>
        </w:r>
        <w:r w:rsidR="00675FF7">
          <w:rPr>
            <w:noProof/>
            <w:webHidden/>
          </w:rPr>
          <w:instrText xml:space="preserve"> PAGEREF _Toc111473567 \h </w:instrText>
        </w:r>
        <w:r w:rsidR="00675FF7">
          <w:rPr>
            <w:noProof/>
            <w:webHidden/>
          </w:rPr>
        </w:r>
        <w:r w:rsidR="00675FF7">
          <w:rPr>
            <w:noProof/>
            <w:webHidden/>
          </w:rPr>
          <w:fldChar w:fldCharType="separate"/>
        </w:r>
        <w:r w:rsidR="00675FF7">
          <w:rPr>
            <w:noProof/>
            <w:webHidden/>
          </w:rPr>
          <w:t>15</w:t>
        </w:r>
        <w:r w:rsidR="00675FF7">
          <w:rPr>
            <w:noProof/>
            <w:webHidden/>
          </w:rPr>
          <w:fldChar w:fldCharType="end"/>
        </w:r>
      </w:hyperlink>
    </w:p>
    <w:p w14:paraId="08B0C57A" w14:textId="10AAB9CD"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568" w:history="1">
        <w:r w:rsidR="00675FF7" w:rsidRPr="009F38BE">
          <w:rPr>
            <w:rStyle w:val="Hyperlink"/>
            <w:rFonts w:ascii="微软雅黑" w:eastAsia="微软雅黑" w:hAnsi="微软雅黑" w:cs="Calibri"/>
            <w:noProof/>
          </w:rPr>
          <w:t>7.1</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客户通讯录</w:t>
        </w:r>
        <w:r w:rsidR="00675FF7">
          <w:rPr>
            <w:noProof/>
            <w:webHidden/>
          </w:rPr>
          <w:tab/>
        </w:r>
        <w:r w:rsidR="00675FF7">
          <w:rPr>
            <w:noProof/>
            <w:webHidden/>
          </w:rPr>
          <w:fldChar w:fldCharType="begin"/>
        </w:r>
        <w:r w:rsidR="00675FF7">
          <w:rPr>
            <w:noProof/>
            <w:webHidden/>
          </w:rPr>
          <w:instrText xml:space="preserve"> PAGEREF _Toc111473568 \h </w:instrText>
        </w:r>
        <w:r w:rsidR="00675FF7">
          <w:rPr>
            <w:noProof/>
            <w:webHidden/>
          </w:rPr>
        </w:r>
        <w:r w:rsidR="00675FF7">
          <w:rPr>
            <w:noProof/>
            <w:webHidden/>
          </w:rPr>
          <w:fldChar w:fldCharType="separate"/>
        </w:r>
        <w:r w:rsidR="00675FF7">
          <w:rPr>
            <w:noProof/>
            <w:webHidden/>
          </w:rPr>
          <w:t>15</w:t>
        </w:r>
        <w:r w:rsidR="00675FF7">
          <w:rPr>
            <w:noProof/>
            <w:webHidden/>
          </w:rPr>
          <w:fldChar w:fldCharType="end"/>
        </w:r>
      </w:hyperlink>
    </w:p>
    <w:p w14:paraId="009489F4" w14:textId="152981A3" w:rsidR="00675FF7" w:rsidRDefault="003A6741">
      <w:pPr>
        <w:pStyle w:val="TOC3"/>
        <w:rPr>
          <w:rFonts w:asciiTheme="minorHAnsi" w:eastAsiaTheme="minorEastAsia" w:hAnsiTheme="minorHAnsi" w:cstheme="minorBidi"/>
          <w:i w:val="0"/>
          <w:noProof/>
          <w:kern w:val="2"/>
          <w:sz w:val="21"/>
          <w:szCs w:val="22"/>
          <w:lang w:eastAsia="zh-CN"/>
        </w:rPr>
      </w:pPr>
      <w:hyperlink w:anchor="_Toc111473569" w:history="1">
        <w:r w:rsidR="00675FF7" w:rsidRPr="009F38BE">
          <w:rPr>
            <w:rStyle w:val="Hyperlink"/>
            <w:rFonts w:ascii="微软雅黑" w:eastAsia="微软雅黑" w:hAnsi="微软雅黑"/>
            <w:noProof/>
          </w:rPr>
          <w:t>7.1.1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客户信息定义及分类</w:t>
        </w:r>
        <w:r w:rsidR="00675FF7">
          <w:rPr>
            <w:noProof/>
            <w:webHidden/>
          </w:rPr>
          <w:tab/>
        </w:r>
        <w:r w:rsidR="00675FF7">
          <w:rPr>
            <w:noProof/>
            <w:webHidden/>
          </w:rPr>
          <w:fldChar w:fldCharType="begin"/>
        </w:r>
        <w:r w:rsidR="00675FF7">
          <w:rPr>
            <w:noProof/>
            <w:webHidden/>
          </w:rPr>
          <w:instrText xml:space="preserve"> PAGEREF _Toc111473569 \h </w:instrText>
        </w:r>
        <w:r w:rsidR="00675FF7">
          <w:rPr>
            <w:noProof/>
            <w:webHidden/>
          </w:rPr>
        </w:r>
        <w:r w:rsidR="00675FF7">
          <w:rPr>
            <w:noProof/>
            <w:webHidden/>
          </w:rPr>
          <w:fldChar w:fldCharType="separate"/>
        </w:r>
        <w:r w:rsidR="00675FF7">
          <w:rPr>
            <w:noProof/>
            <w:webHidden/>
          </w:rPr>
          <w:t>16</w:t>
        </w:r>
        <w:r w:rsidR="00675FF7">
          <w:rPr>
            <w:noProof/>
            <w:webHidden/>
          </w:rPr>
          <w:fldChar w:fldCharType="end"/>
        </w:r>
      </w:hyperlink>
    </w:p>
    <w:p w14:paraId="5D7D04B2" w14:textId="09137410" w:rsidR="00675FF7" w:rsidRDefault="003A6741">
      <w:pPr>
        <w:pStyle w:val="TOC3"/>
        <w:rPr>
          <w:rFonts w:asciiTheme="minorHAnsi" w:eastAsiaTheme="minorEastAsia" w:hAnsiTheme="minorHAnsi" w:cstheme="minorBidi"/>
          <w:i w:val="0"/>
          <w:noProof/>
          <w:kern w:val="2"/>
          <w:sz w:val="21"/>
          <w:szCs w:val="22"/>
          <w:lang w:eastAsia="zh-CN"/>
        </w:rPr>
      </w:pPr>
      <w:hyperlink w:anchor="_Toc111473570" w:history="1">
        <w:r w:rsidR="00675FF7" w:rsidRPr="009F38BE">
          <w:rPr>
            <w:rStyle w:val="Hyperlink"/>
            <w:rFonts w:ascii="微软雅黑" w:eastAsia="微软雅黑" w:hAnsi="微软雅黑"/>
            <w:noProof/>
          </w:rPr>
          <w:t>7.1.2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新建客户</w:t>
        </w:r>
        <w:r w:rsidR="00675FF7">
          <w:rPr>
            <w:noProof/>
            <w:webHidden/>
          </w:rPr>
          <w:tab/>
        </w:r>
        <w:r w:rsidR="00675FF7">
          <w:rPr>
            <w:noProof/>
            <w:webHidden/>
          </w:rPr>
          <w:fldChar w:fldCharType="begin"/>
        </w:r>
        <w:r w:rsidR="00675FF7">
          <w:rPr>
            <w:noProof/>
            <w:webHidden/>
          </w:rPr>
          <w:instrText xml:space="preserve"> PAGEREF _Toc111473570 \h </w:instrText>
        </w:r>
        <w:r w:rsidR="00675FF7">
          <w:rPr>
            <w:noProof/>
            <w:webHidden/>
          </w:rPr>
        </w:r>
        <w:r w:rsidR="00675FF7">
          <w:rPr>
            <w:noProof/>
            <w:webHidden/>
          </w:rPr>
          <w:fldChar w:fldCharType="separate"/>
        </w:r>
        <w:r w:rsidR="00675FF7">
          <w:rPr>
            <w:noProof/>
            <w:webHidden/>
          </w:rPr>
          <w:t>16</w:t>
        </w:r>
        <w:r w:rsidR="00675FF7">
          <w:rPr>
            <w:noProof/>
            <w:webHidden/>
          </w:rPr>
          <w:fldChar w:fldCharType="end"/>
        </w:r>
      </w:hyperlink>
    </w:p>
    <w:p w14:paraId="2029FD34" w14:textId="79099B9A" w:rsidR="00675FF7" w:rsidRDefault="003A6741">
      <w:pPr>
        <w:pStyle w:val="TOC3"/>
        <w:rPr>
          <w:rFonts w:asciiTheme="minorHAnsi" w:eastAsiaTheme="minorEastAsia" w:hAnsiTheme="minorHAnsi" w:cstheme="minorBidi"/>
          <w:i w:val="0"/>
          <w:noProof/>
          <w:kern w:val="2"/>
          <w:sz w:val="21"/>
          <w:szCs w:val="22"/>
          <w:lang w:eastAsia="zh-CN"/>
        </w:rPr>
      </w:pPr>
      <w:hyperlink w:anchor="_Toc111473571" w:history="1">
        <w:r w:rsidR="00675FF7" w:rsidRPr="009F38BE">
          <w:rPr>
            <w:rStyle w:val="Hyperlink"/>
            <w:rFonts w:ascii="微软雅黑" w:eastAsia="微软雅黑" w:hAnsi="微软雅黑"/>
            <w:noProof/>
          </w:rPr>
          <w:t>7.1.3</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客户合并与拆分</w:t>
        </w:r>
        <w:r w:rsidR="00675FF7">
          <w:rPr>
            <w:noProof/>
            <w:webHidden/>
          </w:rPr>
          <w:tab/>
        </w:r>
        <w:r w:rsidR="00675FF7">
          <w:rPr>
            <w:noProof/>
            <w:webHidden/>
          </w:rPr>
          <w:fldChar w:fldCharType="begin"/>
        </w:r>
        <w:r w:rsidR="00675FF7">
          <w:rPr>
            <w:noProof/>
            <w:webHidden/>
          </w:rPr>
          <w:instrText xml:space="preserve"> PAGEREF _Toc111473571 \h </w:instrText>
        </w:r>
        <w:r w:rsidR="00675FF7">
          <w:rPr>
            <w:noProof/>
            <w:webHidden/>
          </w:rPr>
        </w:r>
        <w:r w:rsidR="00675FF7">
          <w:rPr>
            <w:noProof/>
            <w:webHidden/>
          </w:rPr>
          <w:fldChar w:fldCharType="separate"/>
        </w:r>
        <w:r w:rsidR="00675FF7">
          <w:rPr>
            <w:noProof/>
            <w:webHidden/>
          </w:rPr>
          <w:t>25</w:t>
        </w:r>
        <w:r w:rsidR="00675FF7">
          <w:rPr>
            <w:noProof/>
            <w:webHidden/>
          </w:rPr>
          <w:fldChar w:fldCharType="end"/>
        </w:r>
      </w:hyperlink>
    </w:p>
    <w:p w14:paraId="05E37F59" w14:textId="709E6352" w:rsidR="00675FF7" w:rsidRDefault="003A6741">
      <w:pPr>
        <w:pStyle w:val="TOC3"/>
        <w:rPr>
          <w:rFonts w:asciiTheme="minorHAnsi" w:eastAsiaTheme="minorEastAsia" w:hAnsiTheme="minorHAnsi" w:cstheme="minorBidi"/>
          <w:i w:val="0"/>
          <w:noProof/>
          <w:kern w:val="2"/>
          <w:sz w:val="21"/>
          <w:szCs w:val="22"/>
          <w:lang w:eastAsia="zh-CN"/>
        </w:rPr>
      </w:pPr>
      <w:hyperlink w:anchor="_Toc111473572" w:history="1">
        <w:r w:rsidR="00675FF7" w:rsidRPr="009F38BE">
          <w:rPr>
            <w:rStyle w:val="Hyperlink"/>
            <w:rFonts w:ascii="微软雅黑" w:eastAsia="微软雅黑" w:hAnsi="微软雅黑"/>
            <w:noProof/>
          </w:rPr>
          <w:t>7.1.4</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客户通讯录基础功能</w:t>
        </w:r>
        <w:r w:rsidR="00675FF7">
          <w:rPr>
            <w:noProof/>
            <w:webHidden/>
          </w:rPr>
          <w:tab/>
        </w:r>
        <w:r w:rsidR="00675FF7">
          <w:rPr>
            <w:noProof/>
            <w:webHidden/>
          </w:rPr>
          <w:fldChar w:fldCharType="begin"/>
        </w:r>
        <w:r w:rsidR="00675FF7">
          <w:rPr>
            <w:noProof/>
            <w:webHidden/>
          </w:rPr>
          <w:instrText xml:space="preserve"> PAGEREF _Toc111473572 \h </w:instrText>
        </w:r>
        <w:r w:rsidR="00675FF7">
          <w:rPr>
            <w:noProof/>
            <w:webHidden/>
          </w:rPr>
        </w:r>
        <w:r w:rsidR="00675FF7">
          <w:rPr>
            <w:noProof/>
            <w:webHidden/>
          </w:rPr>
          <w:fldChar w:fldCharType="separate"/>
        </w:r>
        <w:r w:rsidR="00675FF7">
          <w:rPr>
            <w:noProof/>
            <w:webHidden/>
          </w:rPr>
          <w:t>31</w:t>
        </w:r>
        <w:r w:rsidR="00675FF7">
          <w:rPr>
            <w:noProof/>
            <w:webHidden/>
          </w:rPr>
          <w:fldChar w:fldCharType="end"/>
        </w:r>
      </w:hyperlink>
    </w:p>
    <w:p w14:paraId="03992971" w14:textId="6466AFF7"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573" w:history="1">
        <w:r w:rsidR="00675FF7" w:rsidRPr="009F38BE">
          <w:rPr>
            <w:rStyle w:val="Hyperlink"/>
            <w:rFonts w:ascii="微软雅黑" w:eastAsia="微软雅黑" w:hAnsi="微软雅黑" w:cs="Calibri"/>
            <w:noProof/>
          </w:rPr>
          <w:t>7.2</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个人详情页</w:t>
        </w:r>
        <w:r w:rsidR="00675FF7">
          <w:rPr>
            <w:noProof/>
            <w:webHidden/>
          </w:rPr>
          <w:tab/>
        </w:r>
        <w:r w:rsidR="00675FF7">
          <w:rPr>
            <w:noProof/>
            <w:webHidden/>
          </w:rPr>
          <w:fldChar w:fldCharType="begin"/>
        </w:r>
        <w:r w:rsidR="00675FF7">
          <w:rPr>
            <w:noProof/>
            <w:webHidden/>
          </w:rPr>
          <w:instrText xml:space="preserve"> PAGEREF _Toc111473573 \h </w:instrText>
        </w:r>
        <w:r w:rsidR="00675FF7">
          <w:rPr>
            <w:noProof/>
            <w:webHidden/>
          </w:rPr>
        </w:r>
        <w:r w:rsidR="00675FF7">
          <w:rPr>
            <w:noProof/>
            <w:webHidden/>
          </w:rPr>
          <w:fldChar w:fldCharType="separate"/>
        </w:r>
        <w:r w:rsidR="00675FF7">
          <w:rPr>
            <w:noProof/>
            <w:webHidden/>
          </w:rPr>
          <w:t>37</w:t>
        </w:r>
        <w:r w:rsidR="00675FF7">
          <w:rPr>
            <w:noProof/>
            <w:webHidden/>
          </w:rPr>
          <w:fldChar w:fldCharType="end"/>
        </w:r>
      </w:hyperlink>
    </w:p>
    <w:p w14:paraId="25D778B1" w14:textId="5689C0EC" w:rsidR="00675FF7" w:rsidRDefault="003A6741">
      <w:pPr>
        <w:pStyle w:val="TOC3"/>
        <w:rPr>
          <w:rFonts w:asciiTheme="minorHAnsi" w:eastAsiaTheme="minorEastAsia" w:hAnsiTheme="minorHAnsi" w:cstheme="minorBidi"/>
          <w:i w:val="0"/>
          <w:noProof/>
          <w:kern w:val="2"/>
          <w:sz w:val="21"/>
          <w:szCs w:val="22"/>
          <w:lang w:eastAsia="zh-CN"/>
        </w:rPr>
      </w:pPr>
      <w:hyperlink w:anchor="_Toc111473574" w:history="1">
        <w:r w:rsidR="00675FF7" w:rsidRPr="009F38BE">
          <w:rPr>
            <w:rStyle w:val="Hyperlink"/>
            <w:rFonts w:ascii="微软雅黑" w:eastAsia="微软雅黑" w:hAnsi="微软雅黑"/>
            <w:noProof/>
          </w:rPr>
          <w:t>7.2.1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个人详情页的构成</w:t>
        </w:r>
        <w:r w:rsidR="00675FF7">
          <w:rPr>
            <w:noProof/>
            <w:webHidden/>
          </w:rPr>
          <w:tab/>
        </w:r>
        <w:r w:rsidR="00675FF7">
          <w:rPr>
            <w:noProof/>
            <w:webHidden/>
          </w:rPr>
          <w:fldChar w:fldCharType="begin"/>
        </w:r>
        <w:r w:rsidR="00675FF7">
          <w:rPr>
            <w:noProof/>
            <w:webHidden/>
          </w:rPr>
          <w:instrText xml:space="preserve"> PAGEREF _Toc111473574 \h </w:instrText>
        </w:r>
        <w:r w:rsidR="00675FF7">
          <w:rPr>
            <w:noProof/>
            <w:webHidden/>
          </w:rPr>
        </w:r>
        <w:r w:rsidR="00675FF7">
          <w:rPr>
            <w:noProof/>
            <w:webHidden/>
          </w:rPr>
          <w:fldChar w:fldCharType="separate"/>
        </w:r>
        <w:r w:rsidR="00675FF7">
          <w:rPr>
            <w:noProof/>
            <w:webHidden/>
          </w:rPr>
          <w:t>37</w:t>
        </w:r>
        <w:r w:rsidR="00675FF7">
          <w:rPr>
            <w:noProof/>
            <w:webHidden/>
          </w:rPr>
          <w:fldChar w:fldCharType="end"/>
        </w:r>
      </w:hyperlink>
    </w:p>
    <w:p w14:paraId="563DF152" w14:textId="54F3B0C3" w:rsidR="00675FF7" w:rsidRDefault="003A6741">
      <w:pPr>
        <w:pStyle w:val="TOC3"/>
        <w:rPr>
          <w:rFonts w:asciiTheme="minorHAnsi" w:eastAsiaTheme="minorEastAsia" w:hAnsiTheme="minorHAnsi" w:cstheme="minorBidi"/>
          <w:i w:val="0"/>
          <w:noProof/>
          <w:kern w:val="2"/>
          <w:sz w:val="21"/>
          <w:szCs w:val="22"/>
          <w:lang w:eastAsia="zh-CN"/>
        </w:rPr>
      </w:pPr>
      <w:hyperlink w:anchor="_Toc111473575" w:history="1">
        <w:r w:rsidR="00675FF7" w:rsidRPr="009F38BE">
          <w:rPr>
            <w:rStyle w:val="Hyperlink"/>
            <w:rFonts w:ascii="微软雅黑" w:eastAsia="微软雅黑" w:hAnsi="微软雅黑"/>
            <w:noProof/>
          </w:rPr>
          <w:t>7.2.2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客户基本信息</w:t>
        </w:r>
        <w:r w:rsidR="00675FF7">
          <w:rPr>
            <w:noProof/>
            <w:webHidden/>
          </w:rPr>
          <w:tab/>
        </w:r>
        <w:r w:rsidR="00675FF7">
          <w:rPr>
            <w:noProof/>
            <w:webHidden/>
          </w:rPr>
          <w:fldChar w:fldCharType="begin"/>
        </w:r>
        <w:r w:rsidR="00675FF7">
          <w:rPr>
            <w:noProof/>
            <w:webHidden/>
          </w:rPr>
          <w:instrText xml:space="preserve"> PAGEREF _Toc111473575 \h </w:instrText>
        </w:r>
        <w:r w:rsidR="00675FF7">
          <w:rPr>
            <w:noProof/>
            <w:webHidden/>
          </w:rPr>
        </w:r>
        <w:r w:rsidR="00675FF7">
          <w:rPr>
            <w:noProof/>
            <w:webHidden/>
          </w:rPr>
          <w:fldChar w:fldCharType="separate"/>
        </w:r>
        <w:r w:rsidR="00675FF7">
          <w:rPr>
            <w:noProof/>
            <w:webHidden/>
          </w:rPr>
          <w:t>39</w:t>
        </w:r>
        <w:r w:rsidR="00675FF7">
          <w:rPr>
            <w:noProof/>
            <w:webHidden/>
          </w:rPr>
          <w:fldChar w:fldCharType="end"/>
        </w:r>
      </w:hyperlink>
    </w:p>
    <w:p w14:paraId="215FBA85" w14:textId="0F5EE239" w:rsidR="00675FF7" w:rsidRDefault="003A6741">
      <w:pPr>
        <w:pStyle w:val="TOC3"/>
        <w:rPr>
          <w:rFonts w:asciiTheme="minorHAnsi" w:eastAsiaTheme="minorEastAsia" w:hAnsiTheme="minorHAnsi" w:cstheme="minorBidi"/>
          <w:i w:val="0"/>
          <w:noProof/>
          <w:kern w:val="2"/>
          <w:sz w:val="21"/>
          <w:szCs w:val="22"/>
          <w:lang w:eastAsia="zh-CN"/>
        </w:rPr>
      </w:pPr>
      <w:hyperlink w:anchor="_Toc111473576" w:history="1">
        <w:r w:rsidR="00675FF7" w:rsidRPr="009F38BE">
          <w:rPr>
            <w:rStyle w:val="Hyperlink"/>
            <w:rFonts w:ascii="微软雅黑" w:eastAsia="微软雅黑" w:hAnsi="微软雅黑"/>
            <w:noProof/>
          </w:rPr>
          <w:t>7.2.3</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客户标签</w:t>
        </w:r>
        <w:r w:rsidR="00675FF7">
          <w:rPr>
            <w:noProof/>
            <w:webHidden/>
          </w:rPr>
          <w:tab/>
        </w:r>
        <w:r w:rsidR="00675FF7">
          <w:rPr>
            <w:noProof/>
            <w:webHidden/>
          </w:rPr>
          <w:fldChar w:fldCharType="begin"/>
        </w:r>
        <w:r w:rsidR="00675FF7">
          <w:rPr>
            <w:noProof/>
            <w:webHidden/>
          </w:rPr>
          <w:instrText xml:space="preserve"> PAGEREF _Toc111473576 \h </w:instrText>
        </w:r>
        <w:r w:rsidR="00675FF7">
          <w:rPr>
            <w:noProof/>
            <w:webHidden/>
          </w:rPr>
        </w:r>
        <w:r w:rsidR="00675FF7">
          <w:rPr>
            <w:noProof/>
            <w:webHidden/>
          </w:rPr>
          <w:fldChar w:fldCharType="separate"/>
        </w:r>
        <w:r w:rsidR="00675FF7">
          <w:rPr>
            <w:noProof/>
            <w:webHidden/>
          </w:rPr>
          <w:t>41</w:t>
        </w:r>
        <w:r w:rsidR="00675FF7">
          <w:rPr>
            <w:noProof/>
            <w:webHidden/>
          </w:rPr>
          <w:fldChar w:fldCharType="end"/>
        </w:r>
      </w:hyperlink>
    </w:p>
    <w:p w14:paraId="70835116" w14:textId="08DCF882" w:rsidR="00675FF7" w:rsidRDefault="003A6741">
      <w:pPr>
        <w:pStyle w:val="TOC3"/>
        <w:rPr>
          <w:rFonts w:asciiTheme="minorHAnsi" w:eastAsiaTheme="minorEastAsia" w:hAnsiTheme="minorHAnsi" w:cstheme="minorBidi"/>
          <w:i w:val="0"/>
          <w:noProof/>
          <w:kern w:val="2"/>
          <w:sz w:val="21"/>
          <w:szCs w:val="22"/>
          <w:lang w:eastAsia="zh-CN"/>
        </w:rPr>
      </w:pPr>
      <w:hyperlink w:anchor="_Toc111473577" w:history="1">
        <w:r w:rsidR="00675FF7" w:rsidRPr="009F38BE">
          <w:rPr>
            <w:rStyle w:val="Hyperlink"/>
            <w:rFonts w:ascii="微软雅黑" w:eastAsia="微软雅黑" w:hAnsi="微软雅黑"/>
            <w:noProof/>
          </w:rPr>
          <w:t>7.2.4</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客户画像</w:t>
        </w:r>
        <w:r w:rsidR="00675FF7">
          <w:rPr>
            <w:noProof/>
            <w:webHidden/>
          </w:rPr>
          <w:tab/>
        </w:r>
        <w:r w:rsidR="00675FF7">
          <w:rPr>
            <w:noProof/>
            <w:webHidden/>
          </w:rPr>
          <w:fldChar w:fldCharType="begin"/>
        </w:r>
        <w:r w:rsidR="00675FF7">
          <w:rPr>
            <w:noProof/>
            <w:webHidden/>
          </w:rPr>
          <w:instrText xml:space="preserve"> PAGEREF _Toc111473577 \h </w:instrText>
        </w:r>
        <w:r w:rsidR="00675FF7">
          <w:rPr>
            <w:noProof/>
            <w:webHidden/>
          </w:rPr>
        </w:r>
        <w:r w:rsidR="00675FF7">
          <w:rPr>
            <w:noProof/>
            <w:webHidden/>
          </w:rPr>
          <w:fldChar w:fldCharType="separate"/>
        </w:r>
        <w:r w:rsidR="00675FF7">
          <w:rPr>
            <w:noProof/>
            <w:webHidden/>
          </w:rPr>
          <w:t>53</w:t>
        </w:r>
        <w:r w:rsidR="00675FF7">
          <w:rPr>
            <w:noProof/>
            <w:webHidden/>
          </w:rPr>
          <w:fldChar w:fldCharType="end"/>
        </w:r>
      </w:hyperlink>
    </w:p>
    <w:p w14:paraId="78CAB1D9" w14:textId="7F2EB175" w:rsidR="00675FF7" w:rsidRDefault="003A6741">
      <w:pPr>
        <w:pStyle w:val="TOC3"/>
        <w:rPr>
          <w:rFonts w:asciiTheme="minorHAnsi" w:eastAsiaTheme="minorEastAsia" w:hAnsiTheme="minorHAnsi" w:cstheme="minorBidi"/>
          <w:i w:val="0"/>
          <w:noProof/>
          <w:kern w:val="2"/>
          <w:sz w:val="21"/>
          <w:szCs w:val="22"/>
          <w:lang w:eastAsia="zh-CN"/>
        </w:rPr>
      </w:pPr>
      <w:hyperlink w:anchor="_Toc111473578" w:history="1">
        <w:r w:rsidR="00675FF7" w:rsidRPr="009F38BE">
          <w:rPr>
            <w:rStyle w:val="Hyperlink"/>
            <w:rFonts w:ascii="微软雅黑" w:eastAsia="微软雅黑" w:hAnsi="微软雅黑"/>
            <w:noProof/>
          </w:rPr>
          <w:t>7.2.5</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待办任务</w:t>
        </w:r>
        <w:r w:rsidR="00675FF7">
          <w:rPr>
            <w:noProof/>
            <w:webHidden/>
          </w:rPr>
          <w:tab/>
        </w:r>
        <w:r w:rsidR="00675FF7">
          <w:rPr>
            <w:noProof/>
            <w:webHidden/>
          </w:rPr>
          <w:fldChar w:fldCharType="begin"/>
        </w:r>
        <w:r w:rsidR="00675FF7">
          <w:rPr>
            <w:noProof/>
            <w:webHidden/>
          </w:rPr>
          <w:instrText xml:space="preserve"> PAGEREF _Toc111473578 \h </w:instrText>
        </w:r>
        <w:r w:rsidR="00675FF7">
          <w:rPr>
            <w:noProof/>
            <w:webHidden/>
          </w:rPr>
        </w:r>
        <w:r w:rsidR="00675FF7">
          <w:rPr>
            <w:noProof/>
            <w:webHidden/>
          </w:rPr>
          <w:fldChar w:fldCharType="separate"/>
        </w:r>
        <w:r w:rsidR="00675FF7">
          <w:rPr>
            <w:noProof/>
            <w:webHidden/>
          </w:rPr>
          <w:t>59</w:t>
        </w:r>
        <w:r w:rsidR="00675FF7">
          <w:rPr>
            <w:noProof/>
            <w:webHidden/>
          </w:rPr>
          <w:fldChar w:fldCharType="end"/>
        </w:r>
      </w:hyperlink>
    </w:p>
    <w:p w14:paraId="1315D196" w14:textId="77A9F6E2" w:rsidR="00675FF7" w:rsidRDefault="003A6741">
      <w:pPr>
        <w:pStyle w:val="TOC3"/>
        <w:rPr>
          <w:rFonts w:asciiTheme="minorHAnsi" w:eastAsiaTheme="minorEastAsia" w:hAnsiTheme="minorHAnsi" w:cstheme="minorBidi"/>
          <w:i w:val="0"/>
          <w:noProof/>
          <w:kern w:val="2"/>
          <w:sz w:val="21"/>
          <w:szCs w:val="22"/>
          <w:lang w:eastAsia="zh-CN"/>
        </w:rPr>
      </w:pPr>
      <w:hyperlink w:anchor="_Toc111473579" w:history="1">
        <w:r w:rsidR="00675FF7" w:rsidRPr="009F38BE">
          <w:rPr>
            <w:rStyle w:val="Hyperlink"/>
            <w:rFonts w:ascii="微软雅黑" w:eastAsia="微软雅黑" w:hAnsi="微软雅黑"/>
            <w:noProof/>
          </w:rPr>
          <w:t>7.2.6</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客户动线</w:t>
        </w:r>
        <w:r w:rsidR="00675FF7">
          <w:rPr>
            <w:noProof/>
            <w:webHidden/>
          </w:rPr>
          <w:tab/>
        </w:r>
        <w:r w:rsidR="00675FF7">
          <w:rPr>
            <w:noProof/>
            <w:webHidden/>
          </w:rPr>
          <w:fldChar w:fldCharType="begin"/>
        </w:r>
        <w:r w:rsidR="00675FF7">
          <w:rPr>
            <w:noProof/>
            <w:webHidden/>
          </w:rPr>
          <w:instrText xml:space="preserve"> PAGEREF _Toc111473579 \h </w:instrText>
        </w:r>
        <w:r w:rsidR="00675FF7">
          <w:rPr>
            <w:noProof/>
            <w:webHidden/>
          </w:rPr>
        </w:r>
        <w:r w:rsidR="00675FF7">
          <w:rPr>
            <w:noProof/>
            <w:webHidden/>
          </w:rPr>
          <w:fldChar w:fldCharType="separate"/>
        </w:r>
        <w:r w:rsidR="00675FF7">
          <w:rPr>
            <w:noProof/>
            <w:webHidden/>
          </w:rPr>
          <w:t>66</w:t>
        </w:r>
        <w:r w:rsidR="00675FF7">
          <w:rPr>
            <w:noProof/>
            <w:webHidden/>
          </w:rPr>
          <w:fldChar w:fldCharType="end"/>
        </w:r>
      </w:hyperlink>
    </w:p>
    <w:p w14:paraId="471635CB" w14:textId="48B326FC" w:rsidR="00675FF7" w:rsidRDefault="003A6741">
      <w:pPr>
        <w:pStyle w:val="TOC3"/>
        <w:rPr>
          <w:rFonts w:asciiTheme="minorHAnsi" w:eastAsiaTheme="minorEastAsia" w:hAnsiTheme="minorHAnsi" w:cstheme="minorBidi"/>
          <w:i w:val="0"/>
          <w:noProof/>
          <w:kern w:val="2"/>
          <w:sz w:val="21"/>
          <w:szCs w:val="22"/>
          <w:lang w:eastAsia="zh-CN"/>
        </w:rPr>
      </w:pPr>
      <w:hyperlink w:anchor="_Toc111473580" w:history="1">
        <w:r w:rsidR="00675FF7" w:rsidRPr="009F38BE">
          <w:rPr>
            <w:rStyle w:val="Hyperlink"/>
            <w:rFonts w:ascii="微软雅黑" w:eastAsia="微软雅黑" w:hAnsi="微软雅黑"/>
            <w:noProof/>
          </w:rPr>
          <w:t>7.2.7</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互动旅程</w:t>
        </w:r>
        <w:r w:rsidR="00675FF7">
          <w:rPr>
            <w:noProof/>
            <w:webHidden/>
          </w:rPr>
          <w:tab/>
        </w:r>
        <w:r w:rsidR="00675FF7">
          <w:rPr>
            <w:noProof/>
            <w:webHidden/>
          </w:rPr>
          <w:fldChar w:fldCharType="begin"/>
        </w:r>
        <w:r w:rsidR="00675FF7">
          <w:rPr>
            <w:noProof/>
            <w:webHidden/>
          </w:rPr>
          <w:instrText xml:space="preserve"> PAGEREF _Toc111473580 \h </w:instrText>
        </w:r>
        <w:r w:rsidR="00675FF7">
          <w:rPr>
            <w:noProof/>
            <w:webHidden/>
          </w:rPr>
        </w:r>
        <w:r w:rsidR="00675FF7">
          <w:rPr>
            <w:noProof/>
            <w:webHidden/>
          </w:rPr>
          <w:fldChar w:fldCharType="separate"/>
        </w:r>
        <w:r w:rsidR="00675FF7">
          <w:rPr>
            <w:noProof/>
            <w:webHidden/>
          </w:rPr>
          <w:t>77</w:t>
        </w:r>
        <w:r w:rsidR="00675FF7">
          <w:rPr>
            <w:noProof/>
            <w:webHidden/>
          </w:rPr>
          <w:fldChar w:fldCharType="end"/>
        </w:r>
      </w:hyperlink>
    </w:p>
    <w:p w14:paraId="3A1A7F78" w14:textId="50C1E30C" w:rsidR="00675FF7" w:rsidRDefault="003A6741">
      <w:pPr>
        <w:pStyle w:val="TOC3"/>
        <w:rPr>
          <w:rFonts w:asciiTheme="minorHAnsi" w:eastAsiaTheme="minorEastAsia" w:hAnsiTheme="minorHAnsi" w:cstheme="minorBidi"/>
          <w:i w:val="0"/>
          <w:noProof/>
          <w:kern w:val="2"/>
          <w:sz w:val="21"/>
          <w:szCs w:val="22"/>
          <w:lang w:eastAsia="zh-CN"/>
        </w:rPr>
      </w:pPr>
      <w:hyperlink w:anchor="_Toc111473581" w:history="1">
        <w:r w:rsidR="00675FF7" w:rsidRPr="009F38BE">
          <w:rPr>
            <w:rStyle w:val="Hyperlink"/>
            <w:rFonts w:ascii="微软雅黑" w:eastAsia="微软雅黑" w:hAnsi="微软雅黑"/>
            <w:noProof/>
          </w:rPr>
          <w:t>7.2.8</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保单详情</w:t>
        </w:r>
        <w:r w:rsidR="00675FF7">
          <w:rPr>
            <w:noProof/>
            <w:webHidden/>
          </w:rPr>
          <w:tab/>
        </w:r>
        <w:r w:rsidR="00675FF7">
          <w:rPr>
            <w:noProof/>
            <w:webHidden/>
          </w:rPr>
          <w:fldChar w:fldCharType="begin"/>
        </w:r>
        <w:r w:rsidR="00675FF7">
          <w:rPr>
            <w:noProof/>
            <w:webHidden/>
          </w:rPr>
          <w:instrText xml:space="preserve"> PAGEREF _Toc111473581 \h </w:instrText>
        </w:r>
        <w:r w:rsidR="00675FF7">
          <w:rPr>
            <w:noProof/>
            <w:webHidden/>
          </w:rPr>
        </w:r>
        <w:r w:rsidR="00675FF7">
          <w:rPr>
            <w:noProof/>
            <w:webHidden/>
          </w:rPr>
          <w:fldChar w:fldCharType="separate"/>
        </w:r>
        <w:r w:rsidR="00675FF7">
          <w:rPr>
            <w:noProof/>
            <w:webHidden/>
          </w:rPr>
          <w:t>82</w:t>
        </w:r>
        <w:r w:rsidR="00675FF7">
          <w:rPr>
            <w:noProof/>
            <w:webHidden/>
          </w:rPr>
          <w:fldChar w:fldCharType="end"/>
        </w:r>
      </w:hyperlink>
    </w:p>
    <w:p w14:paraId="2598E674" w14:textId="1DFC49DC" w:rsidR="00675FF7" w:rsidRDefault="003A6741">
      <w:pPr>
        <w:pStyle w:val="TOC3"/>
        <w:rPr>
          <w:rFonts w:asciiTheme="minorHAnsi" w:eastAsiaTheme="minorEastAsia" w:hAnsiTheme="minorHAnsi" w:cstheme="minorBidi"/>
          <w:i w:val="0"/>
          <w:noProof/>
          <w:kern w:val="2"/>
          <w:sz w:val="21"/>
          <w:szCs w:val="22"/>
          <w:lang w:eastAsia="zh-CN"/>
        </w:rPr>
      </w:pPr>
      <w:hyperlink w:anchor="_Toc111473582" w:history="1">
        <w:r w:rsidR="00675FF7" w:rsidRPr="009F38BE">
          <w:rPr>
            <w:rStyle w:val="Hyperlink"/>
            <w:rFonts w:ascii="微软雅黑" w:eastAsia="微软雅黑" w:hAnsi="微软雅黑"/>
            <w:noProof/>
          </w:rPr>
          <w:t>7.2.9</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保单管家</w:t>
        </w:r>
        <w:r w:rsidR="00675FF7">
          <w:rPr>
            <w:noProof/>
            <w:webHidden/>
          </w:rPr>
          <w:tab/>
        </w:r>
        <w:r w:rsidR="00675FF7">
          <w:rPr>
            <w:noProof/>
            <w:webHidden/>
          </w:rPr>
          <w:fldChar w:fldCharType="begin"/>
        </w:r>
        <w:r w:rsidR="00675FF7">
          <w:rPr>
            <w:noProof/>
            <w:webHidden/>
          </w:rPr>
          <w:instrText xml:space="preserve"> PAGEREF _Toc111473582 \h </w:instrText>
        </w:r>
        <w:r w:rsidR="00675FF7">
          <w:rPr>
            <w:noProof/>
            <w:webHidden/>
          </w:rPr>
        </w:r>
        <w:r w:rsidR="00675FF7">
          <w:rPr>
            <w:noProof/>
            <w:webHidden/>
          </w:rPr>
          <w:fldChar w:fldCharType="separate"/>
        </w:r>
        <w:r w:rsidR="00675FF7">
          <w:rPr>
            <w:noProof/>
            <w:webHidden/>
          </w:rPr>
          <w:t>86</w:t>
        </w:r>
        <w:r w:rsidR="00675FF7">
          <w:rPr>
            <w:noProof/>
            <w:webHidden/>
          </w:rPr>
          <w:fldChar w:fldCharType="end"/>
        </w:r>
      </w:hyperlink>
    </w:p>
    <w:p w14:paraId="75CDAB08" w14:textId="7E70A407" w:rsidR="00675FF7" w:rsidRDefault="003A6741">
      <w:pPr>
        <w:pStyle w:val="TOC3"/>
        <w:tabs>
          <w:tab w:val="left" w:pos="1689"/>
        </w:tabs>
        <w:rPr>
          <w:rFonts w:asciiTheme="minorHAnsi" w:eastAsiaTheme="minorEastAsia" w:hAnsiTheme="minorHAnsi" w:cstheme="minorBidi"/>
          <w:i w:val="0"/>
          <w:noProof/>
          <w:kern w:val="2"/>
          <w:sz w:val="21"/>
          <w:szCs w:val="22"/>
          <w:lang w:eastAsia="zh-CN"/>
        </w:rPr>
      </w:pPr>
      <w:hyperlink w:anchor="_Toc111473583" w:history="1">
        <w:r w:rsidR="00675FF7" w:rsidRPr="009F38BE">
          <w:rPr>
            <w:rStyle w:val="Hyperlink"/>
            <w:rFonts w:ascii="微软雅黑" w:eastAsia="微软雅黑" w:hAnsi="微软雅黑"/>
            <w:noProof/>
          </w:rPr>
          <w:t>7.2.10</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关键工作按钮</w:t>
        </w:r>
        <w:r w:rsidR="00675FF7">
          <w:rPr>
            <w:noProof/>
            <w:webHidden/>
          </w:rPr>
          <w:tab/>
        </w:r>
        <w:r w:rsidR="00675FF7">
          <w:rPr>
            <w:noProof/>
            <w:webHidden/>
          </w:rPr>
          <w:fldChar w:fldCharType="begin"/>
        </w:r>
        <w:r w:rsidR="00675FF7">
          <w:rPr>
            <w:noProof/>
            <w:webHidden/>
          </w:rPr>
          <w:instrText xml:space="preserve"> PAGEREF _Toc111473583 \h </w:instrText>
        </w:r>
        <w:r w:rsidR="00675FF7">
          <w:rPr>
            <w:noProof/>
            <w:webHidden/>
          </w:rPr>
        </w:r>
        <w:r w:rsidR="00675FF7">
          <w:rPr>
            <w:noProof/>
            <w:webHidden/>
          </w:rPr>
          <w:fldChar w:fldCharType="separate"/>
        </w:r>
        <w:r w:rsidR="00675FF7">
          <w:rPr>
            <w:noProof/>
            <w:webHidden/>
          </w:rPr>
          <w:t>87</w:t>
        </w:r>
        <w:r w:rsidR="00675FF7">
          <w:rPr>
            <w:noProof/>
            <w:webHidden/>
          </w:rPr>
          <w:fldChar w:fldCharType="end"/>
        </w:r>
      </w:hyperlink>
    </w:p>
    <w:p w14:paraId="6E274944" w14:textId="33FDB961" w:rsidR="00675FF7" w:rsidRDefault="003A6741">
      <w:pPr>
        <w:pStyle w:val="TOC3"/>
        <w:tabs>
          <w:tab w:val="left" w:pos="1689"/>
        </w:tabs>
        <w:rPr>
          <w:rFonts w:asciiTheme="minorHAnsi" w:eastAsiaTheme="minorEastAsia" w:hAnsiTheme="minorHAnsi" w:cstheme="minorBidi"/>
          <w:i w:val="0"/>
          <w:noProof/>
          <w:kern w:val="2"/>
          <w:sz w:val="21"/>
          <w:szCs w:val="22"/>
          <w:lang w:eastAsia="zh-CN"/>
        </w:rPr>
      </w:pPr>
      <w:hyperlink w:anchor="_Toc111473584" w:history="1">
        <w:r w:rsidR="00675FF7" w:rsidRPr="009F38BE">
          <w:rPr>
            <w:rStyle w:val="Hyperlink"/>
            <w:rFonts w:ascii="微软雅黑" w:eastAsia="微软雅黑" w:hAnsi="微软雅黑"/>
            <w:noProof/>
          </w:rPr>
          <w:t>7.2.11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其他页面功能</w:t>
        </w:r>
        <w:r w:rsidR="00675FF7">
          <w:rPr>
            <w:noProof/>
            <w:webHidden/>
          </w:rPr>
          <w:tab/>
        </w:r>
        <w:r w:rsidR="00675FF7">
          <w:rPr>
            <w:noProof/>
            <w:webHidden/>
          </w:rPr>
          <w:fldChar w:fldCharType="begin"/>
        </w:r>
        <w:r w:rsidR="00675FF7">
          <w:rPr>
            <w:noProof/>
            <w:webHidden/>
          </w:rPr>
          <w:instrText xml:space="preserve"> PAGEREF _Toc111473584 \h </w:instrText>
        </w:r>
        <w:r w:rsidR="00675FF7">
          <w:rPr>
            <w:noProof/>
            <w:webHidden/>
          </w:rPr>
        </w:r>
        <w:r w:rsidR="00675FF7">
          <w:rPr>
            <w:noProof/>
            <w:webHidden/>
          </w:rPr>
          <w:fldChar w:fldCharType="separate"/>
        </w:r>
        <w:r w:rsidR="00675FF7">
          <w:rPr>
            <w:noProof/>
            <w:webHidden/>
          </w:rPr>
          <w:t>88</w:t>
        </w:r>
        <w:r w:rsidR="00675FF7">
          <w:rPr>
            <w:noProof/>
            <w:webHidden/>
          </w:rPr>
          <w:fldChar w:fldCharType="end"/>
        </w:r>
      </w:hyperlink>
    </w:p>
    <w:p w14:paraId="74329D2D" w14:textId="3B0717DB"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585" w:history="1">
        <w:r w:rsidR="00675FF7" w:rsidRPr="009F38BE">
          <w:rPr>
            <w:rStyle w:val="Hyperlink"/>
            <w:rFonts w:ascii="微软雅黑" w:eastAsia="微软雅黑" w:hAnsi="微软雅黑" w:cs="Calibri"/>
            <w:noProof/>
          </w:rPr>
          <w:t>7.3</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经营日志</w:t>
        </w:r>
        <w:r w:rsidR="00675FF7">
          <w:rPr>
            <w:noProof/>
            <w:webHidden/>
          </w:rPr>
          <w:tab/>
        </w:r>
        <w:r w:rsidR="00675FF7">
          <w:rPr>
            <w:noProof/>
            <w:webHidden/>
          </w:rPr>
          <w:fldChar w:fldCharType="begin"/>
        </w:r>
        <w:r w:rsidR="00675FF7">
          <w:rPr>
            <w:noProof/>
            <w:webHidden/>
          </w:rPr>
          <w:instrText xml:space="preserve"> PAGEREF _Toc111473585 \h </w:instrText>
        </w:r>
        <w:r w:rsidR="00675FF7">
          <w:rPr>
            <w:noProof/>
            <w:webHidden/>
          </w:rPr>
        </w:r>
        <w:r w:rsidR="00675FF7">
          <w:rPr>
            <w:noProof/>
            <w:webHidden/>
          </w:rPr>
          <w:fldChar w:fldCharType="separate"/>
        </w:r>
        <w:r w:rsidR="00675FF7">
          <w:rPr>
            <w:noProof/>
            <w:webHidden/>
          </w:rPr>
          <w:t>93</w:t>
        </w:r>
        <w:r w:rsidR="00675FF7">
          <w:rPr>
            <w:noProof/>
            <w:webHidden/>
          </w:rPr>
          <w:fldChar w:fldCharType="end"/>
        </w:r>
      </w:hyperlink>
    </w:p>
    <w:p w14:paraId="54C4C1B4" w14:textId="5AB78DFB" w:rsidR="00675FF7" w:rsidRDefault="003A6741">
      <w:pPr>
        <w:pStyle w:val="TOC3"/>
        <w:rPr>
          <w:rFonts w:asciiTheme="minorHAnsi" w:eastAsiaTheme="minorEastAsia" w:hAnsiTheme="minorHAnsi" w:cstheme="minorBidi"/>
          <w:i w:val="0"/>
          <w:noProof/>
          <w:kern w:val="2"/>
          <w:sz w:val="21"/>
          <w:szCs w:val="22"/>
          <w:lang w:eastAsia="zh-CN"/>
        </w:rPr>
      </w:pPr>
      <w:hyperlink w:anchor="_Toc111473586" w:history="1">
        <w:r w:rsidR="00675FF7" w:rsidRPr="009F38BE">
          <w:rPr>
            <w:rStyle w:val="Hyperlink"/>
            <w:rFonts w:ascii="微软雅黑" w:eastAsia="微软雅黑" w:hAnsi="微软雅黑"/>
            <w:noProof/>
          </w:rPr>
          <w:t>7.3.1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销售面访/服务面访</w:t>
        </w:r>
        <w:r w:rsidR="00675FF7">
          <w:rPr>
            <w:noProof/>
            <w:webHidden/>
          </w:rPr>
          <w:tab/>
        </w:r>
        <w:r w:rsidR="00675FF7">
          <w:rPr>
            <w:noProof/>
            <w:webHidden/>
          </w:rPr>
          <w:fldChar w:fldCharType="begin"/>
        </w:r>
        <w:r w:rsidR="00675FF7">
          <w:rPr>
            <w:noProof/>
            <w:webHidden/>
          </w:rPr>
          <w:instrText xml:space="preserve"> PAGEREF _Toc111473586 \h </w:instrText>
        </w:r>
        <w:r w:rsidR="00675FF7">
          <w:rPr>
            <w:noProof/>
            <w:webHidden/>
          </w:rPr>
        </w:r>
        <w:r w:rsidR="00675FF7">
          <w:rPr>
            <w:noProof/>
            <w:webHidden/>
          </w:rPr>
          <w:fldChar w:fldCharType="separate"/>
        </w:r>
        <w:r w:rsidR="00675FF7">
          <w:rPr>
            <w:noProof/>
            <w:webHidden/>
          </w:rPr>
          <w:t>93</w:t>
        </w:r>
        <w:r w:rsidR="00675FF7">
          <w:rPr>
            <w:noProof/>
            <w:webHidden/>
          </w:rPr>
          <w:fldChar w:fldCharType="end"/>
        </w:r>
      </w:hyperlink>
    </w:p>
    <w:p w14:paraId="1B48080F" w14:textId="73221162" w:rsidR="00675FF7" w:rsidRDefault="003A6741">
      <w:pPr>
        <w:pStyle w:val="TOC3"/>
        <w:rPr>
          <w:rFonts w:asciiTheme="minorHAnsi" w:eastAsiaTheme="minorEastAsia" w:hAnsiTheme="minorHAnsi" w:cstheme="minorBidi"/>
          <w:i w:val="0"/>
          <w:noProof/>
          <w:kern w:val="2"/>
          <w:sz w:val="21"/>
          <w:szCs w:val="22"/>
          <w:lang w:eastAsia="zh-CN"/>
        </w:rPr>
      </w:pPr>
      <w:hyperlink w:anchor="_Toc111473587" w:history="1">
        <w:r w:rsidR="00675FF7" w:rsidRPr="009F38BE">
          <w:rPr>
            <w:rStyle w:val="Hyperlink"/>
            <w:rFonts w:ascii="微软雅黑" w:eastAsia="微软雅黑" w:hAnsi="微软雅黑"/>
            <w:noProof/>
          </w:rPr>
          <w:t>7.3.2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其他日程</w:t>
        </w:r>
        <w:r w:rsidR="00675FF7">
          <w:rPr>
            <w:noProof/>
            <w:webHidden/>
          </w:rPr>
          <w:tab/>
        </w:r>
        <w:r w:rsidR="00675FF7">
          <w:rPr>
            <w:noProof/>
            <w:webHidden/>
          </w:rPr>
          <w:fldChar w:fldCharType="begin"/>
        </w:r>
        <w:r w:rsidR="00675FF7">
          <w:rPr>
            <w:noProof/>
            <w:webHidden/>
          </w:rPr>
          <w:instrText xml:space="preserve"> PAGEREF _Toc111473587 \h </w:instrText>
        </w:r>
        <w:r w:rsidR="00675FF7">
          <w:rPr>
            <w:noProof/>
            <w:webHidden/>
          </w:rPr>
        </w:r>
        <w:r w:rsidR="00675FF7">
          <w:rPr>
            <w:noProof/>
            <w:webHidden/>
          </w:rPr>
          <w:fldChar w:fldCharType="separate"/>
        </w:r>
        <w:r w:rsidR="00675FF7">
          <w:rPr>
            <w:noProof/>
            <w:webHidden/>
          </w:rPr>
          <w:t>97</w:t>
        </w:r>
        <w:r w:rsidR="00675FF7">
          <w:rPr>
            <w:noProof/>
            <w:webHidden/>
          </w:rPr>
          <w:fldChar w:fldCharType="end"/>
        </w:r>
      </w:hyperlink>
    </w:p>
    <w:p w14:paraId="3569EFFB" w14:textId="5192A365" w:rsidR="00675FF7" w:rsidRDefault="003A6741">
      <w:pPr>
        <w:pStyle w:val="TOC3"/>
        <w:rPr>
          <w:rFonts w:asciiTheme="minorHAnsi" w:eastAsiaTheme="minorEastAsia" w:hAnsiTheme="minorHAnsi" w:cstheme="minorBidi"/>
          <w:i w:val="0"/>
          <w:noProof/>
          <w:kern w:val="2"/>
          <w:sz w:val="21"/>
          <w:szCs w:val="22"/>
          <w:lang w:eastAsia="zh-CN"/>
        </w:rPr>
      </w:pPr>
      <w:hyperlink w:anchor="_Toc111473588" w:history="1">
        <w:r w:rsidR="00675FF7" w:rsidRPr="009F38BE">
          <w:rPr>
            <w:rStyle w:val="Hyperlink"/>
            <w:rFonts w:ascii="微软雅黑" w:eastAsia="微软雅黑" w:hAnsi="微软雅黑"/>
            <w:noProof/>
          </w:rPr>
          <w:t>7.3.3</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经营日志</w:t>
        </w:r>
        <w:r w:rsidR="00675FF7">
          <w:rPr>
            <w:noProof/>
            <w:webHidden/>
          </w:rPr>
          <w:tab/>
        </w:r>
        <w:r w:rsidR="00675FF7">
          <w:rPr>
            <w:noProof/>
            <w:webHidden/>
          </w:rPr>
          <w:fldChar w:fldCharType="begin"/>
        </w:r>
        <w:r w:rsidR="00675FF7">
          <w:rPr>
            <w:noProof/>
            <w:webHidden/>
          </w:rPr>
          <w:instrText xml:space="preserve"> PAGEREF _Toc111473588 \h </w:instrText>
        </w:r>
        <w:r w:rsidR="00675FF7">
          <w:rPr>
            <w:noProof/>
            <w:webHidden/>
          </w:rPr>
        </w:r>
        <w:r w:rsidR="00675FF7">
          <w:rPr>
            <w:noProof/>
            <w:webHidden/>
          </w:rPr>
          <w:fldChar w:fldCharType="separate"/>
        </w:r>
        <w:r w:rsidR="00675FF7">
          <w:rPr>
            <w:noProof/>
            <w:webHidden/>
          </w:rPr>
          <w:t>100</w:t>
        </w:r>
        <w:r w:rsidR="00675FF7">
          <w:rPr>
            <w:noProof/>
            <w:webHidden/>
          </w:rPr>
          <w:fldChar w:fldCharType="end"/>
        </w:r>
      </w:hyperlink>
    </w:p>
    <w:p w14:paraId="3C28436E" w14:textId="78D22008" w:rsidR="00675FF7" w:rsidRDefault="003A6741">
      <w:pPr>
        <w:pStyle w:val="TOC3"/>
        <w:rPr>
          <w:rFonts w:asciiTheme="minorHAnsi" w:eastAsiaTheme="minorEastAsia" w:hAnsiTheme="minorHAnsi" w:cstheme="minorBidi"/>
          <w:i w:val="0"/>
          <w:noProof/>
          <w:kern w:val="2"/>
          <w:sz w:val="21"/>
          <w:szCs w:val="22"/>
          <w:lang w:eastAsia="zh-CN"/>
        </w:rPr>
      </w:pPr>
      <w:hyperlink w:anchor="_Toc111473589" w:history="1">
        <w:r w:rsidR="00675FF7" w:rsidRPr="009F38BE">
          <w:rPr>
            <w:rStyle w:val="Hyperlink"/>
            <w:rFonts w:ascii="微软雅黑" w:eastAsia="微软雅黑" w:hAnsi="微软雅黑"/>
            <w:noProof/>
          </w:rPr>
          <w:t>7.3.4</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随手记</w:t>
        </w:r>
        <w:r w:rsidR="00675FF7">
          <w:rPr>
            <w:noProof/>
            <w:webHidden/>
          </w:rPr>
          <w:tab/>
        </w:r>
        <w:r w:rsidR="00675FF7">
          <w:rPr>
            <w:noProof/>
            <w:webHidden/>
          </w:rPr>
          <w:fldChar w:fldCharType="begin"/>
        </w:r>
        <w:r w:rsidR="00675FF7">
          <w:rPr>
            <w:noProof/>
            <w:webHidden/>
          </w:rPr>
          <w:instrText xml:space="preserve"> PAGEREF _Toc111473589 \h </w:instrText>
        </w:r>
        <w:r w:rsidR="00675FF7">
          <w:rPr>
            <w:noProof/>
            <w:webHidden/>
          </w:rPr>
        </w:r>
        <w:r w:rsidR="00675FF7">
          <w:rPr>
            <w:noProof/>
            <w:webHidden/>
          </w:rPr>
          <w:fldChar w:fldCharType="separate"/>
        </w:r>
        <w:r w:rsidR="00675FF7">
          <w:rPr>
            <w:noProof/>
            <w:webHidden/>
          </w:rPr>
          <w:t>107</w:t>
        </w:r>
        <w:r w:rsidR="00675FF7">
          <w:rPr>
            <w:noProof/>
            <w:webHidden/>
          </w:rPr>
          <w:fldChar w:fldCharType="end"/>
        </w:r>
      </w:hyperlink>
    </w:p>
    <w:p w14:paraId="6FAFA53B" w14:textId="5D07EFCB" w:rsidR="00675FF7" w:rsidRDefault="003A6741">
      <w:pPr>
        <w:pStyle w:val="TOC3"/>
        <w:rPr>
          <w:rFonts w:asciiTheme="minorHAnsi" w:eastAsiaTheme="minorEastAsia" w:hAnsiTheme="minorHAnsi" w:cstheme="minorBidi"/>
          <w:i w:val="0"/>
          <w:noProof/>
          <w:kern w:val="2"/>
          <w:sz w:val="21"/>
          <w:szCs w:val="22"/>
          <w:lang w:eastAsia="zh-CN"/>
        </w:rPr>
      </w:pPr>
      <w:hyperlink w:anchor="_Toc111473590" w:history="1">
        <w:r w:rsidR="00675FF7" w:rsidRPr="009F38BE">
          <w:rPr>
            <w:rStyle w:val="Hyperlink"/>
            <w:rFonts w:ascii="微软雅黑" w:eastAsia="微软雅黑" w:hAnsi="微软雅黑"/>
            <w:noProof/>
          </w:rPr>
          <w:t>7.3.5</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新建日程选项</w:t>
        </w:r>
        <w:r w:rsidR="00675FF7">
          <w:rPr>
            <w:noProof/>
            <w:webHidden/>
          </w:rPr>
          <w:tab/>
        </w:r>
        <w:r w:rsidR="00675FF7">
          <w:rPr>
            <w:noProof/>
            <w:webHidden/>
          </w:rPr>
          <w:fldChar w:fldCharType="begin"/>
        </w:r>
        <w:r w:rsidR="00675FF7">
          <w:rPr>
            <w:noProof/>
            <w:webHidden/>
          </w:rPr>
          <w:instrText xml:space="preserve"> PAGEREF _Toc111473590 \h </w:instrText>
        </w:r>
        <w:r w:rsidR="00675FF7">
          <w:rPr>
            <w:noProof/>
            <w:webHidden/>
          </w:rPr>
        </w:r>
        <w:r w:rsidR="00675FF7">
          <w:rPr>
            <w:noProof/>
            <w:webHidden/>
          </w:rPr>
          <w:fldChar w:fldCharType="separate"/>
        </w:r>
        <w:r w:rsidR="00675FF7">
          <w:rPr>
            <w:noProof/>
            <w:webHidden/>
          </w:rPr>
          <w:t>110</w:t>
        </w:r>
        <w:r w:rsidR="00675FF7">
          <w:rPr>
            <w:noProof/>
            <w:webHidden/>
          </w:rPr>
          <w:fldChar w:fldCharType="end"/>
        </w:r>
      </w:hyperlink>
    </w:p>
    <w:p w14:paraId="4062B335" w14:textId="13412D14"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591" w:history="1">
        <w:r w:rsidR="00675FF7" w:rsidRPr="009F38BE">
          <w:rPr>
            <w:rStyle w:val="Hyperlink"/>
            <w:rFonts w:ascii="微软雅黑" w:eastAsia="微软雅黑" w:hAnsi="微软雅黑" w:cs="Calibri"/>
            <w:noProof/>
          </w:rPr>
          <w:t>7.4</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月重点客户</w:t>
        </w:r>
        <w:r w:rsidR="00675FF7">
          <w:rPr>
            <w:noProof/>
            <w:webHidden/>
          </w:rPr>
          <w:tab/>
        </w:r>
        <w:r w:rsidR="00675FF7">
          <w:rPr>
            <w:noProof/>
            <w:webHidden/>
          </w:rPr>
          <w:fldChar w:fldCharType="begin"/>
        </w:r>
        <w:r w:rsidR="00675FF7">
          <w:rPr>
            <w:noProof/>
            <w:webHidden/>
          </w:rPr>
          <w:instrText xml:space="preserve"> PAGEREF _Toc111473591 \h </w:instrText>
        </w:r>
        <w:r w:rsidR="00675FF7">
          <w:rPr>
            <w:noProof/>
            <w:webHidden/>
          </w:rPr>
        </w:r>
        <w:r w:rsidR="00675FF7">
          <w:rPr>
            <w:noProof/>
            <w:webHidden/>
          </w:rPr>
          <w:fldChar w:fldCharType="separate"/>
        </w:r>
        <w:r w:rsidR="00675FF7">
          <w:rPr>
            <w:noProof/>
            <w:webHidden/>
          </w:rPr>
          <w:t>111</w:t>
        </w:r>
        <w:r w:rsidR="00675FF7">
          <w:rPr>
            <w:noProof/>
            <w:webHidden/>
          </w:rPr>
          <w:fldChar w:fldCharType="end"/>
        </w:r>
      </w:hyperlink>
    </w:p>
    <w:p w14:paraId="2581CBF3" w14:textId="36AD5A8F" w:rsidR="00675FF7" w:rsidRDefault="003A6741">
      <w:pPr>
        <w:pStyle w:val="TOC3"/>
        <w:rPr>
          <w:rFonts w:asciiTheme="minorHAnsi" w:eastAsiaTheme="minorEastAsia" w:hAnsiTheme="minorHAnsi" w:cstheme="minorBidi"/>
          <w:i w:val="0"/>
          <w:noProof/>
          <w:kern w:val="2"/>
          <w:sz w:val="21"/>
          <w:szCs w:val="22"/>
          <w:lang w:eastAsia="zh-CN"/>
        </w:rPr>
      </w:pPr>
      <w:hyperlink w:anchor="_Toc111473592" w:history="1">
        <w:r w:rsidR="00675FF7" w:rsidRPr="009F38BE">
          <w:rPr>
            <w:rStyle w:val="Hyperlink"/>
            <w:rFonts w:ascii="微软雅黑" w:eastAsia="微软雅黑" w:hAnsi="微软雅黑"/>
            <w:noProof/>
          </w:rPr>
          <w:t>7.4.1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重点客户圈选规则</w:t>
        </w:r>
        <w:r w:rsidR="00675FF7">
          <w:rPr>
            <w:noProof/>
            <w:webHidden/>
          </w:rPr>
          <w:tab/>
        </w:r>
        <w:r w:rsidR="00675FF7">
          <w:rPr>
            <w:noProof/>
            <w:webHidden/>
          </w:rPr>
          <w:fldChar w:fldCharType="begin"/>
        </w:r>
        <w:r w:rsidR="00675FF7">
          <w:rPr>
            <w:noProof/>
            <w:webHidden/>
          </w:rPr>
          <w:instrText xml:space="preserve"> PAGEREF _Toc111473592 \h </w:instrText>
        </w:r>
        <w:r w:rsidR="00675FF7">
          <w:rPr>
            <w:noProof/>
            <w:webHidden/>
          </w:rPr>
        </w:r>
        <w:r w:rsidR="00675FF7">
          <w:rPr>
            <w:noProof/>
            <w:webHidden/>
          </w:rPr>
          <w:fldChar w:fldCharType="separate"/>
        </w:r>
        <w:r w:rsidR="00675FF7">
          <w:rPr>
            <w:noProof/>
            <w:webHidden/>
          </w:rPr>
          <w:t>111</w:t>
        </w:r>
        <w:r w:rsidR="00675FF7">
          <w:rPr>
            <w:noProof/>
            <w:webHidden/>
          </w:rPr>
          <w:fldChar w:fldCharType="end"/>
        </w:r>
      </w:hyperlink>
    </w:p>
    <w:p w14:paraId="7F79FEFE" w14:textId="409E618A" w:rsidR="00675FF7" w:rsidRDefault="003A6741">
      <w:pPr>
        <w:pStyle w:val="TOC3"/>
        <w:rPr>
          <w:rFonts w:asciiTheme="minorHAnsi" w:eastAsiaTheme="minorEastAsia" w:hAnsiTheme="minorHAnsi" w:cstheme="minorBidi"/>
          <w:i w:val="0"/>
          <w:noProof/>
          <w:kern w:val="2"/>
          <w:sz w:val="21"/>
          <w:szCs w:val="22"/>
          <w:lang w:eastAsia="zh-CN"/>
        </w:rPr>
      </w:pPr>
      <w:hyperlink w:anchor="_Toc111473593" w:history="1">
        <w:r w:rsidR="00675FF7" w:rsidRPr="009F38BE">
          <w:rPr>
            <w:rStyle w:val="Hyperlink"/>
            <w:rFonts w:ascii="微软雅黑" w:eastAsia="微软雅黑" w:hAnsi="微软雅黑"/>
            <w:noProof/>
          </w:rPr>
          <w:t>7.4.2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圈选待办联动</w:t>
        </w:r>
        <w:r w:rsidR="00675FF7">
          <w:rPr>
            <w:noProof/>
            <w:webHidden/>
          </w:rPr>
          <w:tab/>
        </w:r>
        <w:r w:rsidR="00675FF7">
          <w:rPr>
            <w:noProof/>
            <w:webHidden/>
          </w:rPr>
          <w:fldChar w:fldCharType="begin"/>
        </w:r>
        <w:r w:rsidR="00675FF7">
          <w:rPr>
            <w:noProof/>
            <w:webHidden/>
          </w:rPr>
          <w:instrText xml:space="preserve"> PAGEREF _Toc111473593 \h </w:instrText>
        </w:r>
        <w:r w:rsidR="00675FF7">
          <w:rPr>
            <w:noProof/>
            <w:webHidden/>
          </w:rPr>
        </w:r>
        <w:r w:rsidR="00675FF7">
          <w:rPr>
            <w:noProof/>
            <w:webHidden/>
          </w:rPr>
          <w:fldChar w:fldCharType="separate"/>
        </w:r>
        <w:r w:rsidR="00675FF7">
          <w:rPr>
            <w:noProof/>
            <w:webHidden/>
          </w:rPr>
          <w:t>114</w:t>
        </w:r>
        <w:r w:rsidR="00675FF7">
          <w:rPr>
            <w:noProof/>
            <w:webHidden/>
          </w:rPr>
          <w:fldChar w:fldCharType="end"/>
        </w:r>
      </w:hyperlink>
    </w:p>
    <w:p w14:paraId="06384EB0" w14:textId="0CAA0D78"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594" w:history="1">
        <w:r w:rsidR="00675FF7" w:rsidRPr="009F38BE">
          <w:rPr>
            <w:rStyle w:val="Hyperlink"/>
            <w:rFonts w:ascii="微软雅黑" w:eastAsia="微软雅黑" w:hAnsi="微软雅黑" w:cs="Calibri"/>
            <w:noProof/>
          </w:rPr>
          <w:t>7.5</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待识别访客</w:t>
        </w:r>
        <w:r w:rsidR="00675FF7">
          <w:rPr>
            <w:noProof/>
            <w:webHidden/>
          </w:rPr>
          <w:tab/>
        </w:r>
        <w:r w:rsidR="00675FF7">
          <w:rPr>
            <w:noProof/>
            <w:webHidden/>
          </w:rPr>
          <w:fldChar w:fldCharType="begin"/>
        </w:r>
        <w:r w:rsidR="00675FF7">
          <w:rPr>
            <w:noProof/>
            <w:webHidden/>
          </w:rPr>
          <w:instrText xml:space="preserve"> PAGEREF _Toc111473594 \h </w:instrText>
        </w:r>
        <w:r w:rsidR="00675FF7">
          <w:rPr>
            <w:noProof/>
            <w:webHidden/>
          </w:rPr>
        </w:r>
        <w:r w:rsidR="00675FF7">
          <w:rPr>
            <w:noProof/>
            <w:webHidden/>
          </w:rPr>
          <w:fldChar w:fldCharType="separate"/>
        </w:r>
        <w:r w:rsidR="00675FF7">
          <w:rPr>
            <w:noProof/>
            <w:webHidden/>
          </w:rPr>
          <w:t>115</w:t>
        </w:r>
        <w:r w:rsidR="00675FF7">
          <w:rPr>
            <w:noProof/>
            <w:webHidden/>
          </w:rPr>
          <w:fldChar w:fldCharType="end"/>
        </w:r>
      </w:hyperlink>
    </w:p>
    <w:p w14:paraId="392F6585" w14:textId="7824D06B" w:rsidR="00675FF7" w:rsidRDefault="003A6741">
      <w:pPr>
        <w:pStyle w:val="TOC3"/>
        <w:rPr>
          <w:rFonts w:asciiTheme="minorHAnsi" w:eastAsiaTheme="minorEastAsia" w:hAnsiTheme="minorHAnsi" w:cstheme="minorBidi"/>
          <w:i w:val="0"/>
          <w:noProof/>
          <w:kern w:val="2"/>
          <w:sz w:val="21"/>
          <w:szCs w:val="22"/>
          <w:lang w:eastAsia="zh-CN"/>
        </w:rPr>
      </w:pPr>
      <w:hyperlink w:anchor="_Toc111473595" w:history="1">
        <w:r w:rsidR="00675FF7" w:rsidRPr="009F38BE">
          <w:rPr>
            <w:rStyle w:val="Hyperlink"/>
            <w:rFonts w:ascii="微软雅黑" w:eastAsia="微软雅黑" w:hAnsi="微软雅黑"/>
            <w:noProof/>
          </w:rPr>
          <w:t>7.5.1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待识别访客标签</w:t>
        </w:r>
        <w:r w:rsidR="00675FF7">
          <w:rPr>
            <w:noProof/>
            <w:webHidden/>
          </w:rPr>
          <w:tab/>
        </w:r>
        <w:r w:rsidR="00675FF7">
          <w:rPr>
            <w:noProof/>
            <w:webHidden/>
          </w:rPr>
          <w:fldChar w:fldCharType="begin"/>
        </w:r>
        <w:r w:rsidR="00675FF7">
          <w:rPr>
            <w:noProof/>
            <w:webHidden/>
          </w:rPr>
          <w:instrText xml:space="preserve"> PAGEREF _Toc111473595 \h </w:instrText>
        </w:r>
        <w:r w:rsidR="00675FF7">
          <w:rPr>
            <w:noProof/>
            <w:webHidden/>
          </w:rPr>
        </w:r>
        <w:r w:rsidR="00675FF7">
          <w:rPr>
            <w:noProof/>
            <w:webHidden/>
          </w:rPr>
          <w:fldChar w:fldCharType="separate"/>
        </w:r>
        <w:r w:rsidR="00675FF7">
          <w:rPr>
            <w:noProof/>
            <w:webHidden/>
          </w:rPr>
          <w:t>115</w:t>
        </w:r>
        <w:r w:rsidR="00675FF7">
          <w:rPr>
            <w:noProof/>
            <w:webHidden/>
          </w:rPr>
          <w:fldChar w:fldCharType="end"/>
        </w:r>
      </w:hyperlink>
    </w:p>
    <w:p w14:paraId="6A565FE7" w14:textId="5BEFD769" w:rsidR="00675FF7" w:rsidRDefault="003A6741">
      <w:pPr>
        <w:pStyle w:val="TOC3"/>
        <w:rPr>
          <w:rFonts w:asciiTheme="minorHAnsi" w:eastAsiaTheme="minorEastAsia" w:hAnsiTheme="minorHAnsi" w:cstheme="minorBidi"/>
          <w:i w:val="0"/>
          <w:noProof/>
          <w:kern w:val="2"/>
          <w:sz w:val="21"/>
          <w:szCs w:val="22"/>
          <w:lang w:eastAsia="zh-CN"/>
        </w:rPr>
      </w:pPr>
      <w:hyperlink w:anchor="_Toc111473596" w:history="1">
        <w:r w:rsidR="00675FF7" w:rsidRPr="009F38BE">
          <w:rPr>
            <w:rStyle w:val="Hyperlink"/>
            <w:rFonts w:ascii="微软雅黑" w:eastAsia="微软雅黑" w:hAnsi="微软雅黑"/>
            <w:noProof/>
          </w:rPr>
          <w:t>7.5.2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待识别访客标识</w:t>
        </w:r>
        <w:r w:rsidR="00675FF7">
          <w:rPr>
            <w:noProof/>
            <w:webHidden/>
          </w:rPr>
          <w:tab/>
        </w:r>
        <w:r w:rsidR="00675FF7">
          <w:rPr>
            <w:noProof/>
            <w:webHidden/>
          </w:rPr>
          <w:fldChar w:fldCharType="begin"/>
        </w:r>
        <w:r w:rsidR="00675FF7">
          <w:rPr>
            <w:noProof/>
            <w:webHidden/>
          </w:rPr>
          <w:instrText xml:space="preserve"> PAGEREF _Toc111473596 \h </w:instrText>
        </w:r>
        <w:r w:rsidR="00675FF7">
          <w:rPr>
            <w:noProof/>
            <w:webHidden/>
          </w:rPr>
        </w:r>
        <w:r w:rsidR="00675FF7">
          <w:rPr>
            <w:noProof/>
            <w:webHidden/>
          </w:rPr>
          <w:fldChar w:fldCharType="separate"/>
        </w:r>
        <w:r w:rsidR="00675FF7">
          <w:rPr>
            <w:noProof/>
            <w:webHidden/>
          </w:rPr>
          <w:t>115</w:t>
        </w:r>
        <w:r w:rsidR="00675FF7">
          <w:rPr>
            <w:noProof/>
            <w:webHidden/>
          </w:rPr>
          <w:fldChar w:fldCharType="end"/>
        </w:r>
      </w:hyperlink>
    </w:p>
    <w:p w14:paraId="0EAA10CA" w14:textId="1974B1D7" w:rsidR="00675FF7" w:rsidRDefault="003A6741">
      <w:pPr>
        <w:pStyle w:val="TOC3"/>
        <w:rPr>
          <w:rFonts w:asciiTheme="minorHAnsi" w:eastAsiaTheme="minorEastAsia" w:hAnsiTheme="minorHAnsi" w:cstheme="minorBidi"/>
          <w:i w:val="0"/>
          <w:noProof/>
          <w:kern w:val="2"/>
          <w:sz w:val="21"/>
          <w:szCs w:val="22"/>
          <w:lang w:eastAsia="zh-CN"/>
        </w:rPr>
      </w:pPr>
      <w:hyperlink w:anchor="_Toc111473597" w:history="1">
        <w:r w:rsidR="00675FF7" w:rsidRPr="009F38BE">
          <w:rPr>
            <w:rStyle w:val="Hyperlink"/>
            <w:rFonts w:ascii="微软雅黑" w:eastAsia="微软雅黑" w:hAnsi="微软雅黑"/>
            <w:noProof/>
          </w:rPr>
          <w:t>7.5.3</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进入待识别访客途径</w:t>
        </w:r>
        <w:r w:rsidR="00675FF7">
          <w:rPr>
            <w:noProof/>
            <w:webHidden/>
          </w:rPr>
          <w:tab/>
        </w:r>
        <w:r w:rsidR="00675FF7">
          <w:rPr>
            <w:noProof/>
            <w:webHidden/>
          </w:rPr>
          <w:fldChar w:fldCharType="begin"/>
        </w:r>
        <w:r w:rsidR="00675FF7">
          <w:rPr>
            <w:noProof/>
            <w:webHidden/>
          </w:rPr>
          <w:instrText xml:space="preserve"> PAGEREF _Toc111473597 \h </w:instrText>
        </w:r>
        <w:r w:rsidR="00675FF7">
          <w:rPr>
            <w:noProof/>
            <w:webHidden/>
          </w:rPr>
        </w:r>
        <w:r w:rsidR="00675FF7">
          <w:rPr>
            <w:noProof/>
            <w:webHidden/>
          </w:rPr>
          <w:fldChar w:fldCharType="separate"/>
        </w:r>
        <w:r w:rsidR="00675FF7">
          <w:rPr>
            <w:noProof/>
            <w:webHidden/>
          </w:rPr>
          <w:t>116</w:t>
        </w:r>
        <w:r w:rsidR="00675FF7">
          <w:rPr>
            <w:noProof/>
            <w:webHidden/>
          </w:rPr>
          <w:fldChar w:fldCharType="end"/>
        </w:r>
      </w:hyperlink>
    </w:p>
    <w:p w14:paraId="2D52D021" w14:textId="40325FA5" w:rsidR="00675FF7" w:rsidRDefault="003A6741">
      <w:pPr>
        <w:pStyle w:val="TOC3"/>
        <w:rPr>
          <w:rFonts w:asciiTheme="minorHAnsi" w:eastAsiaTheme="minorEastAsia" w:hAnsiTheme="minorHAnsi" w:cstheme="minorBidi"/>
          <w:i w:val="0"/>
          <w:noProof/>
          <w:kern w:val="2"/>
          <w:sz w:val="21"/>
          <w:szCs w:val="22"/>
          <w:lang w:eastAsia="zh-CN"/>
        </w:rPr>
      </w:pPr>
      <w:hyperlink w:anchor="_Toc111473598" w:history="1">
        <w:r w:rsidR="00675FF7" w:rsidRPr="009F38BE">
          <w:rPr>
            <w:rStyle w:val="Hyperlink"/>
            <w:rFonts w:ascii="微软雅黑" w:eastAsia="微软雅黑" w:hAnsi="微软雅黑"/>
            <w:noProof/>
          </w:rPr>
          <w:t>7.5.4</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退出待识别访客途径</w:t>
        </w:r>
        <w:r w:rsidR="00675FF7">
          <w:rPr>
            <w:noProof/>
            <w:webHidden/>
          </w:rPr>
          <w:tab/>
        </w:r>
        <w:r w:rsidR="00675FF7">
          <w:rPr>
            <w:noProof/>
            <w:webHidden/>
          </w:rPr>
          <w:fldChar w:fldCharType="begin"/>
        </w:r>
        <w:r w:rsidR="00675FF7">
          <w:rPr>
            <w:noProof/>
            <w:webHidden/>
          </w:rPr>
          <w:instrText xml:space="preserve"> PAGEREF _Toc111473598 \h </w:instrText>
        </w:r>
        <w:r w:rsidR="00675FF7">
          <w:rPr>
            <w:noProof/>
            <w:webHidden/>
          </w:rPr>
        </w:r>
        <w:r w:rsidR="00675FF7">
          <w:rPr>
            <w:noProof/>
            <w:webHidden/>
          </w:rPr>
          <w:fldChar w:fldCharType="separate"/>
        </w:r>
        <w:r w:rsidR="00675FF7">
          <w:rPr>
            <w:noProof/>
            <w:webHidden/>
          </w:rPr>
          <w:t>117</w:t>
        </w:r>
        <w:r w:rsidR="00675FF7">
          <w:rPr>
            <w:noProof/>
            <w:webHidden/>
          </w:rPr>
          <w:fldChar w:fldCharType="end"/>
        </w:r>
      </w:hyperlink>
    </w:p>
    <w:p w14:paraId="5D07450C" w14:textId="7E20E5DE" w:rsidR="00675FF7" w:rsidRDefault="003A6741">
      <w:pPr>
        <w:pStyle w:val="TOC3"/>
        <w:rPr>
          <w:rFonts w:asciiTheme="minorHAnsi" w:eastAsiaTheme="minorEastAsia" w:hAnsiTheme="minorHAnsi" w:cstheme="minorBidi"/>
          <w:i w:val="0"/>
          <w:noProof/>
          <w:kern w:val="2"/>
          <w:sz w:val="21"/>
          <w:szCs w:val="22"/>
          <w:lang w:eastAsia="zh-CN"/>
        </w:rPr>
      </w:pPr>
      <w:hyperlink w:anchor="_Toc111473599" w:history="1">
        <w:r w:rsidR="00675FF7" w:rsidRPr="009F38BE">
          <w:rPr>
            <w:rStyle w:val="Hyperlink"/>
            <w:rFonts w:ascii="微软雅黑" w:eastAsia="微软雅黑" w:hAnsi="微软雅黑"/>
            <w:noProof/>
          </w:rPr>
          <w:t>7.5.5</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业务功能描述</w:t>
        </w:r>
        <w:r w:rsidR="00675FF7">
          <w:rPr>
            <w:noProof/>
            <w:webHidden/>
          </w:rPr>
          <w:tab/>
        </w:r>
        <w:r w:rsidR="00675FF7">
          <w:rPr>
            <w:noProof/>
            <w:webHidden/>
          </w:rPr>
          <w:fldChar w:fldCharType="begin"/>
        </w:r>
        <w:r w:rsidR="00675FF7">
          <w:rPr>
            <w:noProof/>
            <w:webHidden/>
          </w:rPr>
          <w:instrText xml:space="preserve"> PAGEREF _Toc111473599 \h </w:instrText>
        </w:r>
        <w:r w:rsidR="00675FF7">
          <w:rPr>
            <w:noProof/>
            <w:webHidden/>
          </w:rPr>
        </w:r>
        <w:r w:rsidR="00675FF7">
          <w:rPr>
            <w:noProof/>
            <w:webHidden/>
          </w:rPr>
          <w:fldChar w:fldCharType="separate"/>
        </w:r>
        <w:r w:rsidR="00675FF7">
          <w:rPr>
            <w:noProof/>
            <w:webHidden/>
          </w:rPr>
          <w:t>117</w:t>
        </w:r>
        <w:r w:rsidR="00675FF7">
          <w:rPr>
            <w:noProof/>
            <w:webHidden/>
          </w:rPr>
          <w:fldChar w:fldCharType="end"/>
        </w:r>
      </w:hyperlink>
    </w:p>
    <w:p w14:paraId="7AF0CD00" w14:textId="40F00D2F"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600" w:history="1">
        <w:r w:rsidR="00675FF7" w:rsidRPr="009F38BE">
          <w:rPr>
            <w:rStyle w:val="Hyperlink"/>
            <w:rFonts w:ascii="微软雅黑" w:eastAsia="微软雅黑" w:hAnsi="微软雅黑" w:cs="Calibri"/>
            <w:noProof/>
          </w:rPr>
          <w:t>7.6</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增员人才库</w:t>
        </w:r>
        <w:r w:rsidR="00675FF7">
          <w:rPr>
            <w:noProof/>
            <w:webHidden/>
          </w:rPr>
          <w:tab/>
        </w:r>
        <w:r w:rsidR="00675FF7">
          <w:rPr>
            <w:noProof/>
            <w:webHidden/>
          </w:rPr>
          <w:fldChar w:fldCharType="begin"/>
        </w:r>
        <w:r w:rsidR="00675FF7">
          <w:rPr>
            <w:noProof/>
            <w:webHidden/>
          </w:rPr>
          <w:instrText xml:space="preserve"> PAGEREF _Toc111473600 \h </w:instrText>
        </w:r>
        <w:r w:rsidR="00675FF7">
          <w:rPr>
            <w:noProof/>
            <w:webHidden/>
          </w:rPr>
        </w:r>
        <w:r w:rsidR="00675FF7">
          <w:rPr>
            <w:noProof/>
            <w:webHidden/>
          </w:rPr>
          <w:fldChar w:fldCharType="separate"/>
        </w:r>
        <w:r w:rsidR="00675FF7">
          <w:rPr>
            <w:noProof/>
            <w:webHidden/>
          </w:rPr>
          <w:t>125</w:t>
        </w:r>
        <w:r w:rsidR="00675FF7">
          <w:rPr>
            <w:noProof/>
            <w:webHidden/>
          </w:rPr>
          <w:fldChar w:fldCharType="end"/>
        </w:r>
      </w:hyperlink>
    </w:p>
    <w:p w14:paraId="02F56B92" w14:textId="5CBE9913" w:rsidR="00675FF7" w:rsidRDefault="003A6741">
      <w:pPr>
        <w:pStyle w:val="TOC3"/>
        <w:rPr>
          <w:rFonts w:asciiTheme="minorHAnsi" w:eastAsiaTheme="minorEastAsia" w:hAnsiTheme="minorHAnsi" w:cstheme="minorBidi"/>
          <w:i w:val="0"/>
          <w:noProof/>
          <w:kern w:val="2"/>
          <w:sz w:val="21"/>
          <w:szCs w:val="22"/>
          <w:lang w:eastAsia="zh-CN"/>
        </w:rPr>
      </w:pPr>
      <w:hyperlink w:anchor="_Toc111473601" w:history="1">
        <w:r w:rsidR="00675FF7" w:rsidRPr="009F38BE">
          <w:rPr>
            <w:rStyle w:val="Hyperlink"/>
            <w:rFonts w:ascii="微软雅黑" w:eastAsia="微软雅黑" w:hAnsi="微软雅黑"/>
            <w:noProof/>
          </w:rPr>
          <w:t>7.6.1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人才库列表及功能</w:t>
        </w:r>
        <w:r w:rsidR="00675FF7">
          <w:rPr>
            <w:noProof/>
            <w:webHidden/>
          </w:rPr>
          <w:tab/>
        </w:r>
        <w:r w:rsidR="00675FF7">
          <w:rPr>
            <w:noProof/>
            <w:webHidden/>
          </w:rPr>
          <w:fldChar w:fldCharType="begin"/>
        </w:r>
        <w:r w:rsidR="00675FF7">
          <w:rPr>
            <w:noProof/>
            <w:webHidden/>
          </w:rPr>
          <w:instrText xml:space="preserve"> PAGEREF _Toc111473601 \h </w:instrText>
        </w:r>
        <w:r w:rsidR="00675FF7">
          <w:rPr>
            <w:noProof/>
            <w:webHidden/>
          </w:rPr>
        </w:r>
        <w:r w:rsidR="00675FF7">
          <w:rPr>
            <w:noProof/>
            <w:webHidden/>
          </w:rPr>
          <w:fldChar w:fldCharType="separate"/>
        </w:r>
        <w:r w:rsidR="00675FF7">
          <w:rPr>
            <w:noProof/>
            <w:webHidden/>
          </w:rPr>
          <w:t>125</w:t>
        </w:r>
        <w:r w:rsidR="00675FF7">
          <w:rPr>
            <w:noProof/>
            <w:webHidden/>
          </w:rPr>
          <w:fldChar w:fldCharType="end"/>
        </w:r>
      </w:hyperlink>
    </w:p>
    <w:p w14:paraId="1C2C692D" w14:textId="778A44B0" w:rsidR="00675FF7" w:rsidRDefault="003A6741">
      <w:pPr>
        <w:pStyle w:val="TOC3"/>
        <w:rPr>
          <w:rFonts w:asciiTheme="minorHAnsi" w:eastAsiaTheme="minorEastAsia" w:hAnsiTheme="minorHAnsi" w:cstheme="minorBidi"/>
          <w:i w:val="0"/>
          <w:noProof/>
          <w:kern w:val="2"/>
          <w:sz w:val="21"/>
          <w:szCs w:val="22"/>
          <w:lang w:eastAsia="zh-CN"/>
        </w:rPr>
      </w:pPr>
      <w:hyperlink w:anchor="_Toc111473602" w:history="1">
        <w:r w:rsidR="00675FF7" w:rsidRPr="009F38BE">
          <w:rPr>
            <w:rStyle w:val="Hyperlink"/>
            <w:rFonts w:ascii="微软雅黑" w:eastAsia="微软雅黑" w:hAnsi="微软雅黑"/>
            <w:noProof/>
          </w:rPr>
          <w:t>7.6.2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NAVI客户与友约人才库的关系</w:t>
        </w:r>
        <w:r w:rsidR="00675FF7">
          <w:rPr>
            <w:noProof/>
            <w:webHidden/>
          </w:rPr>
          <w:tab/>
        </w:r>
        <w:r w:rsidR="00675FF7">
          <w:rPr>
            <w:noProof/>
            <w:webHidden/>
          </w:rPr>
          <w:fldChar w:fldCharType="begin"/>
        </w:r>
        <w:r w:rsidR="00675FF7">
          <w:rPr>
            <w:noProof/>
            <w:webHidden/>
          </w:rPr>
          <w:instrText xml:space="preserve"> PAGEREF _Toc111473602 \h </w:instrText>
        </w:r>
        <w:r w:rsidR="00675FF7">
          <w:rPr>
            <w:noProof/>
            <w:webHidden/>
          </w:rPr>
        </w:r>
        <w:r w:rsidR="00675FF7">
          <w:rPr>
            <w:noProof/>
            <w:webHidden/>
          </w:rPr>
          <w:fldChar w:fldCharType="separate"/>
        </w:r>
        <w:r w:rsidR="00675FF7">
          <w:rPr>
            <w:noProof/>
            <w:webHidden/>
          </w:rPr>
          <w:t>125</w:t>
        </w:r>
        <w:r w:rsidR="00675FF7">
          <w:rPr>
            <w:noProof/>
            <w:webHidden/>
          </w:rPr>
          <w:fldChar w:fldCharType="end"/>
        </w:r>
      </w:hyperlink>
    </w:p>
    <w:p w14:paraId="6ECBB279" w14:textId="45F5CABA"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603" w:history="1">
        <w:r w:rsidR="00675FF7" w:rsidRPr="009F38BE">
          <w:rPr>
            <w:rStyle w:val="Hyperlink"/>
            <w:rFonts w:ascii="微软雅黑" w:eastAsia="微软雅黑" w:hAnsi="微软雅黑" w:cs="Calibri"/>
            <w:noProof/>
          </w:rPr>
          <w:t>7.7</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客户地图（二期）</w:t>
        </w:r>
        <w:r w:rsidR="00675FF7">
          <w:rPr>
            <w:noProof/>
            <w:webHidden/>
          </w:rPr>
          <w:tab/>
        </w:r>
        <w:r w:rsidR="00675FF7">
          <w:rPr>
            <w:noProof/>
            <w:webHidden/>
          </w:rPr>
          <w:fldChar w:fldCharType="begin"/>
        </w:r>
        <w:r w:rsidR="00675FF7">
          <w:rPr>
            <w:noProof/>
            <w:webHidden/>
          </w:rPr>
          <w:instrText xml:space="preserve"> PAGEREF _Toc111473603 \h </w:instrText>
        </w:r>
        <w:r w:rsidR="00675FF7">
          <w:rPr>
            <w:noProof/>
            <w:webHidden/>
          </w:rPr>
        </w:r>
        <w:r w:rsidR="00675FF7">
          <w:rPr>
            <w:noProof/>
            <w:webHidden/>
          </w:rPr>
          <w:fldChar w:fldCharType="separate"/>
        </w:r>
        <w:r w:rsidR="00675FF7">
          <w:rPr>
            <w:noProof/>
            <w:webHidden/>
          </w:rPr>
          <w:t>126</w:t>
        </w:r>
        <w:r w:rsidR="00675FF7">
          <w:rPr>
            <w:noProof/>
            <w:webHidden/>
          </w:rPr>
          <w:fldChar w:fldCharType="end"/>
        </w:r>
      </w:hyperlink>
    </w:p>
    <w:p w14:paraId="178AB59C" w14:textId="006BC95B" w:rsidR="00675FF7" w:rsidRDefault="003A6741">
      <w:pPr>
        <w:pStyle w:val="TOC3"/>
        <w:rPr>
          <w:rFonts w:asciiTheme="minorHAnsi" w:eastAsiaTheme="minorEastAsia" w:hAnsiTheme="minorHAnsi" w:cstheme="minorBidi"/>
          <w:i w:val="0"/>
          <w:noProof/>
          <w:kern w:val="2"/>
          <w:sz w:val="21"/>
          <w:szCs w:val="22"/>
          <w:lang w:eastAsia="zh-CN"/>
        </w:rPr>
      </w:pPr>
      <w:hyperlink w:anchor="_Toc111473604" w:history="1">
        <w:r w:rsidR="00675FF7" w:rsidRPr="009F38BE">
          <w:rPr>
            <w:rStyle w:val="Hyperlink"/>
            <w:rFonts w:ascii="微软雅黑" w:eastAsia="微软雅黑" w:hAnsi="微软雅黑"/>
            <w:noProof/>
          </w:rPr>
          <w:t>7.7.1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客户展示</w:t>
        </w:r>
        <w:r w:rsidR="00675FF7">
          <w:rPr>
            <w:noProof/>
            <w:webHidden/>
          </w:rPr>
          <w:tab/>
        </w:r>
        <w:r w:rsidR="00675FF7">
          <w:rPr>
            <w:noProof/>
            <w:webHidden/>
          </w:rPr>
          <w:fldChar w:fldCharType="begin"/>
        </w:r>
        <w:r w:rsidR="00675FF7">
          <w:rPr>
            <w:noProof/>
            <w:webHidden/>
          </w:rPr>
          <w:instrText xml:space="preserve"> PAGEREF _Toc111473604 \h </w:instrText>
        </w:r>
        <w:r w:rsidR="00675FF7">
          <w:rPr>
            <w:noProof/>
            <w:webHidden/>
          </w:rPr>
        </w:r>
        <w:r w:rsidR="00675FF7">
          <w:rPr>
            <w:noProof/>
            <w:webHidden/>
          </w:rPr>
          <w:fldChar w:fldCharType="separate"/>
        </w:r>
        <w:r w:rsidR="00675FF7">
          <w:rPr>
            <w:noProof/>
            <w:webHidden/>
          </w:rPr>
          <w:t>126</w:t>
        </w:r>
        <w:r w:rsidR="00675FF7">
          <w:rPr>
            <w:noProof/>
            <w:webHidden/>
          </w:rPr>
          <w:fldChar w:fldCharType="end"/>
        </w:r>
      </w:hyperlink>
    </w:p>
    <w:p w14:paraId="3F65D9A5" w14:textId="500A11F4" w:rsidR="00675FF7" w:rsidRDefault="003A6741">
      <w:pPr>
        <w:pStyle w:val="TOC3"/>
        <w:rPr>
          <w:rFonts w:asciiTheme="minorHAnsi" w:eastAsiaTheme="minorEastAsia" w:hAnsiTheme="minorHAnsi" w:cstheme="minorBidi"/>
          <w:i w:val="0"/>
          <w:noProof/>
          <w:kern w:val="2"/>
          <w:sz w:val="21"/>
          <w:szCs w:val="22"/>
          <w:lang w:eastAsia="zh-CN"/>
        </w:rPr>
      </w:pPr>
      <w:hyperlink w:anchor="_Toc111473605" w:history="1">
        <w:r w:rsidR="00675FF7" w:rsidRPr="009F38BE">
          <w:rPr>
            <w:rStyle w:val="Hyperlink"/>
            <w:rFonts w:ascii="微软雅黑" w:eastAsia="微软雅黑" w:hAnsi="微软雅黑"/>
            <w:noProof/>
          </w:rPr>
          <w:t>7.7.2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公共功能</w:t>
        </w:r>
        <w:r w:rsidR="00675FF7">
          <w:rPr>
            <w:noProof/>
            <w:webHidden/>
          </w:rPr>
          <w:tab/>
        </w:r>
        <w:r w:rsidR="00675FF7">
          <w:rPr>
            <w:noProof/>
            <w:webHidden/>
          </w:rPr>
          <w:fldChar w:fldCharType="begin"/>
        </w:r>
        <w:r w:rsidR="00675FF7">
          <w:rPr>
            <w:noProof/>
            <w:webHidden/>
          </w:rPr>
          <w:instrText xml:space="preserve"> PAGEREF _Toc111473605 \h </w:instrText>
        </w:r>
        <w:r w:rsidR="00675FF7">
          <w:rPr>
            <w:noProof/>
            <w:webHidden/>
          </w:rPr>
        </w:r>
        <w:r w:rsidR="00675FF7">
          <w:rPr>
            <w:noProof/>
            <w:webHidden/>
          </w:rPr>
          <w:fldChar w:fldCharType="separate"/>
        </w:r>
        <w:r w:rsidR="00675FF7">
          <w:rPr>
            <w:noProof/>
            <w:webHidden/>
          </w:rPr>
          <w:t>128</w:t>
        </w:r>
        <w:r w:rsidR="00675FF7">
          <w:rPr>
            <w:noProof/>
            <w:webHidden/>
          </w:rPr>
          <w:fldChar w:fldCharType="end"/>
        </w:r>
      </w:hyperlink>
    </w:p>
    <w:p w14:paraId="415B5CB8" w14:textId="6EA4D09A" w:rsidR="00675FF7" w:rsidRDefault="003A6741">
      <w:pPr>
        <w:pStyle w:val="TOC3"/>
        <w:rPr>
          <w:rFonts w:asciiTheme="minorHAnsi" w:eastAsiaTheme="minorEastAsia" w:hAnsiTheme="minorHAnsi" w:cstheme="minorBidi"/>
          <w:i w:val="0"/>
          <w:noProof/>
          <w:kern w:val="2"/>
          <w:sz w:val="21"/>
          <w:szCs w:val="22"/>
          <w:lang w:eastAsia="zh-CN"/>
        </w:rPr>
      </w:pPr>
      <w:hyperlink w:anchor="_Toc111473606" w:history="1">
        <w:r w:rsidR="00675FF7" w:rsidRPr="009F38BE">
          <w:rPr>
            <w:rStyle w:val="Hyperlink"/>
            <w:rFonts w:ascii="微软雅黑" w:eastAsia="微软雅黑" w:hAnsi="微软雅黑"/>
            <w:noProof/>
          </w:rPr>
          <w:t>7.7.3</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地图功能</w:t>
        </w:r>
        <w:r w:rsidR="00675FF7">
          <w:rPr>
            <w:noProof/>
            <w:webHidden/>
          </w:rPr>
          <w:tab/>
        </w:r>
        <w:r w:rsidR="00675FF7">
          <w:rPr>
            <w:noProof/>
            <w:webHidden/>
          </w:rPr>
          <w:fldChar w:fldCharType="begin"/>
        </w:r>
        <w:r w:rsidR="00675FF7">
          <w:rPr>
            <w:noProof/>
            <w:webHidden/>
          </w:rPr>
          <w:instrText xml:space="preserve"> PAGEREF _Toc111473606 \h </w:instrText>
        </w:r>
        <w:r w:rsidR="00675FF7">
          <w:rPr>
            <w:noProof/>
            <w:webHidden/>
          </w:rPr>
        </w:r>
        <w:r w:rsidR="00675FF7">
          <w:rPr>
            <w:noProof/>
            <w:webHidden/>
          </w:rPr>
          <w:fldChar w:fldCharType="separate"/>
        </w:r>
        <w:r w:rsidR="00675FF7">
          <w:rPr>
            <w:noProof/>
            <w:webHidden/>
          </w:rPr>
          <w:t>130</w:t>
        </w:r>
        <w:r w:rsidR="00675FF7">
          <w:rPr>
            <w:noProof/>
            <w:webHidden/>
          </w:rPr>
          <w:fldChar w:fldCharType="end"/>
        </w:r>
      </w:hyperlink>
    </w:p>
    <w:p w14:paraId="6900C726" w14:textId="555102DF"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607" w:history="1">
        <w:r w:rsidR="00675FF7" w:rsidRPr="009F38BE">
          <w:rPr>
            <w:rStyle w:val="Hyperlink"/>
            <w:rFonts w:ascii="微软雅黑" w:eastAsia="微软雅黑" w:hAnsi="微软雅黑" w:cs="Calibri"/>
            <w:noProof/>
          </w:rPr>
          <w:t>7.8</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客户经营（取消该大分类模块，以友客户为准，子模块功能维持）</w:t>
        </w:r>
        <w:r w:rsidR="00675FF7">
          <w:rPr>
            <w:noProof/>
            <w:webHidden/>
          </w:rPr>
          <w:tab/>
        </w:r>
        <w:r w:rsidR="00675FF7">
          <w:rPr>
            <w:noProof/>
            <w:webHidden/>
          </w:rPr>
          <w:fldChar w:fldCharType="begin"/>
        </w:r>
        <w:r w:rsidR="00675FF7">
          <w:rPr>
            <w:noProof/>
            <w:webHidden/>
          </w:rPr>
          <w:instrText xml:space="preserve"> PAGEREF _Toc111473607 \h </w:instrText>
        </w:r>
        <w:r w:rsidR="00675FF7">
          <w:rPr>
            <w:noProof/>
            <w:webHidden/>
          </w:rPr>
        </w:r>
        <w:r w:rsidR="00675FF7">
          <w:rPr>
            <w:noProof/>
            <w:webHidden/>
          </w:rPr>
          <w:fldChar w:fldCharType="separate"/>
        </w:r>
        <w:r w:rsidR="00675FF7">
          <w:rPr>
            <w:noProof/>
            <w:webHidden/>
          </w:rPr>
          <w:t>135</w:t>
        </w:r>
        <w:r w:rsidR="00675FF7">
          <w:rPr>
            <w:noProof/>
            <w:webHidden/>
          </w:rPr>
          <w:fldChar w:fldCharType="end"/>
        </w:r>
      </w:hyperlink>
    </w:p>
    <w:p w14:paraId="5DE4E182" w14:textId="71FC9B2D" w:rsidR="00675FF7" w:rsidRDefault="003A6741">
      <w:pPr>
        <w:pStyle w:val="TOC3"/>
        <w:rPr>
          <w:rFonts w:asciiTheme="minorHAnsi" w:eastAsiaTheme="minorEastAsia" w:hAnsiTheme="minorHAnsi" w:cstheme="minorBidi"/>
          <w:i w:val="0"/>
          <w:noProof/>
          <w:kern w:val="2"/>
          <w:sz w:val="21"/>
          <w:szCs w:val="22"/>
          <w:lang w:eastAsia="zh-CN"/>
        </w:rPr>
      </w:pPr>
      <w:hyperlink w:anchor="_Toc111473608" w:history="1">
        <w:r w:rsidR="00675FF7" w:rsidRPr="009F38BE">
          <w:rPr>
            <w:rStyle w:val="Hyperlink"/>
            <w:rFonts w:ascii="微软雅黑" w:eastAsia="微软雅黑" w:hAnsi="微软雅黑"/>
            <w:noProof/>
          </w:rPr>
          <w:t>7.8.1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客户分析（二期）</w:t>
        </w:r>
        <w:r w:rsidR="00675FF7">
          <w:rPr>
            <w:noProof/>
            <w:webHidden/>
          </w:rPr>
          <w:tab/>
        </w:r>
        <w:r w:rsidR="00675FF7">
          <w:rPr>
            <w:noProof/>
            <w:webHidden/>
          </w:rPr>
          <w:fldChar w:fldCharType="begin"/>
        </w:r>
        <w:r w:rsidR="00675FF7">
          <w:rPr>
            <w:noProof/>
            <w:webHidden/>
          </w:rPr>
          <w:instrText xml:space="preserve"> PAGEREF _Toc111473608 \h </w:instrText>
        </w:r>
        <w:r w:rsidR="00675FF7">
          <w:rPr>
            <w:noProof/>
            <w:webHidden/>
          </w:rPr>
        </w:r>
        <w:r w:rsidR="00675FF7">
          <w:rPr>
            <w:noProof/>
            <w:webHidden/>
          </w:rPr>
          <w:fldChar w:fldCharType="separate"/>
        </w:r>
        <w:r w:rsidR="00675FF7">
          <w:rPr>
            <w:noProof/>
            <w:webHidden/>
          </w:rPr>
          <w:t>135</w:t>
        </w:r>
        <w:r w:rsidR="00675FF7">
          <w:rPr>
            <w:noProof/>
            <w:webHidden/>
          </w:rPr>
          <w:fldChar w:fldCharType="end"/>
        </w:r>
      </w:hyperlink>
    </w:p>
    <w:p w14:paraId="30AC16DD" w14:textId="7C1A6AE2" w:rsidR="00675FF7" w:rsidRDefault="003A6741">
      <w:pPr>
        <w:pStyle w:val="TOC3"/>
        <w:rPr>
          <w:rFonts w:asciiTheme="minorHAnsi" w:eastAsiaTheme="minorEastAsia" w:hAnsiTheme="minorHAnsi" w:cstheme="minorBidi"/>
          <w:i w:val="0"/>
          <w:noProof/>
          <w:kern w:val="2"/>
          <w:sz w:val="21"/>
          <w:szCs w:val="22"/>
          <w:lang w:eastAsia="zh-CN"/>
        </w:rPr>
      </w:pPr>
      <w:hyperlink w:anchor="_Toc111473609" w:history="1">
        <w:r w:rsidR="00675FF7" w:rsidRPr="009F38BE">
          <w:rPr>
            <w:rStyle w:val="Hyperlink"/>
            <w:rFonts w:ascii="微软雅黑" w:eastAsia="微软雅黑" w:hAnsi="微软雅黑"/>
            <w:noProof/>
          </w:rPr>
          <w:t>7.8.2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商机名单</w:t>
        </w:r>
        <w:r w:rsidR="00675FF7">
          <w:rPr>
            <w:noProof/>
            <w:webHidden/>
          </w:rPr>
          <w:tab/>
        </w:r>
        <w:r w:rsidR="00675FF7">
          <w:rPr>
            <w:noProof/>
            <w:webHidden/>
          </w:rPr>
          <w:fldChar w:fldCharType="begin"/>
        </w:r>
        <w:r w:rsidR="00675FF7">
          <w:rPr>
            <w:noProof/>
            <w:webHidden/>
          </w:rPr>
          <w:instrText xml:space="preserve"> PAGEREF _Toc111473609 \h </w:instrText>
        </w:r>
        <w:r w:rsidR="00675FF7">
          <w:rPr>
            <w:noProof/>
            <w:webHidden/>
          </w:rPr>
        </w:r>
        <w:r w:rsidR="00675FF7">
          <w:rPr>
            <w:noProof/>
            <w:webHidden/>
          </w:rPr>
          <w:fldChar w:fldCharType="separate"/>
        </w:r>
        <w:r w:rsidR="00675FF7">
          <w:rPr>
            <w:noProof/>
            <w:webHidden/>
          </w:rPr>
          <w:t>155</w:t>
        </w:r>
        <w:r w:rsidR="00675FF7">
          <w:rPr>
            <w:noProof/>
            <w:webHidden/>
          </w:rPr>
          <w:fldChar w:fldCharType="end"/>
        </w:r>
      </w:hyperlink>
    </w:p>
    <w:p w14:paraId="54F5DF92" w14:textId="63D6CCC4" w:rsidR="00675FF7" w:rsidRDefault="003A6741">
      <w:pPr>
        <w:pStyle w:val="TOC2"/>
        <w:tabs>
          <w:tab w:val="left" w:pos="1000"/>
        </w:tabs>
        <w:rPr>
          <w:rFonts w:asciiTheme="minorHAnsi" w:eastAsiaTheme="minorEastAsia" w:hAnsiTheme="minorHAnsi" w:cstheme="minorBidi"/>
          <w:noProof/>
          <w:kern w:val="2"/>
          <w:sz w:val="21"/>
          <w:szCs w:val="22"/>
          <w:lang w:eastAsia="zh-CN"/>
        </w:rPr>
      </w:pPr>
      <w:hyperlink w:anchor="_Toc111473610" w:history="1">
        <w:r w:rsidR="00675FF7" w:rsidRPr="009F38BE">
          <w:rPr>
            <w:rStyle w:val="Hyperlink"/>
            <w:rFonts w:ascii="微软雅黑" w:eastAsia="微软雅黑" w:hAnsi="微软雅黑" w:cs="Calibri"/>
            <w:noProof/>
          </w:rPr>
          <w:t>7.9</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友客户首页功能</w:t>
        </w:r>
        <w:r w:rsidR="00675FF7">
          <w:rPr>
            <w:noProof/>
            <w:webHidden/>
          </w:rPr>
          <w:tab/>
        </w:r>
        <w:r w:rsidR="00675FF7">
          <w:rPr>
            <w:noProof/>
            <w:webHidden/>
          </w:rPr>
          <w:fldChar w:fldCharType="begin"/>
        </w:r>
        <w:r w:rsidR="00675FF7">
          <w:rPr>
            <w:noProof/>
            <w:webHidden/>
          </w:rPr>
          <w:instrText xml:space="preserve"> PAGEREF _Toc111473610 \h </w:instrText>
        </w:r>
        <w:r w:rsidR="00675FF7">
          <w:rPr>
            <w:noProof/>
            <w:webHidden/>
          </w:rPr>
        </w:r>
        <w:r w:rsidR="00675FF7">
          <w:rPr>
            <w:noProof/>
            <w:webHidden/>
          </w:rPr>
          <w:fldChar w:fldCharType="separate"/>
        </w:r>
        <w:r w:rsidR="00675FF7">
          <w:rPr>
            <w:noProof/>
            <w:webHidden/>
          </w:rPr>
          <w:t>163</w:t>
        </w:r>
        <w:r w:rsidR="00675FF7">
          <w:rPr>
            <w:noProof/>
            <w:webHidden/>
          </w:rPr>
          <w:fldChar w:fldCharType="end"/>
        </w:r>
      </w:hyperlink>
    </w:p>
    <w:p w14:paraId="778EC239" w14:textId="03A726B6" w:rsidR="00675FF7" w:rsidRDefault="003A6741">
      <w:pPr>
        <w:pStyle w:val="TOC2"/>
        <w:tabs>
          <w:tab w:val="left" w:pos="1200"/>
        </w:tabs>
        <w:rPr>
          <w:rFonts w:asciiTheme="minorHAnsi" w:eastAsiaTheme="minorEastAsia" w:hAnsiTheme="minorHAnsi" w:cstheme="minorBidi"/>
          <w:noProof/>
          <w:kern w:val="2"/>
          <w:sz w:val="21"/>
          <w:szCs w:val="22"/>
          <w:lang w:eastAsia="zh-CN"/>
        </w:rPr>
      </w:pPr>
      <w:hyperlink w:anchor="_Toc111473611" w:history="1">
        <w:r w:rsidR="00675FF7" w:rsidRPr="009F38BE">
          <w:rPr>
            <w:rStyle w:val="Hyperlink"/>
            <w:rFonts w:ascii="微软雅黑" w:eastAsia="微软雅黑" w:hAnsi="微软雅黑" w:cs="Calibri"/>
            <w:noProof/>
          </w:rPr>
          <w:t>7.10</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CRM弹屏设置</w:t>
        </w:r>
        <w:r w:rsidR="00675FF7">
          <w:rPr>
            <w:noProof/>
            <w:webHidden/>
          </w:rPr>
          <w:tab/>
        </w:r>
        <w:r w:rsidR="00675FF7">
          <w:rPr>
            <w:noProof/>
            <w:webHidden/>
          </w:rPr>
          <w:fldChar w:fldCharType="begin"/>
        </w:r>
        <w:r w:rsidR="00675FF7">
          <w:rPr>
            <w:noProof/>
            <w:webHidden/>
          </w:rPr>
          <w:instrText xml:space="preserve"> PAGEREF _Toc111473611 \h </w:instrText>
        </w:r>
        <w:r w:rsidR="00675FF7">
          <w:rPr>
            <w:noProof/>
            <w:webHidden/>
          </w:rPr>
        </w:r>
        <w:r w:rsidR="00675FF7">
          <w:rPr>
            <w:noProof/>
            <w:webHidden/>
          </w:rPr>
          <w:fldChar w:fldCharType="separate"/>
        </w:r>
        <w:r w:rsidR="00675FF7">
          <w:rPr>
            <w:noProof/>
            <w:webHidden/>
          </w:rPr>
          <w:t>169</w:t>
        </w:r>
        <w:r w:rsidR="00675FF7">
          <w:rPr>
            <w:noProof/>
            <w:webHidden/>
          </w:rPr>
          <w:fldChar w:fldCharType="end"/>
        </w:r>
      </w:hyperlink>
    </w:p>
    <w:p w14:paraId="3ABDEAE9" w14:textId="226981BA" w:rsidR="00675FF7" w:rsidRDefault="003A6741">
      <w:pPr>
        <w:pStyle w:val="TOC2"/>
        <w:tabs>
          <w:tab w:val="left" w:pos="1200"/>
        </w:tabs>
        <w:rPr>
          <w:rFonts w:asciiTheme="minorHAnsi" w:eastAsiaTheme="minorEastAsia" w:hAnsiTheme="minorHAnsi" w:cstheme="minorBidi"/>
          <w:noProof/>
          <w:kern w:val="2"/>
          <w:sz w:val="21"/>
          <w:szCs w:val="22"/>
          <w:lang w:eastAsia="zh-CN"/>
        </w:rPr>
      </w:pPr>
      <w:hyperlink w:anchor="_Toc111473612" w:history="1">
        <w:r w:rsidR="00675FF7" w:rsidRPr="009F38BE">
          <w:rPr>
            <w:rStyle w:val="Hyperlink"/>
            <w:rFonts w:ascii="微软雅黑" w:eastAsia="微软雅黑" w:hAnsi="微软雅黑" w:cs="Calibri"/>
            <w:noProof/>
          </w:rPr>
          <w:t>7.11</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noProof/>
          </w:rPr>
          <w:t>其它功能说明</w:t>
        </w:r>
        <w:r w:rsidR="00675FF7">
          <w:rPr>
            <w:noProof/>
            <w:webHidden/>
          </w:rPr>
          <w:tab/>
        </w:r>
        <w:r w:rsidR="00675FF7">
          <w:rPr>
            <w:noProof/>
            <w:webHidden/>
          </w:rPr>
          <w:fldChar w:fldCharType="begin"/>
        </w:r>
        <w:r w:rsidR="00675FF7">
          <w:rPr>
            <w:noProof/>
            <w:webHidden/>
          </w:rPr>
          <w:instrText xml:space="preserve"> PAGEREF _Toc111473612 \h </w:instrText>
        </w:r>
        <w:r w:rsidR="00675FF7">
          <w:rPr>
            <w:noProof/>
            <w:webHidden/>
          </w:rPr>
        </w:r>
        <w:r w:rsidR="00675FF7">
          <w:rPr>
            <w:noProof/>
            <w:webHidden/>
          </w:rPr>
          <w:fldChar w:fldCharType="separate"/>
        </w:r>
        <w:r w:rsidR="00675FF7">
          <w:rPr>
            <w:noProof/>
            <w:webHidden/>
          </w:rPr>
          <w:t>171</w:t>
        </w:r>
        <w:r w:rsidR="00675FF7">
          <w:rPr>
            <w:noProof/>
            <w:webHidden/>
          </w:rPr>
          <w:fldChar w:fldCharType="end"/>
        </w:r>
      </w:hyperlink>
    </w:p>
    <w:p w14:paraId="22E9BD32" w14:textId="37BDD311" w:rsidR="00675FF7" w:rsidRDefault="003A6741">
      <w:pPr>
        <w:pStyle w:val="TOC3"/>
        <w:rPr>
          <w:rFonts w:asciiTheme="minorHAnsi" w:eastAsiaTheme="minorEastAsia" w:hAnsiTheme="minorHAnsi" w:cstheme="minorBidi"/>
          <w:i w:val="0"/>
          <w:noProof/>
          <w:kern w:val="2"/>
          <w:sz w:val="21"/>
          <w:szCs w:val="22"/>
          <w:lang w:eastAsia="zh-CN"/>
        </w:rPr>
      </w:pPr>
      <w:hyperlink w:anchor="_Toc111473613" w:history="1">
        <w:r w:rsidR="00675FF7" w:rsidRPr="009F38BE">
          <w:rPr>
            <w:rStyle w:val="Hyperlink"/>
            <w:rFonts w:ascii="微软雅黑" w:eastAsia="微软雅黑" w:hAnsi="微软雅黑"/>
            <w:noProof/>
          </w:rPr>
          <w:t>7.11.1</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MP1 CRM数据初始化迁移规则（本章详见MP改动FS）</w:t>
        </w:r>
        <w:r w:rsidR="00675FF7">
          <w:rPr>
            <w:noProof/>
            <w:webHidden/>
          </w:rPr>
          <w:tab/>
        </w:r>
        <w:r w:rsidR="00675FF7">
          <w:rPr>
            <w:noProof/>
            <w:webHidden/>
          </w:rPr>
          <w:fldChar w:fldCharType="begin"/>
        </w:r>
        <w:r w:rsidR="00675FF7">
          <w:rPr>
            <w:noProof/>
            <w:webHidden/>
          </w:rPr>
          <w:instrText xml:space="preserve"> PAGEREF _Toc111473613 \h </w:instrText>
        </w:r>
        <w:r w:rsidR="00675FF7">
          <w:rPr>
            <w:noProof/>
            <w:webHidden/>
          </w:rPr>
        </w:r>
        <w:r w:rsidR="00675FF7">
          <w:rPr>
            <w:noProof/>
            <w:webHidden/>
          </w:rPr>
          <w:fldChar w:fldCharType="separate"/>
        </w:r>
        <w:r w:rsidR="00675FF7">
          <w:rPr>
            <w:noProof/>
            <w:webHidden/>
          </w:rPr>
          <w:t>171</w:t>
        </w:r>
        <w:r w:rsidR="00675FF7">
          <w:rPr>
            <w:noProof/>
            <w:webHidden/>
          </w:rPr>
          <w:fldChar w:fldCharType="end"/>
        </w:r>
      </w:hyperlink>
    </w:p>
    <w:p w14:paraId="7C0BE4C0" w14:textId="22686692" w:rsidR="00675FF7" w:rsidRDefault="003A6741">
      <w:pPr>
        <w:pStyle w:val="TOC3"/>
        <w:tabs>
          <w:tab w:val="left" w:pos="1689"/>
        </w:tabs>
        <w:rPr>
          <w:rFonts w:asciiTheme="minorHAnsi" w:eastAsiaTheme="minorEastAsia" w:hAnsiTheme="minorHAnsi" w:cstheme="minorBidi"/>
          <w:i w:val="0"/>
          <w:noProof/>
          <w:kern w:val="2"/>
          <w:sz w:val="21"/>
          <w:szCs w:val="22"/>
          <w:lang w:eastAsia="zh-CN"/>
        </w:rPr>
      </w:pPr>
      <w:hyperlink w:anchor="_Toc111473614" w:history="1">
        <w:r w:rsidR="00675FF7" w:rsidRPr="009F38BE">
          <w:rPr>
            <w:rStyle w:val="Hyperlink"/>
            <w:rFonts w:ascii="微软雅黑" w:eastAsia="微软雅黑" w:hAnsi="微软雅黑"/>
            <w:noProof/>
          </w:rPr>
          <w:t>7.11.2</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埋点</w:t>
        </w:r>
        <w:r w:rsidR="00675FF7">
          <w:rPr>
            <w:noProof/>
            <w:webHidden/>
          </w:rPr>
          <w:tab/>
        </w:r>
        <w:r w:rsidR="00675FF7">
          <w:rPr>
            <w:noProof/>
            <w:webHidden/>
          </w:rPr>
          <w:fldChar w:fldCharType="begin"/>
        </w:r>
        <w:r w:rsidR="00675FF7">
          <w:rPr>
            <w:noProof/>
            <w:webHidden/>
          </w:rPr>
          <w:instrText xml:space="preserve"> PAGEREF _Toc111473614 \h </w:instrText>
        </w:r>
        <w:r w:rsidR="00675FF7">
          <w:rPr>
            <w:noProof/>
            <w:webHidden/>
          </w:rPr>
        </w:r>
        <w:r w:rsidR="00675FF7">
          <w:rPr>
            <w:noProof/>
            <w:webHidden/>
          </w:rPr>
          <w:fldChar w:fldCharType="separate"/>
        </w:r>
        <w:r w:rsidR="00675FF7">
          <w:rPr>
            <w:noProof/>
            <w:webHidden/>
          </w:rPr>
          <w:t>171</w:t>
        </w:r>
        <w:r w:rsidR="00675FF7">
          <w:rPr>
            <w:noProof/>
            <w:webHidden/>
          </w:rPr>
          <w:fldChar w:fldCharType="end"/>
        </w:r>
      </w:hyperlink>
    </w:p>
    <w:p w14:paraId="6F53A5CA" w14:textId="2E6C8815" w:rsidR="00675FF7" w:rsidRDefault="003A6741">
      <w:pPr>
        <w:pStyle w:val="TOC3"/>
        <w:tabs>
          <w:tab w:val="left" w:pos="1689"/>
        </w:tabs>
        <w:rPr>
          <w:rFonts w:asciiTheme="minorHAnsi" w:eastAsiaTheme="minorEastAsia" w:hAnsiTheme="minorHAnsi" w:cstheme="minorBidi"/>
          <w:i w:val="0"/>
          <w:noProof/>
          <w:kern w:val="2"/>
          <w:sz w:val="21"/>
          <w:szCs w:val="22"/>
          <w:lang w:eastAsia="zh-CN"/>
        </w:rPr>
      </w:pPr>
      <w:hyperlink w:anchor="_Toc111473615" w:history="1">
        <w:r w:rsidR="00675FF7" w:rsidRPr="009F38BE">
          <w:rPr>
            <w:rStyle w:val="Hyperlink"/>
            <w:rFonts w:ascii="微软雅黑" w:eastAsia="微软雅黑" w:hAnsi="微软雅黑"/>
            <w:noProof/>
          </w:rPr>
          <w:t>7.11.3</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页面空白文案汇总</w:t>
        </w:r>
        <w:r w:rsidR="00675FF7">
          <w:rPr>
            <w:noProof/>
            <w:webHidden/>
          </w:rPr>
          <w:tab/>
        </w:r>
        <w:r w:rsidR="00675FF7">
          <w:rPr>
            <w:noProof/>
            <w:webHidden/>
          </w:rPr>
          <w:fldChar w:fldCharType="begin"/>
        </w:r>
        <w:r w:rsidR="00675FF7">
          <w:rPr>
            <w:noProof/>
            <w:webHidden/>
          </w:rPr>
          <w:instrText xml:space="preserve"> PAGEREF _Toc111473615 \h </w:instrText>
        </w:r>
        <w:r w:rsidR="00675FF7">
          <w:rPr>
            <w:noProof/>
            <w:webHidden/>
          </w:rPr>
        </w:r>
        <w:r w:rsidR="00675FF7">
          <w:rPr>
            <w:noProof/>
            <w:webHidden/>
          </w:rPr>
          <w:fldChar w:fldCharType="separate"/>
        </w:r>
        <w:r w:rsidR="00675FF7">
          <w:rPr>
            <w:noProof/>
            <w:webHidden/>
          </w:rPr>
          <w:t>171</w:t>
        </w:r>
        <w:r w:rsidR="00675FF7">
          <w:rPr>
            <w:noProof/>
            <w:webHidden/>
          </w:rPr>
          <w:fldChar w:fldCharType="end"/>
        </w:r>
      </w:hyperlink>
    </w:p>
    <w:p w14:paraId="770C22F3" w14:textId="5BCCEB45" w:rsidR="00675FF7" w:rsidRDefault="003A6741">
      <w:pPr>
        <w:pStyle w:val="TOC3"/>
        <w:tabs>
          <w:tab w:val="left" w:pos="1689"/>
        </w:tabs>
        <w:rPr>
          <w:rFonts w:asciiTheme="minorHAnsi" w:eastAsiaTheme="minorEastAsia" w:hAnsiTheme="minorHAnsi" w:cstheme="minorBidi"/>
          <w:i w:val="0"/>
          <w:noProof/>
          <w:kern w:val="2"/>
          <w:sz w:val="21"/>
          <w:szCs w:val="22"/>
          <w:lang w:eastAsia="zh-CN"/>
        </w:rPr>
      </w:pPr>
      <w:hyperlink w:anchor="_Toc111473616" w:history="1">
        <w:r w:rsidR="00675FF7" w:rsidRPr="009F38BE">
          <w:rPr>
            <w:rStyle w:val="Hyperlink"/>
            <w:rFonts w:ascii="微软雅黑" w:eastAsia="微软雅黑" w:hAnsi="微软雅黑"/>
            <w:noProof/>
          </w:rPr>
          <w:t>7.11.4</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页面统计数字显示说明</w:t>
        </w:r>
        <w:r w:rsidR="00675FF7">
          <w:rPr>
            <w:noProof/>
            <w:webHidden/>
          </w:rPr>
          <w:tab/>
        </w:r>
        <w:r w:rsidR="00675FF7">
          <w:rPr>
            <w:noProof/>
            <w:webHidden/>
          </w:rPr>
          <w:fldChar w:fldCharType="begin"/>
        </w:r>
        <w:r w:rsidR="00675FF7">
          <w:rPr>
            <w:noProof/>
            <w:webHidden/>
          </w:rPr>
          <w:instrText xml:space="preserve"> PAGEREF _Toc111473616 \h </w:instrText>
        </w:r>
        <w:r w:rsidR="00675FF7">
          <w:rPr>
            <w:noProof/>
            <w:webHidden/>
          </w:rPr>
        </w:r>
        <w:r w:rsidR="00675FF7">
          <w:rPr>
            <w:noProof/>
            <w:webHidden/>
          </w:rPr>
          <w:fldChar w:fldCharType="separate"/>
        </w:r>
        <w:r w:rsidR="00675FF7">
          <w:rPr>
            <w:noProof/>
            <w:webHidden/>
          </w:rPr>
          <w:t>172</w:t>
        </w:r>
        <w:r w:rsidR="00675FF7">
          <w:rPr>
            <w:noProof/>
            <w:webHidden/>
          </w:rPr>
          <w:fldChar w:fldCharType="end"/>
        </w:r>
      </w:hyperlink>
    </w:p>
    <w:p w14:paraId="27A5CC20" w14:textId="4E040BAA" w:rsidR="00675FF7" w:rsidRDefault="003A6741">
      <w:pPr>
        <w:pStyle w:val="TOC3"/>
        <w:rPr>
          <w:rFonts w:asciiTheme="minorHAnsi" w:eastAsiaTheme="minorEastAsia" w:hAnsiTheme="minorHAnsi" w:cstheme="minorBidi"/>
          <w:i w:val="0"/>
          <w:noProof/>
          <w:kern w:val="2"/>
          <w:sz w:val="21"/>
          <w:szCs w:val="22"/>
          <w:lang w:eastAsia="zh-CN"/>
        </w:rPr>
      </w:pPr>
      <w:hyperlink w:anchor="_Toc111473617" w:history="1">
        <w:r w:rsidR="00675FF7" w:rsidRPr="009F38BE">
          <w:rPr>
            <w:rStyle w:val="Hyperlink"/>
            <w:rFonts w:ascii="微软雅黑" w:eastAsia="微软雅黑" w:hAnsi="微软雅黑"/>
            <w:noProof/>
          </w:rPr>
          <w:t>7.11.5</w:t>
        </w:r>
        <w:r w:rsidR="00675FF7">
          <w:rPr>
            <w:rFonts w:asciiTheme="minorHAnsi" w:eastAsiaTheme="minorEastAsia" w:hAnsiTheme="minorHAnsi" w:cstheme="minorBidi"/>
            <w:i w:val="0"/>
            <w:noProof/>
            <w:kern w:val="2"/>
            <w:sz w:val="21"/>
            <w:szCs w:val="22"/>
            <w:lang w:eastAsia="zh-CN"/>
          </w:rPr>
          <w:tab/>
        </w:r>
        <w:r w:rsidR="00675FF7" w:rsidRPr="009F38BE">
          <w:rPr>
            <w:rStyle w:val="Hyperlink"/>
            <w:rFonts w:ascii="微软雅黑" w:eastAsia="微软雅黑" w:hAnsi="微软雅黑"/>
            <w:noProof/>
          </w:rPr>
          <w:t>One Service 服务不可用情况说明</w:t>
        </w:r>
        <w:r w:rsidR="00675FF7">
          <w:rPr>
            <w:noProof/>
            <w:webHidden/>
          </w:rPr>
          <w:tab/>
        </w:r>
        <w:r w:rsidR="00675FF7">
          <w:rPr>
            <w:noProof/>
            <w:webHidden/>
          </w:rPr>
          <w:fldChar w:fldCharType="begin"/>
        </w:r>
        <w:r w:rsidR="00675FF7">
          <w:rPr>
            <w:noProof/>
            <w:webHidden/>
          </w:rPr>
          <w:instrText xml:space="preserve"> PAGEREF _Toc111473617 \h </w:instrText>
        </w:r>
        <w:r w:rsidR="00675FF7">
          <w:rPr>
            <w:noProof/>
            <w:webHidden/>
          </w:rPr>
        </w:r>
        <w:r w:rsidR="00675FF7">
          <w:rPr>
            <w:noProof/>
            <w:webHidden/>
          </w:rPr>
          <w:fldChar w:fldCharType="separate"/>
        </w:r>
        <w:r w:rsidR="00675FF7">
          <w:rPr>
            <w:noProof/>
            <w:webHidden/>
          </w:rPr>
          <w:t>174</w:t>
        </w:r>
        <w:r w:rsidR="00675FF7">
          <w:rPr>
            <w:noProof/>
            <w:webHidden/>
          </w:rPr>
          <w:fldChar w:fldCharType="end"/>
        </w:r>
      </w:hyperlink>
    </w:p>
    <w:p w14:paraId="1E94A73E" w14:textId="6DA00B0E"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618" w:history="1">
        <w:r w:rsidR="00675FF7" w:rsidRPr="009F38BE">
          <w:rPr>
            <w:rStyle w:val="Hyperlink"/>
            <w:rFonts w:ascii="微软雅黑" w:eastAsia="微软雅黑" w:hAnsi="微软雅黑" w:cs="Calibri"/>
            <w:noProof/>
          </w:rPr>
          <w:t>8</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issue list</w:t>
        </w:r>
        <w:r w:rsidR="00675FF7">
          <w:rPr>
            <w:noProof/>
            <w:webHidden/>
          </w:rPr>
          <w:tab/>
        </w:r>
        <w:r w:rsidR="00675FF7">
          <w:rPr>
            <w:noProof/>
            <w:webHidden/>
          </w:rPr>
          <w:fldChar w:fldCharType="begin"/>
        </w:r>
        <w:r w:rsidR="00675FF7">
          <w:rPr>
            <w:noProof/>
            <w:webHidden/>
          </w:rPr>
          <w:instrText xml:space="preserve"> PAGEREF _Toc111473618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47E0B12B" w14:textId="3D906474" w:rsidR="00675FF7" w:rsidRDefault="003A6741">
      <w:pPr>
        <w:pStyle w:val="TOC1"/>
        <w:tabs>
          <w:tab w:val="left" w:pos="432"/>
        </w:tabs>
        <w:rPr>
          <w:rFonts w:asciiTheme="minorHAnsi" w:eastAsiaTheme="minorEastAsia" w:hAnsiTheme="minorHAnsi" w:cstheme="minorBidi"/>
          <w:noProof/>
          <w:kern w:val="2"/>
          <w:sz w:val="21"/>
          <w:szCs w:val="22"/>
          <w:lang w:eastAsia="zh-CN"/>
        </w:rPr>
      </w:pPr>
      <w:hyperlink w:anchor="_Toc111473619" w:history="1">
        <w:r w:rsidR="00675FF7" w:rsidRPr="009F38BE">
          <w:rPr>
            <w:rStyle w:val="Hyperlink"/>
            <w:rFonts w:ascii="微软雅黑" w:eastAsia="微软雅黑" w:hAnsi="微软雅黑" w:cs="Calibri"/>
            <w:noProof/>
          </w:rPr>
          <w:t>9</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Data requirements</w:t>
        </w:r>
        <w:r w:rsidR="00675FF7">
          <w:rPr>
            <w:noProof/>
            <w:webHidden/>
          </w:rPr>
          <w:tab/>
        </w:r>
        <w:r w:rsidR="00675FF7">
          <w:rPr>
            <w:noProof/>
            <w:webHidden/>
          </w:rPr>
          <w:fldChar w:fldCharType="begin"/>
        </w:r>
        <w:r w:rsidR="00675FF7">
          <w:rPr>
            <w:noProof/>
            <w:webHidden/>
          </w:rPr>
          <w:instrText xml:space="preserve"> PAGEREF _Toc111473619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11F98894" w14:textId="24ED0144" w:rsidR="00675FF7" w:rsidRDefault="003A6741">
      <w:pPr>
        <w:pStyle w:val="TOC1"/>
        <w:tabs>
          <w:tab w:val="left" w:pos="864"/>
        </w:tabs>
        <w:rPr>
          <w:rFonts w:asciiTheme="minorHAnsi" w:eastAsiaTheme="minorEastAsia" w:hAnsiTheme="minorHAnsi" w:cstheme="minorBidi"/>
          <w:noProof/>
          <w:kern w:val="2"/>
          <w:sz w:val="21"/>
          <w:szCs w:val="22"/>
          <w:lang w:eastAsia="zh-CN"/>
        </w:rPr>
      </w:pPr>
      <w:hyperlink w:anchor="_Toc111473620" w:history="1">
        <w:r w:rsidR="00675FF7" w:rsidRPr="009F38BE">
          <w:rPr>
            <w:rStyle w:val="Hyperlink"/>
            <w:rFonts w:ascii="微软雅黑" w:eastAsia="微软雅黑" w:hAnsi="微软雅黑" w:cs="Calibri"/>
            <w:noProof/>
          </w:rPr>
          <w:t>10</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Other requirements</w:t>
        </w:r>
        <w:r w:rsidR="00675FF7">
          <w:rPr>
            <w:noProof/>
            <w:webHidden/>
          </w:rPr>
          <w:tab/>
        </w:r>
        <w:r w:rsidR="00675FF7">
          <w:rPr>
            <w:noProof/>
            <w:webHidden/>
          </w:rPr>
          <w:fldChar w:fldCharType="begin"/>
        </w:r>
        <w:r w:rsidR="00675FF7">
          <w:rPr>
            <w:noProof/>
            <w:webHidden/>
          </w:rPr>
          <w:instrText xml:space="preserve"> PAGEREF _Toc111473620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2CF953F5" w14:textId="2DD8CF8F" w:rsidR="00675FF7" w:rsidRDefault="003A6741">
      <w:pPr>
        <w:pStyle w:val="TOC1"/>
        <w:tabs>
          <w:tab w:val="left" w:pos="864"/>
        </w:tabs>
        <w:rPr>
          <w:rFonts w:asciiTheme="minorHAnsi" w:eastAsiaTheme="minorEastAsia" w:hAnsiTheme="minorHAnsi" w:cstheme="minorBidi"/>
          <w:noProof/>
          <w:kern w:val="2"/>
          <w:sz w:val="21"/>
          <w:szCs w:val="22"/>
          <w:lang w:eastAsia="zh-CN"/>
        </w:rPr>
      </w:pPr>
      <w:hyperlink w:anchor="_Toc111473621" w:history="1">
        <w:r w:rsidR="00675FF7" w:rsidRPr="009F38BE">
          <w:rPr>
            <w:rStyle w:val="Hyperlink"/>
            <w:rFonts w:ascii="微软雅黑" w:eastAsia="微软雅黑" w:hAnsi="微软雅黑" w:cs="Calibri"/>
            <w:noProof/>
          </w:rPr>
          <w:t>11</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Testing consideration</w:t>
        </w:r>
        <w:r w:rsidR="00675FF7">
          <w:rPr>
            <w:noProof/>
            <w:webHidden/>
          </w:rPr>
          <w:tab/>
        </w:r>
        <w:r w:rsidR="00675FF7">
          <w:rPr>
            <w:noProof/>
            <w:webHidden/>
          </w:rPr>
          <w:fldChar w:fldCharType="begin"/>
        </w:r>
        <w:r w:rsidR="00675FF7">
          <w:rPr>
            <w:noProof/>
            <w:webHidden/>
          </w:rPr>
          <w:instrText xml:space="preserve"> PAGEREF _Toc111473621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7416AEB3" w14:textId="24DEDE4D" w:rsidR="00675FF7" w:rsidRDefault="003A6741">
      <w:pPr>
        <w:pStyle w:val="TOC1"/>
        <w:tabs>
          <w:tab w:val="left" w:pos="864"/>
        </w:tabs>
        <w:rPr>
          <w:rFonts w:asciiTheme="minorHAnsi" w:eastAsiaTheme="minorEastAsia" w:hAnsiTheme="minorHAnsi" w:cstheme="minorBidi"/>
          <w:noProof/>
          <w:kern w:val="2"/>
          <w:sz w:val="21"/>
          <w:szCs w:val="22"/>
          <w:lang w:eastAsia="zh-CN"/>
        </w:rPr>
      </w:pPr>
      <w:hyperlink w:anchor="_Toc111473622" w:history="1">
        <w:r w:rsidR="00675FF7" w:rsidRPr="009F38BE">
          <w:rPr>
            <w:rStyle w:val="Hyperlink"/>
            <w:rFonts w:ascii="微软雅黑" w:eastAsia="微软雅黑" w:hAnsi="微软雅黑" w:cs="Calibri"/>
            <w:noProof/>
          </w:rPr>
          <w:t>12</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Interface consideration</w:t>
        </w:r>
        <w:r w:rsidR="00675FF7">
          <w:rPr>
            <w:noProof/>
            <w:webHidden/>
          </w:rPr>
          <w:tab/>
        </w:r>
        <w:r w:rsidR="00675FF7">
          <w:rPr>
            <w:noProof/>
            <w:webHidden/>
          </w:rPr>
          <w:fldChar w:fldCharType="begin"/>
        </w:r>
        <w:r w:rsidR="00675FF7">
          <w:rPr>
            <w:noProof/>
            <w:webHidden/>
          </w:rPr>
          <w:instrText xml:space="preserve"> PAGEREF _Toc111473622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2538FAEC" w14:textId="281076C0" w:rsidR="00675FF7" w:rsidRDefault="003A6741">
      <w:pPr>
        <w:pStyle w:val="TOC1"/>
        <w:tabs>
          <w:tab w:val="left" w:pos="864"/>
        </w:tabs>
        <w:rPr>
          <w:rFonts w:asciiTheme="minorHAnsi" w:eastAsiaTheme="minorEastAsia" w:hAnsiTheme="minorHAnsi" w:cstheme="minorBidi"/>
          <w:noProof/>
          <w:kern w:val="2"/>
          <w:sz w:val="21"/>
          <w:szCs w:val="22"/>
          <w:lang w:eastAsia="zh-CN"/>
        </w:rPr>
      </w:pPr>
      <w:hyperlink w:anchor="_Toc111473623" w:history="1">
        <w:r w:rsidR="00675FF7" w:rsidRPr="009F38BE">
          <w:rPr>
            <w:rStyle w:val="Hyperlink"/>
            <w:rFonts w:ascii="微软雅黑" w:eastAsia="微软雅黑" w:hAnsi="微软雅黑" w:cs="Calibri"/>
            <w:noProof/>
          </w:rPr>
          <w:t>13</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Conversion consideration</w:t>
        </w:r>
        <w:r w:rsidR="00675FF7">
          <w:rPr>
            <w:noProof/>
            <w:webHidden/>
          </w:rPr>
          <w:tab/>
        </w:r>
        <w:r w:rsidR="00675FF7">
          <w:rPr>
            <w:noProof/>
            <w:webHidden/>
          </w:rPr>
          <w:fldChar w:fldCharType="begin"/>
        </w:r>
        <w:r w:rsidR="00675FF7">
          <w:rPr>
            <w:noProof/>
            <w:webHidden/>
          </w:rPr>
          <w:instrText xml:space="preserve"> PAGEREF _Toc111473623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15FEE6CF" w14:textId="633AB3E6" w:rsidR="00675FF7" w:rsidRDefault="003A6741">
      <w:pPr>
        <w:pStyle w:val="TOC1"/>
        <w:tabs>
          <w:tab w:val="left" w:pos="864"/>
        </w:tabs>
        <w:rPr>
          <w:rFonts w:asciiTheme="minorHAnsi" w:eastAsiaTheme="minorEastAsia" w:hAnsiTheme="minorHAnsi" w:cstheme="minorBidi"/>
          <w:noProof/>
          <w:kern w:val="2"/>
          <w:sz w:val="21"/>
          <w:szCs w:val="22"/>
          <w:lang w:eastAsia="zh-CN"/>
        </w:rPr>
      </w:pPr>
      <w:hyperlink w:anchor="_Toc111473624" w:history="1">
        <w:r w:rsidR="00675FF7" w:rsidRPr="009F38BE">
          <w:rPr>
            <w:rStyle w:val="Hyperlink"/>
            <w:rFonts w:ascii="微软雅黑" w:eastAsia="微软雅黑" w:hAnsi="微软雅黑" w:cs="Calibri"/>
            <w:noProof/>
          </w:rPr>
          <w:t>14</w:t>
        </w:r>
        <w:r w:rsidR="00675FF7">
          <w:rPr>
            <w:rFonts w:asciiTheme="minorHAnsi" w:eastAsiaTheme="minorEastAsia" w:hAnsiTheme="minorHAnsi" w:cstheme="minorBidi"/>
            <w:noProof/>
            <w:kern w:val="2"/>
            <w:sz w:val="21"/>
            <w:szCs w:val="22"/>
            <w:lang w:eastAsia="zh-CN"/>
          </w:rPr>
          <w:tab/>
        </w:r>
        <w:r w:rsidR="00675FF7" w:rsidRPr="009F38BE">
          <w:rPr>
            <w:rStyle w:val="Hyperlink"/>
            <w:rFonts w:ascii="微软雅黑" w:eastAsia="微软雅黑" w:hAnsi="微软雅黑" w:cs="Calibri"/>
            <w:noProof/>
          </w:rPr>
          <w:t>Appendix</w:t>
        </w:r>
        <w:r w:rsidR="00675FF7">
          <w:rPr>
            <w:noProof/>
            <w:webHidden/>
          </w:rPr>
          <w:tab/>
        </w:r>
        <w:r w:rsidR="00675FF7">
          <w:rPr>
            <w:noProof/>
            <w:webHidden/>
          </w:rPr>
          <w:fldChar w:fldCharType="begin"/>
        </w:r>
        <w:r w:rsidR="00675FF7">
          <w:rPr>
            <w:noProof/>
            <w:webHidden/>
          </w:rPr>
          <w:instrText xml:space="preserve"> PAGEREF _Toc111473624 \h </w:instrText>
        </w:r>
        <w:r w:rsidR="00675FF7">
          <w:rPr>
            <w:noProof/>
            <w:webHidden/>
          </w:rPr>
        </w:r>
        <w:r w:rsidR="00675FF7">
          <w:rPr>
            <w:noProof/>
            <w:webHidden/>
          </w:rPr>
          <w:fldChar w:fldCharType="separate"/>
        </w:r>
        <w:r w:rsidR="00675FF7">
          <w:rPr>
            <w:noProof/>
            <w:webHidden/>
          </w:rPr>
          <w:t>175</w:t>
        </w:r>
        <w:r w:rsidR="00675FF7">
          <w:rPr>
            <w:noProof/>
            <w:webHidden/>
          </w:rPr>
          <w:fldChar w:fldCharType="end"/>
        </w:r>
      </w:hyperlink>
    </w:p>
    <w:p w14:paraId="3515CC5D" w14:textId="6EE95A14" w:rsidR="00DB7602" w:rsidRPr="00E65965" w:rsidRDefault="00DB7602" w:rsidP="00DB7602">
      <w:pPr>
        <w:tabs>
          <w:tab w:val="right" w:pos="9923"/>
        </w:tabs>
        <w:ind w:right="-1"/>
        <w:rPr>
          <w:rFonts w:ascii="微软雅黑" w:eastAsia="微软雅黑" w:hAnsi="微软雅黑" w:cs="Calibri"/>
          <w:lang w:eastAsia="zh-CN"/>
        </w:rPr>
        <w:sectPr w:rsidR="00DB7602" w:rsidRPr="00E65965" w:rsidSect="00E74CB2">
          <w:headerReference w:type="first" r:id="rId14"/>
          <w:footerReference w:type="first" r:id="rId15"/>
          <w:pgSz w:w="11907" w:h="16840" w:code="9"/>
          <w:pgMar w:top="1800" w:right="1440" w:bottom="1440" w:left="1440" w:header="1800" w:footer="864" w:gutter="0"/>
          <w:cols w:space="720"/>
          <w:docGrid w:linePitch="272"/>
        </w:sectPr>
      </w:pPr>
      <w:r w:rsidRPr="00E65965">
        <w:rPr>
          <w:rFonts w:ascii="微软雅黑" w:eastAsia="微软雅黑" w:hAnsi="微软雅黑" w:cs="Calibri"/>
          <w:lang w:eastAsia="zh-CN"/>
        </w:rPr>
        <w:fldChar w:fldCharType="end"/>
      </w:r>
    </w:p>
    <w:p w14:paraId="204DDFB5" w14:textId="77777777" w:rsidR="00DB7602" w:rsidRPr="00E65965" w:rsidRDefault="00DB7602" w:rsidP="000A4018">
      <w:pPr>
        <w:pStyle w:val="Heading1"/>
        <w:spacing w:before="120" w:after="120"/>
        <w:ind w:left="431" w:hanging="431"/>
        <w:rPr>
          <w:rFonts w:ascii="微软雅黑" w:eastAsia="微软雅黑" w:hAnsi="微软雅黑" w:cs="Calibri"/>
        </w:rPr>
      </w:pPr>
      <w:bookmarkStart w:id="71" w:name="_Toc281928478"/>
      <w:bookmarkStart w:id="72" w:name="_Toc111473561"/>
      <w:bookmarkStart w:id="73" w:name="_Toc281928479"/>
      <w:r w:rsidRPr="00E65965">
        <w:rPr>
          <w:rFonts w:ascii="微软雅黑" w:eastAsia="微软雅黑" w:hAnsi="微软雅黑" w:cs="Calibri"/>
        </w:rPr>
        <w:lastRenderedPageBreak/>
        <w:t>Objective</w:t>
      </w:r>
      <w:bookmarkEnd w:id="71"/>
      <w:bookmarkEnd w:id="72"/>
    </w:p>
    <w:p w14:paraId="2252FB85" w14:textId="77777777" w:rsidR="00A1717D" w:rsidRDefault="00520FAA" w:rsidP="00520FAA">
      <w:pPr>
        <w:ind w:left="432"/>
        <w:rPr>
          <w:rFonts w:ascii="微软雅黑" w:eastAsia="微软雅黑" w:hAnsi="微软雅黑" w:cs="Calibri"/>
          <w:lang w:eastAsia="zh-CN"/>
        </w:rPr>
      </w:pPr>
      <w:r w:rsidRPr="00E65965">
        <w:rPr>
          <w:rFonts w:ascii="微软雅黑" w:eastAsia="微软雅黑" w:hAnsi="微软雅黑" w:cs="Calibri"/>
          <w:lang w:eastAsia="zh-CN"/>
        </w:rPr>
        <w:t>为优化代理人展业体验，提升展业效率，Navigator项目将搭建一个一体化的工作平台，核心模块为首页Dashboard、工作台、友客户、友互动等模块。</w:t>
      </w:r>
    </w:p>
    <w:p w14:paraId="502D813B" w14:textId="1CA54D91" w:rsidR="00520FAA" w:rsidRPr="00E65965" w:rsidRDefault="00520FAA" w:rsidP="00520FAA">
      <w:pPr>
        <w:ind w:left="432"/>
        <w:rPr>
          <w:rFonts w:ascii="微软雅黑" w:eastAsia="微软雅黑" w:hAnsi="微软雅黑" w:cs="Calibri"/>
          <w:lang w:eastAsia="zh-CN"/>
        </w:rPr>
      </w:pPr>
      <w:r w:rsidRPr="00E65965">
        <w:rPr>
          <w:rFonts w:ascii="微软雅黑" w:eastAsia="微软雅黑" w:hAnsi="微软雅黑" w:cs="Calibri"/>
          <w:lang w:eastAsia="zh-CN"/>
        </w:rPr>
        <w:t>本文档将针对</w:t>
      </w:r>
      <w:r w:rsidR="00A1717D" w:rsidRPr="00A1717D">
        <w:rPr>
          <w:rFonts w:ascii="微软雅黑" w:eastAsia="微软雅黑" w:hAnsi="微软雅黑" w:cs="Calibri" w:hint="eastAsia"/>
          <w:lang w:eastAsia="zh-CN"/>
        </w:rPr>
        <w:t>N</w:t>
      </w:r>
      <w:r w:rsidR="00A1717D" w:rsidRPr="00A1717D">
        <w:rPr>
          <w:rFonts w:ascii="微软雅黑" w:eastAsia="微软雅黑" w:hAnsi="微软雅黑" w:cs="Calibri"/>
          <w:lang w:eastAsia="zh-CN"/>
        </w:rPr>
        <w:t>AVI</w:t>
      </w:r>
      <w:r w:rsidR="00A1717D" w:rsidRPr="00A1717D">
        <w:rPr>
          <w:rFonts w:ascii="微软雅黑" w:eastAsia="微软雅黑" w:hAnsi="微软雅黑" w:cs="Calibri" w:hint="eastAsia"/>
          <w:lang w:eastAsia="zh-CN"/>
        </w:rPr>
        <w:t>中和</w:t>
      </w:r>
      <w:r w:rsidR="00A1717D" w:rsidRPr="00A1717D">
        <w:rPr>
          <w:rFonts w:ascii="微软雅黑" w:eastAsia="微软雅黑" w:hAnsi="微软雅黑" w:cs="Calibri"/>
          <w:lang w:eastAsia="zh-CN"/>
        </w:rPr>
        <w:t>CRM</w:t>
      </w:r>
      <w:r w:rsidR="00A1717D" w:rsidRPr="00A1717D">
        <w:rPr>
          <w:rFonts w:ascii="微软雅黑" w:eastAsia="微软雅黑" w:hAnsi="微软雅黑" w:cs="Calibri" w:hint="eastAsia"/>
          <w:lang w:eastAsia="zh-CN"/>
        </w:rPr>
        <w:t>（客户管理及经营）相关功能</w:t>
      </w:r>
      <w:r w:rsidRPr="00E65965">
        <w:rPr>
          <w:rFonts w:ascii="微软雅黑" w:eastAsia="微软雅黑" w:hAnsi="微软雅黑" w:cs="Calibri"/>
          <w:lang w:eastAsia="zh-CN"/>
        </w:rPr>
        <w:t>做需求说明。</w:t>
      </w:r>
    </w:p>
    <w:p w14:paraId="0B3D77E7" w14:textId="77777777" w:rsidR="00520FAA" w:rsidRPr="008C4C20" w:rsidRDefault="00520FAA" w:rsidP="00520FAA">
      <w:pPr>
        <w:rPr>
          <w:rFonts w:ascii="微软雅黑" w:eastAsia="微软雅黑" w:hAnsi="微软雅黑" w:cs="Calibri"/>
          <w:lang w:eastAsia="zh-CN"/>
        </w:rPr>
      </w:pPr>
    </w:p>
    <w:p w14:paraId="202A4A24" w14:textId="77777777" w:rsidR="00DB7602" w:rsidRPr="00E65965" w:rsidRDefault="00DB7602" w:rsidP="000A4018">
      <w:pPr>
        <w:pStyle w:val="Heading1"/>
        <w:spacing w:before="120" w:after="120"/>
        <w:ind w:left="431" w:hanging="431"/>
        <w:rPr>
          <w:rFonts w:ascii="微软雅黑" w:eastAsia="微软雅黑" w:hAnsi="微软雅黑" w:cs="Calibri"/>
        </w:rPr>
      </w:pPr>
      <w:bookmarkStart w:id="74" w:name="_Toc111473562"/>
      <w:r w:rsidRPr="00E65965">
        <w:rPr>
          <w:rFonts w:ascii="微软雅黑" w:eastAsia="微软雅黑" w:hAnsi="微软雅黑" w:cs="Calibri"/>
        </w:rPr>
        <w:t>Scope</w:t>
      </w:r>
      <w:bookmarkEnd w:id="74"/>
    </w:p>
    <w:p w14:paraId="45A1F6EE" w14:textId="55738210" w:rsidR="00DF0502" w:rsidRPr="00E65965" w:rsidRDefault="00DB7602" w:rsidP="00DF0502">
      <w:pPr>
        <w:pStyle w:val="InfoBrown"/>
        <w:ind w:left="432"/>
        <w:jc w:val="both"/>
        <w:rPr>
          <w:rFonts w:ascii="微软雅黑" w:eastAsia="微软雅黑" w:hAnsi="微软雅黑" w:cs="Calibri"/>
          <w:i w:val="0"/>
          <w:iCs/>
          <w:color w:val="000000"/>
        </w:rPr>
      </w:pPr>
      <w:bookmarkStart w:id="75" w:name="_Hlk23866186"/>
      <w:r w:rsidRPr="00E65965">
        <w:rPr>
          <w:rFonts w:ascii="微软雅黑" w:eastAsia="微软雅黑" w:hAnsi="微软雅黑" w:cs="Calibri"/>
          <w:i w:val="0"/>
          <w:iCs/>
          <w:color w:val="000000"/>
          <w:u w:val="single"/>
        </w:rPr>
        <w:t>涉及系统</w:t>
      </w:r>
      <w:r w:rsidRPr="00E65965">
        <w:rPr>
          <w:rFonts w:ascii="微软雅黑" w:eastAsia="微软雅黑" w:hAnsi="微软雅黑" w:cs="Calibri"/>
          <w:i w:val="0"/>
          <w:iCs/>
          <w:color w:val="000000"/>
        </w:rPr>
        <w:t>：</w:t>
      </w:r>
      <w:r w:rsidR="00160F46" w:rsidRPr="00E65965">
        <w:rPr>
          <w:rFonts w:ascii="微软雅黑" w:eastAsia="微软雅黑" w:hAnsi="微软雅黑" w:cs="Calibri"/>
          <w:i w:val="0"/>
          <w:iCs/>
          <w:color w:val="000000"/>
        </w:rPr>
        <w:t>Navigator</w:t>
      </w:r>
      <w:r w:rsidR="00DF0502" w:rsidRPr="00E65965">
        <w:rPr>
          <w:rFonts w:ascii="微软雅黑" w:eastAsia="微软雅黑" w:hAnsi="微软雅黑" w:cs="Calibri"/>
          <w:i w:val="0"/>
          <w:iCs/>
          <w:color w:val="000000"/>
        </w:rPr>
        <w:t>、友</w:t>
      </w:r>
      <w:r w:rsidR="00307C67">
        <w:rPr>
          <w:rFonts w:ascii="微软雅黑" w:eastAsia="微软雅黑" w:hAnsi="微软雅黑" w:cs="Calibri" w:hint="eastAsia"/>
          <w:i w:val="0"/>
          <w:iCs/>
          <w:color w:val="000000"/>
        </w:rPr>
        <w:t>资讯</w:t>
      </w:r>
      <w:r w:rsidR="00DF0502" w:rsidRPr="00E65965">
        <w:rPr>
          <w:rFonts w:ascii="微软雅黑" w:eastAsia="微软雅黑" w:hAnsi="微软雅黑" w:cs="Calibri"/>
          <w:i w:val="0"/>
          <w:iCs/>
          <w:color w:val="000000"/>
        </w:rPr>
        <w:t>、IB、SIS、NBS、</w:t>
      </w:r>
      <w:r w:rsidR="007A7D9F">
        <w:rPr>
          <w:rFonts w:ascii="微软雅黑" w:eastAsia="微软雅黑" w:hAnsi="微软雅黑" w:cs="Calibri"/>
          <w:i w:val="0"/>
          <w:iCs/>
          <w:color w:val="000000"/>
        </w:rPr>
        <w:t>EC</w:t>
      </w:r>
      <w:r w:rsidR="00DF0502" w:rsidRPr="00E65965">
        <w:rPr>
          <w:rFonts w:ascii="微软雅黑" w:eastAsia="微软雅黑" w:hAnsi="微软雅黑" w:cs="Calibri"/>
          <w:i w:val="0"/>
          <w:iCs/>
          <w:color w:val="000000"/>
        </w:rPr>
        <w:t>M</w:t>
      </w:r>
      <w:r w:rsidR="00520FAA" w:rsidRPr="00E65965">
        <w:rPr>
          <w:rFonts w:ascii="微软雅黑" w:eastAsia="微软雅黑" w:hAnsi="微软雅黑" w:cs="Calibri"/>
          <w:i w:val="0"/>
          <w:iCs/>
          <w:color w:val="000000"/>
        </w:rPr>
        <w:t>、</w:t>
      </w:r>
      <w:r w:rsidR="000A4018">
        <w:rPr>
          <w:rFonts w:ascii="微软雅黑" w:eastAsia="微软雅黑" w:hAnsi="微软雅黑" w:cs="Calibri"/>
          <w:i w:val="0"/>
          <w:iCs/>
          <w:color w:val="000000"/>
        </w:rPr>
        <w:t>OA</w:t>
      </w:r>
      <w:r w:rsidR="00520FAA" w:rsidRPr="00E65965">
        <w:rPr>
          <w:rFonts w:ascii="微软雅黑" w:eastAsia="微软雅黑" w:hAnsi="微软雅黑" w:cs="Calibri"/>
          <w:i w:val="0"/>
          <w:iCs/>
          <w:color w:val="000000"/>
        </w:rPr>
        <w:t>、</w:t>
      </w:r>
      <w:r w:rsidR="000A4018">
        <w:rPr>
          <w:rFonts w:ascii="微软雅黑" w:eastAsia="微软雅黑" w:hAnsi="微软雅黑" w:cs="Calibri"/>
          <w:i w:val="0"/>
          <w:iCs/>
          <w:color w:val="000000"/>
        </w:rPr>
        <w:t>Customer 360</w:t>
      </w:r>
      <w:r w:rsidR="007A7D9F">
        <w:rPr>
          <w:rFonts w:ascii="微软雅黑" w:eastAsia="微软雅黑" w:hAnsi="微软雅黑" w:cs="Calibri" w:hint="eastAsia"/>
          <w:i w:val="0"/>
          <w:iCs/>
          <w:color w:val="000000"/>
        </w:rPr>
        <w:t>、O</w:t>
      </w:r>
      <w:r w:rsidR="007A7D9F">
        <w:rPr>
          <w:rFonts w:ascii="微软雅黑" w:eastAsia="微软雅黑" w:hAnsi="微软雅黑" w:cs="Calibri"/>
          <w:i w:val="0"/>
          <w:iCs/>
          <w:color w:val="000000"/>
        </w:rPr>
        <w:t>ne Service</w:t>
      </w:r>
      <w:r w:rsidR="007A7D9F">
        <w:rPr>
          <w:rFonts w:ascii="微软雅黑" w:eastAsia="微软雅黑" w:hAnsi="微软雅黑" w:cs="Calibri" w:hint="eastAsia"/>
          <w:i w:val="0"/>
          <w:iCs/>
          <w:color w:val="000000"/>
        </w:rPr>
        <w:t>、O</w:t>
      </w:r>
      <w:r w:rsidR="007A7D9F">
        <w:rPr>
          <w:rFonts w:ascii="微软雅黑" w:eastAsia="微软雅黑" w:hAnsi="微软雅黑" w:cs="Calibri"/>
          <w:i w:val="0"/>
          <w:iCs/>
          <w:color w:val="000000"/>
        </w:rPr>
        <w:t>LAP</w:t>
      </w:r>
      <w:r w:rsidR="000A4018">
        <w:rPr>
          <w:rFonts w:ascii="微软雅黑" w:eastAsia="微软雅黑" w:hAnsi="微软雅黑" w:cs="Calibri" w:hint="eastAsia"/>
          <w:i w:val="0"/>
          <w:iCs/>
          <w:color w:val="000000"/>
        </w:rPr>
        <w:t>、赢家拓客、赢家友约、OLS。</w:t>
      </w:r>
    </w:p>
    <w:p w14:paraId="3C9193E7" w14:textId="2CBA42C7" w:rsidR="00ED1FA5" w:rsidRPr="00E65965" w:rsidRDefault="00ED1FA5" w:rsidP="00DB3AD7">
      <w:pPr>
        <w:ind w:left="420"/>
        <w:rPr>
          <w:rFonts w:ascii="微软雅黑" w:eastAsia="微软雅黑" w:hAnsi="微软雅黑" w:cs="Calibri"/>
          <w:iCs/>
          <w:color w:val="000000"/>
          <w:szCs w:val="24"/>
          <w:lang w:eastAsia="zh-CN"/>
        </w:rPr>
      </w:pPr>
    </w:p>
    <w:p w14:paraId="64690DAA" w14:textId="77777777" w:rsidR="00520FAA" w:rsidRPr="00E65965" w:rsidRDefault="00520FAA" w:rsidP="00DB3AD7">
      <w:pPr>
        <w:ind w:left="420"/>
        <w:rPr>
          <w:rFonts w:ascii="微软雅黑" w:eastAsia="微软雅黑" w:hAnsi="微软雅黑" w:cs="Calibri"/>
          <w:b/>
          <w:bCs/>
          <w:iCs/>
          <w:color w:val="000000"/>
          <w:szCs w:val="24"/>
          <w:lang w:eastAsia="zh-CN"/>
        </w:rPr>
      </w:pPr>
      <w:r w:rsidRPr="00E65965">
        <w:rPr>
          <w:rFonts w:ascii="微软雅黑" w:eastAsia="微软雅黑" w:hAnsi="微软雅黑" w:cs="Calibri"/>
          <w:b/>
          <w:bCs/>
          <w:iCs/>
          <w:color w:val="000000"/>
          <w:szCs w:val="24"/>
          <w:lang w:eastAsia="zh-CN"/>
        </w:rPr>
        <w:t>注：</w:t>
      </w:r>
    </w:p>
    <w:p w14:paraId="00A09880" w14:textId="3E956D19" w:rsidR="00520FAA" w:rsidRPr="00B207DF" w:rsidRDefault="00520FAA" w:rsidP="00250E1D">
      <w:pPr>
        <w:pStyle w:val="ListParagraph"/>
        <w:numPr>
          <w:ilvl w:val="0"/>
          <w:numId w:val="7"/>
        </w:numPr>
        <w:ind w:firstLineChars="0"/>
        <w:rPr>
          <w:rFonts w:ascii="微软雅黑" w:eastAsia="微软雅黑" w:hAnsi="微软雅黑" w:cs="Calibri"/>
          <w:iCs/>
          <w:color w:val="000000"/>
          <w:sz w:val="20"/>
          <w:szCs w:val="20"/>
        </w:rPr>
      </w:pPr>
      <w:r w:rsidRPr="00B207DF">
        <w:rPr>
          <w:rFonts w:ascii="微软雅黑" w:eastAsia="微软雅黑" w:hAnsi="微软雅黑" w:cs="Calibri"/>
          <w:iCs/>
          <w:color w:val="000000"/>
          <w:sz w:val="20"/>
          <w:szCs w:val="20"/>
        </w:rPr>
        <w:t>本次项目仅包含</w:t>
      </w:r>
      <w:r w:rsidR="00A53DB0" w:rsidRPr="00B207DF">
        <w:rPr>
          <w:rFonts w:ascii="微软雅黑" w:eastAsia="微软雅黑" w:hAnsi="微软雅黑" w:cs="Calibri"/>
          <w:iCs/>
          <w:color w:val="000000"/>
          <w:sz w:val="20"/>
          <w:szCs w:val="20"/>
        </w:rPr>
        <w:t xml:space="preserve">Navigator </w:t>
      </w:r>
      <w:r w:rsidRPr="00B207DF">
        <w:rPr>
          <w:rFonts w:ascii="微软雅黑" w:eastAsia="微软雅黑" w:hAnsi="微软雅黑" w:cs="Calibri"/>
          <w:iCs/>
          <w:color w:val="000000"/>
          <w:sz w:val="20"/>
          <w:szCs w:val="20"/>
        </w:rPr>
        <w:t>IPAD</w:t>
      </w:r>
      <w:r w:rsidR="00A53DB0" w:rsidRPr="00B207DF">
        <w:rPr>
          <w:rFonts w:ascii="微软雅黑" w:eastAsia="微软雅黑" w:hAnsi="微软雅黑" w:cs="Calibri"/>
          <w:iCs/>
          <w:color w:val="000000"/>
          <w:sz w:val="20"/>
          <w:szCs w:val="20"/>
        </w:rPr>
        <w:t>版</w:t>
      </w:r>
      <w:r w:rsidRPr="00B207DF">
        <w:rPr>
          <w:rFonts w:ascii="微软雅黑" w:eastAsia="微软雅黑" w:hAnsi="微软雅黑" w:cs="Calibri"/>
          <w:iCs/>
          <w:color w:val="000000"/>
          <w:sz w:val="20"/>
          <w:szCs w:val="20"/>
        </w:rPr>
        <w:t>内容，不包含手机版</w:t>
      </w:r>
      <w:r w:rsidR="00073734" w:rsidRPr="00B207DF">
        <w:rPr>
          <w:rFonts w:ascii="微软雅黑" w:eastAsia="微软雅黑" w:hAnsi="微软雅黑" w:cs="Calibri"/>
          <w:iCs/>
          <w:color w:val="000000"/>
          <w:sz w:val="20"/>
          <w:szCs w:val="20"/>
        </w:rPr>
        <w:t>N</w:t>
      </w:r>
      <w:r w:rsidRPr="00B207DF">
        <w:rPr>
          <w:rFonts w:ascii="微软雅黑" w:eastAsia="微软雅黑" w:hAnsi="微软雅黑" w:cs="Calibri"/>
          <w:iCs/>
          <w:color w:val="000000"/>
          <w:sz w:val="20"/>
          <w:szCs w:val="20"/>
        </w:rPr>
        <w:t>avigator</w:t>
      </w:r>
    </w:p>
    <w:p w14:paraId="4B4DDD4A" w14:textId="4583B2C8" w:rsidR="00DF0502" w:rsidRPr="00B207DF" w:rsidRDefault="00520FAA" w:rsidP="00250E1D">
      <w:pPr>
        <w:pStyle w:val="ListParagraph"/>
        <w:numPr>
          <w:ilvl w:val="0"/>
          <w:numId w:val="7"/>
        </w:numPr>
        <w:ind w:firstLineChars="0"/>
        <w:rPr>
          <w:rFonts w:ascii="微软雅黑" w:eastAsia="微软雅黑" w:hAnsi="微软雅黑" w:cs="Calibri"/>
          <w:iCs/>
          <w:color w:val="000000"/>
          <w:sz w:val="20"/>
          <w:szCs w:val="20"/>
        </w:rPr>
      </w:pPr>
      <w:r w:rsidRPr="00B207DF">
        <w:rPr>
          <w:rFonts w:ascii="微软雅黑" w:eastAsia="微软雅黑" w:hAnsi="微软雅黑" w:cs="Calibri"/>
          <w:iCs/>
          <w:color w:val="000000"/>
          <w:sz w:val="20"/>
          <w:szCs w:val="20"/>
        </w:rPr>
        <w:t>本fs内容，包含CRM</w:t>
      </w:r>
      <w:r w:rsidR="00F02976" w:rsidRPr="00B207DF">
        <w:rPr>
          <w:rFonts w:ascii="微软雅黑" w:eastAsia="微软雅黑" w:hAnsi="微软雅黑" w:cs="Calibri" w:hint="eastAsia"/>
          <w:iCs/>
          <w:color w:val="000000"/>
          <w:sz w:val="20"/>
          <w:szCs w:val="20"/>
        </w:rPr>
        <w:t>的内容</w:t>
      </w:r>
      <w:r w:rsidR="00E53322">
        <w:rPr>
          <w:rFonts w:ascii="微软雅黑" w:eastAsia="微软雅黑" w:hAnsi="微软雅黑" w:cs="Calibri" w:hint="eastAsia"/>
          <w:iCs/>
          <w:color w:val="000000"/>
          <w:sz w:val="20"/>
          <w:szCs w:val="20"/>
        </w:rPr>
        <w:t>。</w:t>
      </w:r>
    </w:p>
    <w:p w14:paraId="5F54E129" w14:textId="77777777" w:rsidR="00DB3AD7" w:rsidRPr="00E65965" w:rsidRDefault="00DB3AD7" w:rsidP="00DB3AD7">
      <w:pPr>
        <w:ind w:left="420"/>
        <w:rPr>
          <w:rFonts w:ascii="微软雅黑" w:eastAsia="微软雅黑" w:hAnsi="微软雅黑"/>
          <w:lang w:eastAsia="zh-CN"/>
        </w:rPr>
      </w:pPr>
    </w:p>
    <w:p w14:paraId="554C6485" w14:textId="77777777" w:rsidR="00DB7602" w:rsidRPr="00E65965" w:rsidRDefault="00DB7602" w:rsidP="00DB7602">
      <w:pPr>
        <w:pStyle w:val="Heading1"/>
        <w:rPr>
          <w:rFonts w:ascii="微软雅黑" w:eastAsia="微软雅黑" w:hAnsi="微软雅黑" w:cs="Calibri"/>
        </w:rPr>
      </w:pPr>
      <w:bookmarkStart w:id="76" w:name="_Toc111473563"/>
      <w:bookmarkEnd w:id="75"/>
      <w:r w:rsidRPr="00E65965">
        <w:rPr>
          <w:rFonts w:ascii="微软雅黑" w:eastAsia="微软雅黑" w:hAnsi="微软雅黑" w:cs="Calibri"/>
        </w:rPr>
        <w:t>Current processing</w:t>
      </w:r>
      <w:bookmarkEnd w:id="76"/>
    </w:p>
    <w:p w14:paraId="6EB928AA" w14:textId="39E35963" w:rsidR="00DB7602" w:rsidRPr="00E65965" w:rsidRDefault="00DB7602" w:rsidP="00DB7602">
      <w:pPr>
        <w:pStyle w:val="Heading1"/>
        <w:rPr>
          <w:rFonts w:ascii="微软雅黑" w:eastAsia="微软雅黑" w:hAnsi="微软雅黑" w:cs="Calibri"/>
        </w:rPr>
      </w:pPr>
      <w:bookmarkStart w:id="77" w:name="_Toc111473564"/>
      <w:r w:rsidRPr="00E65965">
        <w:rPr>
          <w:rFonts w:ascii="微软雅黑" w:eastAsia="微软雅黑" w:hAnsi="微软雅黑" w:cs="Calibri"/>
        </w:rPr>
        <w:t>Business Flow Diagram</w:t>
      </w:r>
      <w:bookmarkStart w:id="78" w:name="_Toc281928480"/>
      <w:bookmarkEnd w:id="73"/>
      <w:bookmarkEnd w:id="77"/>
    </w:p>
    <w:p w14:paraId="61E8FA76" w14:textId="3D755417" w:rsidR="007131AF" w:rsidRPr="00E65965" w:rsidRDefault="007131AF" w:rsidP="00D273DA">
      <w:pPr>
        <w:ind w:firstLine="420"/>
        <w:rPr>
          <w:rFonts w:ascii="微软雅黑" w:eastAsia="微软雅黑" w:hAnsi="微软雅黑"/>
          <w:lang w:eastAsia="zh-CN"/>
        </w:rPr>
      </w:pPr>
    </w:p>
    <w:p w14:paraId="598D3A1D" w14:textId="67C5255E" w:rsidR="00DB7602" w:rsidRPr="00E65965" w:rsidRDefault="00DB7602" w:rsidP="00DB7602">
      <w:pPr>
        <w:rPr>
          <w:rFonts w:ascii="微软雅黑" w:eastAsia="微软雅黑" w:hAnsi="微软雅黑" w:cs="Calibri"/>
          <w:lang w:eastAsia="zh-CN"/>
        </w:rPr>
      </w:pPr>
      <w:r w:rsidRPr="00E65965">
        <w:rPr>
          <w:rFonts w:ascii="微软雅黑" w:eastAsia="微软雅黑" w:hAnsi="微软雅黑" w:cs="Calibri"/>
          <w:lang w:eastAsia="zh-CN"/>
        </w:rPr>
        <w:br w:type="page"/>
      </w:r>
    </w:p>
    <w:p w14:paraId="19FB4BDF" w14:textId="24E0476A" w:rsidR="00DB7602" w:rsidRDefault="00DB7602" w:rsidP="000A4018">
      <w:pPr>
        <w:pStyle w:val="Heading1"/>
        <w:spacing w:before="120" w:after="120"/>
        <w:ind w:left="431" w:hanging="431"/>
        <w:rPr>
          <w:rFonts w:ascii="微软雅黑" w:eastAsia="微软雅黑" w:hAnsi="微软雅黑" w:cs="Calibri"/>
        </w:rPr>
      </w:pPr>
      <w:bookmarkStart w:id="79" w:name="_Toc111473565"/>
      <w:r w:rsidRPr="00E65965">
        <w:rPr>
          <w:rFonts w:ascii="微软雅黑" w:eastAsia="微软雅黑" w:hAnsi="微软雅黑" w:cs="Calibri"/>
        </w:rPr>
        <w:lastRenderedPageBreak/>
        <w:t>Assumptions</w:t>
      </w:r>
      <w:bookmarkEnd w:id="78"/>
      <w:r w:rsidRPr="00E65965">
        <w:rPr>
          <w:rFonts w:ascii="微软雅黑" w:eastAsia="微软雅黑" w:hAnsi="微软雅黑" w:cs="Calibri"/>
        </w:rPr>
        <w:t>, dependencies and constraints</w:t>
      </w:r>
      <w:bookmarkEnd w:id="79"/>
    </w:p>
    <w:p w14:paraId="14F48376" w14:textId="1E19102A" w:rsidR="00083971" w:rsidRPr="00B207DF" w:rsidRDefault="00083971" w:rsidP="00250E1D">
      <w:pPr>
        <w:pStyle w:val="ListParagraph"/>
        <w:numPr>
          <w:ilvl w:val="0"/>
          <w:numId w:val="8"/>
        </w:numPr>
        <w:ind w:firstLineChars="0"/>
        <w:rPr>
          <w:rFonts w:ascii="微软雅黑" w:eastAsia="微软雅黑" w:hAnsi="微软雅黑" w:cs="Calibri"/>
          <w:iCs/>
          <w:color w:val="000000"/>
          <w:sz w:val="20"/>
          <w:szCs w:val="20"/>
        </w:rPr>
      </w:pPr>
      <w:r w:rsidRPr="00B207DF">
        <w:rPr>
          <w:rFonts w:ascii="微软雅黑" w:eastAsia="微软雅黑" w:hAnsi="微软雅黑" w:cs="Calibri" w:hint="eastAsia"/>
          <w:iCs/>
          <w:color w:val="000000"/>
          <w:sz w:val="20"/>
          <w:szCs w:val="20"/>
        </w:rPr>
        <w:t>本文档未特别标注的客户均指某代理人的客户，即Agent-customer 维度。除非特别标注“公司维度客户”。</w:t>
      </w:r>
    </w:p>
    <w:p w14:paraId="4B2075D0" w14:textId="0BBD9BB3" w:rsidR="00083971" w:rsidRDefault="00083971" w:rsidP="00250E1D">
      <w:pPr>
        <w:pStyle w:val="ListParagraph"/>
        <w:numPr>
          <w:ilvl w:val="0"/>
          <w:numId w:val="8"/>
        </w:numPr>
        <w:ind w:firstLineChars="0"/>
        <w:rPr>
          <w:rFonts w:ascii="微软雅黑" w:eastAsia="微软雅黑" w:hAnsi="微软雅黑" w:cs="Calibri"/>
          <w:iCs/>
          <w:color w:val="000000"/>
          <w:sz w:val="20"/>
          <w:szCs w:val="20"/>
        </w:rPr>
      </w:pPr>
      <w:r w:rsidRPr="00B207DF">
        <w:rPr>
          <w:rFonts w:ascii="微软雅黑" w:eastAsia="微软雅黑" w:hAnsi="微软雅黑" w:cs="Calibri" w:hint="eastAsia"/>
          <w:iCs/>
          <w:color w:val="000000"/>
          <w:sz w:val="20"/>
          <w:szCs w:val="20"/>
        </w:rPr>
        <w:t>本次需求中客户范围均为“个险”层级，团险不在本期的需求中。</w:t>
      </w:r>
    </w:p>
    <w:p w14:paraId="2DC4B203" w14:textId="5AB67239" w:rsidR="003B0ECC" w:rsidRDefault="003B0ECC" w:rsidP="003B0ECC">
      <w:pPr>
        <w:pStyle w:val="ListParagraph"/>
        <w:numPr>
          <w:ilvl w:val="0"/>
          <w:numId w:val="8"/>
        </w:numPr>
        <w:ind w:firstLineChars="0"/>
        <w:rPr>
          <w:rFonts w:ascii="微软雅黑" w:eastAsia="微软雅黑" w:hAnsi="微软雅黑"/>
          <w:sz w:val="20"/>
          <w:szCs w:val="20"/>
        </w:rPr>
      </w:pPr>
      <w:r>
        <w:rPr>
          <w:rFonts w:ascii="微软雅黑" w:eastAsia="微软雅黑" w:hAnsi="微软雅黑" w:hint="eastAsia"/>
          <w:sz w:val="20"/>
          <w:szCs w:val="20"/>
        </w:rPr>
        <w:t>页面上的</w:t>
      </w:r>
      <w:r w:rsidRPr="003B0ECC">
        <w:rPr>
          <w:rFonts w:ascii="微软雅黑" w:eastAsia="微软雅黑" w:hAnsi="微软雅黑" w:hint="eastAsia"/>
          <w:sz w:val="20"/>
          <w:szCs w:val="20"/>
        </w:rPr>
        <w:t>文字输入默认支持汉字，字母，数字及标点符号</w:t>
      </w:r>
      <w:r>
        <w:rPr>
          <w:rFonts w:ascii="微软雅黑" w:eastAsia="微软雅黑" w:hAnsi="微软雅黑" w:hint="eastAsia"/>
          <w:sz w:val="20"/>
          <w:szCs w:val="20"/>
        </w:rPr>
        <w:t>。</w:t>
      </w:r>
      <w:r w:rsidRPr="003B0ECC">
        <w:rPr>
          <w:rFonts w:ascii="微软雅黑" w:eastAsia="微软雅黑" w:hAnsi="微软雅黑" w:hint="eastAsia"/>
          <w:sz w:val="20"/>
          <w:szCs w:val="20"/>
        </w:rPr>
        <w:t>不支持特殊符号的录入。</w:t>
      </w:r>
    </w:p>
    <w:p w14:paraId="2448DDD5" w14:textId="0F19C76C" w:rsidR="00403A88" w:rsidRPr="003B0ECC" w:rsidRDefault="00403A88" w:rsidP="003B0ECC">
      <w:pPr>
        <w:pStyle w:val="ListParagraph"/>
        <w:numPr>
          <w:ilvl w:val="0"/>
          <w:numId w:val="8"/>
        </w:numPr>
        <w:ind w:firstLineChars="0"/>
        <w:rPr>
          <w:rFonts w:ascii="微软雅黑" w:eastAsia="微软雅黑" w:hAnsi="微软雅黑"/>
          <w:sz w:val="20"/>
          <w:szCs w:val="20"/>
        </w:rPr>
      </w:pPr>
      <w:r>
        <w:rPr>
          <w:rFonts w:ascii="微软雅黑" w:eastAsia="微软雅黑" w:hAnsi="微软雅黑" w:hint="eastAsia"/>
          <w:sz w:val="20"/>
          <w:szCs w:val="20"/>
        </w:rPr>
        <w:t>若无特殊说明，日期格式统一显示为Y</w:t>
      </w:r>
      <w:r>
        <w:rPr>
          <w:rFonts w:ascii="微软雅黑" w:eastAsia="微软雅黑" w:hAnsi="微软雅黑"/>
          <w:sz w:val="20"/>
          <w:szCs w:val="20"/>
        </w:rPr>
        <w:t>YYY-MM-DD</w:t>
      </w:r>
      <w:r>
        <w:rPr>
          <w:rFonts w:ascii="微软雅黑" w:eastAsia="微软雅黑" w:hAnsi="微软雅黑" w:hint="eastAsia"/>
          <w:sz w:val="20"/>
          <w:szCs w:val="20"/>
        </w:rPr>
        <w:t>，若带有时分显示为Y</w:t>
      </w:r>
      <w:r>
        <w:rPr>
          <w:rFonts w:ascii="微软雅黑" w:eastAsia="微软雅黑" w:hAnsi="微软雅黑"/>
          <w:sz w:val="20"/>
          <w:szCs w:val="20"/>
        </w:rPr>
        <w:t>YYY-MM-DD HH:MM</w:t>
      </w:r>
      <w:r>
        <w:rPr>
          <w:rFonts w:ascii="微软雅黑" w:eastAsia="微软雅黑" w:hAnsi="微软雅黑" w:hint="eastAsia"/>
          <w:sz w:val="20"/>
          <w:szCs w:val="20"/>
        </w:rPr>
        <w:t>。</w:t>
      </w:r>
    </w:p>
    <w:p w14:paraId="040ACF70" w14:textId="77777777" w:rsidR="003B0ECC" w:rsidRPr="003B0ECC" w:rsidRDefault="003B0ECC" w:rsidP="003B0ECC">
      <w:pPr>
        <w:pStyle w:val="ListParagraph"/>
        <w:ind w:left="840" w:firstLineChars="0" w:firstLine="0"/>
        <w:rPr>
          <w:rFonts w:ascii="微软雅黑" w:eastAsia="微软雅黑" w:hAnsi="微软雅黑" w:cs="Calibri"/>
          <w:iCs/>
          <w:color w:val="000000"/>
          <w:sz w:val="20"/>
          <w:szCs w:val="20"/>
        </w:rPr>
      </w:pPr>
    </w:p>
    <w:p w14:paraId="589A5B9D" w14:textId="0EE481A4" w:rsidR="00DB7602" w:rsidRPr="00E65965" w:rsidRDefault="00DB7602" w:rsidP="000A4018">
      <w:pPr>
        <w:pStyle w:val="Heading1"/>
        <w:spacing w:before="120" w:after="120"/>
        <w:ind w:left="431" w:hanging="431"/>
        <w:rPr>
          <w:rFonts w:ascii="微软雅黑" w:eastAsia="微软雅黑" w:hAnsi="微软雅黑" w:cs="Calibri"/>
        </w:rPr>
      </w:pPr>
      <w:bookmarkStart w:id="80" w:name="_Toc111473566"/>
      <w:r w:rsidRPr="00E65965">
        <w:rPr>
          <w:rFonts w:ascii="微软雅黑" w:eastAsia="微软雅黑" w:hAnsi="微软雅黑" w:cs="Calibri"/>
        </w:rPr>
        <w:t>Requirement trace index</w:t>
      </w:r>
      <w:bookmarkEnd w:id="80"/>
    </w:p>
    <w:tbl>
      <w:tblPr>
        <w:tblW w:w="9333" w:type="dxa"/>
        <w:tblInd w:w="108" w:type="dxa"/>
        <w:tblLook w:val="04A0" w:firstRow="1" w:lastRow="0" w:firstColumn="1" w:lastColumn="0" w:noHBand="0" w:noVBand="1"/>
      </w:tblPr>
      <w:tblGrid>
        <w:gridCol w:w="1466"/>
        <w:gridCol w:w="1466"/>
        <w:gridCol w:w="2553"/>
        <w:gridCol w:w="944"/>
        <w:gridCol w:w="960"/>
        <w:gridCol w:w="960"/>
        <w:gridCol w:w="984"/>
      </w:tblGrid>
      <w:tr w:rsidR="00DB7602" w:rsidRPr="00E65965" w14:paraId="28639718" w14:textId="77777777" w:rsidTr="00E74CB2">
        <w:trPr>
          <w:trHeight w:val="1020"/>
        </w:trPr>
        <w:tc>
          <w:tcPr>
            <w:tcW w:w="1466" w:type="dxa"/>
            <w:tcBorders>
              <w:top w:val="single" w:sz="4" w:space="0" w:color="auto"/>
              <w:left w:val="single" w:sz="4" w:space="0" w:color="auto"/>
              <w:bottom w:val="single" w:sz="4" w:space="0" w:color="auto"/>
              <w:right w:val="single" w:sz="4" w:space="0" w:color="auto"/>
            </w:tcBorders>
            <w:shd w:val="clear" w:color="000000" w:fill="E0E0E0"/>
            <w:vAlign w:val="center"/>
            <w:hideMark/>
          </w:tcPr>
          <w:p w14:paraId="34B97951"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bookmarkStart w:id="81" w:name="_Hlk23236723"/>
            <w:r w:rsidRPr="00E65965">
              <w:rPr>
                <w:rFonts w:ascii="微软雅黑" w:eastAsia="微软雅黑" w:hAnsi="微软雅黑" w:cs="Calibri"/>
                <w:b/>
                <w:bCs/>
                <w:color w:val="000000"/>
                <w:lang w:eastAsia="zh-CN"/>
              </w:rPr>
              <w:t>Business requirement  (BR) number</w:t>
            </w:r>
          </w:p>
        </w:tc>
        <w:tc>
          <w:tcPr>
            <w:tcW w:w="1466" w:type="dxa"/>
            <w:tcBorders>
              <w:top w:val="single" w:sz="4" w:space="0" w:color="auto"/>
              <w:left w:val="nil"/>
              <w:bottom w:val="single" w:sz="4" w:space="0" w:color="auto"/>
              <w:right w:val="single" w:sz="4" w:space="0" w:color="auto"/>
            </w:tcBorders>
            <w:shd w:val="clear" w:color="000000" w:fill="E0E0E0"/>
            <w:vAlign w:val="center"/>
            <w:hideMark/>
          </w:tcPr>
          <w:p w14:paraId="4A6FE5C0"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r w:rsidRPr="00E65965">
              <w:rPr>
                <w:rFonts w:ascii="微软雅黑" w:eastAsia="微软雅黑" w:hAnsi="微软雅黑" w:cs="Calibri"/>
                <w:b/>
                <w:bCs/>
                <w:color w:val="000000"/>
                <w:lang w:eastAsia="zh-CN"/>
              </w:rPr>
              <w:t>Functional requirement (FR) number</w:t>
            </w:r>
          </w:p>
        </w:tc>
        <w:tc>
          <w:tcPr>
            <w:tcW w:w="2553" w:type="dxa"/>
            <w:tcBorders>
              <w:top w:val="single" w:sz="4" w:space="0" w:color="auto"/>
              <w:left w:val="nil"/>
              <w:bottom w:val="single" w:sz="4" w:space="0" w:color="auto"/>
              <w:right w:val="single" w:sz="4" w:space="0" w:color="auto"/>
            </w:tcBorders>
            <w:shd w:val="clear" w:color="000000" w:fill="E0E0E0"/>
            <w:vAlign w:val="center"/>
            <w:hideMark/>
          </w:tcPr>
          <w:p w14:paraId="41CDE1F9"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r w:rsidRPr="00E65965">
              <w:rPr>
                <w:rFonts w:ascii="微软雅黑" w:eastAsia="微软雅黑" w:hAnsi="微软雅黑" w:cs="Calibri"/>
                <w:b/>
                <w:bCs/>
                <w:color w:val="000000"/>
                <w:lang w:eastAsia="zh-CN"/>
              </w:rPr>
              <w:t>Description</w:t>
            </w:r>
          </w:p>
        </w:tc>
        <w:tc>
          <w:tcPr>
            <w:tcW w:w="944" w:type="dxa"/>
            <w:tcBorders>
              <w:top w:val="single" w:sz="4" w:space="0" w:color="auto"/>
              <w:left w:val="nil"/>
              <w:bottom w:val="single" w:sz="4" w:space="0" w:color="auto"/>
              <w:right w:val="single" w:sz="4" w:space="0" w:color="auto"/>
            </w:tcBorders>
            <w:shd w:val="clear" w:color="000000" w:fill="E0E0E0"/>
            <w:vAlign w:val="center"/>
            <w:hideMark/>
          </w:tcPr>
          <w:p w14:paraId="1262E487"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r w:rsidRPr="00E65965">
              <w:rPr>
                <w:rFonts w:ascii="微软雅黑" w:eastAsia="微软雅黑" w:hAnsi="微软雅黑" w:cs="Calibri"/>
                <w:b/>
                <w:bCs/>
                <w:color w:val="000000"/>
                <w:lang w:eastAsia="zh-CN"/>
              </w:rPr>
              <w:t>Online change</w:t>
            </w:r>
          </w:p>
        </w:tc>
        <w:tc>
          <w:tcPr>
            <w:tcW w:w="960" w:type="dxa"/>
            <w:tcBorders>
              <w:top w:val="single" w:sz="4" w:space="0" w:color="auto"/>
              <w:left w:val="nil"/>
              <w:bottom w:val="single" w:sz="4" w:space="0" w:color="auto"/>
              <w:right w:val="single" w:sz="4" w:space="0" w:color="auto"/>
            </w:tcBorders>
            <w:shd w:val="clear" w:color="000000" w:fill="E0E0E0"/>
            <w:vAlign w:val="center"/>
            <w:hideMark/>
          </w:tcPr>
          <w:p w14:paraId="76E5C510"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r w:rsidRPr="00E65965">
              <w:rPr>
                <w:rFonts w:ascii="微软雅黑" w:eastAsia="微软雅黑" w:hAnsi="微软雅黑" w:cs="Calibri"/>
                <w:b/>
                <w:bCs/>
                <w:color w:val="000000"/>
                <w:lang w:eastAsia="zh-CN"/>
              </w:rPr>
              <w:t>Batch change</w:t>
            </w:r>
          </w:p>
        </w:tc>
        <w:tc>
          <w:tcPr>
            <w:tcW w:w="960" w:type="dxa"/>
            <w:tcBorders>
              <w:top w:val="single" w:sz="4" w:space="0" w:color="auto"/>
              <w:left w:val="nil"/>
              <w:bottom w:val="single" w:sz="4" w:space="0" w:color="auto"/>
              <w:right w:val="single" w:sz="4" w:space="0" w:color="auto"/>
            </w:tcBorders>
            <w:shd w:val="clear" w:color="000000" w:fill="E0E0E0"/>
            <w:vAlign w:val="center"/>
            <w:hideMark/>
          </w:tcPr>
          <w:p w14:paraId="67C5F597"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r w:rsidRPr="00E65965">
              <w:rPr>
                <w:rFonts w:ascii="微软雅黑" w:eastAsia="微软雅黑" w:hAnsi="微软雅黑" w:cs="Calibri"/>
                <w:b/>
                <w:bCs/>
                <w:color w:val="000000"/>
                <w:lang w:eastAsia="zh-CN"/>
              </w:rPr>
              <w:t>Screen design</w:t>
            </w:r>
          </w:p>
        </w:tc>
        <w:tc>
          <w:tcPr>
            <w:tcW w:w="984" w:type="dxa"/>
            <w:tcBorders>
              <w:top w:val="single" w:sz="4" w:space="0" w:color="auto"/>
              <w:left w:val="nil"/>
              <w:bottom w:val="single" w:sz="4" w:space="0" w:color="auto"/>
              <w:right w:val="single" w:sz="4" w:space="0" w:color="auto"/>
            </w:tcBorders>
            <w:shd w:val="clear" w:color="000000" w:fill="E0E0E0"/>
            <w:vAlign w:val="center"/>
            <w:hideMark/>
          </w:tcPr>
          <w:p w14:paraId="306B8895" w14:textId="77777777" w:rsidR="00DB7602" w:rsidRPr="00E65965" w:rsidRDefault="00DB7602" w:rsidP="00E74CB2">
            <w:pPr>
              <w:widowControl/>
              <w:spacing w:line="240" w:lineRule="auto"/>
              <w:rPr>
                <w:rFonts w:ascii="微软雅黑" w:eastAsia="微软雅黑" w:hAnsi="微软雅黑" w:cs="Calibri"/>
                <w:b/>
                <w:bCs/>
                <w:color w:val="000000"/>
                <w:lang w:eastAsia="zh-CN"/>
              </w:rPr>
            </w:pPr>
            <w:r w:rsidRPr="00E65965">
              <w:rPr>
                <w:rFonts w:ascii="微软雅黑" w:eastAsia="微软雅黑" w:hAnsi="微软雅黑" w:cs="Calibri"/>
                <w:b/>
                <w:bCs/>
                <w:color w:val="000000"/>
                <w:lang w:eastAsia="zh-CN"/>
              </w:rPr>
              <w:t>New process flow</w:t>
            </w:r>
          </w:p>
        </w:tc>
      </w:tr>
      <w:tr w:rsidR="00DB7602" w:rsidRPr="00E65965" w14:paraId="73DECC5C" w14:textId="77777777" w:rsidTr="00021324">
        <w:trPr>
          <w:trHeight w:val="255"/>
        </w:trPr>
        <w:tc>
          <w:tcPr>
            <w:tcW w:w="1466" w:type="dxa"/>
            <w:tcBorders>
              <w:top w:val="nil"/>
              <w:left w:val="single" w:sz="4" w:space="0" w:color="auto"/>
              <w:bottom w:val="single" w:sz="4" w:space="0" w:color="auto"/>
              <w:right w:val="single" w:sz="4" w:space="0" w:color="auto"/>
            </w:tcBorders>
            <w:shd w:val="clear" w:color="auto" w:fill="auto"/>
            <w:vAlign w:val="center"/>
          </w:tcPr>
          <w:p w14:paraId="0FA83AD4" w14:textId="6C299B9C" w:rsidR="00DB7602" w:rsidRPr="00E65965" w:rsidRDefault="00DB7602" w:rsidP="00E74CB2">
            <w:pPr>
              <w:widowControl/>
              <w:spacing w:line="240" w:lineRule="auto"/>
              <w:rPr>
                <w:rFonts w:ascii="微软雅黑" w:eastAsia="微软雅黑" w:hAnsi="微软雅黑" w:cs="Calibri"/>
                <w:color w:val="ED7D31"/>
                <w:lang w:eastAsia="zh-CN"/>
              </w:rPr>
            </w:pPr>
          </w:p>
        </w:tc>
        <w:tc>
          <w:tcPr>
            <w:tcW w:w="1466" w:type="dxa"/>
            <w:tcBorders>
              <w:top w:val="nil"/>
              <w:left w:val="nil"/>
              <w:bottom w:val="single" w:sz="4" w:space="0" w:color="auto"/>
              <w:right w:val="single" w:sz="4" w:space="0" w:color="auto"/>
            </w:tcBorders>
            <w:shd w:val="clear" w:color="auto" w:fill="auto"/>
            <w:vAlign w:val="center"/>
          </w:tcPr>
          <w:p w14:paraId="43E598F4" w14:textId="168AF6C5" w:rsidR="00DB7602" w:rsidRPr="00E65965" w:rsidRDefault="00DB7602" w:rsidP="00E74CB2">
            <w:pPr>
              <w:widowControl/>
              <w:spacing w:line="240" w:lineRule="auto"/>
              <w:rPr>
                <w:rFonts w:ascii="微软雅黑" w:eastAsia="微软雅黑" w:hAnsi="微软雅黑" w:cs="Calibri"/>
                <w:color w:val="000000"/>
                <w:lang w:eastAsia="zh-CN"/>
              </w:rPr>
            </w:pPr>
          </w:p>
        </w:tc>
        <w:tc>
          <w:tcPr>
            <w:tcW w:w="2553" w:type="dxa"/>
            <w:tcBorders>
              <w:top w:val="nil"/>
              <w:left w:val="nil"/>
              <w:bottom w:val="single" w:sz="4" w:space="0" w:color="auto"/>
              <w:right w:val="single" w:sz="4" w:space="0" w:color="auto"/>
            </w:tcBorders>
            <w:shd w:val="clear" w:color="auto" w:fill="auto"/>
            <w:noWrap/>
            <w:vAlign w:val="bottom"/>
          </w:tcPr>
          <w:p w14:paraId="5A299C7C" w14:textId="5CF12765" w:rsidR="00DB7602" w:rsidRPr="00E65965" w:rsidRDefault="00DB7602" w:rsidP="00E74CB2">
            <w:pPr>
              <w:widowControl/>
              <w:spacing w:line="240" w:lineRule="auto"/>
              <w:rPr>
                <w:rFonts w:ascii="微软雅黑" w:eastAsia="微软雅黑" w:hAnsi="微软雅黑" w:cs="Calibri"/>
                <w:color w:val="000000"/>
                <w:lang w:eastAsia="zh-CN"/>
              </w:rPr>
            </w:pPr>
          </w:p>
        </w:tc>
        <w:tc>
          <w:tcPr>
            <w:tcW w:w="944" w:type="dxa"/>
            <w:tcBorders>
              <w:top w:val="nil"/>
              <w:left w:val="nil"/>
              <w:bottom w:val="single" w:sz="4" w:space="0" w:color="auto"/>
              <w:right w:val="single" w:sz="4" w:space="0" w:color="auto"/>
            </w:tcBorders>
            <w:shd w:val="clear" w:color="auto" w:fill="auto"/>
            <w:noWrap/>
            <w:vAlign w:val="bottom"/>
          </w:tcPr>
          <w:p w14:paraId="096524B5" w14:textId="2BD14684" w:rsidR="00DB7602" w:rsidRPr="00E65965" w:rsidRDefault="00DB7602" w:rsidP="00E74CB2">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083DD733" w14:textId="50FD9887" w:rsidR="00DB7602" w:rsidRPr="00E65965" w:rsidRDefault="00DB7602" w:rsidP="00E74CB2">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47756FC8" w14:textId="68A304D7" w:rsidR="00DB7602" w:rsidRPr="00E65965" w:rsidRDefault="00DB7602" w:rsidP="00E74CB2">
            <w:pPr>
              <w:widowControl/>
              <w:spacing w:line="240" w:lineRule="auto"/>
              <w:rPr>
                <w:rFonts w:ascii="微软雅黑" w:eastAsia="微软雅黑" w:hAnsi="微软雅黑" w:cs="Calibri"/>
                <w:color w:val="000000"/>
                <w:lang w:eastAsia="zh-CN"/>
              </w:rPr>
            </w:pPr>
          </w:p>
        </w:tc>
        <w:tc>
          <w:tcPr>
            <w:tcW w:w="984" w:type="dxa"/>
            <w:tcBorders>
              <w:top w:val="nil"/>
              <w:left w:val="nil"/>
              <w:bottom w:val="single" w:sz="4" w:space="0" w:color="auto"/>
              <w:right w:val="single" w:sz="4" w:space="0" w:color="auto"/>
            </w:tcBorders>
            <w:shd w:val="clear" w:color="auto" w:fill="auto"/>
            <w:noWrap/>
            <w:vAlign w:val="bottom"/>
          </w:tcPr>
          <w:p w14:paraId="7F4E2498" w14:textId="71FF4265" w:rsidR="00DB7602" w:rsidRPr="00E65965" w:rsidRDefault="00DB7602" w:rsidP="00E74CB2">
            <w:pPr>
              <w:widowControl/>
              <w:spacing w:line="240" w:lineRule="auto"/>
              <w:rPr>
                <w:rFonts w:ascii="微软雅黑" w:eastAsia="微软雅黑" w:hAnsi="微软雅黑" w:cs="Calibri"/>
                <w:color w:val="000000"/>
                <w:lang w:eastAsia="zh-CN"/>
              </w:rPr>
            </w:pPr>
          </w:p>
        </w:tc>
      </w:tr>
      <w:tr w:rsidR="00DB7602" w:rsidRPr="00E65965" w14:paraId="23258FFC" w14:textId="77777777" w:rsidTr="00073ACA">
        <w:trPr>
          <w:trHeight w:val="255"/>
        </w:trPr>
        <w:tc>
          <w:tcPr>
            <w:tcW w:w="1466" w:type="dxa"/>
            <w:tcBorders>
              <w:top w:val="nil"/>
              <w:left w:val="single" w:sz="4" w:space="0" w:color="auto"/>
              <w:bottom w:val="single" w:sz="4" w:space="0" w:color="auto"/>
              <w:right w:val="single" w:sz="4" w:space="0" w:color="auto"/>
            </w:tcBorders>
            <w:shd w:val="clear" w:color="auto" w:fill="auto"/>
          </w:tcPr>
          <w:p w14:paraId="4552CA0D" w14:textId="269EF735" w:rsidR="00DB7602" w:rsidRPr="00E65965" w:rsidRDefault="00DB7602" w:rsidP="00E74CB2">
            <w:pPr>
              <w:widowControl/>
              <w:spacing w:line="240" w:lineRule="auto"/>
              <w:rPr>
                <w:rFonts w:ascii="微软雅黑" w:eastAsia="微软雅黑" w:hAnsi="微软雅黑" w:cs="Calibri"/>
                <w:color w:val="ED7D31"/>
                <w:lang w:eastAsia="zh-CN"/>
              </w:rPr>
            </w:pPr>
          </w:p>
        </w:tc>
        <w:tc>
          <w:tcPr>
            <w:tcW w:w="1466" w:type="dxa"/>
            <w:tcBorders>
              <w:top w:val="nil"/>
              <w:left w:val="nil"/>
              <w:bottom w:val="single" w:sz="4" w:space="0" w:color="auto"/>
              <w:right w:val="single" w:sz="4" w:space="0" w:color="auto"/>
            </w:tcBorders>
            <w:shd w:val="clear" w:color="auto" w:fill="auto"/>
            <w:vAlign w:val="center"/>
          </w:tcPr>
          <w:p w14:paraId="141E2C77" w14:textId="1D5D7D5C" w:rsidR="00DB7602" w:rsidRPr="00E65965" w:rsidRDefault="00DB7602" w:rsidP="00E74CB2">
            <w:pPr>
              <w:widowControl/>
              <w:spacing w:line="240" w:lineRule="auto"/>
              <w:rPr>
                <w:rFonts w:ascii="微软雅黑" w:eastAsia="微软雅黑" w:hAnsi="微软雅黑" w:cs="Calibri"/>
                <w:color w:val="000000"/>
                <w:lang w:eastAsia="zh-CN"/>
              </w:rPr>
            </w:pPr>
          </w:p>
        </w:tc>
        <w:tc>
          <w:tcPr>
            <w:tcW w:w="2553" w:type="dxa"/>
            <w:tcBorders>
              <w:top w:val="nil"/>
              <w:left w:val="nil"/>
              <w:bottom w:val="single" w:sz="4" w:space="0" w:color="auto"/>
              <w:right w:val="single" w:sz="4" w:space="0" w:color="auto"/>
            </w:tcBorders>
            <w:shd w:val="clear" w:color="auto" w:fill="auto"/>
            <w:noWrap/>
            <w:vAlign w:val="bottom"/>
          </w:tcPr>
          <w:p w14:paraId="649C9F9B" w14:textId="0B0D6EBA" w:rsidR="00DB7602" w:rsidRPr="00E65965" w:rsidRDefault="00DB7602" w:rsidP="00E74CB2">
            <w:pPr>
              <w:widowControl/>
              <w:spacing w:line="240" w:lineRule="auto"/>
              <w:rPr>
                <w:rFonts w:ascii="微软雅黑" w:eastAsia="微软雅黑" w:hAnsi="微软雅黑" w:cs="Calibri"/>
                <w:color w:val="000000"/>
                <w:lang w:eastAsia="zh-CN"/>
              </w:rPr>
            </w:pPr>
          </w:p>
        </w:tc>
        <w:tc>
          <w:tcPr>
            <w:tcW w:w="944" w:type="dxa"/>
            <w:tcBorders>
              <w:top w:val="nil"/>
              <w:left w:val="nil"/>
              <w:bottom w:val="single" w:sz="4" w:space="0" w:color="auto"/>
              <w:right w:val="single" w:sz="4" w:space="0" w:color="auto"/>
            </w:tcBorders>
            <w:shd w:val="clear" w:color="auto" w:fill="auto"/>
            <w:noWrap/>
            <w:vAlign w:val="bottom"/>
          </w:tcPr>
          <w:p w14:paraId="67A3D6FF" w14:textId="5D045A6A" w:rsidR="00DB7602" w:rsidRPr="00E65965" w:rsidRDefault="00DB7602" w:rsidP="00E74CB2">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137BDEBD" w14:textId="1EBD3E1B" w:rsidR="00DB7602" w:rsidRPr="00E65965" w:rsidRDefault="00DB7602" w:rsidP="00E74CB2">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121CB3EE" w14:textId="5B4FC81F" w:rsidR="00DB7602" w:rsidRPr="00E65965" w:rsidRDefault="00DB7602" w:rsidP="00E74CB2">
            <w:pPr>
              <w:widowControl/>
              <w:spacing w:line="240" w:lineRule="auto"/>
              <w:rPr>
                <w:rFonts w:ascii="微软雅黑" w:eastAsia="微软雅黑" w:hAnsi="微软雅黑" w:cs="Calibri"/>
                <w:color w:val="000000"/>
                <w:lang w:eastAsia="zh-CN"/>
              </w:rPr>
            </w:pPr>
          </w:p>
        </w:tc>
        <w:tc>
          <w:tcPr>
            <w:tcW w:w="984" w:type="dxa"/>
            <w:tcBorders>
              <w:top w:val="nil"/>
              <w:left w:val="nil"/>
              <w:bottom w:val="single" w:sz="4" w:space="0" w:color="auto"/>
              <w:right w:val="single" w:sz="4" w:space="0" w:color="auto"/>
            </w:tcBorders>
            <w:shd w:val="clear" w:color="auto" w:fill="auto"/>
            <w:noWrap/>
            <w:vAlign w:val="bottom"/>
          </w:tcPr>
          <w:p w14:paraId="722F7EEF" w14:textId="3131B73F" w:rsidR="00DB7602" w:rsidRPr="00E65965" w:rsidRDefault="00DB7602" w:rsidP="00E74CB2">
            <w:pPr>
              <w:widowControl/>
              <w:spacing w:line="240" w:lineRule="auto"/>
              <w:rPr>
                <w:rFonts w:ascii="微软雅黑" w:eastAsia="微软雅黑" w:hAnsi="微软雅黑" w:cs="Calibri"/>
                <w:color w:val="000000"/>
                <w:lang w:eastAsia="zh-CN"/>
              </w:rPr>
            </w:pPr>
          </w:p>
        </w:tc>
      </w:tr>
      <w:tr w:rsidR="00FC4D61" w:rsidRPr="00E65965" w14:paraId="157059D8" w14:textId="77777777" w:rsidTr="00E74CB2">
        <w:trPr>
          <w:trHeight w:val="255"/>
        </w:trPr>
        <w:tc>
          <w:tcPr>
            <w:tcW w:w="1466" w:type="dxa"/>
            <w:tcBorders>
              <w:top w:val="nil"/>
              <w:left w:val="single" w:sz="4" w:space="0" w:color="auto"/>
              <w:bottom w:val="single" w:sz="4" w:space="0" w:color="auto"/>
              <w:right w:val="single" w:sz="4" w:space="0" w:color="auto"/>
            </w:tcBorders>
            <w:shd w:val="clear" w:color="auto" w:fill="auto"/>
          </w:tcPr>
          <w:p w14:paraId="06559E57" w14:textId="03A2C69B" w:rsidR="00FC4D61" w:rsidRPr="00E65965" w:rsidRDefault="00FC4D61" w:rsidP="00FC4D61">
            <w:pPr>
              <w:widowControl/>
              <w:spacing w:line="240" w:lineRule="auto"/>
              <w:rPr>
                <w:rFonts w:ascii="微软雅黑" w:eastAsia="微软雅黑" w:hAnsi="微软雅黑" w:cs="Calibri"/>
                <w:color w:val="ED7D31"/>
                <w:lang w:eastAsia="zh-CN"/>
              </w:rPr>
            </w:pPr>
          </w:p>
        </w:tc>
        <w:tc>
          <w:tcPr>
            <w:tcW w:w="1466" w:type="dxa"/>
            <w:tcBorders>
              <w:top w:val="nil"/>
              <w:left w:val="nil"/>
              <w:bottom w:val="single" w:sz="4" w:space="0" w:color="auto"/>
              <w:right w:val="single" w:sz="4" w:space="0" w:color="auto"/>
            </w:tcBorders>
            <w:shd w:val="clear" w:color="auto" w:fill="auto"/>
            <w:vAlign w:val="center"/>
          </w:tcPr>
          <w:p w14:paraId="1DA82D0D" w14:textId="42A30926" w:rsidR="00FC4D61" w:rsidRPr="00E65965" w:rsidRDefault="00FC4D61" w:rsidP="00FC4D61">
            <w:pPr>
              <w:widowControl/>
              <w:spacing w:line="240" w:lineRule="auto"/>
              <w:rPr>
                <w:rFonts w:ascii="微软雅黑" w:eastAsia="微软雅黑" w:hAnsi="微软雅黑" w:cs="Calibri"/>
                <w:color w:val="000000"/>
                <w:lang w:eastAsia="zh-CN"/>
              </w:rPr>
            </w:pPr>
          </w:p>
        </w:tc>
        <w:tc>
          <w:tcPr>
            <w:tcW w:w="2553" w:type="dxa"/>
            <w:tcBorders>
              <w:top w:val="nil"/>
              <w:left w:val="nil"/>
              <w:bottom w:val="single" w:sz="4" w:space="0" w:color="auto"/>
              <w:right w:val="single" w:sz="4" w:space="0" w:color="auto"/>
            </w:tcBorders>
            <w:shd w:val="clear" w:color="auto" w:fill="auto"/>
            <w:noWrap/>
            <w:vAlign w:val="bottom"/>
          </w:tcPr>
          <w:p w14:paraId="57D4FD19" w14:textId="4BE8F244" w:rsidR="00FC4D61" w:rsidRPr="00E65965" w:rsidRDefault="00FC4D61" w:rsidP="00FC4D61">
            <w:pPr>
              <w:widowControl/>
              <w:spacing w:line="240" w:lineRule="auto"/>
              <w:rPr>
                <w:rFonts w:ascii="微软雅黑" w:eastAsia="微软雅黑" w:hAnsi="微软雅黑" w:cs="Calibri"/>
                <w:color w:val="000000"/>
                <w:lang w:eastAsia="zh-CN"/>
              </w:rPr>
            </w:pPr>
          </w:p>
        </w:tc>
        <w:tc>
          <w:tcPr>
            <w:tcW w:w="944" w:type="dxa"/>
            <w:tcBorders>
              <w:top w:val="nil"/>
              <w:left w:val="nil"/>
              <w:bottom w:val="single" w:sz="4" w:space="0" w:color="auto"/>
              <w:right w:val="single" w:sz="4" w:space="0" w:color="auto"/>
            </w:tcBorders>
            <w:shd w:val="clear" w:color="auto" w:fill="auto"/>
            <w:noWrap/>
            <w:vAlign w:val="bottom"/>
          </w:tcPr>
          <w:p w14:paraId="20FE9CD3" w14:textId="516FDFC9" w:rsidR="00FC4D61" w:rsidRPr="00E65965" w:rsidRDefault="00FC4D61" w:rsidP="00FC4D61">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62D2FDFA" w14:textId="7951C7EE" w:rsidR="00FC4D61" w:rsidRPr="00E65965" w:rsidRDefault="00FC4D61" w:rsidP="00FC4D61">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536649EB" w14:textId="7E756933" w:rsidR="00FC4D61" w:rsidRPr="00E65965" w:rsidRDefault="00FC4D61" w:rsidP="00FC4D61">
            <w:pPr>
              <w:widowControl/>
              <w:spacing w:line="240" w:lineRule="auto"/>
              <w:rPr>
                <w:rFonts w:ascii="微软雅黑" w:eastAsia="微软雅黑" w:hAnsi="微软雅黑" w:cs="Calibri"/>
                <w:color w:val="000000"/>
                <w:lang w:eastAsia="zh-CN"/>
              </w:rPr>
            </w:pPr>
          </w:p>
        </w:tc>
        <w:tc>
          <w:tcPr>
            <w:tcW w:w="984" w:type="dxa"/>
            <w:tcBorders>
              <w:top w:val="nil"/>
              <w:left w:val="nil"/>
              <w:bottom w:val="single" w:sz="4" w:space="0" w:color="auto"/>
              <w:right w:val="single" w:sz="4" w:space="0" w:color="auto"/>
            </w:tcBorders>
            <w:shd w:val="clear" w:color="auto" w:fill="auto"/>
            <w:noWrap/>
            <w:vAlign w:val="bottom"/>
          </w:tcPr>
          <w:p w14:paraId="162E9E01" w14:textId="3B7E7C5A" w:rsidR="00FC4D61" w:rsidRPr="00E65965" w:rsidRDefault="00FC4D61" w:rsidP="00FC4D61">
            <w:pPr>
              <w:widowControl/>
              <w:spacing w:line="240" w:lineRule="auto"/>
              <w:rPr>
                <w:rFonts w:ascii="微软雅黑" w:eastAsia="微软雅黑" w:hAnsi="微软雅黑" w:cs="Calibri"/>
                <w:color w:val="000000"/>
                <w:lang w:eastAsia="zh-CN"/>
              </w:rPr>
            </w:pPr>
          </w:p>
        </w:tc>
      </w:tr>
      <w:tr w:rsidR="00FC4D61" w:rsidRPr="00E65965" w14:paraId="6B4F7234" w14:textId="77777777" w:rsidTr="00E74CB2">
        <w:trPr>
          <w:trHeight w:val="255"/>
        </w:trPr>
        <w:tc>
          <w:tcPr>
            <w:tcW w:w="1466" w:type="dxa"/>
            <w:tcBorders>
              <w:top w:val="nil"/>
              <w:left w:val="single" w:sz="4" w:space="0" w:color="auto"/>
              <w:bottom w:val="single" w:sz="4" w:space="0" w:color="auto"/>
              <w:right w:val="single" w:sz="4" w:space="0" w:color="auto"/>
            </w:tcBorders>
            <w:shd w:val="clear" w:color="auto" w:fill="auto"/>
          </w:tcPr>
          <w:p w14:paraId="73118572" w14:textId="59F9BDBF" w:rsidR="00FC4D61" w:rsidRPr="00E65965" w:rsidRDefault="00FC4D61" w:rsidP="00FC4D61">
            <w:pPr>
              <w:widowControl/>
              <w:spacing w:line="240" w:lineRule="auto"/>
              <w:rPr>
                <w:rFonts w:ascii="微软雅黑" w:eastAsia="微软雅黑" w:hAnsi="微软雅黑" w:cs="Calibri"/>
                <w:color w:val="ED7D31"/>
                <w:lang w:eastAsia="zh-CN"/>
              </w:rPr>
            </w:pPr>
          </w:p>
        </w:tc>
        <w:tc>
          <w:tcPr>
            <w:tcW w:w="1466" w:type="dxa"/>
            <w:tcBorders>
              <w:top w:val="nil"/>
              <w:left w:val="nil"/>
              <w:bottom w:val="single" w:sz="4" w:space="0" w:color="auto"/>
              <w:right w:val="single" w:sz="4" w:space="0" w:color="auto"/>
            </w:tcBorders>
            <w:shd w:val="clear" w:color="auto" w:fill="auto"/>
            <w:vAlign w:val="center"/>
          </w:tcPr>
          <w:p w14:paraId="02394A86" w14:textId="451BE3AA" w:rsidR="00FC4D61" w:rsidRPr="00E65965" w:rsidRDefault="00FC4D61" w:rsidP="00FC4D61">
            <w:pPr>
              <w:widowControl/>
              <w:spacing w:line="240" w:lineRule="auto"/>
              <w:rPr>
                <w:rFonts w:ascii="微软雅黑" w:eastAsia="微软雅黑" w:hAnsi="微软雅黑" w:cs="Calibri"/>
                <w:color w:val="000000"/>
                <w:lang w:eastAsia="zh-CN"/>
              </w:rPr>
            </w:pPr>
          </w:p>
        </w:tc>
        <w:tc>
          <w:tcPr>
            <w:tcW w:w="2553" w:type="dxa"/>
            <w:tcBorders>
              <w:top w:val="nil"/>
              <w:left w:val="nil"/>
              <w:bottom w:val="single" w:sz="4" w:space="0" w:color="auto"/>
              <w:right w:val="single" w:sz="4" w:space="0" w:color="auto"/>
            </w:tcBorders>
            <w:shd w:val="clear" w:color="auto" w:fill="auto"/>
            <w:noWrap/>
            <w:vAlign w:val="bottom"/>
          </w:tcPr>
          <w:p w14:paraId="6AEC9D91" w14:textId="1BEF444C" w:rsidR="00FC4D61" w:rsidRPr="00E65965" w:rsidRDefault="00FC4D61" w:rsidP="00FC4D61">
            <w:pPr>
              <w:widowControl/>
              <w:spacing w:line="240" w:lineRule="auto"/>
              <w:rPr>
                <w:rFonts w:ascii="微软雅黑" w:eastAsia="微软雅黑" w:hAnsi="微软雅黑" w:cs="Calibri"/>
                <w:color w:val="000000"/>
                <w:lang w:eastAsia="zh-CN"/>
              </w:rPr>
            </w:pPr>
          </w:p>
        </w:tc>
        <w:tc>
          <w:tcPr>
            <w:tcW w:w="944" w:type="dxa"/>
            <w:tcBorders>
              <w:top w:val="nil"/>
              <w:left w:val="nil"/>
              <w:bottom w:val="single" w:sz="4" w:space="0" w:color="auto"/>
              <w:right w:val="single" w:sz="4" w:space="0" w:color="auto"/>
            </w:tcBorders>
            <w:shd w:val="clear" w:color="auto" w:fill="auto"/>
            <w:noWrap/>
            <w:vAlign w:val="bottom"/>
          </w:tcPr>
          <w:p w14:paraId="1265A7EF" w14:textId="01224CF7" w:rsidR="00FC4D61" w:rsidRPr="00E65965" w:rsidRDefault="00FC4D61" w:rsidP="00FC4D61">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60E847BA" w14:textId="15693BA8" w:rsidR="00FC4D61" w:rsidRPr="00E65965" w:rsidRDefault="00FC4D61" w:rsidP="00FC4D61">
            <w:pPr>
              <w:widowControl/>
              <w:spacing w:line="240" w:lineRule="auto"/>
              <w:rPr>
                <w:rFonts w:ascii="微软雅黑" w:eastAsia="微软雅黑" w:hAnsi="微软雅黑" w:cs="Calibri"/>
                <w:color w:val="000000"/>
                <w:lang w:eastAsia="zh-CN"/>
              </w:rPr>
            </w:pPr>
          </w:p>
        </w:tc>
        <w:tc>
          <w:tcPr>
            <w:tcW w:w="960" w:type="dxa"/>
            <w:tcBorders>
              <w:top w:val="nil"/>
              <w:left w:val="nil"/>
              <w:bottom w:val="single" w:sz="4" w:space="0" w:color="auto"/>
              <w:right w:val="single" w:sz="4" w:space="0" w:color="auto"/>
            </w:tcBorders>
            <w:shd w:val="clear" w:color="auto" w:fill="auto"/>
            <w:noWrap/>
            <w:vAlign w:val="bottom"/>
          </w:tcPr>
          <w:p w14:paraId="4A14847C" w14:textId="0FF3C214" w:rsidR="00FC4D61" w:rsidRPr="00E65965" w:rsidRDefault="00FC4D61" w:rsidP="00FC4D61">
            <w:pPr>
              <w:widowControl/>
              <w:spacing w:line="240" w:lineRule="auto"/>
              <w:rPr>
                <w:rFonts w:ascii="微软雅黑" w:eastAsia="微软雅黑" w:hAnsi="微软雅黑" w:cs="Calibri"/>
                <w:color w:val="000000"/>
                <w:lang w:eastAsia="zh-CN"/>
              </w:rPr>
            </w:pPr>
          </w:p>
        </w:tc>
        <w:tc>
          <w:tcPr>
            <w:tcW w:w="984" w:type="dxa"/>
            <w:tcBorders>
              <w:top w:val="nil"/>
              <w:left w:val="nil"/>
              <w:bottom w:val="single" w:sz="4" w:space="0" w:color="auto"/>
              <w:right w:val="single" w:sz="4" w:space="0" w:color="auto"/>
            </w:tcBorders>
            <w:shd w:val="clear" w:color="auto" w:fill="auto"/>
            <w:noWrap/>
            <w:vAlign w:val="bottom"/>
          </w:tcPr>
          <w:p w14:paraId="102B61B1" w14:textId="16A9ECF2" w:rsidR="00FC4D61" w:rsidRPr="00E65965" w:rsidRDefault="00FC4D61" w:rsidP="00FC4D61">
            <w:pPr>
              <w:widowControl/>
              <w:spacing w:line="240" w:lineRule="auto"/>
              <w:rPr>
                <w:rFonts w:ascii="微软雅黑" w:eastAsia="微软雅黑" w:hAnsi="微软雅黑" w:cs="Calibri"/>
                <w:color w:val="000000"/>
                <w:lang w:eastAsia="zh-CN"/>
              </w:rPr>
            </w:pPr>
          </w:p>
        </w:tc>
      </w:tr>
      <w:bookmarkEnd w:id="81"/>
    </w:tbl>
    <w:p w14:paraId="0ADB9758" w14:textId="77777777" w:rsidR="00DB7602" w:rsidRPr="00E65965" w:rsidRDefault="00DB7602" w:rsidP="00DB7602">
      <w:pPr>
        <w:rPr>
          <w:rFonts w:ascii="微软雅黑" w:eastAsia="微软雅黑" w:hAnsi="微软雅黑" w:cs="Calibri"/>
          <w:lang w:eastAsia="zh-CN"/>
        </w:rPr>
      </w:pPr>
    </w:p>
    <w:p w14:paraId="2549B229" w14:textId="77777777" w:rsidR="00DB7602" w:rsidRPr="00E65965" w:rsidRDefault="00DB7602" w:rsidP="00DB7602">
      <w:pPr>
        <w:rPr>
          <w:rFonts w:ascii="微软雅黑" w:eastAsia="微软雅黑" w:hAnsi="微软雅黑" w:cs="Calibri"/>
          <w:lang w:eastAsia="zh-CN"/>
        </w:rPr>
      </w:pPr>
      <w:r w:rsidRPr="00E65965">
        <w:rPr>
          <w:rFonts w:ascii="微软雅黑" w:eastAsia="微软雅黑" w:hAnsi="微软雅黑" w:cs="Calibri"/>
          <w:lang w:eastAsia="zh-CN"/>
        </w:rPr>
        <w:br w:type="page"/>
      </w:r>
    </w:p>
    <w:p w14:paraId="1744824C" w14:textId="55B162FA" w:rsidR="00DB7602" w:rsidRDefault="00DB7602" w:rsidP="000A4018">
      <w:pPr>
        <w:pStyle w:val="Heading1"/>
        <w:spacing w:before="120" w:after="120"/>
        <w:ind w:left="431" w:hanging="431"/>
        <w:rPr>
          <w:rFonts w:ascii="微软雅黑" w:eastAsia="微软雅黑" w:hAnsi="微软雅黑" w:cs="Calibri"/>
        </w:rPr>
      </w:pPr>
      <w:bookmarkStart w:id="82" w:name="_Toc111473567"/>
      <w:r w:rsidRPr="00E65965">
        <w:rPr>
          <w:rFonts w:ascii="微软雅黑" w:eastAsia="微软雅黑" w:hAnsi="微软雅黑" w:cs="Calibri"/>
        </w:rPr>
        <w:lastRenderedPageBreak/>
        <w:t xml:space="preserve">Detailed functional </w:t>
      </w:r>
      <w:bookmarkStart w:id="83" w:name="_Toc281928483"/>
      <w:r w:rsidRPr="00E65965">
        <w:rPr>
          <w:rFonts w:ascii="微软雅黑" w:eastAsia="微软雅黑" w:hAnsi="微软雅黑" w:cs="Calibri"/>
        </w:rPr>
        <w:t>descriptions</w:t>
      </w:r>
      <w:bookmarkEnd w:id="82"/>
    </w:p>
    <w:p w14:paraId="7D7DF031" w14:textId="77777777" w:rsidR="00576E05" w:rsidRPr="00E65965" w:rsidRDefault="00576E05" w:rsidP="00576E05">
      <w:pPr>
        <w:pStyle w:val="Heading2"/>
        <w:spacing w:before="120" w:after="120"/>
        <w:ind w:left="578" w:hanging="578"/>
        <w:rPr>
          <w:rFonts w:ascii="微软雅黑" w:eastAsia="微软雅黑" w:hAnsi="微软雅黑" w:cs="Calibri"/>
        </w:rPr>
      </w:pPr>
      <w:bookmarkStart w:id="84" w:name="_Toc97688497"/>
      <w:bookmarkStart w:id="85" w:name="_Toc111473568"/>
      <w:r>
        <w:rPr>
          <w:rFonts w:ascii="微软雅黑" w:eastAsia="微软雅黑" w:hAnsi="微软雅黑" w:cs="Calibri" w:hint="eastAsia"/>
        </w:rPr>
        <w:t>客户通讯录</w:t>
      </w:r>
      <w:bookmarkEnd w:id="84"/>
      <w:bookmarkEnd w:id="85"/>
    </w:p>
    <w:p w14:paraId="63748D65" w14:textId="4247CBBF" w:rsidR="00576E05" w:rsidRDefault="00576E05" w:rsidP="00576E05">
      <w:pPr>
        <w:rPr>
          <w:lang w:eastAsia="zh-CN"/>
        </w:rPr>
      </w:pPr>
      <w:r w:rsidRPr="00141F98">
        <w:rPr>
          <w:rFonts w:ascii="微软雅黑" w:eastAsia="微软雅黑" w:hAnsi="微软雅黑" w:hint="eastAsia"/>
          <w:lang w:eastAsia="zh-CN"/>
        </w:rPr>
        <w:t>客户通讯录包含</w:t>
      </w:r>
      <w:r w:rsidR="00795F9D">
        <w:rPr>
          <w:rFonts w:ascii="微软雅黑" w:eastAsia="微软雅黑" w:hAnsi="微软雅黑"/>
          <w:lang w:eastAsia="zh-CN"/>
        </w:rPr>
        <w:t>3</w:t>
      </w:r>
      <w:r w:rsidRPr="00141F98">
        <w:rPr>
          <w:rFonts w:ascii="微软雅黑" w:eastAsia="微软雅黑" w:hAnsi="微软雅黑" w:hint="eastAsia"/>
          <w:lang w:eastAsia="zh-CN"/>
        </w:rPr>
        <w:t>大模块，分别是【全部客户】</w:t>
      </w:r>
      <w:r w:rsidR="000A4018">
        <w:rPr>
          <w:rFonts w:ascii="微软雅黑" w:eastAsia="微软雅黑" w:hAnsi="微软雅黑" w:hint="eastAsia"/>
          <w:lang w:eastAsia="zh-CN"/>
        </w:rPr>
        <w:t>、</w:t>
      </w:r>
      <w:r w:rsidRPr="00141F98">
        <w:rPr>
          <w:rFonts w:ascii="微软雅黑" w:eastAsia="微软雅黑" w:hAnsi="微软雅黑" w:hint="eastAsia"/>
          <w:lang w:eastAsia="zh-CN"/>
        </w:rPr>
        <w:t>【月重点客户】</w:t>
      </w:r>
      <w:r w:rsidR="000A4018">
        <w:rPr>
          <w:rFonts w:ascii="微软雅黑" w:eastAsia="微软雅黑" w:hAnsi="微软雅黑" w:hint="eastAsia"/>
          <w:lang w:eastAsia="zh-CN"/>
        </w:rPr>
        <w:t>、</w:t>
      </w:r>
      <w:r>
        <w:rPr>
          <w:rFonts w:ascii="微软雅黑" w:eastAsia="微软雅黑" w:hAnsi="微软雅黑" w:hint="eastAsia"/>
          <w:lang w:eastAsia="zh-CN"/>
        </w:rPr>
        <w:t>【待识别访客】</w:t>
      </w:r>
    </w:p>
    <w:p w14:paraId="096156CD" w14:textId="77777777" w:rsidR="00576E05" w:rsidRPr="00B207DF" w:rsidRDefault="00576E05" w:rsidP="00576E05">
      <w:pPr>
        <w:pStyle w:val="ListParagraph"/>
        <w:numPr>
          <w:ilvl w:val="0"/>
          <w:numId w:val="9"/>
        </w:numPr>
        <w:ind w:firstLineChars="0"/>
        <w:rPr>
          <w:rFonts w:ascii="微软雅黑" w:eastAsia="微软雅黑" w:hAnsi="微软雅黑"/>
          <w:sz w:val="20"/>
          <w:szCs w:val="20"/>
        </w:rPr>
      </w:pPr>
      <w:r w:rsidRPr="00B207DF">
        <w:rPr>
          <w:rFonts w:ascii="微软雅黑" w:eastAsia="微软雅黑" w:hAnsi="微软雅黑" w:hint="eastAsia"/>
          <w:sz w:val="20"/>
          <w:szCs w:val="20"/>
        </w:rPr>
        <w:t>【全部客户】：为所有客户列表，点击单个人</w:t>
      </w:r>
      <w:r w:rsidRPr="00732FE6">
        <w:rPr>
          <w:rFonts w:ascii="微软雅黑" w:eastAsia="微软雅黑" w:hAnsi="微软雅黑" w:hint="eastAsia"/>
          <w:sz w:val="20"/>
          <w:szCs w:val="20"/>
        </w:rPr>
        <w:t>进入客户的个人详情页。</w:t>
      </w:r>
    </w:p>
    <w:p w14:paraId="764BBAA8" w14:textId="77777777" w:rsidR="00576E05" w:rsidRPr="00B207DF" w:rsidRDefault="00576E05" w:rsidP="00576E05">
      <w:pPr>
        <w:pStyle w:val="ListParagraph"/>
        <w:numPr>
          <w:ilvl w:val="0"/>
          <w:numId w:val="9"/>
        </w:numPr>
        <w:ind w:firstLineChars="0"/>
        <w:rPr>
          <w:rFonts w:ascii="微软雅黑" w:eastAsia="微软雅黑" w:hAnsi="微软雅黑"/>
          <w:sz w:val="20"/>
          <w:szCs w:val="20"/>
        </w:rPr>
      </w:pPr>
      <w:r w:rsidRPr="00B207DF">
        <w:rPr>
          <w:rFonts w:ascii="微软雅黑" w:eastAsia="微软雅黑" w:hAnsi="微软雅黑" w:hint="eastAsia"/>
          <w:sz w:val="20"/>
          <w:szCs w:val="20"/>
        </w:rPr>
        <w:t>【月重点客户】：为全部客户中的子集，主要作用是帮助用户从很多的客户中，圈选出一个本月重点经营的列表，点击单个客户后的功能和【全部客户】一样，进入</w:t>
      </w:r>
      <w:r w:rsidRPr="00732FE6">
        <w:rPr>
          <w:rFonts w:ascii="微软雅黑" w:eastAsia="微软雅黑" w:hAnsi="微软雅黑" w:hint="eastAsia"/>
          <w:sz w:val="20"/>
          <w:szCs w:val="20"/>
        </w:rPr>
        <w:t>客户的个人详情页</w:t>
      </w:r>
      <w:r w:rsidRPr="00B207DF">
        <w:rPr>
          <w:rFonts w:ascii="微软雅黑" w:eastAsia="微软雅黑" w:hAnsi="微软雅黑" w:hint="eastAsia"/>
          <w:sz w:val="20"/>
          <w:szCs w:val="20"/>
        </w:rPr>
        <w:t>。</w:t>
      </w:r>
    </w:p>
    <w:p w14:paraId="5244A41C" w14:textId="77777777" w:rsidR="00576E05" w:rsidRPr="00B207DF" w:rsidRDefault="00576E05" w:rsidP="00576E05">
      <w:pPr>
        <w:pStyle w:val="ListParagraph"/>
        <w:numPr>
          <w:ilvl w:val="0"/>
          <w:numId w:val="9"/>
        </w:numPr>
        <w:ind w:firstLineChars="0"/>
        <w:rPr>
          <w:rFonts w:ascii="微软雅黑" w:eastAsia="微软雅黑" w:hAnsi="微软雅黑"/>
          <w:sz w:val="20"/>
          <w:szCs w:val="20"/>
        </w:rPr>
      </w:pPr>
      <w:r>
        <w:rPr>
          <w:rFonts w:ascii="微软雅黑" w:eastAsia="微软雅黑" w:hAnsi="微软雅黑" w:hint="eastAsia"/>
        </w:rPr>
        <w:t>【待识别访客】</w:t>
      </w:r>
      <w:r w:rsidRPr="00B207DF">
        <w:rPr>
          <w:rFonts w:ascii="微软雅黑" w:eastAsia="微软雅黑" w:hAnsi="微软雅黑" w:hint="eastAsia"/>
          <w:sz w:val="20"/>
          <w:szCs w:val="20"/>
        </w:rPr>
        <w:t>：主要作用是将微信、友邦友享互动过的客户，正式放入【全部客户】或进行手工的客户关联。</w:t>
      </w:r>
    </w:p>
    <w:p w14:paraId="164296EC" w14:textId="4674B9BB" w:rsidR="00CF6A15" w:rsidRDefault="00CF6A15" w:rsidP="00576E05">
      <w:pPr>
        <w:ind w:firstLine="400"/>
        <w:rPr>
          <w:rFonts w:ascii="微软雅黑" w:eastAsia="微软雅黑" w:hAnsi="微软雅黑"/>
          <w:lang w:eastAsia="zh-CN"/>
        </w:rPr>
      </w:pPr>
    </w:p>
    <w:p w14:paraId="603F4ACA" w14:textId="71A63058" w:rsidR="00576E05" w:rsidRPr="00B83A77" w:rsidRDefault="00576E05" w:rsidP="00576E05">
      <w:pPr>
        <w:ind w:firstLine="400"/>
        <w:rPr>
          <w:rFonts w:ascii="微软雅黑" w:eastAsia="微软雅黑" w:hAnsi="微软雅黑"/>
          <w:lang w:eastAsia="zh-CN"/>
        </w:rPr>
      </w:pPr>
      <w:r w:rsidRPr="00B83A77">
        <w:rPr>
          <w:rFonts w:ascii="微软雅黑" w:eastAsia="微软雅黑" w:hAnsi="微软雅黑" w:hint="eastAsia"/>
          <w:lang w:eastAsia="zh-CN"/>
        </w:rPr>
        <w:t>客户通讯录</w:t>
      </w:r>
      <w:r w:rsidR="00D22FC7">
        <w:rPr>
          <w:rFonts w:ascii="微软雅黑" w:eastAsia="微软雅黑" w:hAnsi="微软雅黑" w:hint="eastAsia"/>
          <w:lang w:eastAsia="zh-CN"/>
        </w:rPr>
        <w:t>-全部客户</w:t>
      </w:r>
      <w:r>
        <w:rPr>
          <w:rFonts w:ascii="微软雅黑" w:eastAsia="微软雅黑" w:hAnsi="微软雅黑" w:hint="eastAsia"/>
          <w:lang w:eastAsia="zh-CN"/>
        </w:rPr>
        <w:t>示意图</w:t>
      </w:r>
    </w:p>
    <w:p w14:paraId="77250018" w14:textId="62F94E3B" w:rsidR="00576E05" w:rsidRPr="00E65965" w:rsidRDefault="00CF6A15" w:rsidP="00576E05">
      <w:pPr>
        <w:ind w:leftChars="200" w:left="400"/>
        <w:rPr>
          <w:rFonts w:ascii="微软雅黑" w:eastAsia="微软雅黑" w:hAnsi="微软雅黑"/>
          <w:lang w:eastAsia="zh-CN"/>
        </w:rPr>
      </w:pPr>
      <w:r w:rsidRPr="00CF6A15">
        <w:rPr>
          <w:rFonts w:ascii="微软雅黑" w:eastAsia="微软雅黑" w:hAnsi="微软雅黑"/>
          <w:noProof/>
          <w:lang w:eastAsia="zh-CN"/>
        </w:rPr>
        <w:drawing>
          <wp:inline distT="0" distB="0" distL="0" distR="0" wp14:anchorId="113B2253" wp14:editId="50FDBB24">
            <wp:extent cx="4711885" cy="307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9071" cy="3078087"/>
                    </a:xfrm>
                    <a:prstGeom prst="rect">
                      <a:avLst/>
                    </a:prstGeom>
                  </pic:spPr>
                </pic:pic>
              </a:graphicData>
            </a:graphic>
          </wp:inline>
        </w:drawing>
      </w:r>
    </w:p>
    <w:p w14:paraId="61819B51" w14:textId="77777777" w:rsidR="00576E05" w:rsidRPr="00E65965" w:rsidRDefault="00576E05" w:rsidP="00621128">
      <w:pPr>
        <w:pStyle w:val="BodyText3"/>
      </w:pPr>
      <w:r w:rsidRPr="00E65965">
        <w:t>图</w:t>
      </w:r>
      <w:r>
        <w:t>1</w:t>
      </w:r>
    </w:p>
    <w:p w14:paraId="44306358" w14:textId="7A789B5B" w:rsidR="00576E05" w:rsidRDefault="00576E05" w:rsidP="00576E05">
      <w:pPr>
        <w:widowControl/>
        <w:spacing w:line="240" w:lineRule="auto"/>
        <w:rPr>
          <w:rFonts w:ascii="微软雅黑" w:eastAsia="微软雅黑" w:hAnsi="微软雅黑"/>
          <w:lang w:eastAsia="zh-CN"/>
        </w:rPr>
      </w:pPr>
    </w:p>
    <w:p w14:paraId="7FECEEBC" w14:textId="08A24D2A" w:rsidR="00993E02" w:rsidRPr="00326F18" w:rsidRDefault="00993E02" w:rsidP="00576E05">
      <w:pPr>
        <w:widowControl/>
        <w:spacing w:line="240" w:lineRule="auto"/>
        <w:rPr>
          <w:rFonts w:ascii="微软雅黑" w:eastAsia="微软雅黑" w:hAnsi="微软雅黑"/>
          <w:lang w:eastAsia="zh-CN"/>
        </w:rPr>
      </w:pPr>
      <w:r w:rsidRPr="00326F18">
        <w:rPr>
          <w:rFonts w:ascii="微软雅黑" w:eastAsia="微软雅黑" w:hAnsi="微软雅黑" w:hint="eastAsia"/>
          <w:lang w:eastAsia="zh-CN"/>
        </w:rPr>
        <w:t>功能说明：</w:t>
      </w:r>
    </w:p>
    <w:p w14:paraId="0F5FF68C" w14:textId="7E163533" w:rsidR="00576E05" w:rsidRPr="00326F18" w:rsidRDefault="00576E05" w:rsidP="009B528D">
      <w:pPr>
        <w:pStyle w:val="ListParagraph"/>
        <w:widowControl/>
        <w:numPr>
          <w:ilvl w:val="0"/>
          <w:numId w:val="85"/>
        </w:numPr>
        <w:ind w:firstLineChars="0"/>
        <w:rPr>
          <w:rFonts w:ascii="微软雅黑" w:eastAsia="微软雅黑" w:hAnsi="微软雅黑"/>
          <w:sz w:val="20"/>
          <w:szCs w:val="20"/>
        </w:rPr>
      </w:pPr>
      <w:r w:rsidRPr="00326F18">
        <w:rPr>
          <w:rFonts w:ascii="微软雅黑" w:eastAsia="微软雅黑" w:hAnsi="微软雅黑" w:hint="eastAsia"/>
          <w:sz w:val="20"/>
          <w:szCs w:val="20"/>
        </w:rPr>
        <w:t>不同类型需要摘要显示人数，在</w:t>
      </w:r>
      <w:r w:rsidR="00F84E5D" w:rsidRPr="00326F18">
        <w:rPr>
          <w:rFonts w:ascii="微软雅黑" w:eastAsia="微软雅黑" w:hAnsi="微软雅黑" w:hint="eastAsia"/>
          <w:sz w:val="20"/>
          <w:szCs w:val="20"/>
        </w:rPr>
        <w:t>每一</w:t>
      </w:r>
      <w:r w:rsidRPr="00326F18">
        <w:rPr>
          <w:rFonts w:ascii="微软雅黑" w:eastAsia="微软雅黑" w:hAnsi="微软雅黑" w:hint="eastAsia"/>
          <w:sz w:val="20"/>
          <w:szCs w:val="20"/>
        </w:rPr>
        <w:t>类的括号中展示</w:t>
      </w:r>
      <w:r w:rsidR="00F84E5D" w:rsidRPr="00326F18">
        <w:rPr>
          <w:rFonts w:ascii="微软雅黑" w:eastAsia="微软雅黑" w:hAnsi="微软雅黑" w:hint="eastAsia"/>
          <w:sz w:val="20"/>
          <w:szCs w:val="20"/>
        </w:rPr>
        <w:t>。</w:t>
      </w:r>
    </w:p>
    <w:p w14:paraId="6A905761" w14:textId="0C3086E4" w:rsidR="00576E05" w:rsidRPr="00326F18" w:rsidRDefault="00576E05" w:rsidP="009B528D">
      <w:pPr>
        <w:pStyle w:val="ListParagraph"/>
        <w:widowControl/>
        <w:numPr>
          <w:ilvl w:val="0"/>
          <w:numId w:val="85"/>
        </w:numPr>
        <w:ind w:firstLineChars="0"/>
        <w:rPr>
          <w:rFonts w:ascii="微软雅黑" w:eastAsia="微软雅黑" w:hAnsi="微软雅黑"/>
          <w:sz w:val="20"/>
          <w:szCs w:val="20"/>
        </w:rPr>
      </w:pPr>
      <w:r w:rsidRPr="00326F18">
        <w:rPr>
          <w:rFonts w:ascii="微软雅黑" w:eastAsia="微软雅黑" w:hAnsi="微软雅黑" w:hint="eastAsia"/>
          <w:sz w:val="20"/>
          <w:szCs w:val="20"/>
        </w:rPr>
        <w:t>针对全部客户板块，提供快捷筛选项：</w:t>
      </w:r>
      <w:r w:rsidR="00993E02" w:rsidRPr="00326F18">
        <w:rPr>
          <w:rFonts w:ascii="微软雅黑" w:eastAsia="微软雅黑" w:hAnsi="微软雅黑" w:hint="eastAsia"/>
          <w:sz w:val="20"/>
          <w:szCs w:val="20"/>
        </w:rPr>
        <w:t>全部（默认），只看成交，只看未成交</w:t>
      </w:r>
      <w:r w:rsidRPr="00326F18">
        <w:rPr>
          <w:rFonts w:ascii="微软雅黑" w:eastAsia="微软雅黑" w:hAnsi="微软雅黑" w:hint="eastAsia"/>
          <w:sz w:val="20"/>
          <w:szCs w:val="20"/>
        </w:rPr>
        <w:t>，点击直接出结果。</w:t>
      </w:r>
    </w:p>
    <w:p w14:paraId="3E750BDD" w14:textId="77777777" w:rsidR="00576E05" w:rsidRPr="00326F18" w:rsidRDefault="00576E05" w:rsidP="009B528D">
      <w:pPr>
        <w:pStyle w:val="ListParagraph"/>
        <w:widowControl/>
        <w:numPr>
          <w:ilvl w:val="0"/>
          <w:numId w:val="85"/>
        </w:numPr>
        <w:ind w:firstLineChars="0"/>
        <w:rPr>
          <w:rFonts w:ascii="微软雅黑" w:eastAsia="微软雅黑" w:hAnsi="微软雅黑"/>
          <w:sz w:val="20"/>
          <w:szCs w:val="20"/>
        </w:rPr>
      </w:pPr>
      <w:r w:rsidRPr="00326F18">
        <w:rPr>
          <w:rFonts w:ascii="微软雅黑" w:eastAsia="微软雅黑" w:hAnsi="微软雅黑" w:hint="eastAsia"/>
          <w:sz w:val="20"/>
          <w:szCs w:val="20"/>
        </w:rPr>
        <w:t>在列表上显示的单客户关键信息及顺序为：</w:t>
      </w:r>
    </w:p>
    <w:p w14:paraId="2B54FF25" w14:textId="40D4E3D9" w:rsidR="00576E05" w:rsidRPr="00326F18" w:rsidRDefault="00576E05" w:rsidP="009B528D">
      <w:pPr>
        <w:pStyle w:val="ListParagraph"/>
        <w:widowControl/>
        <w:numPr>
          <w:ilvl w:val="1"/>
          <w:numId w:val="86"/>
        </w:numPr>
        <w:ind w:firstLineChars="0"/>
        <w:rPr>
          <w:rFonts w:ascii="微软雅黑" w:eastAsia="微软雅黑" w:hAnsi="微软雅黑"/>
          <w:sz w:val="20"/>
          <w:szCs w:val="20"/>
        </w:rPr>
      </w:pPr>
      <w:r w:rsidRPr="00326F18">
        <w:rPr>
          <w:rFonts w:ascii="微软雅黑" w:eastAsia="微软雅黑" w:hAnsi="微软雅黑" w:hint="eastAsia"/>
          <w:sz w:val="20"/>
          <w:szCs w:val="20"/>
        </w:rPr>
        <w:t>头像</w:t>
      </w:r>
      <w:r w:rsidR="00C3580F" w:rsidRPr="00326F18">
        <w:rPr>
          <w:rFonts w:ascii="微软雅黑" w:eastAsia="微软雅黑" w:hAnsi="微软雅黑" w:hint="eastAsia"/>
          <w:sz w:val="20"/>
          <w:szCs w:val="20"/>
        </w:rPr>
        <w:t>：缺省时</w:t>
      </w:r>
      <w:r w:rsidR="00A103E4" w:rsidRPr="00326F18">
        <w:rPr>
          <w:rFonts w:ascii="微软雅黑" w:eastAsia="微软雅黑" w:hAnsi="微软雅黑" w:hint="eastAsia"/>
          <w:sz w:val="20"/>
          <w:szCs w:val="20"/>
        </w:rPr>
        <w:t>分别根据性别出</w:t>
      </w:r>
      <w:r w:rsidR="000D6A60">
        <w:rPr>
          <w:rFonts w:ascii="微软雅黑" w:eastAsia="微软雅黑" w:hAnsi="微软雅黑"/>
          <w:sz w:val="20"/>
          <w:szCs w:val="20"/>
        </w:rPr>
        <w:t>3</w:t>
      </w:r>
      <w:r w:rsidR="00A103E4" w:rsidRPr="00326F18">
        <w:rPr>
          <w:rFonts w:ascii="微软雅黑" w:eastAsia="微软雅黑" w:hAnsi="微软雅黑" w:hint="eastAsia"/>
          <w:sz w:val="20"/>
          <w:szCs w:val="20"/>
        </w:rPr>
        <w:t>种</w:t>
      </w:r>
      <w:r w:rsidR="0040658F">
        <w:rPr>
          <w:rFonts w:ascii="微软雅黑" w:eastAsia="微软雅黑" w:hAnsi="微软雅黑" w:hint="eastAsia"/>
          <w:sz w:val="20"/>
          <w:szCs w:val="20"/>
        </w:rPr>
        <w:t>：</w:t>
      </w:r>
      <w:r w:rsidR="00A103E4" w:rsidRPr="00326F18">
        <w:rPr>
          <w:rFonts w:ascii="微软雅黑" w:eastAsia="微软雅黑" w:hAnsi="微软雅黑" w:hint="eastAsia"/>
          <w:sz w:val="20"/>
          <w:szCs w:val="20"/>
        </w:rPr>
        <w:t>无性别、男</w:t>
      </w:r>
      <w:r w:rsidR="0040658F">
        <w:rPr>
          <w:rFonts w:ascii="微软雅黑" w:eastAsia="微软雅黑" w:hAnsi="微软雅黑" w:hint="eastAsia"/>
          <w:sz w:val="20"/>
          <w:szCs w:val="20"/>
        </w:rPr>
        <w:t>性</w:t>
      </w:r>
      <w:r w:rsidR="00A103E4" w:rsidRPr="00326F18">
        <w:rPr>
          <w:rFonts w:ascii="微软雅黑" w:eastAsia="微软雅黑" w:hAnsi="微软雅黑" w:hint="eastAsia"/>
          <w:sz w:val="20"/>
          <w:szCs w:val="20"/>
        </w:rPr>
        <w:t>、</w:t>
      </w:r>
      <w:r w:rsidR="000D6A60">
        <w:rPr>
          <w:rFonts w:ascii="微软雅黑" w:eastAsia="微软雅黑" w:hAnsi="微软雅黑" w:hint="eastAsia"/>
          <w:sz w:val="20"/>
          <w:szCs w:val="20"/>
        </w:rPr>
        <w:t>女</w:t>
      </w:r>
      <w:r w:rsidR="0040658F">
        <w:rPr>
          <w:rFonts w:ascii="微软雅黑" w:eastAsia="微软雅黑" w:hAnsi="微软雅黑" w:hint="eastAsia"/>
          <w:sz w:val="20"/>
          <w:szCs w:val="20"/>
        </w:rPr>
        <w:t>性。</w:t>
      </w:r>
    </w:p>
    <w:p w14:paraId="76CCEA75" w14:textId="0111E001" w:rsidR="00576E05" w:rsidRPr="00326F18" w:rsidRDefault="00576E05" w:rsidP="009B528D">
      <w:pPr>
        <w:pStyle w:val="ListParagraph"/>
        <w:widowControl/>
        <w:numPr>
          <w:ilvl w:val="1"/>
          <w:numId w:val="86"/>
        </w:numPr>
        <w:ind w:firstLineChars="0"/>
        <w:rPr>
          <w:rFonts w:ascii="微软雅黑" w:eastAsia="微软雅黑" w:hAnsi="微软雅黑"/>
          <w:sz w:val="20"/>
          <w:szCs w:val="20"/>
        </w:rPr>
      </w:pPr>
      <w:r w:rsidRPr="00326F18">
        <w:rPr>
          <w:rFonts w:ascii="微软雅黑" w:eastAsia="微软雅黑" w:hAnsi="微软雅黑" w:hint="eastAsia"/>
          <w:sz w:val="20"/>
          <w:szCs w:val="20"/>
        </w:rPr>
        <w:t>第一行：姓名、</w:t>
      </w:r>
      <w:r w:rsidR="002A3BCB" w:rsidRPr="00326F18">
        <w:rPr>
          <w:rFonts w:ascii="微软雅黑" w:eastAsia="微软雅黑" w:hAnsi="微软雅黑" w:hint="eastAsia"/>
          <w:sz w:val="20"/>
          <w:szCs w:val="20"/>
        </w:rPr>
        <w:t>手机号、性别、</w:t>
      </w:r>
      <w:r w:rsidRPr="00326F18">
        <w:rPr>
          <w:rFonts w:ascii="微软雅黑" w:eastAsia="微软雅黑" w:hAnsi="微软雅黑" w:hint="eastAsia"/>
          <w:sz w:val="20"/>
          <w:szCs w:val="20"/>
        </w:rPr>
        <w:t>客户阶段</w:t>
      </w:r>
      <w:r w:rsidR="00F212D4">
        <w:rPr>
          <w:rFonts w:ascii="微软雅黑" w:eastAsia="微软雅黑" w:hAnsi="微软雅黑" w:hint="eastAsia"/>
          <w:sz w:val="20"/>
          <w:szCs w:val="20"/>
        </w:rPr>
        <w:t>（C</w:t>
      </w:r>
      <w:r w:rsidR="00F212D4">
        <w:rPr>
          <w:rFonts w:ascii="微软雅黑" w:eastAsia="微软雅黑" w:hAnsi="微软雅黑"/>
          <w:sz w:val="20"/>
          <w:szCs w:val="20"/>
        </w:rPr>
        <w:t>ustomer 360</w:t>
      </w:r>
      <w:r w:rsidR="00F212D4">
        <w:rPr>
          <w:rFonts w:ascii="微软雅黑" w:eastAsia="微软雅黑" w:hAnsi="微软雅黑" w:hint="eastAsia"/>
          <w:sz w:val="20"/>
          <w:szCs w:val="20"/>
        </w:rPr>
        <w:t>输出的自动标签）</w:t>
      </w:r>
      <w:r w:rsidRPr="00326F18">
        <w:rPr>
          <w:rFonts w:ascii="微软雅黑" w:eastAsia="微软雅黑" w:hAnsi="微软雅黑" w:hint="eastAsia"/>
          <w:sz w:val="20"/>
          <w:szCs w:val="20"/>
        </w:rPr>
        <w:t>、投被</w:t>
      </w:r>
      <w:r w:rsidR="00F84E5D" w:rsidRPr="00326F18">
        <w:rPr>
          <w:rFonts w:ascii="微软雅黑" w:eastAsia="微软雅黑" w:hAnsi="微软雅黑" w:hint="eastAsia"/>
          <w:sz w:val="20"/>
          <w:szCs w:val="20"/>
        </w:rPr>
        <w:t>保</w:t>
      </w:r>
      <w:r w:rsidRPr="00326F18">
        <w:rPr>
          <w:rFonts w:ascii="微软雅黑" w:eastAsia="微软雅黑" w:hAnsi="微软雅黑" w:hint="eastAsia"/>
          <w:sz w:val="20"/>
          <w:szCs w:val="20"/>
        </w:rPr>
        <w:t>人身份标识</w:t>
      </w:r>
      <w:r w:rsidR="00F212D4">
        <w:rPr>
          <w:rFonts w:ascii="微软雅黑" w:eastAsia="微软雅黑" w:hAnsi="微软雅黑" w:hint="eastAsia"/>
          <w:sz w:val="20"/>
          <w:szCs w:val="20"/>
        </w:rPr>
        <w:t>（若为成交现客时才显示）</w:t>
      </w:r>
      <w:r w:rsidRPr="00326F18">
        <w:rPr>
          <w:rFonts w:ascii="微软雅黑" w:eastAsia="微软雅黑" w:hAnsi="微软雅黑" w:hint="eastAsia"/>
          <w:sz w:val="20"/>
          <w:szCs w:val="20"/>
        </w:rPr>
        <w:t>、</w:t>
      </w:r>
      <w:r w:rsidR="007D7079" w:rsidRPr="00326F18">
        <w:rPr>
          <w:rFonts w:ascii="微软雅黑" w:eastAsia="微软雅黑" w:hAnsi="微软雅黑" w:hint="eastAsia"/>
          <w:sz w:val="20"/>
          <w:szCs w:val="20"/>
        </w:rPr>
        <w:t>生日提醒</w:t>
      </w:r>
      <w:r w:rsidR="001225B0" w:rsidRPr="00326F18">
        <w:rPr>
          <w:rFonts w:ascii="微软雅黑" w:eastAsia="微软雅黑" w:hAnsi="微软雅黑" w:hint="eastAsia"/>
          <w:sz w:val="20"/>
          <w:szCs w:val="20"/>
        </w:rPr>
        <w:t>（针对本月生日客户）</w:t>
      </w:r>
      <w:r w:rsidR="007D7079" w:rsidRPr="00326F18">
        <w:rPr>
          <w:rFonts w:ascii="微软雅黑" w:eastAsia="微软雅黑" w:hAnsi="微软雅黑" w:hint="eastAsia"/>
          <w:sz w:val="20"/>
          <w:szCs w:val="20"/>
        </w:rPr>
        <w:t>、</w:t>
      </w:r>
      <w:r w:rsidR="00F04D15" w:rsidRPr="00326F18">
        <w:rPr>
          <w:rFonts w:ascii="微软雅黑" w:eastAsia="微软雅黑" w:hAnsi="微软雅黑" w:hint="eastAsia"/>
          <w:sz w:val="20"/>
          <w:szCs w:val="20"/>
        </w:rPr>
        <w:t>年龄、</w:t>
      </w:r>
      <w:r w:rsidR="00F84E5D" w:rsidRPr="00326F18">
        <w:rPr>
          <w:rFonts w:ascii="微软雅黑" w:eastAsia="微软雅黑" w:hAnsi="微软雅黑" w:hint="eastAsia"/>
          <w:sz w:val="20"/>
          <w:szCs w:val="20"/>
        </w:rPr>
        <w:t>近期待续保标识</w:t>
      </w:r>
      <w:r w:rsidR="00F212D4">
        <w:rPr>
          <w:rFonts w:ascii="微软雅黑" w:eastAsia="微软雅黑" w:hAnsi="微软雅黑" w:hint="eastAsia"/>
          <w:sz w:val="20"/>
          <w:szCs w:val="20"/>
        </w:rPr>
        <w:t>（C</w:t>
      </w:r>
      <w:r w:rsidR="00F212D4">
        <w:rPr>
          <w:rFonts w:ascii="微软雅黑" w:eastAsia="微软雅黑" w:hAnsi="微软雅黑"/>
          <w:sz w:val="20"/>
          <w:szCs w:val="20"/>
        </w:rPr>
        <w:t>ustomer 360</w:t>
      </w:r>
      <w:r w:rsidR="00F212D4">
        <w:rPr>
          <w:rFonts w:ascii="微软雅黑" w:eastAsia="微软雅黑" w:hAnsi="微软雅黑" w:hint="eastAsia"/>
          <w:sz w:val="20"/>
          <w:szCs w:val="20"/>
        </w:rPr>
        <w:t>输出的自动标签，有则显示）。</w:t>
      </w:r>
    </w:p>
    <w:p w14:paraId="2E4B774D" w14:textId="27DBEFB5" w:rsidR="00576E05" w:rsidRDefault="00576E05" w:rsidP="009B528D">
      <w:pPr>
        <w:pStyle w:val="ListParagraph"/>
        <w:widowControl/>
        <w:numPr>
          <w:ilvl w:val="1"/>
          <w:numId w:val="86"/>
        </w:numPr>
        <w:ind w:firstLineChars="0"/>
        <w:rPr>
          <w:rFonts w:ascii="微软雅黑" w:eastAsia="微软雅黑" w:hAnsi="微软雅黑"/>
          <w:sz w:val="20"/>
          <w:szCs w:val="20"/>
        </w:rPr>
      </w:pPr>
      <w:r w:rsidRPr="00F04D15">
        <w:rPr>
          <w:rFonts w:ascii="微软雅黑" w:eastAsia="微软雅黑" w:hAnsi="微软雅黑" w:hint="eastAsia"/>
          <w:sz w:val="20"/>
          <w:szCs w:val="20"/>
        </w:rPr>
        <w:lastRenderedPageBreak/>
        <w:t>第二行：客户标识（预设的</w:t>
      </w:r>
      <w:r w:rsidRPr="00F04D15">
        <w:rPr>
          <w:rFonts w:ascii="微软雅黑" w:eastAsia="微软雅黑" w:hAnsi="微软雅黑"/>
          <w:sz w:val="20"/>
          <w:szCs w:val="20"/>
        </w:rPr>
        <w:t>4</w:t>
      </w:r>
      <w:r w:rsidRPr="00F04D15">
        <w:rPr>
          <w:rFonts w:ascii="微软雅黑" w:eastAsia="微软雅黑" w:hAnsi="微软雅黑" w:hint="eastAsia"/>
          <w:sz w:val="20"/>
          <w:szCs w:val="20"/>
        </w:rPr>
        <w:t>个字段在前：V</w:t>
      </w:r>
      <w:r w:rsidRPr="00F04D15">
        <w:rPr>
          <w:rFonts w:ascii="微软雅黑" w:eastAsia="微软雅黑" w:hAnsi="微软雅黑"/>
          <w:sz w:val="20"/>
          <w:szCs w:val="20"/>
        </w:rPr>
        <w:t xml:space="preserve">IP / CCC / </w:t>
      </w:r>
      <w:r w:rsidRPr="00F04D15">
        <w:rPr>
          <w:rFonts w:ascii="微软雅黑" w:eastAsia="微软雅黑" w:hAnsi="微软雅黑" w:hint="eastAsia"/>
          <w:sz w:val="20"/>
          <w:szCs w:val="20"/>
        </w:rPr>
        <w:t xml:space="preserve">准增员 </w:t>
      </w:r>
      <w:r w:rsidRPr="00F04D15">
        <w:rPr>
          <w:rFonts w:ascii="微软雅黑" w:eastAsia="微软雅黑" w:hAnsi="微软雅黑"/>
          <w:sz w:val="20"/>
          <w:szCs w:val="20"/>
        </w:rPr>
        <w:t xml:space="preserve">/ </w:t>
      </w:r>
      <w:r w:rsidRPr="00F04D15">
        <w:rPr>
          <w:rFonts w:ascii="微软雅黑" w:eastAsia="微软雅黑" w:hAnsi="微软雅黑" w:hint="eastAsia"/>
          <w:sz w:val="20"/>
          <w:szCs w:val="20"/>
        </w:rPr>
        <w:t>转介绍中心</w:t>
      </w:r>
      <w:r w:rsidR="00F84E5D" w:rsidRPr="00F04D15">
        <w:rPr>
          <w:rFonts w:ascii="微软雅黑" w:eastAsia="微软雅黑" w:hAnsi="微软雅黑" w:hint="eastAsia"/>
          <w:sz w:val="20"/>
          <w:szCs w:val="20"/>
        </w:rPr>
        <w:t>，</w:t>
      </w:r>
      <w:r w:rsidRPr="00F04D15">
        <w:rPr>
          <w:rFonts w:ascii="微软雅黑" w:eastAsia="微软雅黑" w:hAnsi="微软雅黑" w:hint="eastAsia"/>
          <w:sz w:val="20"/>
          <w:szCs w:val="20"/>
        </w:rPr>
        <w:t>自定义标识在后</w:t>
      </w:r>
      <w:r w:rsidR="00F84E5D" w:rsidRPr="00F04D15">
        <w:rPr>
          <w:rFonts w:ascii="微软雅黑" w:eastAsia="微软雅黑" w:hAnsi="微软雅黑" w:hint="eastAsia"/>
          <w:sz w:val="20"/>
          <w:szCs w:val="20"/>
        </w:rPr>
        <w:t>）</w:t>
      </w:r>
      <w:r w:rsidRPr="00F04D15">
        <w:rPr>
          <w:rFonts w:ascii="微软雅黑" w:eastAsia="微软雅黑" w:hAnsi="微软雅黑" w:hint="eastAsia"/>
          <w:sz w:val="20"/>
          <w:szCs w:val="20"/>
        </w:rPr>
        <w:t xml:space="preserve"> </w:t>
      </w:r>
      <w:r w:rsidR="004422FE">
        <w:rPr>
          <w:rFonts w:ascii="微软雅黑" w:eastAsia="微软雅黑" w:hAnsi="微软雅黑" w:hint="eastAsia"/>
          <w:sz w:val="20"/>
          <w:szCs w:val="20"/>
        </w:rPr>
        <w:t>。具体展示规则为：如果预设的4个字段有任意一个有值，则自定义标签最多展示3个；如果预设的4个字段都没有，则自定义标签最多展示4个。</w:t>
      </w:r>
    </w:p>
    <w:p w14:paraId="5C94762B" w14:textId="7FF19BBC" w:rsidR="00576E05" w:rsidRPr="006042ED" w:rsidRDefault="006042ED" w:rsidP="009B528D">
      <w:pPr>
        <w:pStyle w:val="ListParagraph"/>
        <w:widowControl/>
        <w:numPr>
          <w:ilvl w:val="0"/>
          <w:numId w:val="85"/>
        </w:numPr>
        <w:ind w:firstLineChars="0"/>
        <w:rPr>
          <w:rFonts w:ascii="微软雅黑" w:eastAsia="微软雅黑" w:hAnsi="微软雅黑"/>
          <w:sz w:val="20"/>
          <w:szCs w:val="20"/>
        </w:rPr>
      </w:pPr>
      <w:r w:rsidRPr="006042ED">
        <w:rPr>
          <w:rFonts w:ascii="微软雅黑" w:eastAsia="微软雅黑" w:hAnsi="微软雅黑" w:hint="eastAsia"/>
          <w:sz w:val="20"/>
          <w:szCs w:val="20"/>
        </w:rPr>
        <w:t>客户排序</w:t>
      </w:r>
    </w:p>
    <w:p w14:paraId="46D352D9" w14:textId="72BBB3B8" w:rsidR="00BD0461" w:rsidRDefault="00BD0461" w:rsidP="006042ED">
      <w:pPr>
        <w:widowControl/>
        <w:spacing w:line="240" w:lineRule="auto"/>
        <w:ind w:left="420"/>
        <w:rPr>
          <w:rFonts w:ascii="微软雅黑" w:eastAsia="微软雅黑" w:hAnsi="微软雅黑"/>
          <w:lang w:eastAsia="zh-CN"/>
        </w:rPr>
      </w:pPr>
      <w:r w:rsidRPr="00BD0461">
        <w:rPr>
          <w:rFonts w:ascii="微软雅黑" w:eastAsia="微软雅黑" w:hAnsi="微软雅黑" w:hint="eastAsia"/>
          <w:lang w:eastAsia="zh-CN"/>
        </w:rPr>
        <w:t>按照首字母A</w:t>
      </w:r>
      <w:r w:rsidRPr="00BD0461">
        <w:rPr>
          <w:rFonts w:ascii="微软雅黑" w:eastAsia="微软雅黑" w:hAnsi="微软雅黑"/>
          <w:lang w:eastAsia="zh-CN"/>
        </w:rPr>
        <w:t>-Z</w:t>
      </w:r>
      <w:r w:rsidRPr="00BD0461">
        <w:rPr>
          <w:rFonts w:ascii="微软雅黑" w:eastAsia="微软雅黑" w:hAnsi="微软雅黑" w:hint="eastAsia"/>
          <w:lang w:eastAsia="zh-CN"/>
        </w:rPr>
        <w:t>排序显示</w:t>
      </w:r>
      <w:r w:rsidR="006042ED" w:rsidRPr="006042ED">
        <w:rPr>
          <w:rFonts w:ascii="微软雅黑" w:eastAsia="微软雅黑" w:hAnsi="微软雅黑" w:hint="eastAsia"/>
          <w:lang w:eastAsia="zh-CN"/>
        </w:rPr>
        <w:t>，可通过向下滑动浏览更多。</w:t>
      </w:r>
    </w:p>
    <w:p w14:paraId="5C4209D9" w14:textId="5E55CF8D" w:rsidR="00FF1EF6" w:rsidRDefault="006042ED" w:rsidP="006042ED">
      <w:pPr>
        <w:widowControl/>
        <w:spacing w:line="240" w:lineRule="auto"/>
        <w:ind w:left="420"/>
        <w:rPr>
          <w:rFonts w:ascii="微软雅黑" w:eastAsia="微软雅黑" w:hAnsi="微软雅黑"/>
          <w:lang w:eastAsia="zh-CN"/>
        </w:rPr>
      </w:pPr>
      <w:r w:rsidRPr="006042ED">
        <w:rPr>
          <w:rFonts w:ascii="微软雅黑" w:eastAsia="微软雅黑" w:hAnsi="微软雅黑" w:hint="eastAsia"/>
          <w:lang w:eastAsia="zh-CN"/>
        </w:rPr>
        <w:t>点击右侧</w:t>
      </w:r>
      <w:r w:rsidR="00106744">
        <w:rPr>
          <w:rFonts w:ascii="微软雅黑" w:eastAsia="微软雅黑" w:hAnsi="微软雅黑" w:hint="eastAsia"/>
          <w:lang w:eastAsia="zh-CN"/>
        </w:rPr>
        <w:t>字母</w:t>
      </w:r>
      <w:r w:rsidRPr="006042ED">
        <w:rPr>
          <w:rFonts w:ascii="微软雅黑" w:eastAsia="微软雅黑" w:hAnsi="微软雅黑" w:hint="eastAsia"/>
          <w:lang w:eastAsia="zh-CN"/>
        </w:rPr>
        <w:t>导航，可跳转</w:t>
      </w:r>
      <w:r w:rsidR="00106744">
        <w:rPr>
          <w:rFonts w:ascii="微软雅黑" w:eastAsia="微软雅黑" w:hAnsi="微软雅黑" w:hint="eastAsia"/>
          <w:lang w:eastAsia="zh-CN"/>
        </w:rPr>
        <w:t>至对应字母</w:t>
      </w:r>
      <w:r w:rsidRPr="006042ED">
        <w:rPr>
          <w:rFonts w:ascii="微软雅黑" w:eastAsia="微软雅黑" w:hAnsi="微软雅黑" w:hint="eastAsia"/>
          <w:lang w:eastAsia="zh-CN"/>
        </w:rPr>
        <w:t>位置。</w:t>
      </w:r>
    </w:p>
    <w:p w14:paraId="5BA2F7B1" w14:textId="6BC2A4D0" w:rsidR="005760FA" w:rsidRDefault="005760FA" w:rsidP="006042ED">
      <w:pPr>
        <w:widowControl/>
        <w:spacing w:line="240" w:lineRule="auto"/>
        <w:ind w:left="420"/>
        <w:rPr>
          <w:rFonts w:ascii="微软雅黑" w:eastAsia="微软雅黑" w:hAnsi="微软雅黑"/>
          <w:lang w:eastAsia="zh-CN"/>
        </w:rPr>
      </w:pPr>
    </w:p>
    <w:p w14:paraId="32E07AFD" w14:textId="60166CFB" w:rsidR="00D22FC7" w:rsidRPr="00B83A77" w:rsidRDefault="00D22FC7" w:rsidP="00D22FC7">
      <w:pPr>
        <w:ind w:firstLine="400"/>
        <w:rPr>
          <w:rFonts w:ascii="微软雅黑" w:eastAsia="微软雅黑" w:hAnsi="微软雅黑"/>
          <w:lang w:eastAsia="zh-CN"/>
        </w:rPr>
      </w:pPr>
      <w:r w:rsidRPr="00B83A77">
        <w:rPr>
          <w:rFonts w:ascii="微软雅黑" w:eastAsia="微软雅黑" w:hAnsi="微软雅黑" w:hint="eastAsia"/>
          <w:lang w:eastAsia="zh-CN"/>
        </w:rPr>
        <w:t>客户通讯录</w:t>
      </w:r>
      <w:r w:rsidR="003F795C">
        <w:rPr>
          <w:rFonts w:ascii="微软雅黑" w:eastAsia="微软雅黑" w:hAnsi="微软雅黑" w:hint="eastAsia"/>
          <w:lang w:eastAsia="zh-CN"/>
        </w:rPr>
        <w:t>-全部客户</w:t>
      </w:r>
      <w:r>
        <w:rPr>
          <w:rFonts w:ascii="微软雅黑" w:eastAsia="微软雅黑" w:hAnsi="微软雅黑" w:hint="eastAsia"/>
          <w:lang w:eastAsia="zh-CN"/>
        </w:rPr>
        <w:t>为空示时示意图</w:t>
      </w:r>
    </w:p>
    <w:p w14:paraId="054BE3DF" w14:textId="35AA38F8" w:rsidR="00D22FC7" w:rsidRDefault="00D22FC7" w:rsidP="006042ED">
      <w:pPr>
        <w:widowControl/>
        <w:spacing w:line="240" w:lineRule="auto"/>
        <w:ind w:left="420"/>
        <w:rPr>
          <w:rFonts w:ascii="微软雅黑" w:eastAsia="微软雅黑" w:hAnsi="微软雅黑"/>
          <w:lang w:eastAsia="zh-CN"/>
        </w:rPr>
      </w:pPr>
      <w:r>
        <w:rPr>
          <w:noProof/>
        </w:rPr>
        <w:drawing>
          <wp:inline distT="0" distB="0" distL="0" distR="0" wp14:anchorId="0D286673" wp14:editId="05E00E3C">
            <wp:extent cx="4883150" cy="33749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901282" cy="3387515"/>
                    </a:xfrm>
                    <a:prstGeom prst="rect">
                      <a:avLst/>
                    </a:prstGeom>
                    <a:noFill/>
                    <a:ln>
                      <a:noFill/>
                    </a:ln>
                  </pic:spPr>
                </pic:pic>
              </a:graphicData>
            </a:graphic>
          </wp:inline>
        </w:drawing>
      </w:r>
    </w:p>
    <w:p w14:paraId="5E361CF4" w14:textId="50A41BA1" w:rsidR="00D22FC7" w:rsidRDefault="00050254" w:rsidP="006042ED">
      <w:pPr>
        <w:widowControl/>
        <w:spacing w:line="240" w:lineRule="auto"/>
        <w:ind w:left="420"/>
        <w:rPr>
          <w:rFonts w:ascii="微软雅黑" w:eastAsia="微软雅黑" w:hAnsi="微软雅黑"/>
          <w:lang w:eastAsia="zh-CN"/>
        </w:rPr>
      </w:pPr>
      <w:r>
        <w:rPr>
          <w:rFonts w:ascii="微软雅黑" w:eastAsia="微软雅黑" w:hAnsi="微软雅黑" w:hint="eastAsia"/>
          <w:lang w:eastAsia="zh-CN"/>
        </w:rPr>
        <w:t>空白文案中，点击【立即添加新客户】，效果同点击右上角【添加新客户】按钮。详情参考下面章节关于新建客户描述。</w:t>
      </w:r>
    </w:p>
    <w:p w14:paraId="215F97AF" w14:textId="77777777" w:rsidR="00050254" w:rsidRDefault="00050254" w:rsidP="006042ED">
      <w:pPr>
        <w:widowControl/>
        <w:spacing w:line="240" w:lineRule="auto"/>
        <w:ind w:left="420"/>
        <w:rPr>
          <w:rFonts w:ascii="微软雅黑" w:eastAsia="微软雅黑" w:hAnsi="微软雅黑"/>
          <w:lang w:eastAsia="zh-CN"/>
        </w:rPr>
      </w:pPr>
    </w:p>
    <w:p w14:paraId="7151177C" w14:textId="77777777" w:rsidR="00D22FC7" w:rsidRPr="00106744" w:rsidRDefault="00D22FC7" w:rsidP="006042ED">
      <w:pPr>
        <w:widowControl/>
        <w:spacing w:line="240" w:lineRule="auto"/>
        <w:ind w:left="420"/>
        <w:rPr>
          <w:rFonts w:ascii="微软雅黑" w:eastAsia="微软雅黑" w:hAnsi="微软雅黑"/>
          <w:lang w:eastAsia="zh-CN"/>
        </w:rPr>
      </w:pPr>
    </w:p>
    <w:p w14:paraId="162B4989" w14:textId="77777777" w:rsidR="00576E05" w:rsidRPr="00E65965" w:rsidRDefault="00576E05" w:rsidP="00576E05">
      <w:pPr>
        <w:pStyle w:val="Heading3"/>
        <w:spacing w:before="120" w:after="120"/>
        <w:rPr>
          <w:rFonts w:ascii="微软雅黑" w:eastAsia="微软雅黑" w:hAnsi="微软雅黑"/>
        </w:rPr>
      </w:pPr>
      <w:bookmarkStart w:id="86" w:name="_Toc97688498"/>
      <w:bookmarkStart w:id="87" w:name="_Toc111473569"/>
      <w:r>
        <w:rPr>
          <w:rFonts w:ascii="微软雅黑" w:eastAsia="微软雅黑" w:hAnsi="微软雅黑" w:hint="eastAsia"/>
        </w:rPr>
        <w:t>客户信息定义及分类</w:t>
      </w:r>
      <w:bookmarkEnd w:id="86"/>
      <w:bookmarkEnd w:id="87"/>
    </w:p>
    <w:p w14:paraId="15B0D8D3" w14:textId="77777777" w:rsidR="00576E05" w:rsidRPr="00AC50B5" w:rsidRDefault="00576E05" w:rsidP="006C6D45">
      <w:pPr>
        <w:pStyle w:val="ListParagraph"/>
        <w:numPr>
          <w:ilvl w:val="0"/>
          <w:numId w:val="28"/>
        </w:numPr>
        <w:ind w:firstLineChars="0"/>
        <w:rPr>
          <w:rFonts w:ascii="微软雅黑" w:eastAsia="微软雅黑" w:hAnsi="微软雅黑"/>
          <w:sz w:val="20"/>
          <w:szCs w:val="20"/>
        </w:rPr>
      </w:pPr>
      <w:r w:rsidRPr="00AC50B5">
        <w:rPr>
          <w:rFonts w:ascii="微软雅黑" w:eastAsia="微软雅黑" w:hAnsi="微软雅黑" w:hint="eastAsia"/>
          <w:sz w:val="20"/>
          <w:szCs w:val="20"/>
        </w:rPr>
        <w:t>单个客户拥有基础信息、标签、画像、现客信息等各类信息；</w:t>
      </w:r>
    </w:p>
    <w:p w14:paraId="3C7AD824" w14:textId="77777777" w:rsidR="00576E05" w:rsidRPr="00AC50B5" w:rsidRDefault="00576E05" w:rsidP="006C6D45">
      <w:pPr>
        <w:pStyle w:val="ListParagraph"/>
        <w:numPr>
          <w:ilvl w:val="0"/>
          <w:numId w:val="28"/>
        </w:numPr>
        <w:ind w:firstLineChars="0"/>
        <w:rPr>
          <w:rFonts w:ascii="微软雅黑" w:eastAsia="微软雅黑" w:hAnsi="微软雅黑"/>
          <w:sz w:val="20"/>
          <w:szCs w:val="20"/>
        </w:rPr>
      </w:pPr>
      <w:r w:rsidRPr="00AC50B5">
        <w:rPr>
          <w:rFonts w:ascii="微软雅黑" w:eastAsia="微软雅黑" w:hAnsi="微软雅黑" w:hint="eastAsia"/>
          <w:sz w:val="20"/>
          <w:szCs w:val="20"/>
        </w:rPr>
        <w:t>字段修改途径包括：</w:t>
      </w:r>
      <w:r>
        <w:rPr>
          <w:rFonts w:ascii="微软雅黑" w:eastAsia="微软雅黑" w:hAnsi="微软雅黑" w:hint="eastAsia"/>
          <w:sz w:val="20"/>
          <w:szCs w:val="20"/>
        </w:rPr>
        <w:t>营销员</w:t>
      </w:r>
      <w:r w:rsidRPr="00AC50B5">
        <w:rPr>
          <w:rFonts w:ascii="微软雅黑" w:eastAsia="微软雅黑" w:hAnsi="微软雅黑" w:hint="eastAsia"/>
          <w:sz w:val="20"/>
          <w:szCs w:val="20"/>
        </w:rPr>
        <w:t>手工录入/修改、系统自动计算、外部系统同步。</w:t>
      </w:r>
    </w:p>
    <w:p w14:paraId="4FC2AD7A" w14:textId="77777777" w:rsidR="00576E05" w:rsidRDefault="00576E05" w:rsidP="00576E05">
      <w:pPr>
        <w:spacing w:line="240" w:lineRule="auto"/>
        <w:rPr>
          <w:rFonts w:ascii="微软雅黑" w:eastAsia="微软雅黑" w:hAnsi="微软雅黑"/>
          <w:lang w:eastAsia="zh-CN"/>
        </w:rPr>
      </w:pPr>
    </w:p>
    <w:p w14:paraId="7A85F756" w14:textId="77777777" w:rsidR="00576E05" w:rsidRDefault="00576E05" w:rsidP="00576E05">
      <w:pPr>
        <w:pStyle w:val="Heading3"/>
        <w:spacing w:before="120" w:after="120"/>
        <w:rPr>
          <w:rFonts w:ascii="微软雅黑" w:eastAsia="微软雅黑" w:hAnsi="微软雅黑"/>
        </w:rPr>
      </w:pPr>
      <w:bookmarkStart w:id="88" w:name="_Toc97688499"/>
      <w:bookmarkStart w:id="89" w:name="_Toc111473570"/>
      <w:r>
        <w:rPr>
          <w:rFonts w:ascii="微软雅黑" w:eastAsia="微软雅黑" w:hAnsi="微软雅黑" w:hint="eastAsia"/>
        </w:rPr>
        <w:t>新建客户</w:t>
      </w:r>
      <w:bookmarkEnd w:id="88"/>
      <w:bookmarkEnd w:id="89"/>
    </w:p>
    <w:p w14:paraId="006E8C2B" w14:textId="77777777" w:rsidR="00576E05" w:rsidRDefault="00576E05" w:rsidP="00576E05">
      <w:pPr>
        <w:pStyle w:val="Heading4"/>
        <w:spacing w:before="120" w:after="120"/>
        <w:rPr>
          <w:rFonts w:ascii="微软雅黑" w:eastAsia="微软雅黑" w:hAnsi="微软雅黑"/>
          <w:i w:val="0"/>
          <w:iCs/>
        </w:rPr>
      </w:pPr>
      <w:r w:rsidRPr="00447DF4">
        <w:rPr>
          <w:rFonts w:ascii="微软雅黑" w:eastAsia="微软雅黑" w:hAnsi="微软雅黑" w:hint="eastAsia"/>
          <w:i w:val="0"/>
          <w:iCs/>
        </w:rPr>
        <w:t>手工</w:t>
      </w:r>
      <w:r>
        <w:rPr>
          <w:rFonts w:ascii="微软雅黑" w:eastAsia="微软雅黑" w:hAnsi="微软雅黑" w:hint="eastAsia"/>
          <w:i w:val="0"/>
          <w:iCs/>
        </w:rPr>
        <w:t>录入</w:t>
      </w:r>
      <w:r w:rsidRPr="00447DF4">
        <w:rPr>
          <w:rFonts w:ascii="微软雅黑" w:eastAsia="微软雅黑" w:hAnsi="微软雅黑" w:hint="eastAsia"/>
          <w:i w:val="0"/>
          <w:iCs/>
        </w:rPr>
        <w:t>客户</w:t>
      </w:r>
    </w:p>
    <w:p w14:paraId="2C03ECB8" w14:textId="77777777" w:rsidR="00576E05" w:rsidRPr="00CB0563" w:rsidRDefault="00576E05" w:rsidP="00AD022B">
      <w:pPr>
        <w:rPr>
          <w:rFonts w:ascii="微软雅黑" w:eastAsia="微软雅黑" w:hAnsi="微软雅黑"/>
          <w:lang w:eastAsia="zh-CN"/>
        </w:rPr>
      </w:pPr>
      <w:r w:rsidRPr="004F478B">
        <w:rPr>
          <w:rFonts w:ascii="微软雅黑" w:eastAsia="微软雅黑" w:hAnsi="微软雅黑" w:hint="eastAsia"/>
          <w:lang w:eastAsia="zh-CN"/>
        </w:rPr>
        <w:t>手工录入方式</w:t>
      </w:r>
      <w:r>
        <w:rPr>
          <w:rFonts w:ascii="微软雅黑" w:eastAsia="微软雅黑" w:hAnsi="微软雅黑" w:hint="eastAsia"/>
          <w:lang w:eastAsia="zh-CN"/>
        </w:rPr>
        <w:t>分为如下4种：</w:t>
      </w:r>
    </w:p>
    <w:p w14:paraId="2D9D10EF" w14:textId="3A061CBB" w:rsidR="00576E05" w:rsidRPr="005742BB" w:rsidRDefault="00576E05" w:rsidP="00576E05">
      <w:pPr>
        <w:numPr>
          <w:ilvl w:val="0"/>
          <w:numId w:val="10"/>
        </w:numPr>
        <w:rPr>
          <w:rFonts w:ascii="微软雅黑" w:eastAsia="微软雅黑" w:hAnsi="微软雅黑"/>
          <w:lang w:eastAsia="zh-CN"/>
        </w:rPr>
      </w:pPr>
      <w:r w:rsidRPr="005742BB">
        <w:rPr>
          <w:rFonts w:ascii="微软雅黑" w:eastAsia="微软雅黑" w:hAnsi="微软雅黑" w:hint="eastAsia"/>
          <w:lang w:eastAsia="zh-CN"/>
        </w:rPr>
        <w:lastRenderedPageBreak/>
        <w:t>【新</w:t>
      </w:r>
      <w:r w:rsidR="00A40705">
        <w:rPr>
          <w:rFonts w:ascii="微软雅黑" w:eastAsia="微软雅黑" w:hAnsi="微软雅黑" w:hint="eastAsia"/>
          <w:lang w:eastAsia="zh-CN"/>
        </w:rPr>
        <w:t>建联系人</w:t>
      </w:r>
      <w:r w:rsidRPr="005742BB">
        <w:rPr>
          <w:rFonts w:ascii="微软雅黑" w:eastAsia="微软雅黑" w:hAnsi="微软雅黑" w:hint="eastAsia"/>
          <w:lang w:eastAsia="zh-CN"/>
        </w:rPr>
        <w:t>】</w:t>
      </w:r>
    </w:p>
    <w:p w14:paraId="7D9F67BE" w14:textId="77777777" w:rsidR="00576E05" w:rsidRPr="005D0FAA" w:rsidRDefault="00576E05" w:rsidP="005D0FAA">
      <w:pPr>
        <w:pStyle w:val="ListParagraph"/>
        <w:numPr>
          <w:ilvl w:val="0"/>
          <w:numId w:val="12"/>
        </w:numPr>
        <w:ind w:firstLineChars="0"/>
        <w:rPr>
          <w:rFonts w:ascii="微软雅黑" w:eastAsia="微软雅黑" w:hAnsi="微软雅黑"/>
          <w:sz w:val="20"/>
          <w:szCs w:val="20"/>
        </w:rPr>
      </w:pPr>
      <w:r w:rsidRPr="005D0FAA">
        <w:rPr>
          <w:rFonts w:ascii="微软雅黑" w:eastAsia="微软雅黑" w:hAnsi="微软雅黑" w:hint="eastAsia"/>
          <w:sz w:val="20"/>
          <w:szCs w:val="20"/>
        </w:rPr>
        <w:t>点击新增客户按钮后弹出【新建客户录入表单】，除姓名为必录项外，其余均为可选填写。</w:t>
      </w:r>
    </w:p>
    <w:p w14:paraId="675BCE15" w14:textId="70F58DDD" w:rsidR="00576E05" w:rsidRPr="005D0FAA" w:rsidRDefault="00576E05" w:rsidP="005D0FAA">
      <w:pPr>
        <w:pStyle w:val="ListParagraph"/>
        <w:numPr>
          <w:ilvl w:val="0"/>
          <w:numId w:val="12"/>
        </w:numPr>
        <w:ind w:firstLineChars="0"/>
        <w:rPr>
          <w:rFonts w:ascii="微软雅黑" w:eastAsia="微软雅黑" w:hAnsi="微软雅黑"/>
          <w:sz w:val="20"/>
          <w:szCs w:val="20"/>
        </w:rPr>
      </w:pPr>
      <w:r w:rsidRPr="005D0FAA">
        <w:rPr>
          <w:rFonts w:ascii="微软雅黑" w:eastAsia="微软雅黑" w:hAnsi="微软雅黑" w:hint="eastAsia"/>
          <w:sz w:val="20"/>
          <w:szCs w:val="20"/>
        </w:rPr>
        <w:t>点击保存成功后提示：“</w:t>
      </w:r>
      <w:r w:rsidR="005D0FAA" w:rsidRPr="005D0FAA">
        <w:rPr>
          <w:rFonts w:ascii="微软雅黑" w:eastAsia="微软雅黑" w:hAnsi="微软雅黑" w:hint="eastAsia"/>
          <w:sz w:val="20"/>
          <w:szCs w:val="20"/>
        </w:rPr>
        <w:t>添加</w:t>
      </w:r>
      <w:r w:rsidRPr="005D0FAA">
        <w:rPr>
          <w:rFonts w:ascii="微软雅黑" w:eastAsia="微软雅黑" w:hAnsi="微软雅黑" w:hint="eastAsia"/>
          <w:sz w:val="20"/>
          <w:szCs w:val="20"/>
        </w:rPr>
        <w:t>成功！”，确认后返回通讯录全部客户列表，并刷新客户列表信息。</w:t>
      </w:r>
    </w:p>
    <w:p w14:paraId="47FDECFF" w14:textId="77777777" w:rsidR="00576E05" w:rsidRPr="00D3050F" w:rsidRDefault="00576E05" w:rsidP="00576E05">
      <w:pPr>
        <w:numPr>
          <w:ilvl w:val="0"/>
          <w:numId w:val="10"/>
        </w:numPr>
        <w:rPr>
          <w:rFonts w:ascii="微软雅黑" w:eastAsia="微软雅黑" w:hAnsi="微软雅黑"/>
          <w:lang w:eastAsia="zh-CN"/>
        </w:rPr>
      </w:pPr>
      <w:r w:rsidRPr="00D3050F">
        <w:rPr>
          <w:rFonts w:ascii="微软雅黑" w:eastAsia="微软雅黑" w:hAnsi="微软雅黑" w:hint="eastAsia"/>
          <w:lang w:eastAsia="zh-CN"/>
        </w:rPr>
        <w:t>【扫描名片】</w:t>
      </w:r>
    </w:p>
    <w:p w14:paraId="7379C5A8" w14:textId="77777777" w:rsidR="00576E05" w:rsidRPr="00CB3D99" w:rsidRDefault="00576E05" w:rsidP="00576E05">
      <w:pPr>
        <w:pStyle w:val="ListParagraph"/>
        <w:ind w:left="360" w:firstLineChars="0" w:firstLine="0"/>
        <w:rPr>
          <w:rFonts w:ascii="微软雅黑" w:eastAsia="微软雅黑" w:hAnsi="微软雅黑"/>
        </w:rPr>
      </w:pPr>
      <w:r w:rsidRPr="00CB3D99">
        <w:rPr>
          <w:rFonts w:ascii="微软雅黑" w:eastAsia="微软雅黑" w:hAnsi="微软雅黑" w:hint="eastAsia"/>
        </w:rPr>
        <w:t>客户通讯录首页扫一扫提供扫名片tab选择。</w:t>
      </w:r>
    </w:p>
    <w:p w14:paraId="21A0A1C3" w14:textId="50182DF2" w:rsidR="00576E05" w:rsidRPr="00D3050F" w:rsidRDefault="00576E05" w:rsidP="00576E05">
      <w:pPr>
        <w:ind w:left="360"/>
        <w:rPr>
          <w:rFonts w:ascii="微软雅黑" w:eastAsia="微软雅黑" w:hAnsi="微软雅黑"/>
          <w:lang w:eastAsia="zh-CN"/>
        </w:rPr>
      </w:pPr>
      <w:r w:rsidRPr="00D3050F">
        <w:rPr>
          <w:rFonts w:ascii="微软雅黑" w:eastAsia="微软雅黑" w:hAnsi="微软雅黑" w:hint="eastAsia"/>
          <w:lang w:eastAsia="zh-CN"/>
        </w:rPr>
        <w:t>扫描后，仍弹出【新建客户录入表单】，并带入识别到的姓名、电话、公司</w:t>
      </w:r>
      <w:r>
        <w:rPr>
          <w:rFonts w:ascii="微软雅黑" w:eastAsia="微软雅黑" w:hAnsi="微软雅黑" w:hint="eastAsia"/>
          <w:lang w:eastAsia="zh-CN"/>
        </w:rPr>
        <w:t>名称</w:t>
      </w:r>
      <w:r w:rsidRPr="00D3050F">
        <w:rPr>
          <w:rFonts w:ascii="微软雅黑" w:eastAsia="微软雅黑" w:hAnsi="微软雅黑" w:hint="eastAsia"/>
          <w:lang w:eastAsia="zh-CN"/>
        </w:rPr>
        <w:t>、</w:t>
      </w:r>
      <w:r>
        <w:rPr>
          <w:rFonts w:ascii="微软雅黑" w:eastAsia="微软雅黑" w:hAnsi="微软雅黑" w:hint="eastAsia"/>
          <w:lang w:eastAsia="zh-CN"/>
        </w:rPr>
        <w:t>客户</w:t>
      </w:r>
      <w:r w:rsidRPr="00D3050F">
        <w:rPr>
          <w:rFonts w:ascii="微软雅黑" w:eastAsia="微软雅黑" w:hAnsi="微软雅黑" w:hint="eastAsia"/>
          <w:lang w:eastAsia="zh-CN"/>
        </w:rPr>
        <w:t>地址</w:t>
      </w:r>
      <w:del w:id="90" w:author="SHI, Guofeng-GF" w:date="2022-08-23T21:30:00Z">
        <w:r w:rsidRPr="00D3050F" w:rsidDel="00223296">
          <w:rPr>
            <w:rFonts w:ascii="微软雅黑" w:eastAsia="微软雅黑" w:hAnsi="微软雅黑" w:hint="eastAsia"/>
            <w:lang w:eastAsia="zh-CN"/>
          </w:rPr>
          <w:delText>等</w:delText>
        </w:r>
      </w:del>
      <w:r w:rsidRPr="00D3050F">
        <w:rPr>
          <w:rFonts w:ascii="微软雅黑" w:eastAsia="微软雅黑" w:hAnsi="微软雅黑" w:hint="eastAsia"/>
          <w:lang w:eastAsia="zh-CN"/>
        </w:rPr>
        <w:t>信息</w:t>
      </w:r>
      <w:r>
        <w:rPr>
          <w:rFonts w:ascii="微软雅黑" w:eastAsia="微软雅黑" w:hAnsi="微软雅黑" w:hint="eastAsia"/>
          <w:lang w:eastAsia="zh-CN"/>
        </w:rPr>
        <w:t>。</w:t>
      </w:r>
      <w:ins w:id="91" w:author="SHI, Guofeng-GF" w:date="2022-08-23T21:31:00Z">
        <w:r w:rsidR="00223296" w:rsidRPr="00223296">
          <w:rPr>
            <w:rFonts w:ascii="微软雅黑" w:eastAsia="微软雅黑" w:hAnsi="微软雅黑" w:hint="eastAsia"/>
            <w:lang w:eastAsia="zh-CN"/>
          </w:rPr>
          <w:t>通过名片扫描方式获得的客户地址，其结果不受CRM本身控制。如果由于扫描插件的原因或者名片问题导致扫描输出结果中客户地址缺失或乱码，则CRM无法保存客户地址。 若扫描结果正确返回客户地址，则地址信息需自动带入到CRM客户地址的文本输入框中，但不做格式化的省市区地址的自动匹配</w:t>
        </w:r>
        <w:r w:rsidR="00223296">
          <w:rPr>
            <w:rFonts w:ascii="微软雅黑" w:eastAsia="微软雅黑" w:hAnsi="微软雅黑" w:hint="eastAsia"/>
            <w:lang w:eastAsia="zh-CN"/>
          </w:rPr>
          <w:t>。</w:t>
        </w:r>
      </w:ins>
    </w:p>
    <w:p w14:paraId="2A6A86B0" w14:textId="77777777" w:rsidR="00576E05" w:rsidRPr="004F478B" w:rsidRDefault="00576E05" w:rsidP="00576E05">
      <w:pPr>
        <w:numPr>
          <w:ilvl w:val="0"/>
          <w:numId w:val="10"/>
        </w:numPr>
        <w:rPr>
          <w:rFonts w:ascii="微软雅黑" w:eastAsia="微软雅黑" w:hAnsi="微软雅黑"/>
          <w:lang w:eastAsia="zh-CN"/>
        </w:rPr>
      </w:pPr>
      <w:r w:rsidRPr="004F478B">
        <w:rPr>
          <w:rFonts w:ascii="微软雅黑" w:eastAsia="微软雅黑" w:hAnsi="微软雅黑" w:hint="eastAsia"/>
          <w:lang w:eastAsia="zh-CN"/>
        </w:rPr>
        <w:t>从【通讯录】导入</w:t>
      </w:r>
    </w:p>
    <w:p w14:paraId="53BDE767" w14:textId="5B3966D9" w:rsidR="00576E05" w:rsidRPr="005D0FAA" w:rsidRDefault="00576E05" w:rsidP="00576E05">
      <w:pPr>
        <w:ind w:left="360"/>
        <w:rPr>
          <w:rFonts w:ascii="微软雅黑" w:eastAsia="微软雅黑" w:hAnsi="微软雅黑"/>
          <w:lang w:eastAsia="zh-CN"/>
        </w:rPr>
      </w:pPr>
      <w:r w:rsidRPr="005D0FAA">
        <w:rPr>
          <w:rFonts w:ascii="微软雅黑" w:eastAsia="微软雅黑" w:hAnsi="微软雅黑" w:hint="eastAsia"/>
          <w:lang w:eastAsia="zh-CN"/>
        </w:rPr>
        <w:t>通讯录调用手机/</w:t>
      </w:r>
      <w:r w:rsidRPr="005D0FAA">
        <w:rPr>
          <w:rFonts w:ascii="微软雅黑" w:eastAsia="微软雅黑" w:hAnsi="微软雅黑"/>
          <w:lang w:eastAsia="zh-CN"/>
        </w:rPr>
        <w:t>Pad</w:t>
      </w:r>
      <w:r w:rsidRPr="005D0FAA">
        <w:rPr>
          <w:rFonts w:ascii="微软雅黑" w:eastAsia="微软雅黑" w:hAnsi="微软雅黑" w:hint="eastAsia"/>
          <w:lang w:eastAsia="zh-CN"/>
        </w:rPr>
        <w:t>系统自带通讯录，可以多选也可以单选</w:t>
      </w:r>
      <w:r w:rsidR="00576361">
        <w:rPr>
          <w:rFonts w:ascii="微软雅黑" w:eastAsia="微软雅黑" w:hAnsi="微软雅黑" w:hint="eastAsia"/>
          <w:lang w:eastAsia="zh-CN"/>
        </w:rPr>
        <w:t>（如下图1）</w:t>
      </w:r>
      <w:r w:rsidRPr="005D0FAA">
        <w:rPr>
          <w:rFonts w:ascii="微软雅黑" w:eastAsia="微软雅黑" w:hAnsi="微软雅黑" w:hint="eastAsia"/>
          <w:lang w:eastAsia="zh-CN"/>
        </w:rPr>
        <w:t>，确认导入后：</w:t>
      </w:r>
    </w:p>
    <w:p w14:paraId="37632F9D" w14:textId="15929EE1" w:rsidR="00576E05" w:rsidRPr="005D0FAA" w:rsidRDefault="00576E05" w:rsidP="009B528D">
      <w:pPr>
        <w:pStyle w:val="ListParagraph"/>
        <w:numPr>
          <w:ilvl w:val="0"/>
          <w:numId w:val="89"/>
        </w:numPr>
        <w:ind w:firstLineChars="0"/>
        <w:rPr>
          <w:rFonts w:ascii="微软雅黑" w:eastAsia="微软雅黑" w:hAnsi="微软雅黑"/>
          <w:sz w:val="20"/>
          <w:szCs w:val="20"/>
        </w:rPr>
      </w:pPr>
      <w:r w:rsidRPr="005D0FAA">
        <w:rPr>
          <w:rFonts w:ascii="微软雅黑" w:eastAsia="微软雅黑" w:hAnsi="微软雅黑" w:hint="eastAsia"/>
          <w:sz w:val="20"/>
          <w:szCs w:val="20"/>
        </w:rPr>
        <w:t>如果为单人导入，则弹出【新建客户录入表单】，并带入识别到的手机通讯录姓名、手机号、地址</w:t>
      </w:r>
      <w:del w:id="92" w:author="SHI, Guofeng-GF" w:date="2022-08-23T21:17:00Z">
        <w:r w:rsidRPr="005D0FAA" w:rsidDel="006063E6">
          <w:rPr>
            <w:rFonts w:ascii="微软雅黑" w:eastAsia="微软雅黑" w:hAnsi="微软雅黑" w:hint="eastAsia"/>
            <w:sz w:val="20"/>
            <w:szCs w:val="20"/>
          </w:rPr>
          <w:delText>等</w:delText>
        </w:r>
      </w:del>
      <w:r w:rsidRPr="005D0FAA">
        <w:rPr>
          <w:rFonts w:ascii="微软雅黑" w:eastAsia="微软雅黑" w:hAnsi="微软雅黑" w:hint="eastAsia"/>
          <w:sz w:val="20"/>
          <w:szCs w:val="20"/>
        </w:rPr>
        <w:t>信息</w:t>
      </w:r>
      <w:ins w:id="93" w:author="SHI, Guofeng-GF" w:date="2022-08-23T21:17:00Z">
        <w:r w:rsidR="006063E6">
          <w:rPr>
            <w:rFonts w:ascii="微软雅黑" w:eastAsia="微软雅黑" w:hAnsi="微软雅黑" w:hint="eastAsia"/>
            <w:sz w:val="20"/>
            <w:szCs w:val="20"/>
          </w:rPr>
          <w:t>（其中地址信息自动带入到CRM客户地址的文本输入框中，但</w:t>
        </w:r>
      </w:ins>
      <w:ins w:id="94" w:author="SHI, Guofeng-GF" w:date="2022-08-23T21:18:00Z">
        <w:r w:rsidR="006063E6">
          <w:rPr>
            <w:rFonts w:ascii="微软雅黑" w:eastAsia="微软雅黑" w:hAnsi="微软雅黑" w:hint="eastAsia"/>
            <w:sz w:val="20"/>
            <w:szCs w:val="20"/>
          </w:rPr>
          <w:t>不做格式化的省市区地址的自动匹配</w:t>
        </w:r>
      </w:ins>
      <w:ins w:id="95" w:author="SHI, Guofeng-GF" w:date="2022-08-30T20:29:00Z">
        <w:r w:rsidR="00A35A89">
          <w:rPr>
            <w:rFonts w:ascii="微软雅黑" w:eastAsia="微软雅黑" w:hAnsi="微软雅黑" w:hint="eastAsia"/>
            <w:sz w:val="20"/>
            <w:szCs w:val="20"/>
          </w:rPr>
          <w:t>，地址类型默认为【住宅】</w:t>
        </w:r>
      </w:ins>
      <w:ins w:id="96" w:author="SHI, Guofeng-GF" w:date="2022-08-23T21:18:00Z">
        <w:r w:rsidR="006063E6">
          <w:rPr>
            <w:rFonts w:ascii="微软雅黑" w:eastAsia="微软雅黑" w:hAnsi="微软雅黑" w:hint="eastAsia"/>
            <w:sz w:val="20"/>
            <w:szCs w:val="20"/>
          </w:rPr>
          <w:t>）</w:t>
        </w:r>
      </w:ins>
      <w:r w:rsidRPr="005D0FAA">
        <w:rPr>
          <w:rFonts w:ascii="微软雅黑" w:eastAsia="微软雅黑" w:hAnsi="微软雅黑" w:hint="eastAsia"/>
          <w:sz w:val="20"/>
          <w:szCs w:val="20"/>
        </w:rPr>
        <w:t>。</w:t>
      </w:r>
    </w:p>
    <w:p w14:paraId="732661AA" w14:textId="34DE9AB1" w:rsidR="00576E05" w:rsidRDefault="00576E05" w:rsidP="009B528D">
      <w:pPr>
        <w:pStyle w:val="ListParagraph"/>
        <w:numPr>
          <w:ilvl w:val="0"/>
          <w:numId w:val="89"/>
        </w:numPr>
        <w:ind w:firstLineChars="0"/>
        <w:rPr>
          <w:rFonts w:ascii="微软雅黑" w:eastAsia="微软雅黑" w:hAnsi="微软雅黑"/>
          <w:sz w:val="20"/>
          <w:szCs w:val="20"/>
        </w:rPr>
      </w:pPr>
      <w:r w:rsidRPr="005D0FAA">
        <w:rPr>
          <w:rFonts w:ascii="微软雅黑" w:eastAsia="微软雅黑" w:hAnsi="微软雅黑" w:hint="eastAsia"/>
          <w:sz w:val="20"/>
          <w:szCs w:val="20"/>
        </w:rPr>
        <w:t>如果为批量导入（多选或全选，有全选按钮），则提示：“您将创建xx个新客户，点击确认则创建</w:t>
      </w:r>
      <w:r w:rsidR="00F97650">
        <w:rPr>
          <w:rFonts w:ascii="微软雅黑" w:eastAsia="微软雅黑" w:hAnsi="微软雅黑" w:hint="eastAsia"/>
          <w:sz w:val="20"/>
          <w:szCs w:val="20"/>
        </w:rPr>
        <w:t>成功，可至通讯录列表查看“</w:t>
      </w:r>
      <w:r w:rsidR="00CD1CCF">
        <w:rPr>
          <w:rFonts w:ascii="微软雅黑" w:eastAsia="微软雅黑" w:hAnsi="微软雅黑" w:hint="eastAsia"/>
          <w:sz w:val="20"/>
          <w:szCs w:val="20"/>
        </w:rPr>
        <w:t>（如下图2）</w:t>
      </w:r>
      <w:r w:rsidR="00F97650">
        <w:rPr>
          <w:rFonts w:ascii="微软雅黑" w:eastAsia="微软雅黑" w:hAnsi="微软雅黑" w:hint="eastAsia"/>
          <w:sz w:val="20"/>
          <w:szCs w:val="20"/>
        </w:rPr>
        <w:t>。</w:t>
      </w:r>
      <w:r w:rsidRPr="005D0FAA">
        <w:rPr>
          <w:rFonts w:ascii="微软雅黑" w:eastAsia="微软雅黑" w:hAnsi="微软雅黑" w:hint="eastAsia"/>
          <w:sz w:val="20"/>
          <w:szCs w:val="20"/>
        </w:rPr>
        <w:t>进入通讯录</w:t>
      </w:r>
      <w:r w:rsidR="00F97650">
        <w:rPr>
          <w:rFonts w:ascii="微软雅黑" w:eastAsia="微软雅黑" w:hAnsi="微软雅黑" w:hint="eastAsia"/>
          <w:sz w:val="20"/>
          <w:szCs w:val="20"/>
        </w:rPr>
        <w:t>，</w:t>
      </w:r>
      <w:r w:rsidRPr="005D0FAA">
        <w:rPr>
          <w:rFonts w:ascii="微软雅黑" w:eastAsia="微软雅黑" w:hAnsi="微软雅黑" w:hint="eastAsia"/>
          <w:sz w:val="20"/>
          <w:szCs w:val="20"/>
        </w:rPr>
        <w:t>被创建的客户信息同样以通讯录识别到的信息为准。</w:t>
      </w:r>
    </w:p>
    <w:p w14:paraId="1C9CFB63" w14:textId="4D64C567" w:rsidR="00576361" w:rsidRDefault="00576361" w:rsidP="00576361">
      <w:pPr>
        <w:pStyle w:val="ListParagraph"/>
        <w:ind w:left="780" w:firstLineChars="0" w:firstLine="0"/>
        <w:rPr>
          <w:rFonts w:ascii="微软雅黑" w:eastAsia="微软雅黑" w:hAnsi="微软雅黑"/>
          <w:sz w:val="20"/>
          <w:szCs w:val="20"/>
        </w:rPr>
      </w:pPr>
    </w:p>
    <w:p w14:paraId="2DF5E25A" w14:textId="5DCF3EDD" w:rsidR="00576361" w:rsidRDefault="00576361" w:rsidP="00576361">
      <w:pPr>
        <w:pStyle w:val="ListParagraph"/>
        <w:ind w:left="780" w:firstLineChars="0" w:firstLine="0"/>
        <w:rPr>
          <w:rFonts w:ascii="微软雅黑" w:eastAsia="微软雅黑" w:hAnsi="微软雅黑"/>
          <w:sz w:val="20"/>
          <w:szCs w:val="20"/>
        </w:rPr>
      </w:pPr>
      <w:r>
        <w:rPr>
          <w:rFonts w:ascii="微软雅黑" w:eastAsia="微软雅黑" w:hAnsi="微软雅黑" w:hint="eastAsia"/>
          <w:sz w:val="20"/>
          <w:szCs w:val="20"/>
        </w:rPr>
        <w:t>P</w:t>
      </w:r>
      <w:r>
        <w:rPr>
          <w:rFonts w:ascii="微软雅黑" w:eastAsia="微软雅黑" w:hAnsi="微软雅黑"/>
          <w:sz w:val="20"/>
          <w:szCs w:val="20"/>
        </w:rPr>
        <w:t>ad</w:t>
      </w:r>
      <w:r>
        <w:rPr>
          <w:rFonts w:ascii="微软雅黑" w:eastAsia="微软雅黑" w:hAnsi="微软雅黑" w:hint="eastAsia"/>
          <w:sz w:val="20"/>
          <w:szCs w:val="20"/>
        </w:rPr>
        <w:t>通讯录选择客户示意图</w:t>
      </w:r>
    </w:p>
    <w:p w14:paraId="51E252D5" w14:textId="2BDCF879" w:rsidR="00576361" w:rsidRDefault="00576361" w:rsidP="00576361">
      <w:pPr>
        <w:ind w:leftChars="380" w:left="760"/>
        <w:rPr>
          <w:rFonts w:ascii="微软雅黑" w:eastAsia="微软雅黑" w:hAnsi="微软雅黑"/>
        </w:rPr>
      </w:pPr>
      <w:r w:rsidRPr="00576361">
        <w:rPr>
          <w:rFonts w:ascii="微软雅黑" w:eastAsia="微软雅黑" w:hAnsi="微软雅黑"/>
          <w:noProof/>
        </w:rPr>
        <w:drawing>
          <wp:inline distT="0" distB="0" distL="0" distR="0" wp14:anchorId="5734FB12" wp14:editId="0A08F124">
            <wp:extent cx="4408637" cy="3054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1093" cy="3062980"/>
                    </a:xfrm>
                    <a:prstGeom prst="rect">
                      <a:avLst/>
                    </a:prstGeom>
                  </pic:spPr>
                </pic:pic>
              </a:graphicData>
            </a:graphic>
          </wp:inline>
        </w:drawing>
      </w:r>
    </w:p>
    <w:p w14:paraId="2BF8F8EF" w14:textId="7F58CB81" w:rsidR="00576361" w:rsidRPr="00576361" w:rsidRDefault="00576361" w:rsidP="00576361">
      <w:pPr>
        <w:ind w:left="700" w:firstLine="60"/>
        <w:rPr>
          <w:rFonts w:ascii="微软雅黑" w:eastAsia="微软雅黑" w:hAnsi="微软雅黑"/>
          <w:lang w:eastAsia="zh-CN"/>
        </w:rPr>
      </w:pPr>
      <w:r>
        <w:rPr>
          <w:rFonts w:ascii="微软雅黑" w:eastAsia="微软雅黑" w:hAnsi="微软雅黑" w:hint="eastAsia"/>
          <w:lang w:eastAsia="zh-CN"/>
        </w:rPr>
        <w:t>图1</w:t>
      </w:r>
    </w:p>
    <w:p w14:paraId="4315E808" w14:textId="509038AF" w:rsidR="00F97650" w:rsidRDefault="00F97650" w:rsidP="00F97650">
      <w:pPr>
        <w:pStyle w:val="ListParagraph"/>
        <w:ind w:left="780" w:firstLineChars="0" w:firstLine="0"/>
        <w:rPr>
          <w:rFonts w:ascii="微软雅黑" w:eastAsia="微软雅黑" w:hAnsi="微软雅黑"/>
          <w:noProof/>
          <w:sz w:val="20"/>
          <w:szCs w:val="20"/>
        </w:rPr>
      </w:pPr>
    </w:p>
    <w:p w14:paraId="47DB61BF" w14:textId="61338BC7" w:rsidR="00576361" w:rsidRDefault="00576361" w:rsidP="00F97650">
      <w:pPr>
        <w:pStyle w:val="ListParagraph"/>
        <w:ind w:left="780" w:firstLineChars="0" w:firstLine="0"/>
        <w:rPr>
          <w:rFonts w:ascii="微软雅黑" w:eastAsia="微软雅黑" w:hAnsi="微软雅黑"/>
          <w:sz w:val="20"/>
          <w:szCs w:val="20"/>
        </w:rPr>
      </w:pPr>
      <w:r w:rsidRPr="00576361">
        <w:rPr>
          <w:rFonts w:ascii="微软雅黑" w:eastAsia="微软雅黑" w:hAnsi="微软雅黑"/>
          <w:noProof/>
          <w:sz w:val="20"/>
          <w:szCs w:val="20"/>
        </w:rPr>
        <w:lastRenderedPageBreak/>
        <w:drawing>
          <wp:inline distT="0" distB="0" distL="0" distR="0" wp14:anchorId="11864523" wp14:editId="6D66E8AC">
            <wp:extent cx="4619613" cy="3219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2261" cy="3228264"/>
                    </a:xfrm>
                    <a:prstGeom prst="rect">
                      <a:avLst/>
                    </a:prstGeom>
                  </pic:spPr>
                </pic:pic>
              </a:graphicData>
            </a:graphic>
          </wp:inline>
        </w:drawing>
      </w:r>
    </w:p>
    <w:p w14:paraId="28D31E61" w14:textId="3D593EF9" w:rsidR="00576361" w:rsidRDefault="00576361" w:rsidP="00F97650">
      <w:pPr>
        <w:pStyle w:val="ListParagraph"/>
        <w:ind w:left="780" w:firstLineChars="0" w:firstLine="0"/>
        <w:rPr>
          <w:rFonts w:ascii="微软雅黑" w:eastAsia="微软雅黑" w:hAnsi="微软雅黑"/>
          <w:sz w:val="20"/>
          <w:szCs w:val="20"/>
        </w:rPr>
      </w:pPr>
      <w:r>
        <w:rPr>
          <w:rFonts w:ascii="微软雅黑" w:eastAsia="微软雅黑" w:hAnsi="微软雅黑" w:hint="eastAsia"/>
          <w:sz w:val="20"/>
          <w:szCs w:val="20"/>
        </w:rPr>
        <w:t>图2</w:t>
      </w:r>
    </w:p>
    <w:p w14:paraId="23D1B5B1" w14:textId="77777777" w:rsidR="00576361" w:rsidRPr="005D0FAA" w:rsidRDefault="00576361" w:rsidP="00F97650">
      <w:pPr>
        <w:pStyle w:val="ListParagraph"/>
        <w:ind w:left="780" w:firstLineChars="0" w:firstLine="0"/>
        <w:rPr>
          <w:rFonts w:ascii="微软雅黑" w:eastAsia="微软雅黑" w:hAnsi="微软雅黑"/>
          <w:sz w:val="20"/>
          <w:szCs w:val="20"/>
        </w:rPr>
      </w:pPr>
    </w:p>
    <w:p w14:paraId="227DA97A" w14:textId="3657E555" w:rsidR="00576E05" w:rsidRDefault="00576E05" w:rsidP="00576E05">
      <w:pPr>
        <w:numPr>
          <w:ilvl w:val="0"/>
          <w:numId w:val="10"/>
        </w:numPr>
        <w:rPr>
          <w:rFonts w:ascii="微软雅黑" w:eastAsia="微软雅黑" w:hAnsi="微软雅黑"/>
          <w:lang w:eastAsia="zh-CN"/>
        </w:rPr>
      </w:pPr>
      <w:r w:rsidRPr="004F478B">
        <w:rPr>
          <w:rFonts w:ascii="微软雅黑" w:eastAsia="微软雅黑" w:hAnsi="微软雅黑" w:hint="eastAsia"/>
          <w:lang w:eastAsia="zh-CN"/>
        </w:rPr>
        <w:t>从【</w:t>
      </w:r>
      <w:r w:rsidR="00F109BD" w:rsidRPr="00F9638B">
        <w:rPr>
          <w:rFonts w:ascii="微软雅黑" w:eastAsia="微软雅黑" w:hAnsi="微软雅黑" w:hint="eastAsia"/>
          <w:lang w:eastAsia="zh-CN"/>
        </w:rPr>
        <w:t>待识别访客</w:t>
      </w:r>
      <w:r w:rsidRPr="004F478B">
        <w:rPr>
          <w:rFonts w:ascii="微软雅黑" w:eastAsia="微软雅黑" w:hAnsi="微软雅黑" w:hint="eastAsia"/>
          <w:lang w:eastAsia="zh-CN"/>
        </w:rPr>
        <w:t>】中选择</w:t>
      </w:r>
    </w:p>
    <w:p w14:paraId="49DB6464" w14:textId="651CA5F8" w:rsidR="00576E05" w:rsidRDefault="00576E05" w:rsidP="00576E05">
      <w:pPr>
        <w:ind w:left="360"/>
        <w:rPr>
          <w:rFonts w:ascii="微软雅黑" w:eastAsia="微软雅黑" w:hAnsi="微软雅黑"/>
          <w:lang w:eastAsia="zh-CN"/>
        </w:rPr>
      </w:pPr>
      <w:r>
        <w:rPr>
          <w:rFonts w:ascii="微软雅黑" w:eastAsia="微软雅黑" w:hAnsi="微软雅黑" w:hint="eastAsia"/>
          <w:lang w:eastAsia="zh-CN"/>
        </w:rPr>
        <w:t>选择</w:t>
      </w:r>
      <w:r w:rsidRPr="004F478B">
        <w:rPr>
          <w:rFonts w:ascii="微软雅黑" w:eastAsia="微软雅黑" w:hAnsi="微软雅黑" w:hint="eastAsia"/>
          <w:lang w:eastAsia="zh-CN"/>
        </w:rPr>
        <w:t>某个</w:t>
      </w:r>
      <w:r w:rsidR="00252C50" w:rsidRPr="00F9638B">
        <w:rPr>
          <w:rFonts w:ascii="微软雅黑" w:eastAsia="微软雅黑" w:hAnsi="微软雅黑" w:hint="eastAsia"/>
          <w:lang w:eastAsia="zh-CN"/>
        </w:rPr>
        <w:t>待识别访客</w:t>
      </w:r>
      <w:r w:rsidRPr="004F478B">
        <w:rPr>
          <w:rFonts w:ascii="微软雅黑" w:eastAsia="微软雅黑" w:hAnsi="微软雅黑" w:hint="eastAsia"/>
          <w:lang w:eastAsia="zh-CN"/>
        </w:rPr>
        <w:t>，点击</w:t>
      </w:r>
      <w:r>
        <w:rPr>
          <w:rFonts w:ascii="微软雅黑" w:eastAsia="微软雅黑" w:hAnsi="微软雅黑" w:hint="eastAsia"/>
          <w:lang w:eastAsia="zh-CN"/>
        </w:rPr>
        <w:t>【添加为新客户】</w:t>
      </w:r>
      <w:r w:rsidRPr="004F478B">
        <w:rPr>
          <w:rFonts w:ascii="微软雅黑" w:eastAsia="微软雅黑" w:hAnsi="微软雅黑" w:hint="eastAsia"/>
          <w:lang w:eastAsia="zh-CN"/>
        </w:rPr>
        <w:t>，弹出</w:t>
      </w:r>
      <w:r w:rsidRPr="005742BB">
        <w:rPr>
          <w:rFonts w:ascii="微软雅黑" w:eastAsia="微软雅黑" w:hAnsi="微软雅黑" w:hint="eastAsia"/>
          <w:lang w:eastAsia="zh-CN"/>
        </w:rPr>
        <w:t>【新建客户录入表单】</w:t>
      </w:r>
      <w:r w:rsidRPr="004F478B">
        <w:rPr>
          <w:rFonts w:ascii="微软雅黑" w:eastAsia="微软雅黑" w:hAnsi="微软雅黑" w:hint="eastAsia"/>
          <w:lang w:eastAsia="zh-CN"/>
        </w:rPr>
        <w:t>。</w:t>
      </w:r>
    </w:p>
    <w:p w14:paraId="00A73D94" w14:textId="21971BF0" w:rsidR="00576E05" w:rsidRDefault="00576E05" w:rsidP="00576E05">
      <w:pPr>
        <w:ind w:left="360"/>
        <w:rPr>
          <w:rFonts w:ascii="微软雅黑" w:eastAsia="微软雅黑" w:hAnsi="微软雅黑"/>
          <w:lang w:eastAsia="zh-CN"/>
        </w:rPr>
      </w:pPr>
      <w:r w:rsidRPr="004F478B">
        <w:rPr>
          <w:rFonts w:ascii="微软雅黑" w:eastAsia="微软雅黑" w:hAnsi="微软雅黑" w:hint="eastAsia"/>
          <w:lang w:eastAsia="zh-CN"/>
        </w:rPr>
        <w:t>关于</w:t>
      </w:r>
      <w:bookmarkStart w:id="97" w:name="_Hlk98797110"/>
      <w:r w:rsidR="00252C50" w:rsidRPr="00F9638B">
        <w:rPr>
          <w:rFonts w:ascii="微软雅黑" w:eastAsia="微软雅黑" w:hAnsi="微软雅黑" w:hint="eastAsia"/>
          <w:lang w:eastAsia="zh-CN"/>
        </w:rPr>
        <w:t>待识别访客</w:t>
      </w:r>
      <w:bookmarkEnd w:id="97"/>
      <w:r w:rsidRPr="004F478B">
        <w:rPr>
          <w:rFonts w:ascii="微软雅黑" w:eastAsia="微软雅黑" w:hAnsi="微软雅黑" w:hint="eastAsia"/>
          <w:lang w:eastAsia="zh-CN"/>
        </w:rPr>
        <w:t>成为新客户的具体功能，见【</w:t>
      </w:r>
      <w:r w:rsidR="00F109BD" w:rsidRPr="00F9638B">
        <w:rPr>
          <w:rFonts w:ascii="微软雅黑" w:eastAsia="微软雅黑" w:hAnsi="微软雅黑" w:hint="eastAsia"/>
          <w:lang w:eastAsia="zh-CN"/>
        </w:rPr>
        <w:t>待识别访客</w:t>
      </w:r>
      <w:r w:rsidRPr="004F478B">
        <w:rPr>
          <w:rFonts w:ascii="微软雅黑" w:eastAsia="微软雅黑" w:hAnsi="微软雅黑" w:hint="eastAsia"/>
          <w:lang w:eastAsia="zh-CN"/>
        </w:rPr>
        <w:t>】板块</w:t>
      </w:r>
      <w:r>
        <w:rPr>
          <w:rFonts w:ascii="微软雅黑" w:eastAsia="微软雅黑" w:hAnsi="微软雅黑" w:hint="eastAsia"/>
          <w:lang w:eastAsia="zh-CN"/>
        </w:rPr>
        <w:t>。</w:t>
      </w:r>
    </w:p>
    <w:p w14:paraId="2AF203CD" w14:textId="4298795D" w:rsidR="00576E05" w:rsidRDefault="00576E05" w:rsidP="00576E05">
      <w:pPr>
        <w:pStyle w:val="ListParagraph"/>
        <w:ind w:left="420" w:firstLineChars="0" w:firstLine="0"/>
        <w:rPr>
          <w:rFonts w:ascii="微软雅黑" w:eastAsia="微软雅黑" w:hAnsi="微软雅黑"/>
          <w:sz w:val="20"/>
          <w:szCs w:val="20"/>
        </w:rPr>
      </w:pPr>
    </w:p>
    <w:p w14:paraId="6E74B03C" w14:textId="72EB8F57" w:rsidR="00A40705" w:rsidRDefault="00A40705" w:rsidP="00576E05">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示意图</w:t>
      </w:r>
    </w:p>
    <w:p w14:paraId="51E6E102" w14:textId="1E83080E" w:rsidR="00A40705" w:rsidRDefault="00A40705" w:rsidP="00576E05">
      <w:pPr>
        <w:pStyle w:val="ListParagraph"/>
        <w:ind w:left="420" w:firstLineChars="0" w:firstLine="0"/>
        <w:rPr>
          <w:rFonts w:ascii="微软雅黑" w:eastAsia="微软雅黑" w:hAnsi="微软雅黑"/>
          <w:sz w:val="20"/>
          <w:szCs w:val="20"/>
        </w:rPr>
      </w:pPr>
      <w:r w:rsidRPr="00A40705">
        <w:rPr>
          <w:rFonts w:ascii="微软雅黑" w:eastAsia="微软雅黑" w:hAnsi="微软雅黑"/>
          <w:noProof/>
          <w:sz w:val="20"/>
          <w:szCs w:val="20"/>
        </w:rPr>
        <w:drawing>
          <wp:inline distT="0" distB="0" distL="0" distR="0" wp14:anchorId="699E595F" wp14:editId="2FC4F269">
            <wp:extent cx="4493782" cy="16637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8803" cy="1665559"/>
                    </a:xfrm>
                    <a:prstGeom prst="rect">
                      <a:avLst/>
                    </a:prstGeom>
                  </pic:spPr>
                </pic:pic>
              </a:graphicData>
            </a:graphic>
          </wp:inline>
        </w:drawing>
      </w:r>
    </w:p>
    <w:p w14:paraId="23D8D2E9" w14:textId="501FF59B" w:rsidR="005D0FAA" w:rsidRDefault="005D0FAA" w:rsidP="00576E05">
      <w:pPr>
        <w:pStyle w:val="ListParagraph"/>
        <w:ind w:left="420" w:firstLineChars="0" w:firstLine="0"/>
        <w:rPr>
          <w:rFonts w:ascii="微软雅黑" w:eastAsia="微软雅黑" w:hAnsi="微软雅黑"/>
          <w:sz w:val="20"/>
          <w:szCs w:val="20"/>
        </w:rPr>
      </w:pPr>
    </w:p>
    <w:p w14:paraId="21888952" w14:textId="77777777" w:rsidR="00576E05" w:rsidRDefault="00576E05" w:rsidP="00576E05">
      <w:pPr>
        <w:spacing w:line="240" w:lineRule="auto"/>
        <w:rPr>
          <w:rFonts w:ascii="微软雅黑" w:eastAsia="微软雅黑" w:hAnsi="微软雅黑"/>
          <w:lang w:eastAsia="zh-CN"/>
        </w:rPr>
      </w:pPr>
      <w:r w:rsidRPr="004F478B">
        <w:rPr>
          <w:rFonts w:ascii="微软雅黑" w:eastAsia="微软雅黑" w:hAnsi="微软雅黑" w:hint="eastAsia"/>
          <w:lang w:eastAsia="zh-CN"/>
        </w:rPr>
        <w:t>以上</w:t>
      </w:r>
      <w:r>
        <w:rPr>
          <w:rFonts w:ascii="微软雅黑" w:eastAsia="微软雅黑" w:hAnsi="微软雅黑"/>
          <w:lang w:eastAsia="zh-CN"/>
        </w:rPr>
        <w:t>4</w:t>
      </w:r>
      <w:r w:rsidRPr="004F478B">
        <w:rPr>
          <w:rFonts w:ascii="微软雅黑" w:eastAsia="微软雅黑" w:hAnsi="微软雅黑" w:hint="eastAsia"/>
          <w:lang w:eastAsia="zh-CN"/>
        </w:rPr>
        <w:t>种手工录入方式，均需触发录入辅助提醒，且与从其他模块调起【新建客户录入表单】功能一致。例如在填写转介绍人时，创建新客户，拉起【新建客户录入表单】。</w:t>
      </w:r>
    </w:p>
    <w:p w14:paraId="0E08D676" w14:textId="77777777" w:rsidR="00576E05" w:rsidRDefault="00576E05" w:rsidP="00576E05">
      <w:pPr>
        <w:numPr>
          <w:ilvl w:val="0"/>
          <w:numId w:val="11"/>
        </w:numPr>
        <w:rPr>
          <w:rFonts w:ascii="微软雅黑" w:eastAsia="微软雅黑" w:hAnsi="微软雅黑"/>
          <w:lang w:eastAsia="zh-CN"/>
        </w:rPr>
      </w:pPr>
      <w:r>
        <w:rPr>
          <w:rFonts w:ascii="微软雅黑" w:eastAsia="微软雅黑" w:hAnsi="微软雅黑" w:hint="eastAsia"/>
          <w:lang w:eastAsia="zh-CN"/>
        </w:rPr>
        <w:t>客户姓名提醒</w:t>
      </w:r>
    </w:p>
    <w:p w14:paraId="04182987" w14:textId="3B9C2807" w:rsidR="00576E05" w:rsidRDefault="00576E05" w:rsidP="006C6D45">
      <w:pPr>
        <w:pStyle w:val="ListParagraph"/>
        <w:numPr>
          <w:ilvl w:val="0"/>
          <w:numId w:val="45"/>
        </w:numPr>
        <w:ind w:firstLineChars="0"/>
        <w:rPr>
          <w:rFonts w:ascii="微软雅黑" w:eastAsia="微软雅黑" w:hAnsi="微软雅黑"/>
          <w:sz w:val="20"/>
          <w:szCs w:val="20"/>
        </w:rPr>
      </w:pPr>
      <w:r w:rsidRPr="00DC334D">
        <w:rPr>
          <w:rFonts w:ascii="微软雅黑" w:eastAsia="微软雅黑" w:hAnsi="微软雅黑" w:hint="eastAsia"/>
          <w:sz w:val="20"/>
          <w:szCs w:val="20"/>
        </w:rPr>
        <w:t>当完成姓名输入或扫码识别到信息后，</w:t>
      </w:r>
      <w:r w:rsidRPr="00112F6A">
        <w:rPr>
          <w:rFonts w:ascii="微软雅黑" w:eastAsia="微软雅黑" w:hAnsi="微软雅黑" w:hint="eastAsia"/>
          <w:sz w:val="20"/>
          <w:szCs w:val="20"/>
        </w:rPr>
        <w:t>立即</w:t>
      </w:r>
      <w:r w:rsidRPr="00DC334D">
        <w:rPr>
          <w:rFonts w:ascii="微软雅黑" w:eastAsia="微软雅黑" w:hAnsi="微软雅黑" w:hint="eastAsia"/>
          <w:sz w:val="20"/>
          <w:szCs w:val="20"/>
        </w:rPr>
        <w:t>执行判断，如果通讯录中已有同名同姓的人，</w:t>
      </w:r>
      <w:del w:id="98" w:author="SHI, Guofeng-GF" w:date="2022-08-23T18:05:00Z">
        <w:r w:rsidDel="005D7D6F">
          <w:rPr>
            <w:rFonts w:ascii="微软雅黑" w:eastAsia="微软雅黑" w:hAnsi="微软雅黑" w:hint="eastAsia"/>
            <w:sz w:val="20"/>
            <w:szCs w:val="20"/>
          </w:rPr>
          <w:delText>弹出</w:delText>
        </w:r>
        <w:r w:rsidRPr="00DC334D" w:rsidDel="005D7D6F">
          <w:rPr>
            <w:rFonts w:ascii="微软雅黑" w:eastAsia="微软雅黑" w:hAnsi="微软雅黑" w:hint="eastAsia"/>
            <w:sz w:val="20"/>
            <w:szCs w:val="20"/>
          </w:rPr>
          <w:delText>提醒二次确认</w:delText>
        </w:r>
      </w:del>
      <w:ins w:id="99" w:author="SHI, Guofeng-GF" w:date="2022-08-23T18:05:00Z">
        <w:r w:rsidR="005D7D6F">
          <w:rPr>
            <w:rFonts w:ascii="微软雅黑" w:eastAsia="微软雅黑" w:hAnsi="微软雅黑" w:hint="eastAsia"/>
            <w:sz w:val="20"/>
            <w:szCs w:val="20"/>
          </w:rPr>
          <w:t>页面弱提示</w:t>
        </w:r>
      </w:ins>
      <w:r w:rsidRPr="00DC334D">
        <w:rPr>
          <w:rFonts w:ascii="微软雅黑" w:eastAsia="微软雅黑" w:hAnsi="微软雅黑" w:hint="eastAsia"/>
          <w:sz w:val="20"/>
          <w:szCs w:val="20"/>
        </w:rPr>
        <w:t>：您通讯录中已经</w:t>
      </w:r>
      <w:r w:rsidR="00ED600E">
        <w:rPr>
          <w:rFonts w:ascii="微软雅黑" w:eastAsia="微软雅黑" w:hAnsi="微软雅黑" w:hint="eastAsia"/>
          <w:sz w:val="20"/>
          <w:szCs w:val="20"/>
        </w:rPr>
        <w:t>存在该姓名</w:t>
      </w:r>
      <w:r w:rsidRPr="00DC334D">
        <w:rPr>
          <w:rFonts w:ascii="微软雅黑" w:eastAsia="微软雅黑" w:hAnsi="微软雅黑" w:hint="eastAsia"/>
          <w:sz w:val="20"/>
          <w:szCs w:val="20"/>
        </w:rPr>
        <w:t>的客户，请</w:t>
      </w:r>
      <w:r w:rsidR="00ED600E">
        <w:rPr>
          <w:rFonts w:ascii="微软雅黑" w:eastAsia="微软雅黑" w:hAnsi="微软雅黑" w:hint="eastAsia"/>
          <w:sz w:val="20"/>
          <w:szCs w:val="20"/>
        </w:rPr>
        <w:t>判断</w:t>
      </w:r>
      <w:r w:rsidRPr="00DC334D">
        <w:rPr>
          <w:rFonts w:ascii="微软雅黑" w:eastAsia="微软雅黑" w:hAnsi="微软雅黑" w:hint="eastAsia"/>
          <w:sz w:val="20"/>
          <w:szCs w:val="20"/>
        </w:rPr>
        <w:t>是否</w:t>
      </w:r>
      <w:r w:rsidR="00ED600E">
        <w:rPr>
          <w:rFonts w:ascii="微软雅黑" w:eastAsia="微软雅黑" w:hAnsi="微软雅黑" w:hint="eastAsia"/>
          <w:sz w:val="20"/>
          <w:szCs w:val="20"/>
        </w:rPr>
        <w:t>仍要</w:t>
      </w:r>
      <w:del w:id="100" w:author="SHI, Guofeng-GF" w:date="2022-08-23T16:11:00Z">
        <w:r w:rsidRPr="00DC334D" w:rsidDel="000F6B0C">
          <w:rPr>
            <w:rFonts w:ascii="微软雅黑" w:eastAsia="微软雅黑" w:hAnsi="微软雅黑" w:hint="eastAsia"/>
            <w:sz w:val="20"/>
            <w:szCs w:val="20"/>
          </w:rPr>
          <w:delText>继续</w:delText>
        </w:r>
      </w:del>
      <w:r w:rsidRPr="00DC334D">
        <w:rPr>
          <w:rFonts w:ascii="微软雅黑" w:eastAsia="微软雅黑" w:hAnsi="微软雅黑" w:hint="eastAsia"/>
          <w:sz w:val="20"/>
          <w:szCs w:val="20"/>
        </w:rPr>
        <w:t>创建</w:t>
      </w:r>
    </w:p>
    <w:p w14:paraId="2DFDC1CD" w14:textId="70696082" w:rsidR="00576E05" w:rsidDel="005D7D6F" w:rsidRDefault="00576E05" w:rsidP="00576E05">
      <w:pPr>
        <w:pStyle w:val="ListParagraph"/>
        <w:ind w:left="780" w:firstLineChars="0" w:firstLine="0"/>
        <w:rPr>
          <w:del w:id="101" w:author="SHI, Guofeng-GF" w:date="2022-08-23T18:05:00Z"/>
          <w:rFonts w:ascii="微软雅黑" w:eastAsia="微软雅黑" w:hAnsi="微软雅黑"/>
        </w:rPr>
      </w:pPr>
      <w:bookmarkStart w:id="102" w:name="_Hlk112163611"/>
      <w:del w:id="103" w:author="SHI, Guofeng-GF" w:date="2022-08-23T18:05:00Z">
        <w:r w:rsidRPr="00B116CC" w:rsidDel="005D7D6F">
          <w:rPr>
            <w:rFonts w:ascii="微软雅黑" w:eastAsia="微软雅黑" w:hAnsi="微软雅黑" w:hint="eastAsia"/>
          </w:rPr>
          <w:delText>点击确认继续创建操作；点击取消则取消本次创建操作</w:delText>
        </w:r>
        <w:bookmarkEnd w:id="102"/>
        <w:r w:rsidRPr="00B116CC" w:rsidDel="005D7D6F">
          <w:rPr>
            <w:rFonts w:ascii="微软雅黑" w:eastAsia="微软雅黑" w:hAnsi="微软雅黑" w:hint="eastAsia"/>
          </w:rPr>
          <w:delText>。</w:delText>
        </w:r>
      </w:del>
    </w:p>
    <w:p w14:paraId="4DC3FE3E" w14:textId="6594CE6D" w:rsidR="00ED600E" w:rsidRPr="00DC334D" w:rsidRDefault="00ED600E" w:rsidP="00576E05">
      <w:pPr>
        <w:pStyle w:val="ListParagraph"/>
        <w:ind w:left="780" w:firstLineChars="0" w:firstLine="0"/>
        <w:rPr>
          <w:rFonts w:ascii="微软雅黑" w:eastAsia="微软雅黑" w:hAnsi="微软雅黑"/>
        </w:rPr>
      </w:pPr>
      <w:r w:rsidRPr="00ED600E">
        <w:rPr>
          <w:rFonts w:ascii="微软雅黑" w:eastAsia="微软雅黑" w:hAnsi="微软雅黑"/>
          <w:noProof/>
        </w:rPr>
        <w:lastRenderedPageBreak/>
        <w:drawing>
          <wp:inline distT="0" distB="0" distL="0" distR="0" wp14:anchorId="18C016D3" wp14:editId="5F8D80BC">
            <wp:extent cx="1682750" cy="71545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17560" cy="730255"/>
                    </a:xfrm>
                    <a:prstGeom prst="rect">
                      <a:avLst/>
                    </a:prstGeom>
                  </pic:spPr>
                </pic:pic>
              </a:graphicData>
            </a:graphic>
          </wp:inline>
        </w:drawing>
      </w:r>
    </w:p>
    <w:p w14:paraId="7B009592" w14:textId="6090DC32" w:rsidR="00576E05" w:rsidRDefault="00576E05" w:rsidP="006C6D45">
      <w:pPr>
        <w:pStyle w:val="ListParagraph"/>
        <w:numPr>
          <w:ilvl w:val="0"/>
          <w:numId w:val="45"/>
        </w:numPr>
        <w:ind w:firstLineChars="0"/>
        <w:rPr>
          <w:rFonts w:ascii="微软雅黑" w:eastAsia="微软雅黑" w:hAnsi="微软雅黑"/>
          <w:sz w:val="20"/>
          <w:szCs w:val="20"/>
        </w:rPr>
      </w:pPr>
      <w:r w:rsidRPr="00DC334D">
        <w:rPr>
          <w:rFonts w:ascii="微软雅黑" w:eastAsia="微软雅黑" w:hAnsi="微软雅黑" w:hint="eastAsia"/>
          <w:sz w:val="20"/>
          <w:szCs w:val="20"/>
        </w:rPr>
        <w:t>从【通讯录】批量导入时，做汇总提示：</w:t>
      </w:r>
      <w:r w:rsidR="008B67B0">
        <w:rPr>
          <w:rFonts w:ascii="微软雅黑" w:eastAsia="微软雅黑" w:hAnsi="微软雅黑" w:hint="eastAsia"/>
          <w:sz w:val="20"/>
          <w:szCs w:val="20"/>
        </w:rPr>
        <w:t>您所选择的联系人，其中</w:t>
      </w:r>
      <w:r w:rsidRPr="00DC334D">
        <w:rPr>
          <w:rFonts w:ascii="微软雅黑" w:eastAsia="微软雅黑" w:hAnsi="微软雅黑"/>
          <w:sz w:val="20"/>
          <w:szCs w:val="20"/>
        </w:rPr>
        <w:t>xxx</w:t>
      </w:r>
      <w:r w:rsidRPr="00DC334D">
        <w:rPr>
          <w:rFonts w:ascii="微软雅黑" w:eastAsia="微软雅黑" w:hAnsi="微软雅黑" w:hint="eastAsia"/>
          <w:sz w:val="20"/>
          <w:szCs w:val="20"/>
        </w:rPr>
        <w:t>、xx</w:t>
      </w:r>
      <w:r w:rsidRPr="00DC334D">
        <w:rPr>
          <w:rFonts w:ascii="微软雅黑" w:eastAsia="微软雅黑" w:hAnsi="微软雅黑"/>
          <w:sz w:val="20"/>
          <w:szCs w:val="20"/>
        </w:rPr>
        <w:t>x</w:t>
      </w:r>
      <w:r w:rsidRPr="00DC334D">
        <w:rPr>
          <w:rFonts w:ascii="微软雅黑" w:eastAsia="微软雅黑" w:hAnsi="微软雅黑" w:hint="eastAsia"/>
          <w:sz w:val="20"/>
          <w:szCs w:val="20"/>
        </w:rPr>
        <w:t>、xx</w:t>
      </w:r>
      <w:r w:rsidRPr="00DC334D">
        <w:rPr>
          <w:rFonts w:ascii="微软雅黑" w:eastAsia="微软雅黑" w:hAnsi="微软雅黑"/>
          <w:sz w:val="20"/>
          <w:szCs w:val="20"/>
        </w:rPr>
        <w:t>x</w:t>
      </w:r>
      <w:r w:rsidRPr="00DC334D">
        <w:rPr>
          <w:rFonts w:ascii="微软雅黑" w:eastAsia="微软雅黑" w:hAnsi="微软雅黑" w:hint="eastAsia"/>
          <w:sz w:val="20"/>
          <w:szCs w:val="20"/>
        </w:rPr>
        <w:t>……</w:t>
      </w:r>
      <w:r w:rsidR="008B67B0">
        <w:rPr>
          <w:rFonts w:ascii="微软雅黑" w:eastAsia="微软雅黑" w:hAnsi="微软雅黑" w:hint="eastAsia"/>
          <w:sz w:val="20"/>
          <w:szCs w:val="20"/>
        </w:rPr>
        <w:t>已经存在于您的客户通讯录中</w:t>
      </w:r>
      <w:r w:rsidRPr="00DC334D">
        <w:rPr>
          <w:rFonts w:ascii="微软雅黑" w:eastAsia="微软雅黑" w:hAnsi="微软雅黑" w:hint="eastAsia"/>
          <w:sz w:val="20"/>
          <w:szCs w:val="20"/>
        </w:rPr>
        <w:t>，请确认是否</w:t>
      </w:r>
      <w:r w:rsidR="0071062C">
        <w:rPr>
          <w:rFonts w:ascii="微软雅黑" w:eastAsia="微软雅黑" w:hAnsi="微软雅黑" w:hint="eastAsia"/>
          <w:sz w:val="20"/>
          <w:szCs w:val="20"/>
        </w:rPr>
        <w:t>重复</w:t>
      </w:r>
      <w:r w:rsidRPr="00DC334D">
        <w:rPr>
          <w:rFonts w:ascii="微软雅黑" w:eastAsia="微软雅黑" w:hAnsi="微软雅黑" w:hint="eastAsia"/>
          <w:sz w:val="20"/>
          <w:szCs w:val="20"/>
        </w:rPr>
        <w:t>创建。</w:t>
      </w:r>
    </w:p>
    <w:p w14:paraId="76E88D60" w14:textId="643EE934" w:rsidR="00550D59" w:rsidRPr="00DC334D" w:rsidRDefault="00550D59" w:rsidP="00550D59">
      <w:pPr>
        <w:pStyle w:val="ListParagraph"/>
        <w:ind w:left="780" w:firstLineChars="0" w:firstLine="0"/>
        <w:rPr>
          <w:rFonts w:ascii="微软雅黑" w:eastAsia="微软雅黑" w:hAnsi="微软雅黑"/>
          <w:sz w:val="20"/>
          <w:szCs w:val="20"/>
        </w:rPr>
      </w:pPr>
      <w:r w:rsidRPr="00550D59">
        <w:rPr>
          <w:rFonts w:ascii="微软雅黑" w:eastAsia="微软雅黑" w:hAnsi="微软雅黑"/>
          <w:noProof/>
          <w:sz w:val="20"/>
          <w:szCs w:val="20"/>
        </w:rPr>
        <w:drawing>
          <wp:inline distT="0" distB="0" distL="0" distR="0" wp14:anchorId="5C854B4D" wp14:editId="1693E049">
            <wp:extent cx="1885950" cy="1210386"/>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8595" cy="1231337"/>
                    </a:xfrm>
                    <a:prstGeom prst="rect">
                      <a:avLst/>
                    </a:prstGeom>
                  </pic:spPr>
                </pic:pic>
              </a:graphicData>
            </a:graphic>
          </wp:inline>
        </w:drawing>
      </w:r>
    </w:p>
    <w:p w14:paraId="6076FE28" w14:textId="77777777" w:rsidR="00576E05" w:rsidRPr="00334D3C" w:rsidRDefault="00576E05" w:rsidP="00576E05">
      <w:pPr>
        <w:ind w:left="780"/>
        <w:rPr>
          <w:rFonts w:ascii="微软雅黑" w:eastAsia="微软雅黑" w:hAnsi="微软雅黑"/>
          <w:lang w:eastAsia="zh-CN"/>
        </w:rPr>
      </w:pPr>
    </w:p>
    <w:p w14:paraId="50012D5B" w14:textId="77777777" w:rsidR="00576E05" w:rsidRDefault="00576E05" w:rsidP="00576E05">
      <w:pPr>
        <w:numPr>
          <w:ilvl w:val="0"/>
          <w:numId w:val="11"/>
        </w:numPr>
        <w:rPr>
          <w:rFonts w:ascii="微软雅黑" w:eastAsia="微软雅黑" w:hAnsi="微软雅黑"/>
          <w:lang w:eastAsia="zh-CN"/>
        </w:rPr>
      </w:pPr>
      <w:r>
        <w:rPr>
          <w:rFonts w:ascii="微软雅黑" w:eastAsia="微软雅黑" w:hAnsi="微软雅黑" w:hint="eastAsia"/>
          <w:lang w:eastAsia="zh-CN"/>
        </w:rPr>
        <w:t>客户手机号提醒</w:t>
      </w:r>
    </w:p>
    <w:p w14:paraId="5835DA51" w14:textId="03A97B14" w:rsidR="00576E05" w:rsidRDefault="00576E05" w:rsidP="006C6D45">
      <w:pPr>
        <w:pStyle w:val="ListParagraph"/>
        <w:numPr>
          <w:ilvl w:val="0"/>
          <w:numId w:val="45"/>
        </w:numPr>
        <w:ind w:firstLineChars="0"/>
        <w:rPr>
          <w:rFonts w:ascii="微软雅黑" w:eastAsia="微软雅黑" w:hAnsi="微软雅黑"/>
          <w:sz w:val="20"/>
          <w:szCs w:val="20"/>
        </w:rPr>
      </w:pPr>
      <w:r w:rsidRPr="00B116CC">
        <w:rPr>
          <w:rFonts w:ascii="微软雅黑" w:eastAsia="微软雅黑" w:hAnsi="微软雅黑" w:hint="eastAsia"/>
          <w:sz w:val="20"/>
          <w:szCs w:val="20"/>
        </w:rPr>
        <w:t>当新建客户的主手机号</w:t>
      </w:r>
      <w:r w:rsidR="001D527E">
        <w:rPr>
          <w:rFonts w:ascii="微软雅黑" w:eastAsia="微软雅黑" w:hAnsi="微软雅黑" w:hint="eastAsia"/>
          <w:sz w:val="20"/>
          <w:szCs w:val="20"/>
        </w:rPr>
        <w:t>，或将已有的副手机号设为主手机号时</w:t>
      </w:r>
      <w:r w:rsidRPr="00B116CC">
        <w:rPr>
          <w:rFonts w:ascii="微软雅黑" w:eastAsia="微软雅黑" w:hAnsi="微软雅黑" w:hint="eastAsia"/>
          <w:sz w:val="20"/>
          <w:szCs w:val="20"/>
        </w:rPr>
        <w:t>，与已创建客户的主手机号相同时，</w:t>
      </w:r>
      <w:ins w:id="104" w:author="SHI, Guofeng-GF" w:date="2022-08-23T18:05:00Z">
        <w:r w:rsidR="005D7D6F">
          <w:rPr>
            <w:rFonts w:ascii="微软雅黑" w:eastAsia="微软雅黑" w:hAnsi="微软雅黑" w:hint="eastAsia"/>
            <w:sz w:val="20"/>
            <w:szCs w:val="20"/>
          </w:rPr>
          <w:t>页面弱提示</w:t>
        </w:r>
      </w:ins>
      <w:r w:rsidRPr="00B116CC">
        <w:rPr>
          <w:rFonts w:ascii="微软雅黑" w:eastAsia="微软雅黑" w:hAnsi="微软雅黑" w:hint="eastAsia"/>
          <w:sz w:val="20"/>
          <w:szCs w:val="20"/>
        </w:rPr>
        <w:t>提示：“</w:t>
      </w:r>
      <w:r w:rsidR="009A0EBA">
        <w:rPr>
          <w:rFonts w:ascii="微软雅黑" w:eastAsia="微软雅黑" w:hAnsi="微软雅黑" w:hint="eastAsia"/>
          <w:sz w:val="20"/>
          <w:szCs w:val="20"/>
        </w:rPr>
        <w:t>您输入的</w:t>
      </w:r>
      <w:r w:rsidRPr="00B116CC">
        <w:rPr>
          <w:rFonts w:ascii="微软雅黑" w:eastAsia="微软雅黑" w:hAnsi="微软雅黑" w:hint="eastAsia"/>
          <w:sz w:val="20"/>
          <w:szCs w:val="20"/>
        </w:rPr>
        <w:t>手机号通讯录</w:t>
      </w:r>
      <w:r w:rsidR="009A0EBA">
        <w:rPr>
          <w:rFonts w:ascii="微软雅黑" w:eastAsia="微软雅黑" w:hAnsi="微软雅黑" w:hint="eastAsia"/>
          <w:sz w:val="20"/>
          <w:szCs w:val="20"/>
        </w:rPr>
        <w:t>里已</w:t>
      </w:r>
      <w:r w:rsidRPr="00B116CC">
        <w:rPr>
          <w:rFonts w:ascii="微软雅黑" w:eastAsia="微软雅黑" w:hAnsi="微软雅黑" w:hint="eastAsia"/>
          <w:sz w:val="20"/>
          <w:szCs w:val="20"/>
        </w:rPr>
        <w:t>存在，</w:t>
      </w:r>
      <w:r w:rsidR="009A0EBA">
        <w:rPr>
          <w:rFonts w:ascii="微软雅黑" w:eastAsia="微软雅黑" w:hAnsi="微软雅黑" w:hint="eastAsia"/>
          <w:sz w:val="20"/>
          <w:szCs w:val="20"/>
        </w:rPr>
        <w:t>请重新输入</w:t>
      </w:r>
      <w:r w:rsidRPr="00B116CC">
        <w:rPr>
          <w:rFonts w:ascii="微软雅黑" w:eastAsia="微软雅黑" w:hAnsi="微软雅黑" w:hint="eastAsia"/>
          <w:sz w:val="20"/>
          <w:szCs w:val="20"/>
        </w:rPr>
        <w:t>”</w:t>
      </w:r>
      <w:r>
        <w:rPr>
          <w:rFonts w:ascii="微软雅黑" w:eastAsia="微软雅黑" w:hAnsi="微软雅黑" w:hint="eastAsia"/>
          <w:sz w:val="20"/>
          <w:szCs w:val="20"/>
        </w:rPr>
        <w:t>。主手机号输入之后即执行此判断，但副手机号之间不做此判断。</w:t>
      </w:r>
    </w:p>
    <w:p w14:paraId="0314174E" w14:textId="2C216A07" w:rsidR="009A0EBA" w:rsidRPr="00B116CC" w:rsidRDefault="009A0EBA" w:rsidP="009A0EBA">
      <w:pPr>
        <w:pStyle w:val="ListParagraph"/>
        <w:ind w:left="780" w:firstLineChars="0" w:firstLine="0"/>
        <w:rPr>
          <w:rFonts w:ascii="微软雅黑" w:eastAsia="微软雅黑" w:hAnsi="微软雅黑"/>
          <w:sz w:val="20"/>
          <w:szCs w:val="20"/>
        </w:rPr>
      </w:pPr>
      <w:r w:rsidRPr="009A0EBA">
        <w:rPr>
          <w:rFonts w:ascii="微软雅黑" w:eastAsia="微软雅黑" w:hAnsi="微软雅黑"/>
          <w:noProof/>
          <w:sz w:val="20"/>
          <w:szCs w:val="20"/>
        </w:rPr>
        <w:drawing>
          <wp:inline distT="0" distB="0" distL="0" distR="0" wp14:anchorId="18ED4AF0" wp14:editId="2CAEEB42">
            <wp:extent cx="1854200" cy="7302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3683" cy="749759"/>
                    </a:xfrm>
                    <a:prstGeom prst="rect">
                      <a:avLst/>
                    </a:prstGeom>
                  </pic:spPr>
                </pic:pic>
              </a:graphicData>
            </a:graphic>
          </wp:inline>
        </w:drawing>
      </w:r>
    </w:p>
    <w:p w14:paraId="25054299" w14:textId="35BBFB00" w:rsidR="00576E05" w:rsidRDefault="00576E05" w:rsidP="006C6D45">
      <w:pPr>
        <w:pStyle w:val="ListParagraph"/>
        <w:numPr>
          <w:ilvl w:val="0"/>
          <w:numId w:val="45"/>
        </w:numPr>
        <w:ind w:firstLineChars="0"/>
        <w:rPr>
          <w:rFonts w:ascii="微软雅黑" w:eastAsia="微软雅黑" w:hAnsi="微软雅黑"/>
          <w:sz w:val="20"/>
          <w:szCs w:val="20"/>
        </w:rPr>
      </w:pPr>
      <w:r w:rsidRPr="00B116CC">
        <w:rPr>
          <w:rFonts w:ascii="微软雅黑" w:eastAsia="微软雅黑" w:hAnsi="微软雅黑" w:hint="eastAsia"/>
          <w:sz w:val="20"/>
          <w:szCs w:val="20"/>
        </w:rPr>
        <w:t>从【通讯录】批量导入时，做汇总提示：您</w:t>
      </w:r>
      <w:r w:rsidR="005A4433">
        <w:rPr>
          <w:rFonts w:ascii="微软雅黑" w:eastAsia="微软雅黑" w:hAnsi="微软雅黑" w:hint="eastAsia"/>
          <w:sz w:val="20"/>
          <w:szCs w:val="20"/>
        </w:rPr>
        <w:t>所选择的联系人，其中</w:t>
      </w:r>
      <w:r w:rsidR="005A4433" w:rsidRPr="00DC334D">
        <w:rPr>
          <w:rFonts w:ascii="微软雅黑" w:eastAsia="微软雅黑" w:hAnsi="微软雅黑"/>
          <w:sz w:val="20"/>
          <w:szCs w:val="20"/>
        </w:rPr>
        <w:t>xxx</w:t>
      </w:r>
      <w:r w:rsidR="005A4433" w:rsidRPr="00DC334D">
        <w:rPr>
          <w:rFonts w:ascii="微软雅黑" w:eastAsia="微软雅黑" w:hAnsi="微软雅黑" w:hint="eastAsia"/>
          <w:sz w:val="20"/>
          <w:szCs w:val="20"/>
        </w:rPr>
        <w:t>、xx</w:t>
      </w:r>
      <w:r w:rsidR="005A4433" w:rsidRPr="00DC334D">
        <w:rPr>
          <w:rFonts w:ascii="微软雅黑" w:eastAsia="微软雅黑" w:hAnsi="微软雅黑"/>
          <w:sz w:val="20"/>
          <w:szCs w:val="20"/>
        </w:rPr>
        <w:t>x</w:t>
      </w:r>
      <w:r w:rsidR="005A4433" w:rsidRPr="00DC334D">
        <w:rPr>
          <w:rFonts w:ascii="微软雅黑" w:eastAsia="微软雅黑" w:hAnsi="微软雅黑" w:hint="eastAsia"/>
          <w:sz w:val="20"/>
          <w:szCs w:val="20"/>
        </w:rPr>
        <w:t>、xx</w:t>
      </w:r>
      <w:r w:rsidR="005A4433" w:rsidRPr="00DC334D">
        <w:rPr>
          <w:rFonts w:ascii="微软雅黑" w:eastAsia="微软雅黑" w:hAnsi="微软雅黑"/>
          <w:sz w:val="20"/>
          <w:szCs w:val="20"/>
        </w:rPr>
        <w:t>x</w:t>
      </w:r>
      <w:r w:rsidR="005A4433" w:rsidRPr="00DC334D">
        <w:rPr>
          <w:rFonts w:ascii="微软雅黑" w:eastAsia="微软雅黑" w:hAnsi="微软雅黑" w:hint="eastAsia"/>
          <w:sz w:val="20"/>
          <w:szCs w:val="20"/>
        </w:rPr>
        <w:t>……</w:t>
      </w:r>
      <w:r w:rsidR="005A4433">
        <w:rPr>
          <w:rFonts w:ascii="微软雅黑" w:eastAsia="微软雅黑" w:hAnsi="微软雅黑" w:hint="eastAsia"/>
          <w:sz w:val="20"/>
          <w:szCs w:val="20"/>
        </w:rPr>
        <w:t>的手机号已经存在于您的客户通讯录中不可重复创建，请重新选择</w:t>
      </w:r>
      <w:r w:rsidRPr="00B116CC">
        <w:rPr>
          <w:rFonts w:ascii="微软雅黑" w:eastAsia="微软雅黑" w:hAnsi="微软雅黑" w:hint="eastAsia"/>
          <w:sz w:val="20"/>
          <w:szCs w:val="20"/>
        </w:rPr>
        <w:t>。点击</w:t>
      </w:r>
      <w:r w:rsidR="00417BB1">
        <w:rPr>
          <w:rFonts w:ascii="微软雅黑" w:eastAsia="微软雅黑" w:hAnsi="微软雅黑" w:hint="eastAsia"/>
          <w:sz w:val="20"/>
          <w:szCs w:val="20"/>
        </w:rPr>
        <w:t>【知道了】</w:t>
      </w:r>
      <w:r w:rsidRPr="00B116CC">
        <w:rPr>
          <w:rFonts w:ascii="微软雅黑" w:eastAsia="微软雅黑" w:hAnsi="微软雅黑" w:hint="eastAsia"/>
          <w:sz w:val="20"/>
          <w:szCs w:val="20"/>
        </w:rPr>
        <w:t>后，创建剩余客户。</w:t>
      </w:r>
    </w:p>
    <w:p w14:paraId="248A95C5" w14:textId="1602F843" w:rsidR="00417BB1" w:rsidRDefault="00417BB1" w:rsidP="00417BB1">
      <w:pPr>
        <w:pStyle w:val="ListParagraph"/>
        <w:ind w:left="780" w:firstLineChars="0" w:firstLine="0"/>
        <w:rPr>
          <w:rFonts w:ascii="微软雅黑" w:eastAsia="微软雅黑" w:hAnsi="微软雅黑"/>
          <w:sz w:val="20"/>
          <w:szCs w:val="20"/>
        </w:rPr>
      </w:pPr>
      <w:r>
        <w:rPr>
          <w:rFonts w:ascii="微软雅黑" w:eastAsia="微软雅黑" w:hAnsi="微软雅黑" w:hint="eastAsia"/>
          <w:sz w:val="20"/>
          <w:szCs w:val="20"/>
        </w:rPr>
        <w:t>特殊情况：若所选择的</w:t>
      </w:r>
      <w:r w:rsidR="00B8236B">
        <w:rPr>
          <w:rFonts w:ascii="微软雅黑" w:eastAsia="微软雅黑" w:hAnsi="微软雅黑" w:hint="eastAsia"/>
          <w:sz w:val="20"/>
          <w:szCs w:val="20"/>
        </w:rPr>
        <w:t>所有</w:t>
      </w:r>
      <w:r>
        <w:rPr>
          <w:rFonts w:ascii="微软雅黑" w:eastAsia="微软雅黑" w:hAnsi="微软雅黑" w:hint="eastAsia"/>
          <w:sz w:val="20"/>
          <w:szCs w:val="20"/>
        </w:rPr>
        <w:t>联系人</w:t>
      </w:r>
      <w:r w:rsidR="00B8236B">
        <w:rPr>
          <w:rFonts w:ascii="微软雅黑" w:eastAsia="微软雅黑" w:hAnsi="微软雅黑" w:hint="eastAsia"/>
          <w:sz w:val="20"/>
          <w:szCs w:val="20"/>
        </w:rPr>
        <w:t>手机号都重复时，点击【知道了】后直接返回通讯录。</w:t>
      </w:r>
    </w:p>
    <w:p w14:paraId="772DF2DA" w14:textId="7438D233" w:rsidR="005A4433" w:rsidRDefault="005A4433" w:rsidP="005A4433">
      <w:pPr>
        <w:pStyle w:val="ListParagraph"/>
        <w:ind w:left="780" w:firstLineChars="0" w:firstLine="0"/>
        <w:rPr>
          <w:rFonts w:ascii="微软雅黑" w:eastAsia="微软雅黑" w:hAnsi="微软雅黑"/>
          <w:sz w:val="20"/>
          <w:szCs w:val="20"/>
        </w:rPr>
      </w:pPr>
      <w:r w:rsidRPr="005A4433">
        <w:rPr>
          <w:rFonts w:ascii="微软雅黑" w:eastAsia="微软雅黑" w:hAnsi="微软雅黑"/>
          <w:noProof/>
          <w:sz w:val="20"/>
          <w:szCs w:val="20"/>
        </w:rPr>
        <w:drawing>
          <wp:inline distT="0" distB="0" distL="0" distR="0" wp14:anchorId="42E4E716" wp14:editId="34EB835E">
            <wp:extent cx="1885950" cy="1280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0547" cy="1297069"/>
                    </a:xfrm>
                    <a:prstGeom prst="rect">
                      <a:avLst/>
                    </a:prstGeom>
                  </pic:spPr>
                </pic:pic>
              </a:graphicData>
            </a:graphic>
          </wp:inline>
        </w:drawing>
      </w:r>
    </w:p>
    <w:p w14:paraId="757E950D" w14:textId="77777777" w:rsidR="00576E05" w:rsidRDefault="00576E05" w:rsidP="006C6D45">
      <w:pPr>
        <w:pStyle w:val="ListParagraph"/>
        <w:numPr>
          <w:ilvl w:val="0"/>
          <w:numId w:val="45"/>
        </w:numPr>
        <w:ind w:firstLineChars="0"/>
        <w:rPr>
          <w:rFonts w:ascii="微软雅黑" w:eastAsia="微软雅黑" w:hAnsi="微软雅黑"/>
          <w:sz w:val="20"/>
          <w:szCs w:val="20"/>
        </w:rPr>
      </w:pPr>
      <w:r>
        <w:rPr>
          <w:rFonts w:ascii="微软雅黑" w:eastAsia="微软雅黑" w:hAnsi="微软雅黑" w:hint="eastAsia"/>
          <w:sz w:val="20"/>
          <w:szCs w:val="20"/>
        </w:rPr>
        <w:t>若批量导入时，同时出现姓名重复+手机号重复的情况，</w:t>
      </w:r>
      <w:bookmarkStart w:id="105" w:name="_Hlk108219169"/>
      <w:r>
        <w:rPr>
          <w:rFonts w:ascii="微软雅黑" w:eastAsia="微软雅黑" w:hAnsi="微软雅黑" w:hint="eastAsia"/>
          <w:sz w:val="20"/>
          <w:szCs w:val="20"/>
        </w:rPr>
        <w:t>先判断姓名重复，并提示，再判断手机号重复，并确认</w:t>
      </w:r>
      <w:bookmarkEnd w:id="105"/>
      <w:r>
        <w:rPr>
          <w:rFonts w:ascii="微软雅黑" w:eastAsia="微软雅黑" w:hAnsi="微软雅黑" w:hint="eastAsia"/>
          <w:sz w:val="20"/>
          <w:szCs w:val="20"/>
        </w:rPr>
        <w:t>，交互如下图示意。</w:t>
      </w:r>
    </w:p>
    <w:p w14:paraId="14291C3F" w14:textId="77777777" w:rsidR="00576E05" w:rsidRDefault="00576E05" w:rsidP="00576E05">
      <w:pPr>
        <w:rPr>
          <w:rFonts w:ascii="微软雅黑" w:eastAsia="微软雅黑" w:hAnsi="微软雅黑"/>
          <w:lang w:eastAsia="zh-CN"/>
        </w:rPr>
      </w:pPr>
    </w:p>
    <w:p w14:paraId="4D2BD48F" w14:textId="77777777" w:rsidR="00576E05" w:rsidRDefault="00576E05" w:rsidP="00534AAE">
      <w:pPr>
        <w:ind w:left="180" w:firstLine="420"/>
        <w:rPr>
          <w:rFonts w:ascii="微软雅黑" w:eastAsia="微软雅黑" w:hAnsi="微软雅黑"/>
        </w:rPr>
      </w:pPr>
      <w:r>
        <w:rPr>
          <w:rFonts w:ascii="微软雅黑" w:eastAsia="微软雅黑" w:hAnsi="微软雅黑" w:hint="eastAsia"/>
          <w:lang w:eastAsia="zh-CN"/>
        </w:rPr>
        <w:t>示意图：</w:t>
      </w:r>
    </w:p>
    <w:p w14:paraId="5BB424C4" w14:textId="5C8222D1" w:rsidR="00576E05" w:rsidRPr="000258DD" w:rsidRDefault="00576E05" w:rsidP="000258DD">
      <w:pPr>
        <w:ind w:leftChars="300" w:left="600"/>
        <w:rPr>
          <w:rFonts w:ascii="微软雅黑" w:eastAsia="微软雅黑" w:hAnsi="微软雅黑"/>
        </w:rPr>
      </w:pPr>
      <w:r>
        <w:rPr>
          <w:noProof/>
        </w:rPr>
        <w:lastRenderedPageBreak/>
        <w:drawing>
          <wp:inline distT="0" distB="0" distL="0" distR="0" wp14:anchorId="333FE7B3" wp14:editId="100F989F">
            <wp:extent cx="4445000" cy="2677735"/>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724" cy="2697448"/>
                    </a:xfrm>
                    <a:prstGeom prst="rect">
                      <a:avLst/>
                    </a:prstGeom>
                  </pic:spPr>
                </pic:pic>
              </a:graphicData>
            </a:graphic>
          </wp:inline>
        </w:drawing>
      </w:r>
    </w:p>
    <w:p w14:paraId="28F36159" w14:textId="77777777" w:rsidR="00576E05" w:rsidRDefault="00576E05" w:rsidP="00576E05">
      <w:pPr>
        <w:pStyle w:val="ListParagraph"/>
        <w:ind w:left="780" w:firstLineChars="0" w:firstLine="0"/>
        <w:rPr>
          <w:rFonts w:ascii="微软雅黑" w:eastAsia="微软雅黑" w:hAnsi="微软雅黑"/>
          <w:sz w:val="20"/>
          <w:szCs w:val="20"/>
        </w:rPr>
      </w:pPr>
    </w:p>
    <w:p w14:paraId="1BEA6DA0" w14:textId="77777777" w:rsidR="00576E05" w:rsidRDefault="00576E05" w:rsidP="00576E05">
      <w:pPr>
        <w:numPr>
          <w:ilvl w:val="0"/>
          <w:numId w:val="11"/>
        </w:numPr>
        <w:rPr>
          <w:rFonts w:ascii="微软雅黑" w:eastAsia="微软雅黑" w:hAnsi="微软雅黑"/>
          <w:lang w:eastAsia="zh-CN"/>
        </w:rPr>
      </w:pPr>
      <w:r>
        <w:rPr>
          <w:rFonts w:ascii="微软雅黑" w:eastAsia="微软雅黑" w:hAnsi="微软雅黑" w:hint="eastAsia"/>
          <w:lang w:eastAsia="zh-CN"/>
        </w:rPr>
        <w:t>证件号码提醒</w:t>
      </w:r>
    </w:p>
    <w:p w14:paraId="0B7C41E2" w14:textId="41C92F64" w:rsidR="00576E05" w:rsidRDefault="00576E05" w:rsidP="00576E05">
      <w:pPr>
        <w:ind w:left="360"/>
        <w:rPr>
          <w:rFonts w:ascii="微软雅黑" w:eastAsia="微软雅黑" w:hAnsi="微软雅黑"/>
          <w:lang w:eastAsia="zh-CN"/>
        </w:rPr>
      </w:pPr>
      <w:r>
        <w:rPr>
          <w:rFonts w:ascii="微软雅黑" w:eastAsia="微软雅黑" w:hAnsi="微软雅黑" w:hint="eastAsia"/>
          <w:lang w:eastAsia="zh-CN"/>
        </w:rPr>
        <w:t>当新建客户的证件号码与已有客户的证件号码相同时，提示：</w:t>
      </w:r>
      <w:r>
        <w:rPr>
          <w:rFonts w:ascii="微软雅黑" w:eastAsia="微软雅黑" w:hAnsi="微软雅黑"/>
          <w:lang w:eastAsia="zh-CN"/>
        </w:rPr>
        <w:t>”</w:t>
      </w:r>
      <w:r>
        <w:rPr>
          <w:rFonts w:ascii="微软雅黑" w:eastAsia="微软雅黑" w:hAnsi="微软雅黑" w:hint="eastAsia"/>
          <w:lang w:eastAsia="zh-CN"/>
        </w:rPr>
        <w:t>该客户证件号码已在通讯录中存在，无法创建同证件号码客户</w:t>
      </w:r>
      <w:r>
        <w:rPr>
          <w:rFonts w:ascii="微软雅黑" w:eastAsia="微软雅黑" w:hAnsi="微软雅黑"/>
          <w:lang w:eastAsia="zh-CN"/>
        </w:rPr>
        <w:t>”</w:t>
      </w:r>
      <w:r>
        <w:rPr>
          <w:rFonts w:ascii="微软雅黑" w:eastAsia="微软雅黑" w:hAnsi="微软雅黑" w:hint="eastAsia"/>
          <w:lang w:eastAsia="zh-CN"/>
        </w:rPr>
        <w:t>。</w:t>
      </w:r>
    </w:p>
    <w:p w14:paraId="38F83BC4" w14:textId="77777777" w:rsidR="00576E05" w:rsidRPr="00865C2E" w:rsidRDefault="00576E05" w:rsidP="00576E05">
      <w:pPr>
        <w:rPr>
          <w:rFonts w:ascii="微软雅黑" w:eastAsia="微软雅黑" w:hAnsi="微软雅黑"/>
          <w:lang w:eastAsia="zh-CN"/>
        </w:rPr>
      </w:pPr>
    </w:p>
    <w:p w14:paraId="26199EAE" w14:textId="77777777" w:rsidR="00576E05" w:rsidRPr="00B207DF" w:rsidRDefault="00576E05" w:rsidP="00576E05">
      <w:pPr>
        <w:pStyle w:val="Heading4"/>
        <w:spacing w:before="120" w:after="120"/>
        <w:rPr>
          <w:rFonts w:ascii="微软雅黑" w:eastAsia="微软雅黑" w:hAnsi="微软雅黑"/>
          <w:i w:val="0"/>
          <w:iCs/>
        </w:rPr>
      </w:pPr>
      <w:r w:rsidRPr="00B207DF">
        <w:rPr>
          <w:rFonts w:ascii="微软雅黑" w:eastAsia="微软雅黑" w:hAnsi="微软雅黑" w:hint="eastAsia"/>
          <w:i w:val="0"/>
          <w:iCs/>
        </w:rPr>
        <w:t>自动录入客户</w:t>
      </w:r>
    </w:p>
    <w:p w14:paraId="3FE92FD6" w14:textId="77777777" w:rsidR="00576E05" w:rsidRPr="00ED640C" w:rsidRDefault="00576E05" w:rsidP="00AD022B">
      <w:pPr>
        <w:rPr>
          <w:rFonts w:ascii="微软雅黑" w:eastAsia="微软雅黑" w:hAnsi="微软雅黑"/>
          <w:lang w:eastAsia="zh-CN"/>
        </w:rPr>
      </w:pPr>
      <w:r w:rsidRPr="00ED640C">
        <w:rPr>
          <w:rFonts w:ascii="微软雅黑" w:eastAsia="微软雅黑" w:hAnsi="微软雅黑" w:hint="eastAsia"/>
          <w:lang w:eastAsia="zh-CN"/>
        </w:rPr>
        <w:t>自动录入方式：现客</w:t>
      </w:r>
    </w:p>
    <w:p w14:paraId="6FDCE82D" w14:textId="70476BEA" w:rsidR="00576E05" w:rsidRPr="00257122" w:rsidRDefault="00576E05" w:rsidP="006C6D45">
      <w:pPr>
        <w:pStyle w:val="ListParagraph"/>
        <w:widowControl/>
        <w:numPr>
          <w:ilvl w:val="0"/>
          <w:numId w:val="52"/>
        </w:numPr>
        <w:ind w:leftChars="-20" w:left="380" w:firstLineChars="0"/>
        <w:rPr>
          <w:rFonts w:ascii="微软雅黑" w:eastAsia="微软雅黑" w:hAnsi="微软雅黑"/>
          <w:sz w:val="20"/>
          <w:szCs w:val="20"/>
        </w:rPr>
      </w:pPr>
      <w:r w:rsidRPr="00257122">
        <w:rPr>
          <w:rFonts w:ascii="微软雅黑" w:eastAsia="微软雅黑" w:hAnsi="微软雅黑" w:hint="eastAsia"/>
          <w:sz w:val="20"/>
          <w:szCs w:val="20"/>
        </w:rPr>
        <w:t>现客指</w:t>
      </w:r>
      <w:r>
        <w:rPr>
          <w:rFonts w:ascii="微软雅黑" w:eastAsia="微软雅黑" w:hAnsi="微软雅黑" w:hint="eastAsia"/>
          <w:sz w:val="20"/>
          <w:szCs w:val="20"/>
        </w:rPr>
        <w:t>该</w:t>
      </w:r>
      <w:r w:rsidRPr="00AB0064">
        <w:rPr>
          <w:rFonts w:ascii="微软雅黑" w:eastAsia="微软雅黑" w:hAnsi="微软雅黑" w:hint="eastAsia"/>
          <w:sz w:val="20"/>
          <w:szCs w:val="20"/>
        </w:rPr>
        <w:t>客户在营销员名下有保单生效（含状态为10的保单）</w:t>
      </w:r>
      <w:r w:rsidRPr="00257122">
        <w:rPr>
          <w:rFonts w:ascii="微软雅黑" w:eastAsia="微软雅黑" w:hAnsi="微软雅黑" w:hint="eastAsia"/>
          <w:sz w:val="20"/>
          <w:szCs w:val="20"/>
        </w:rPr>
        <w:t>，并且保单角色为投保人或被保人</w:t>
      </w:r>
      <w:r w:rsidR="00A47A43">
        <w:rPr>
          <w:rFonts w:ascii="微软雅黑" w:eastAsia="微软雅黑" w:hAnsi="微软雅黑" w:hint="eastAsia"/>
          <w:sz w:val="20"/>
          <w:szCs w:val="20"/>
        </w:rPr>
        <w:t>（含次被保险人）</w:t>
      </w:r>
      <w:r w:rsidRPr="00257122">
        <w:rPr>
          <w:rFonts w:ascii="微软雅黑" w:eastAsia="微软雅黑" w:hAnsi="微软雅黑" w:hint="eastAsia"/>
          <w:sz w:val="20"/>
          <w:szCs w:val="20"/>
        </w:rPr>
        <w:t>的客户。</w:t>
      </w:r>
      <w:r>
        <w:rPr>
          <w:rFonts w:ascii="微软雅黑" w:eastAsia="微软雅黑" w:hAnsi="微软雅黑" w:hint="eastAsia"/>
          <w:sz w:val="20"/>
          <w:szCs w:val="20"/>
        </w:rPr>
        <w:t>现客在保单失效或终止后仍需认定为现客。</w:t>
      </w:r>
    </w:p>
    <w:p w14:paraId="08C3F279" w14:textId="22F72E97" w:rsidR="00576E05" w:rsidRDefault="00576E05" w:rsidP="006C6D45">
      <w:pPr>
        <w:pStyle w:val="ListParagraph"/>
        <w:numPr>
          <w:ilvl w:val="0"/>
          <w:numId w:val="52"/>
        </w:numPr>
        <w:ind w:leftChars="-20" w:left="380" w:firstLineChars="0"/>
        <w:rPr>
          <w:rFonts w:ascii="微软雅黑" w:eastAsia="微软雅黑" w:hAnsi="微软雅黑"/>
          <w:sz w:val="20"/>
          <w:szCs w:val="20"/>
        </w:rPr>
      </w:pPr>
      <w:r w:rsidRPr="00257122">
        <w:rPr>
          <w:rFonts w:ascii="微软雅黑" w:eastAsia="微软雅黑" w:hAnsi="微软雅黑" w:hint="eastAsia"/>
          <w:sz w:val="20"/>
          <w:szCs w:val="20"/>
        </w:rPr>
        <w:t>成交现客将</w:t>
      </w:r>
      <w:r>
        <w:rPr>
          <w:rFonts w:ascii="微软雅黑" w:eastAsia="微软雅黑" w:hAnsi="微软雅黑" w:hint="eastAsia"/>
          <w:sz w:val="20"/>
          <w:szCs w:val="20"/>
        </w:rPr>
        <w:t>通过</w:t>
      </w:r>
      <w:bookmarkStart w:id="106" w:name="_Hlk102555966"/>
      <w:r>
        <w:rPr>
          <w:rFonts w:ascii="微软雅黑" w:eastAsia="微软雅黑" w:hAnsi="微软雅黑" w:hint="eastAsia"/>
          <w:sz w:val="20"/>
          <w:szCs w:val="20"/>
        </w:rPr>
        <w:t>O</w:t>
      </w:r>
      <w:r>
        <w:rPr>
          <w:rFonts w:ascii="微软雅黑" w:eastAsia="微软雅黑" w:hAnsi="微软雅黑"/>
          <w:sz w:val="20"/>
          <w:szCs w:val="20"/>
        </w:rPr>
        <w:t>ne Service</w:t>
      </w:r>
      <w:bookmarkEnd w:id="106"/>
      <w:r w:rsidRPr="00257122">
        <w:rPr>
          <w:rFonts w:ascii="微软雅黑" w:eastAsia="微软雅黑" w:hAnsi="微软雅黑" w:hint="eastAsia"/>
          <w:sz w:val="20"/>
          <w:szCs w:val="20"/>
        </w:rPr>
        <w:t>直接</w:t>
      </w:r>
      <w:r>
        <w:rPr>
          <w:rFonts w:ascii="微软雅黑" w:eastAsia="微软雅黑" w:hAnsi="微软雅黑" w:hint="eastAsia"/>
          <w:sz w:val="20"/>
          <w:szCs w:val="20"/>
        </w:rPr>
        <w:t>在C</w:t>
      </w:r>
      <w:r>
        <w:rPr>
          <w:rFonts w:ascii="微软雅黑" w:eastAsia="微软雅黑" w:hAnsi="微软雅黑"/>
          <w:sz w:val="20"/>
          <w:szCs w:val="20"/>
        </w:rPr>
        <w:t>RM</w:t>
      </w:r>
      <w:r>
        <w:rPr>
          <w:rFonts w:ascii="微软雅黑" w:eastAsia="微软雅黑" w:hAnsi="微软雅黑" w:hint="eastAsia"/>
          <w:sz w:val="20"/>
          <w:szCs w:val="20"/>
        </w:rPr>
        <w:t>中</w:t>
      </w:r>
      <w:r w:rsidRPr="00257122">
        <w:rPr>
          <w:rFonts w:ascii="微软雅黑" w:eastAsia="微软雅黑" w:hAnsi="微软雅黑" w:hint="eastAsia"/>
          <w:sz w:val="20"/>
          <w:szCs w:val="20"/>
        </w:rPr>
        <w:t>生成一条新客户记录，进入到</w:t>
      </w:r>
      <w:r>
        <w:rPr>
          <w:rFonts w:ascii="微软雅黑" w:eastAsia="微软雅黑" w:hAnsi="微软雅黑" w:hint="eastAsia"/>
          <w:sz w:val="20"/>
          <w:szCs w:val="20"/>
        </w:rPr>
        <w:t>保单服务营销员</w:t>
      </w:r>
      <w:r w:rsidRPr="00257122">
        <w:rPr>
          <w:rFonts w:ascii="微软雅黑" w:eastAsia="微软雅黑" w:hAnsi="微软雅黑" w:hint="eastAsia"/>
          <w:sz w:val="20"/>
          <w:szCs w:val="20"/>
        </w:rPr>
        <w:t>通讯录中</w:t>
      </w:r>
      <w:r>
        <w:rPr>
          <w:rFonts w:ascii="微软雅黑" w:eastAsia="微软雅黑" w:hAnsi="微软雅黑" w:hint="eastAsia"/>
          <w:sz w:val="20"/>
          <w:szCs w:val="20"/>
        </w:rPr>
        <w:t>。</w:t>
      </w:r>
      <w:r w:rsidR="00D52FE9">
        <w:rPr>
          <w:rFonts w:ascii="微软雅黑" w:eastAsia="微软雅黑" w:hAnsi="微软雅黑" w:hint="eastAsia"/>
          <w:sz w:val="20"/>
          <w:szCs w:val="20"/>
        </w:rPr>
        <w:t>成交现客进入通讯录的两种途径：1</w:t>
      </w:r>
      <w:r w:rsidR="00D52FE9">
        <w:rPr>
          <w:rFonts w:ascii="微软雅黑" w:eastAsia="微软雅黑" w:hAnsi="微软雅黑"/>
          <w:sz w:val="20"/>
          <w:szCs w:val="20"/>
        </w:rPr>
        <w:t xml:space="preserve">. </w:t>
      </w:r>
      <w:r w:rsidR="00D52FE9">
        <w:rPr>
          <w:rFonts w:ascii="微软雅黑" w:eastAsia="微软雅黑" w:hAnsi="微软雅黑" w:hint="eastAsia"/>
          <w:sz w:val="20"/>
          <w:szCs w:val="20"/>
        </w:rPr>
        <w:t>新单承保；2</w:t>
      </w:r>
      <w:r w:rsidR="00D52FE9">
        <w:rPr>
          <w:rFonts w:ascii="微软雅黑" w:eastAsia="微软雅黑" w:hAnsi="微软雅黑"/>
          <w:sz w:val="20"/>
          <w:szCs w:val="20"/>
        </w:rPr>
        <w:t xml:space="preserve">. </w:t>
      </w:r>
      <w:r w:rsidR="00D52FE9">
        <w:rPr>
          <w:rFonts w:ascii="微软雅黑" w:eastAsia="微软雅黑" w:hAnsi="微软雅黑" w:hint="eastAsia"/>
          <w:sz w:val="20"/>
          <w:szCs w:val="20"/>
        </w:rPr>
        <w:t>孤儿单分配。</w:t>
      </w:r>
    </w:p>
    <w:p w14:paraId="6039C3A1" w14:textId="77777777" w:rsidR="00576E05" w:rsidRPr="00257122" w:rsidRDefault="00576E05"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现客如下信息会带入到C</w:t>
      </w:r>
      <w:r>
        <w:rPr>
          <w:rFonts w:ascii="微软雅黑" w:eastAsia="微软雅黑" w:hAnsi="微软雅黑"/>
          <w:sz w:val="20"/>
          <w:szCs w:val="20"/>
        </w:rPr>
        <w:t>RM</w:t>
      </w:r>
      <w:r>
        <w:rPr>
          <w:rFonts w:ascii="微软雅黑" w:eastAsia="微软雅黑" w:hAnsi="微软雅黑" w:hint="eastAsia"/>
          <w:sz w:val="20"/>
          <w:szCs w:val="20"/>
        </w:rPr>
        <w:t>客户通讯录</w:t>
      </w:r>
    </w:p>
    <w:p w14:paraId="2312CFC2" w14:textId="77777777" w:rsidR="00576E05" w:rsidRPr="00C56B79" w:rsidRDefault="00576E05" w:rsidP="009B528D">
      <w:pPr>
        <w:numPr>
          <w:ilvl w:val="0"/>
          <w:numId w:val="64"/>
        </w:numPr>
        <w:ind w:leftChars="190" w:left="800"/>
        <w:rPr>
          <w:rFonts w:ascii="微软雅黑" w:eastAsia="微软雅黑" w:hAnsi="微软雅黑"/>
          <w:lang w:eastAsia="zh-CN"/>
        </w:rPr>
      </w:pPr>
      <w:r w:rsidRPr="00C56B79">
        <w:rPr>
          <w:rFonts w:ascii="微软雅黑" w:eastAsia="微软雅黑" w:hAnsi="微软雅黑" w:hint="eastAsia"/>
          <w:lang w:eastAsia="zh-CN"/>
        </w:rPr>
        <w:t>姓名</w:t>
      </w:r>
    </w:p>
    <w:p w14:paraId="23B8F7E8" w14:textId="77777777" w:rsidR="00576E05" w:rsidRPr="00C56B79" w:rsidRDefault="00576E05" w:rsidP="009B528D">
      <w:pPr>
        <w:numPr>
          <w:ilvl w:val="0"/>
          <w:numId w:val="64"/>
        </w:numPr>
        <w:ind w:leftChars="190" w:left="800"/>
        <w:rPr>
          <w:rFonts w:ascii="微软雅黑" w:eastAsia="微软雅黑" w:hAnsi="微软雅黑"/>
          <w:lang w:eastAsia="zh-CN"/>
        </w:rPr>
      </w:pPr>
      <w:r w:rsidRPr="00C56B79">
        <w:rPr>
          <w:rFonts w:ascii="微软雅黑" w:eastAsia="微软雅黑" w:hAnsi="微软雅黑" w:hint="eastAsia"/>
          <w:lang w:eastAsia="zh-CN"/>
        </w:rPr>
        <w:t>性别</w:t>
      </w:r>
      <w:r w:rsidRPr="00C56B79">
        <w:rPr>
          <w:rFonts w:ascii="微软雅黑" w:eastAsia="微软雅黑" w:hAnsi="微软雅黑"/>
          <w:lang w:eastAsia="zh-CN"/>
        </w:rPr>
        <w:t xml:space="preserve"> </w:t>
      </w:r>
    </w:p>
    <w:p w14:paraId="0A0B3C20" w14:textId="77777777" w:rsidR="00576E05" w:rsidRPr="00C56B79" w:rsidRDefault="00576E05" w:rsidP="009B528D">
      <w:pPr>
        <w:numPr>
          <w:ilvl w:val="0"/>
          <w:numId w:val="64"/>
        </w:numPr>
        <w:ind w:leftChars="190" w:left="800"/>
        <w:rPr>
          <w:rFonts w:ascii="微软雅黑" w:eastAsia="微软雅黑" w:hAnsi="微软雅黑"/>
          <w:lang w:eastAsia="zh-CN"/>
        </w:rPr>
      </w:pPr>
      <w:r w:rsidRPr="00C56B79">
        <w:rPr>
          <w:rFonts w:ascii="微软雅黑" w:eastAsia="微软雅黑" w:hAnsi="微软雅黑" w:hint="eastAsia"/>
          <w:lang w:eastAsia="zh-CN"/>
        </w:rPr>
        <w:t>生日</w:t>
      </w:r>
    </w:p>
    <w:p w14:paraId="6C0E5DFB" w14:textId="77777777" w:rsidR="00576E05" w:rsidRDefault="00576E05" w:rsidP="009B528D">
      <w:pPr>
        <w:numPr>
          <w:ilvl w:val="0"/>
          <w:numId w:val="64"/>
        </w:numPr>
        <w:ind w:leftChars="190" w:left="800"/>
        <w:rPr>
          <w:rFonts w:ascii="微软雅黑" w:eastAsia="微软雅黑" w:hAnsi="微软雅黑"/>
          <w:lang w:eastAsia="zh-CN"/>
        </w:rPr>
      </w:pPr>
      <w:r>
        <w:rPr>
          <w:rFonts w:ascii="微软雅黑" w:eastAsia="微软雅黑" w:hAnsi="微软雅黑" w:hint="eastAsia"/>
          <w:lang w:eastAsia="zh-CN"/>
        </w:rPr>
        <w:t>证件类型、证件号码</w:t>
      </w:r>
    </w:p>
    <w:p w14:paraId="7E385586" w14:textId="77777777" w:rsidR="00576E05" w:rsidRDefault="00576E05" w:rsidP="009B528D">
      <w:pPr>
        <w:numPr>
          <w:ilvl w:val="0"/>
          <w:numId w:val="64"/>
        </w:numPr>
        <w:ind w:leftChars="190" w:left="800"/>
        <w:rPr>
          <w:rFonts w:ascii="微软雅黑" w:eastAsia="微软雅黑" w:hAnsi="微软雅黑"/>
          <w:lang w:eastAsia="zh-CN"/>
        </w:rPr>
      </w:pPr>
      <w:r>
        <w:rPr>
          <w:rFonts w:ascii="微软雅黑" w:eastAsia="微软雅黑" w:hAnsi="微软雅黑" w:hint="eastAsia"/>
          <w:lang w:eastAsia="zh-CN"/>
        </w:rPr>
        <w:t>主</w:t>
      </w:r>
      <w:r w:rsidRPr="00C56B79">
        <w:rPr>
          <w:rFonts w:ascii="微软雅黑" w:eastAsia="微软雅黑" w:hAnsi="微软雅黑" w:hint="eastAsia"/>
          <w:lang w:eastAsia="zh-CN"/>
        </w:rPr>
        <w:t>手机号</w:t>
      </w:r>
    </w:p>
    <w:p w14:paraId="5235F2E2" w14:textId="58EF930C" w:rsidR="00576E05" w:rsidRDefault="00576E05" w:rsidP="009B528D">
      <w:pPr>
        <w:numPr>
          <w:ilvl w:val="0"/>
          <w:numId w:val="64"/>
        </w:numPr>
        <w:ind w:leftChars="190" w:left="800"/>
        <w:rPr>
          <w:rFonts w:ascii="微软雅黑" w:eastAsia="微软雅黑" w:hAnsi="微软雅黑"/>
          <w:lang w:eastAsia="zh-CN"/>
        </w:rPr>
      </w:pPr>
      <w:r>
        <w:rPr>
          <w:rFonts w:ascii="微软雅黑" w:eastAsia="微软雅黑" w:hAnsi="微软雅黑" w:hint="eastAsia"/>
          <w:lang w:eastAsia="zh-CN"/>
        </w:rPr>
        <w:t>通讯地址</w:t>
      </w:r>
    </w:p>
    <w:p w14:paraId="79E917AF" w14:textId="0F444292" w:rsidR="001D4986" w:rsidRDefault="001D4986" w:rsidP="001D4986">
      <w:pPr>
        <w:ind w:left="380"/>
        <w:rPr>
          <w:rFonts w:ascii="微软雅黑" w:eastAsia="微软雅黑" w:hAnsi="微软雅黑"/>
          <w:lang w:eastAsia="zh-CN"/>
        </w:rPr>
      </w:pPr>
      <w:r>
        <w:rPr>
          <w:rFonts w:ascii="微软雅黑" w:eastAsia="微软雅黑" w:hAnsi="微软雅黑" w:hint="eastAsia"/>
          <w:lang w:eastAsia="zh-CN"/>
        </w:rPr>
        <w:t>二期需增加如下现客信息至C</w:t>
      </w:r>
      <w:r>
        <w:rPr>
          <w:rFonts w:ascii="微软雅黑" w:eastAsia="微软雅黑" w:hAnsi="微软雅黑"/>
          <w:lang w:eastAsia="zh-CN"/>
        </w:rPr>
        <w:t>RM</w:t>
      </w:r>
      <w:r>
        <w:rPr>
          <w:rFonts w:ascii="微软雅黑" w:eastAsia="微软雅黑" w:hAnsi="微软雅黑" w:hint="eastAsia"/>
          <w:lang w:eastAsia="zh-CN"/>
        </w:rPr>
        <w:t>客户通讯录</w:t>
      </w:r>
    </w:p>
    <w:p w14:paraId="48BAA657" w14:textId="752F8B82" w:rsidR="001D4986" w:rsidRDefault="001D4986" w:rsidP="009B528D">
      <w:pPr>
        <w:numPr>
          <w:ilvl w:val="0"/>
          <w:numId w:val="64"/>
        </w:numPr>
        <w:ind w:leftChars="190" w:left="800"/>
        <w:rPr>
          <w:rFonts w:ascii="微软雅黑" w:eastAsia="微软雅黑" w:hAnsi="微软雅黑"/>
          <w:lang w:eastAsia="zh-CN"/>
        </w:rPr>
      </w:pPr>
      <w:r>
        <w:rPr>
          <w:rFonts w:ascii="微软雅黑" w:eastAsia="微软雅黑" w:hAnsi="微软雅黑" w:hint="eastAsia"/>
          <w:lang w:eastAsia="zh-CN"/>
        </w:rPr>
        <w:t>客户年收入</w:t>
      </w:r>
    </w:p>
    <w:p w14:paraId="3C07DD95" w14:textId="51F26107" w:rsidR="001D4986" w:rsidRDefault="001D4986" w:rsidP="009B528D">
      <w:pPr>
        <w:numPr>
          <w:ilvl w:val="0"/>
          <w:numId w:val="64"/>
        </w:numPr>
        <w:ind w:leftChars="190" w:left="800"/>
        <w:rPr>
          <w:rFonts w:ascii="微软雅黑" w:eastAsia="微软雅黑" w:hAnsi="微软雅黑"/>
          <w:lang w:eastAsia="zh-CN"/>
        </w:rPr>
      </w:pPr>
      <w:r>
        <w:rPr>
          <w:rFonts w:ascii="微软雅黑" w:eastAsia="微软雅黑" w:hAnsi="微软雅黑" w:hint="eastAsia"/>
          <w:lang w:eastAsia="zh-CN"/>
        </w:rPr>
        <w:t>婚姻情况</w:t>
      </w:r>
    </w:p>
    <w:p w14:paraId="5A813391" w14:textId="6AB3457B" w:rsidR="001D4986" w:rsidRDefault="001D4986" w:rsidP="009B528D">
      <w:pPr>
        <w:numPr>
          <w:ilvl w:val="0"/>
          <w:numId w:val="64"/>
        </w:numPr>
        <w:ind w:leftChars="190" w:left="800"/>
        <w:rPr>
          <w:rFonts w:ascii="微软雅黑" w:eastAsia="微软雅黑" w:hAnsi="微软雅黑"/>
          <w:lang w:eastAsia="zh-CN"/>
        </w:rPr>
      </w:pPr>
      <w:r>
        <w:rPr>
          <w:rFonts w:ascii="微软雅黑" w:eastAsia="微软雅黑" w:hAnsi="微软雅黑" w:hint="eastAsia"/>
          <w:lang w:eastAsia="zh-CN"/>
        </w:rPr>
        <w:t>家庭成员关系</w:t>
      </w:r>
    </w:p>
    <w:p w14:paraId="7AB3B605" w14:textId="77777777" w:rsidR="00576E05" w:rsidRDefault="00576E05" w:rsidP="006C6D45">
      <w:pPr>
        <w:pStyle w:val="ListParagraph"/>
        <w:numPr>
          <w:ilvl w:val="0"/>
          <w:numId w:val="52"/>
        </w:numPr>
        <w:ind w:leftChars="-20" w:left="380" w:firstLineChars="0"/>
        <w:rPr>
          <w:rFonts w:ascii="微软雅黑" w:eastAsia="微软雅黑" w:hAnsi="微软雅黑"/>
          <w:sz w:val="20"/>
          <w:szCs w:val="20"/>
        </w:rPr>
      </w:pPr>
      <w:r w:rsidRPr="00DE4DC8">
        <w:rPr>
          <w:rFonts w:ascii="微软雅黑" w:eastAsia="微软雅黑" w:hAnsi="微软雅黑" w:hint="eastAsia"/>
          <w:sz w:val="20"/>
          <w:szCs w:val="20"/>
        </w:rPr>
        <w:t>现客带入的</w:t>
      </w:r>
      <w:r>
        <w:rPr>
          <w:rFonts w:ascii="微软雅黑" w:eastAsia="微软雅黑" w:hAnsi="微软雅黑" w:hint="eastAsia"/>
          <w:sz w:val="20"/>
          <w:szCs w:val="20"/>
        </w:rPr>
        <w:t>姓名、性别、生日、证件类型、证件号码</w:t>
      </w:r>
      <w:r w:rsidRPr="00DE4DC8">
        <w:rPr>
          <w:rFonts w:ascii="微软雅黑" w:eastAsia="微软雅黑" w:hAnsi="微软雅黑" w:hint="eastAsia"/>
          <w:sz w:val="20"/>
          <w:szCs w:val="20"/>
        </w:rPr>
        <w:t>只能在前端展示，但不可手工编辑修改</w:t>
      </w:r>
    </w:p>
    <w:p w14:paraId="44F37AF2" w14:textId="6D134696" w:rsidR="00576E05" w:rsidRDefault="00576E05" w:rsidP="009B528D">
      <w:pPr>
        <w:numPr>
          <w:ilvl w:val="0"/>
          <w:numId w:val="64"/>
        </w:numPr>
        <w:ind w:leftChars="190" w:left="800"/>
        <w:rPr>
          <w:rFonts w:ascii="微软雅黑" w:eastAsia="微软雅黑" w:hAnsi="微软雅黑"/>
          <w:lang w:eastAsia="zh-CN"/>
        </w:rPr>
      </w:pPr>
      <w:r w:rsidRPr="00DE4DC8">
        <w:rPr>
          <w:rFonts w:ascii="微软雅黑" w:eastAsia="微软雅黑" w:hAnsi="微软雅黑" w:hint="eastAsia"/>
          <w:lang w:eastAsia="zh-CN"/>
        </w:rPr>
        <w:lastRenderedPageBreak/>
        <w:t>证件号码需</w:t>
      </w:r>
      <w:r w:rsidR="00EF4ECF">
        <w:rPr>
          <w:rFonts w:ascii="微软雅黑" w:eastAsia="微软雅黑" w:hAnsi="微软雅黑" w:hint="eastAsia"/>
          <w:lang w:eastAsia="zh-CN"/>
        </w:rPr>
        <w:t>掩码</w:t>
      </w:r>
      <w:r w:rsidRPr="00DE4DC8">
        <w:rPr>
          <w:rFonts w:ascii="微软雅黑" w:eastAsia="微软雅黑" w:hAnsi="微软雅黑" w:hint="eastAsia"/>
          <w:lang w:eastAsia="zh-CN"/>
        </w:rPr>
        <w:t>展示</w:t>
      </w:r>
      <w:r w:rsidR="00EF4ECF">
        <w:rPr>
          <w:rFonts w:ascii="微软雅黑" w:eastAsia="微软雅黑" w:hAnsi="微软雅黑" w:hint="eastAsia"/>
          <w:lang w:eastAsia="zh-CN"/>
        </w:rPr>
        <w:t>，</w:t>
      </w:r>
      <w:r w:rsidR="00EF4ECF" w:rsidRPr="00EF4ECF">
        <w:rPr>
          <w:rFonts w:ascii="微软雅黑" w:eastAsia="微软雅黑" w:hAnsi="微软雅黑" w:hint="eastAsia"/>
          <w:lang w:eastAsia="zh-CN"/>
        </w:rPr>
        <w:t>显示前</w:t>
      </w:r>
      <w:r w:rsidR="00EF4ECF" w:rsidRPr="00EF4ECF">
        <w:rPr>
          <w:rFonts w:ascii="微软雅黑" w:eastAsia="微软雅黑" w:hAnsi="微软雅黑"/>
          <w:lang w:eastAsia="zh-CN"/>
        </w:rPr>
        <w:t>3</w:t>
      </w:r>
      <w:r w:rsidR="00EF4ECF" w:rsidRPr="00EF4ECF">
        <w:rPr>
          <w:rFonts w:ascii="微软雅黑" w:eastAsia="微软雅黑" w:hAnsi="微软雅黑" w:hint="eastAsia"/>
          <w:lang w:eastAsia="zh-CN"/>
        </w:rPr>
        <w:t>位和最后4位。</w:t>
      </w:r>
    </w:p>
    <w:p w14:paraId="4BC06364" w14:textId="3DE0B578" w:rsidR="00576E05" w:rsidRPr="00E821FB" w:rsidRDefault="00576E05" w:rsidP="009B528D">
      <w:pPr>
        <w:pStyle w:val="ListParagraph"/>
        <w:numPr>
          <w:ilvl w:val="0"/>
          <w:numId w:val="64"/>
        </w:numPr>
        <w:ind w:leftChars="190" w:left="800" w:firstLineChars="0"/>
        <w:rPr>
          <w:rFonts w:ascii="微软雅黑" w:eastAsia="微软雅黑" w:hAnsi="微软雅黑"/>
          <w:sz w:val="20"/>
          <w:szCs w:val="20"/>
        </w:rPr>
      </w:pPr>
      <w:r w:rsidRPr="00E821FB">
        <w:rPr>
          <w:rFonts w:ascii="微软雅黑" w:eastAsia="微软雅黑" w:hAnsi="微软雅黑" w:hint="eastAsia"/>
          <w:sz w:val="20"/>
          <w:szCs w:val="20"/>
        </w:rPr>
        <w:t>年龄，因为系统会根据生日自动算出来，也为现客不可修改字段</w:t>
      </w:r>
    </w:p>
    <w:p w14:paraId="750A8872" w14:textId="1D408086" w:rsidR="00576E05" w:rsidRDefault="00576E05"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保单上的</w:t>
      </w:r>
      <w:ins w:id="107" w:author="SHI, Guofeng-GF" w:date="2022-08-25T20:36:00Z">
        <w:r w:rsidR="000F7B95">
          <w:rPr>
            <w:rFonts w:ascii="微软雅黑" w:eastAsia="微软雅黑" w:hAnsi="微软雅黑" w:hint="eastAsia"/>
            <w:sz w:val="20"/>
            <w:szCs w:val="20"/>
          </w:rPr>
          <w:t>投被保人若有</w:t>
        </w:r>
        <w:r w:rsidR="000F7B95" w:rsidRPr="000F7B95">
          <w:rPr>
            <w:rFonts w:ascii="微软雅黑" w:eastAsia="微软雅黑" w:hAnsi="微软雅黑" w:hint="eastAsia"/>
            <w:sz w:val="20"/>
            <w:szCs w:val="20"/>
          </w:rPr>
          <w:t>通讯地址则拿通讯地址，若没有通讯地址则拿居住地址</w:t>
        </w:r>
      </w:ins>
      <w:del w:id="108" w:author="SHI, Guofeng-GF" w:date="2022-08-25T20:36:00Z">
        <w:r w:rsidDel="000F7B95">
          <w:rPr>
            <w:rFonts w:ascii="微软雅黑" w:eastAsia="微软雅黑" w:hAnsi="微软雅黑" w:hint="eastAsia"/>
            <w:sz w:val="20"/>
            <w:szCs w:val="20"/>
          </w:rPr>
          <w:delText>通讯地址需</w:delText>
        </w:r>
      </w:del>
      <w:r>
        <w:rPr>
          <w:rFonts w:ascii="微软雅黑" w:eastAsia="微软雅黑" w:hAnsi="微软雅黑" w:hint="eastAsia"/>
          <w:sz w:val="20"/>
          <w:szCs w:val="20"/>
        </w:rPr>
        <w:t>置入</w:t>
      </w:r>
      <w:r>
        <w:rPr>
          <w:rFonts w:ascii="微软雅黑" w:eastAsia="微软雅黑" w:hAnsi="微软雅黑"/>
          <w:sz w:val="20"/>
          <w:szCs w:val="20"/>
        </w:rPr>
        <w:t>CRM</w:t>
      </w:r>
      <w:r>
        <w:rPr>
          <w:rFonts w:ascii="微软雅黑" w:eastAsia="微软雅黑" w:hAnsi="微软雅黑" w:hint="eastAsia"/>
          <w:sz w:val="20"/>
          <w:szCs w:val="20"/>
        </w:rPr>
        <w:t>，并默认为</w:t>
      </w:r>
      <w:r w:rsidRPr="009E3E30">
        <w:rPr>
          <w:rFonts w:ascii="微软雅黑" w:eastAsia="微软雅黑" w:hAnsi="微软雅黑" w:hint="eastAsia"/>
          <w:sz w:val="20"/>
          <w:szCs w:val="20"/>
        </w:rPr>
        <w:t>常用</w:t>
      </w:r>
      <w:r>
        <w:rPr>
          <w:rFonts w:ascii="微软雅黑" w:eastAsia="微软雅黑" w:hAnsi="微软雅黑" w:hint="eastAsia"/>
          <w:sz w:val="20"/>
          <w:szCs w:val="20"/>
        </w:rPr>
        <w:t>地址。</w:t>
      </w:r>
      <w:r w:rsidRPr="009E3E30">
        <w:rPr>
          <w:rFonts w:ascii="微软雅黑" w:eastAsia="微软雅黑" w:hAnsi="微软雅黑" w:hint="eastAsia"/>
          <w:sz w:val="20"/>
          <w:szCs w:val="20"/>
        </w:rPr>
        <w:t>如果</w:t>
      </w:r>
      <w:r>
        <w:rPr>
          <w:rFonts w:ascii="微软雅黑" w:eastAsia="微软雅黑" w:hAnsi="微软雅黑" w:hint="eastAsia"/>
          <w:sz w:val="20"/>
          <w:szCs w:val="20"/>
        </w:rPr>
        <w:t>保单上的</w:t>
      </w:r>
      <w:r w:rsidRPr="009E3E30">
        <w:rPr>
          <w:rFonts w:ascii="微软雅黑" w:eastAsia="微软雅黑" w:hAnsi="微软雅黑" w:hint="eastAsia"/>
          <w:sz w:val="20"/>
          <w:szCs w:val="20"/>
        </w:rPr>
        <w:t>通讯地址</w:t>
      </w:r>
      <w:r>
        <w:rPr>
          <w:rFonts w:ascii="微软雅黑" w:eastAsia="微软雅黑" w:hAnsi="微软雅黑" w:hint="eastAsia"/>
          <w:sz w:val="20"/>
          <w:szCs w:val="20"/>
        </w:rPr>
        <w:t>关联到</w:t>
      </w:r>
      <w:del w:id="109" w:author="SHI, Guofeng-GF" w:date="2022-08-25T20:37:00Z">
        <w:r w:rsidDel="000F7B95">
          <w:rPr>
            <w:rFonts w:ascii="微软雅黑" w:eastAsia="微软雅黑" w:hAnsi="微软雅黑" w:hint="eastAsia"/>
            <w:sz w:val="20"/>
            <w:szCs w:val="20"/>
          </w:rPr>
          <w:delText>家庭</w:delText>
        </w:r>
      </w:del>
      <w:ins w:id="110" w:author="SHI, Guofeng-GF" w:date="2022-08-25T20:37:00Z">
        <w:r w:rsidR="000F7B95">
          <w:rPr>
            <w:rFonts w:ascii="微软雅黑" w:eastAsia="微软雅黑" w:hAnsi="微软雅黑" w:hint="eastAsia"/>
            <w:sz w:val="20"/>
            <w:szCs w:val="20"/>
          </w:rPr>
          <w:t>住宅</w:t>
        </w:r>
      </w:ins>
      <w:r>
        <w:rPr>
          <w:rFonts w:ascii="微软雅黑" w:eastAsia="微软雅黑" w:hAnsi="微软雅黑" w:hint="eastAsia"/>
          <w:sz w:val="20"/>
          <w:szCs w:val="20"/>
        </w:rPr>
        <w:t>地址或公司地址，</w:t>
      </w:r>
      <w:r w:rsidRPr="009E3E30">
        <w:rPr>
          <w:rFonts w:ascii="微软雅黑" w:eastAsia="微软雅黑" w:hAnsi="微软雅黑" w:hint="eastAsia"/>
          <w:sz w:val="20"/>
          <w:szCs w:val="20"/>
        </w:rPr>
        <w:t>到</w:t>
      </w:r>
      <w:r>
        <w:rPr>
          <w:rFonts w:ascii="微软雅黑" w:eastAsia="微软雅黑" w:hAnsi="微软雅黑"/>
          <w:sz w:val="20"/>
          <w:szCs w:val="20"/>
        </w:rPr>
        <w:t>CRM</w:t>
      </w:r>
      <w:r>
        <w:rPr>
          <w:rFonts w:ascii="微软雅黑" w:eastAsia="微软雅黑" w:hAnsi="微软雅黑" w:hint="eastAsia"/>
          <w:sz w:val="20"/>
          <w:szCs w:val="20"/>
        </w:rPr>
        <w:t>也需有相同的公司或</w:t>
      </w:r>
      <w:del w:id="111" w:author="SHI, Guofeng-GF" w:date="2022-08-25T20:37:00Z">
        <w:r w:rsidDel="000F7B95">
          <w:rPr>
            <w:rFonts w:ascii="微软雅黑" w:eastAsia="微软雅黑" w:hAnsi="微软雅黑" w:hint="eastAsia"/>
            <w:sz w:val="20"/>
            <w:szCs w:val="20"/>
          </w:rPr>
          <w:delText>家庭</w:delText>
        </w:r>
      </w:del>
      <w:ins w:id="112" w:author="SHI, Guofeng-GF" w:date="2022-08-25T20:37:00Z">
        <w:r w:rsidR="000F7B95">
          <w:rPr>
            <w:rFonts w:ascii="微软雅黑" w:eastAsia="微软雅黑" w:hAnsi="微软雅黑" w:hint="eastAsia"/>
            <w:sz w:val="20"/>
            <w:szCs w:val="20"/>
          </w:rPr>
          <w:t>住宅</w:t>
        </w:r>
      </w:ins>
      <w:r>
        <w:rPr>
          <w:rFonts w:ascii="微软雅黑" w:eastAsia="微软雅黑" w:hAnsi="微软雅黑" w:hint="eastAsia"/>
          <w:sz w:val="20"/>
          <w:szCs w:val="20"/>
        </w:rPr>
        <w:t>标识，如果没有则</w:t>
      </w:r>
      <w:del w:id="113" w:author="SHI, Guofeng-GF" w:date="2022-08-25T20:35:00Z">
        <w:r w:rsidRPr="009E3E30" w:rsidDel="000F7B95">
          <w:rPr>
            <w:rFonts w:ascii="微软雅黑" w:eastAsia="微软雅黑" w:hAnsi="微软雅黑" w:hint="eastAsia"/>
            <w:sz w:val="20"/>
            <w:szCs w:val="20"/>
          </w:rPr>
          <w:delText>维护成：其他属性</w:delText>
        </w:r>
      </w:del>
      <w:ins w:id="114" w:author="SHI, Guofeng-GF" w:date="2022-08-25T20:35:00Z">
        <w:r w:rsidR="000F7B95">
          <w:rPr>
            <w:rFonts w:ascii="微软雅黑" w:eastAsia="微软雅黑" w:hAnsi="微软雅黑" w:hint="eastAsia"/>
            <w:sz w:val="20"/>
            <w:szCs w:val="20"/>
          </w:rPr>
          <w:t>默认为【住宅】</w:t>
        </w:r>
      </w:ins>
      <w:r>
        <w:rPr>
          <w:rFonts w:ascii="微软雅黑" w:eastAsia="微软雅黑" w:hAnsi="微软雅黑" w:hint="eastAsia"/>
          <w:sz w:val="20"/>
          <w:szCs w:val="20"/>
        </w:rPr>
        <w:t>。</w:t>
      </w:r>
      <w:r w:rsidRPr="009E3E30">
        <w:rPr>
          <w:rFonts w:ascii="微软雅黑" w:eastAsia="微软雅黑" w:hAnsi="微软雅黑" w:hint="eastAsia"/>
          <w:sz w:val="20"/>
          <w:szCs w:val="20"/>
        </w:rPr>
        <w:t>后续保单不再同步地址，也就是仅第一张保单地址信息初始化用。</w:t>
      </w:r>
    </w:p>
    <w:p w14:paraId="079A9E8F" w14:textId="4E8F618E" w:rsidR="00300133" w:rsidRDefault="00300133" w:rsidP="00AD022B">
      <w:pPr>
        <w:pStyle w:val="ListParagraph"/>
        <w:ind w:leftChars="190" w:left="380" w:firstLineChars="0" w:firstLine="0"/>
        <w:rPr>
          <w:rFonts w:ascii="微软雅黑" w:eastAsia="微软雅黑" w:hAnsi="微软雅黑"/>
          <w:sz w:val="20"/>
          <w:szCs w:val="20"/>
        </w:rPr>
      </w:pPr>
      <w:r>
        <w:rPr>
          <w:rFonts w:ascii="微软雅黑" w:eastAsia="微软雅黑" w:hAnsi="微软雅黑" w:hint="eastAsia"/>
          <w:sz w:val="20"/>
          <w:szCs w:val="20"/>
        </w:rPr>
        <w:t>注：系统上线对现客数据初始化时，如现客下存在多张保单的情况，则初始化同步时获取</w:t>
      </w:r>
      <w:r w:rsidR="00BF722E">
        <w:rPr>
          <w:rFonts w:ascii="微软雅黑" w:eastAsia="微软雅黑" w:hAnsi="微软雅黑" w:hint="eastAsia"/>
          <w:sz w:val="20"/>
          <w:szCs w:val="20"/>
        </w:rPr>
        <w:t>生效</w:t>
      </w:r>
      <w:r>
        <w:rPr>
          <w:rFonts w:ascii="微软雅黑" w:eastAsia="微软雅黑" w:hAnsi="微软雅黑" w:hint="eastAsia"/>
          <w:sz w:val="20"/>
          <w:szCs w:val="20"/>
        </w:rPr>
        <w:t>时间最近的保单上的</w:t>
      </w:r>
      <w:del w:id="115" w:author="SHI, Guofeng-GF" w:date="2022-08-25T20:38:00Z">
        <w:r w:rsidDel="000F7B95">
          <w:rPr>
            <w:rFonts w:ascii="微软雅黑" w:eastAsia="微软雅黑" w:hAnsi="微软雅黑" w:hint="eastAsia"/>
            <w:sz w:val="20"/>
            <w:szCs w:val="20"/>
          </w:rPr>
          <w:delText>通讯</w:delText>
        </w:r>
      </w:del>
      <w:r>
        <w:rPr>
          <w:rFonts w:ascii="微软雅黑" w:eastAsia="微软雅黑" w:hAnsi="微软雅黑" w:hint="eastAsia"/>
          <w:sz w:val="20"/>
          <w:szCs w:val="20"/>
        </w:rPr>
        <w:t>地址。</w:t>
      </w:r>
    </w:p>
    <w:p w14:paraId="302180EA" w14:textId="48441EA9" w:rsidR="00576E05" w:rsidRDefault="00576E05"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保单上的手机号</w:t>
      </w:r>
      <w:r w:rsidR="00EA4F5F">
        <w:rPr>
          <w:rFonts w:ascii="微软雅黑" w:eastAsia="微软雅黑" w:hAnsi="微软雅黑" w:hint="eastAsia"/>
          <w:sz w:val="20"/>
          <w:szCs w:val="20"/>
        </w:rPr>
        <w:t>置入客户的主手机号，后续保单不再同步手机号至C</w:t>
      </w:r>
      <w:r w:rsidR="00EA4F5F">
        <w:rPr>
          <w:rFonts w:ascii="微软雅黑" w:eastAsia="微软雅黑" w:hAnsi="微软雅黑"/>
          <w:sz w:val="20"/>
          <w:szCs w:val="20"/>
        </w:rPr>
        <w:t>RM</w:t>
      </w:r>
      <w:r w:rsidR="00EA4F5F">
        <w:rPr>
          <w:rFonts w:ascii="微软雅黑" w:eastAsia="微软雅黑" w:hAnsi="微软雅黑" w:hint="eastAsia"/>
          <w:sz w:val="20"/>
          <w:szCs w:val="20"/>
        </w:rPr>
        <w:t>。若代理人维护客户的手机号信息，以代理人维护的信息为准。</w:t>
      </w:r>
      <w:r w:rsidR="00EA4F5F" w:rsidRPr="00527A90" w:rsidDel="00EA4F5F">
        <w:rPr>
          <w:rFonts w:ascii="微软雅黑" w:eastAsia="微软雅黑" w:hAnsi="微软雅黑" w:hint="eastAsia"/>
          <w:sz w:val="20"/>
          <w:szCs w:val="20"/>
        </w:rPr>
        <w:t xml:space="preserve"> </w:t>
      </w:r>
    </w:p>
    <w:p w14:paraId="78590D9C" w14:textId="15C4849F" w:rsidR="001D4986" w:rsidRDefault="0037678B"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当C</w:t>
      </w:r>
      <w:r>
        <w:rPr>
          <w:rFonts w:ascii="微软雅黑" w:eastAsia="微软雅黑" w:hAnsi="微软雅黑"/>
          <w:sz w:val="20"/>
          <w:szCs w:val="20"/>
        </w:rPr>
        <w:t>RM</w:t>
      </w:r>
      <w:r>
        <w:rPr>
          <w:rFonts w:ascii="微软雅黑" w:eastAsia="微软雅黑" w:hAnsi="微软雅黑" w:hint="eastAsia"/>
          <w:sz w:val="20"/>
          <w:szCs w:val="20"/>
        </w:rPr>
        <w:t>客户年收入字段为空时，则带入最近一张保单上的客户年收入。当年收入字段不为空时，则以C</w:t>
      </w:r>
      <w:r>
        <w:rPr>
          <w:rFonts w:ascii="微软雅黑" w:eastAsia="微软雅黑" w:hAnsi="微软雅黑"/>
          <w:sz w:val="20"/>
          <w:szCs w:val="20"/>
        </w:rPr>
        <w:t>RM</w:t>
      </w:r>
      <w:r>
        <w:rPr>
          <w:rFonts w:ascii="微软雅黑" w:eastAsia="微软雅黑" w:hAnsi="微软雅黑" w:hint="eastAsia"/>
          <w:sz w:val="20"/>
          <w:szCs w:val="20"/>
        </w:rPr>
        <w:t>维护的年收入信息为准。</w:t>
      </w:r>
    </w:p>
    <w:p w14:paraId="2F207E89" w14:textId="6EE9A015" w:rsidR="001B76DF" w:rsidRDefault="001B76DF"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婚姻情况：</w:t>
      </w:r>
      <w:r w:rsidRPr="001B76DF">
        <w:rPr>
          <w:rFonts w:ascii="微软雅黑" w:eastAsia="微软雅黑" w:hAnsi="微软雅黑" w:hint="eastAsia"/>
          <w:sz w:val="20"/>
          <w:szCs w:val="20"/>
        </w:rPr>
        <w:t>当家庭树有【夫妻】关系，且</w:t>
      </w:r>
      <w:r>
        <w:rPr>
          <w:rFonts w:ascii="微软雅黑" w:eastAsia="微软雅黑" w:hAnsi="微软雅黑" w:hint="eastAsia"/>
          <w:sz w:val="20"/>
          <w:szCs w:val="20"/>
        </w:rPr>
        <w:t>C</w:t>
      </w:r>
      <w:r>
        <w:rPr>
          <w:rFonts w:ascii="微软雅黑" w:eastAsia="微软雅黑" w:hAnsi="微软雅黑"/>
          <w:sz w:val="20"/>
          <w:szCs w:val="20"/>
        </w:rPr>
        <w:t>RM</w:t>
      </w:r>
      <w:r>
        <w:rPr>
          <w:rFonts w:ascii="微软雅黑" w:eastAsia="微软雅黑" w:hAnsi="微软雅黑" w:hint="eastAsia"/>
          <w:sz w:val="20"/>
          <w:szCs w:val="20"/>
        </w:rPr>
        <w:t>中婚姻情况</w:t>
      </w:r>
      <w:r w:rsidRPr="001B76DF">
        <w:rPr>
          <w:rFonts w:ascii="微软雅黑" w:eastAsia="微软雅黑" w:hAnsi="微软雅黑" w:hint="eastAsia"/>
          <w:sz w:val="20"/>
          <w:szCs w:val="20"/>
        </w:rPr>
        <w:t>字段未维护为空</w:t>
      </w:r>
      <w:r>
        <w:rPr>
          <w:rFonts w:ascii="微软雅黑" w:eastAsia="微软雅黑" w:hAnsi="微软雅黑" w:hint="eastAsia"/>
          <w:sz w:val="20"/>
          <w:szCs w:val="20"/>
        </w:rPr>
        <w:t>时</w:t>
      </w:r>
      <w:r w:rsidRPr="001B76DF">
        <w:rPr>
          <w:rFonts w:ascii="微软雅黑" w:eastAsia="微软雅黑" w:hAnsi="微软雅黑" w:hint="eastAsia"/>
          <w:sz w:val="20"/>
          <w:szCs w:val="20"/>
        </w:rPr>
        <w:t>，自动</w:t>
      </w:r>
      <w:r>
        <w:rPr>
          <w:rFonts w:ascii="微软雅黑" w:eastAsia="微软雅黑" w:hAnsi="微软雅黑" w:hint="eastAsia"/>
          <w:sz w:val="20"/>
          <w:szCs w:val="20"/>
        </w:rPr>
        <w:t>更新</w:t>
      </w:r>
      <w:r w:rsidRPr="001B76DF">
        <w:rPr>
          <w:rFonts w:ascii="微软雅黑" w:eastAsia="微软雅黑" w:hAnsi="微软雅黑" w:hint="eastAsia"/>
          <w:sz w:val="20"/>
          <w:szCs w:val="20"/>
        </w:rPr>
        <w:t>为【已婚】</w:t>
      </w:r>
      <w:r>
        <w:rPr>
          <w:rFonts w:ascii="微软雅黑" w:eastAsia="微软雅黑" w:hAnsi="微软雅黑" w:hint="eastAsia"/>
          <w:sz w:val="20"/>
          <w:szCs w:val="20"/>
        </w:rPr>
        <w:t>。</w:t>
      </w:r>
    </w:p>
    <w:p w14:paraId="13AF25B1" w14:textId="5CF77C9F" w:rsidR="009A0F5F" w:rsidRDefault="00D90D02"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家庭成员关系</w:t>
      </w:r>
      <w:r w:rsidR="00303444">
        <w:rPr>
          <w:rFonts w:ascii="微软雅黑" w:eastAsia="微软雅黑" w:hAnsi="微软雅黑" w:hint="eastAsia"/>
          <w:sz w:val="20"/>
          <w:szCs w:val="20"/>
        </w:rPr>
        <w:t>维护</w:t>
      </w:r>
      <w:r>
        <w:rPr>
          <w:rFonts w:ascii="微软雅黑" w:eastAsia="微软雅黑" w:hAnsi="微软雅黑" w:hint="eastAsia"/>
          <w:sz w:val="20"/>
          <w:szCs w:val="20"/>
        </w:rPr>
        <w:t>：</w:t>
      </w:r>
      <w:r w:rsidR="00303444">
        <w:rPr>
          <w:rFonts w:ascii="微软雅黑" w:eastAsia="微软雅黑" w:hAnsi="微软雅黑" w:hint="eastAsia"/>
          <w:sz w:val="20"/>
          <w:szCs w:val="20"/>
        </w:rPr>
        <w:t>新保单承保时，根据保单上维护的客户家庭关系判断</w:t>
      </w:r>
    </w:p>
    <w:p w14:paraId="0DB62683" w14:textId="622E6D94" w:rsidR="00BF1F40" w:rsidRDefault="00303444" w:rsidP="00CB6AE1">
      <w:pPr>
        <w:pStyle w:val="ListParagraph"/>
        <w:numPr>
          <w:ilvl w:val="0"/>
          <w:numId w:val="182"/>
        </w:numPr>
        <w:ind w:firstLineChars="0"/>
        <w:rPr>
          <w:rFonts w:ascii="微软雅黑" w:eastAsia="微软雅黑" w:hAnsi="微软雅黑"/>
          <w:sz w:val="20"/>
          <w:szCs w:val="20"/>
        </w:rPr>
      </w:pPr>
      <w:r>
        <w:rPr>
          <w:rFonts w:ascii="微软雅黑" w:eastAsia="微软雅黑" w:hAnsi="微软雅黑" w:hint="eastAsia"/>
          <w:sz w:val="20"/>
          <w:szCs w:val="20"/>
        </w:rPr>
        <w:t>若保单上的家庭关系尚未在C</w:t>
      </w:r>
      <w:r>
        <w:rPr>
          <w:rFonts w:ascii="微软雅黑" w:eastAsia="微软雅黑" w:hAnsi="微软雅黑"/>
          <w:sz w:val="20"/>
          <w:szCs w:val="20"/>
        </w:rPr>
        <w:t>RM</w:t>
      </w:r>
      <w:r>
        <w:rPr>
          <w:rFonts w:ascii="微软雅黑" w:eastAsia="微软雅黑" w:hAnsi="微软雅黑" w:hint="eastAsia"/>
          <w:sz w:val="20"/>
          <w:szCs w:val="20"/>
        </w:rPr>
        <w:t>中维护过（父母、配偶、子女），则直接创建该关系。</w:t>
      </w:r>
    </w:p>
    <w:p w14:paraId="2BE264F8" w14:textId="4BBE711E" w:rsidR="00303444" w:rsidRDefault="00303444" w:rsidP="00CB6AE1">
      <w:pPr>
        <w:pStyle w:val="ListParagraph"/>
        <w:numPr>
          <w:ilvl w:val="0"/>
          <w:numId w:val="182"/>
        </w:numPr>
        <w:ind w:firstLineChars="0"/>
        <w:rPr>
          <w:rFonts w:ascii="微软雅黑" w:eastAsia="微软雅黑" w:hAnsi="微软雅黑"/>
          <w:sz w:val="20"/>
          <w:szCs w:val="20"/>
        </w:rPr>
      </w:pPr>
      <w:r>
        <w:rPr>
          <w:rFonts w:ascii="微软雅黑" w:eastAsia="微软雅黑" w:hAnsi="微软雅黑" w:hint="eastAsia"/>
          <w:sz w:val="20"/>
          <w:szCs w:val="20"/>
        </w:rPr>
        <w:t>若保单上的家庭关系已经在C</w:t>
      </w:r>
      <w:r>
        <w:rPr>
          <w:rFonts w:ascii="微软雅黑" w:eastAsia="微软雅黑" w:hAnsi="微软雅黑"/>
          <w:sz w:val="20"/>
          <w:szCs w:val="20"/>
        </w:rPr>
        <w:t>RM</w:t>
      </w:r>
      <w:r>
        <w:rPr>
          <w:rFonts w:ascii="微软雅黑" w:eastAsia="微软雅黑" w:hAnsi="微软雅黑" w:hint="eastAsia"/>
          <w:sz w:val="20"/>
          <w:szCs w:val="20"/>
        </w:rPr>
        <w:t>中维护过（父母、配偶、子女），且为现客，则</w:t>
      </w:r>
      <w:r w:rsidR="00BA1ADA">
        <w:rPr>
          <w:rFonts w:ascii="微软雅黑" w:eastAsia="微软雅黑" w:hAnsi="微软雅黑" w:hint="eastAsia"/>
          <w:sz w:val="20"/>
          <w:szCs w:val="20"/>
        </w:rPr>
        <w:t>判断若为同一个现客则不处理，若为不同现客则</w:t>
      </w:r>
      <w:r>
        <w:rPr>
          <w:rFonts w:ascii="微软雅黑" w:eastAsia="微软雅黑" w:hAnsi="微软雅黑" w:hint="eastAsia"/>
          <w:sz w:val="20"/>
          <w:szCs w:val="20"/>
        </w:rPr>
        <w:t>添加新的现客关系。</w:t>
      </w:r>
    </w:p>
    <w:p w14:paraId="349CFAE2" w14:textId="4C3AC973" w:rsidR="00303444" w:rsidRDefault="00303444" w:rsidP="00CB6AE1">
      <w:pPr>
        <w:pStyle w:val="ListParagraph"/>
        <w:numPr>
          <w:ilvl w:val="0"/>
          <w:numId w:val="182"/>
        </w:numPr>
        <w:ind w:firstLineChars="0"/>
        <w:rPr>
          <w:rFonts w:ascii="微软雅黑" w:eastAsia="微软雅黑" w:hAnsi="微软雅黑"/>
          <w:sz w:val="20"/>
          <w:szCs w:val="20"/>
        </w:rPr>
      </w:pPr>
      <w:r>
        <w:rPr>
          <w:rFonts w:ascii="微软雅黑" w:eastAsia="微软雅黑" w:hAnsi="微软雅黑" w:hint="eastAsia"/>
          <w:sz w:val="20"/>
          <w:szCs w:val="20"/>
        </w:rPr>
        <w:t>若保单上的家庭关系已经在C</w:t>
      </w:r>
      <w:r>
        <w:rPr>
          <w:rFonts w:ascii="微软雅黑" w:eastAsia="微软雅黑" w:hAnsi="微软雅黑"/>
          <w:sz w:val="20"/>
          <w:szCs w:val="20"/>
        </w:rPr>
        <w:t>RM</w:t>
      </w:r>
      <w:r>
        <w:rPr>
          <w:rFonts w:ascii="微软雅黑" w:eastAsia="微软雅黑" w:hAnsi="微软雅黑" w:hint="eastAsia"/>
          <w:sz w:val="20"/>
          <w:szCs w:val="20"/>
        </w:rPr>
        <w:t>中维护过（父母、配偶、子女），且为潜客，则</w:t>
      </w:r>
      <w:r w:rsidR="00BA1ADA">
        <w:rPr>
          <w:rFonts w:ascii="微软雅黑" w:eastAsia="微软雅黑" w:hAnsi="微软雅黑" w:hint="eastAsia"/>
          <w:sz w:val="20"/>
          <w:szCs w:val="20"/>
        </w:rPr>
        <w:t>判断潜客姓名与现客是否一致，一致则不处理，不一致则添加</w:t>
      </w:r>
      <w:r>
        <w:rPr>
          <w:rFonts w:ascii="微软雅黑" w:eastAsia="微软雅黑" w:hAnsi="微软雅黑" w:hint="eastAsia"/>
          <w:sz w:val="20"/>
          <w:szCs w:val="20"/>
        </w:rPr>
        <w:t>新的现客关系。</w:t>
      </w:r>
    </w:p>
    <w:p w14:paraId="105B6275" w14:textId="77777777" w:rsidR="00576E05" w:rsidRDefault="00576E05" w:rsidP="006C6D45">
      <w:pPr>
        <w:pStyle w:val="ListParagraph"/>
        <w:numPr>
          <w:ilvl w:val="0"/>
          <w:numId w:val="52"/>
        </w:numPr>
        <w:ind w:leftChars="-20" w:left="380" w:firstLineChars="0"/>
        <w:rPr>
          <w:rFonts w:ascii="微软雅黑" w:eastAsia="微软雅黑" w:hAnsi="微软雅黑"/>
          <w:sz w:val="20"/>
          <w:szCs w:val="20"/>
        </w:rPr>
      </w:pPr>
      <w:r>
        <w:rPr>
          <w:rFonts w:ascii="微软雅黑" w:eastAsia="微软雅黑" w:hAnsi="微软雅黑" w:hint="eastAsia"/>
          <w:sz w:val="20"/>
          <w:szCs w:val="20"/>
        </w:rPr>
        <w:t>若对</w:t>
      </w:r>
      <w:r>
        <w:rPr>
          <w:rFonts w:ascii="微软雅黑" w:eastAsia="微软雅黑" w:hAnsi="微软雅黑"/>
          <w:sz w:val="20"/>
          <w:szCs w:val="20"/>
        </w:rPr>
        <w:t>CRM</w:t>
      </w:r>
      <w:r>
        <w:rPr>
          <w:rFonts w:ascii="微软雅黑" w:eastAsia="微软雅黑" w:hAnsi="微软雅黑" w:hint="eastAsia"/>
          <w:sz w:val="20"/>
          <w:szCs w:val="20"/>
        </w:rPr>
        <w:t>中的现客修改（增删改）手机号、地址信息（不管手机号和地址是从保单上带入的还是在C</w:t>
      </w:r>
      <w:r>
        <w:rPr>
          <w:rFonts w:ascii="微软雅黑" w:eastAsia="微软雅黑" w:hAnsi="微软雅黑"/>
          <w:sz w:val="20"/>
          <w:szCs w:val="20"/>
        </w:rPr>
        <w:t>RM</w:t>
      </w:r>
      <w:r>
        <w:rPr>
          <w:rFonts w:ascii="微软雅黑" w:eastAsia="微软雅黑" w:hAnsi="微软雅黑" w:hint="eastAsia"/>
          <w:sz w:val="20"/>
          <w:szCs w:val="20"/>
        </w:rPr>
        <w:t>中手工添加维护的），保存信息时页面弱提示：修改完成，不会影响您的客户保单信息。该弱提示1秒后自动消失。</w:t>
      </w:r>
    </w:p>
    <w:p w14:paraId="1CDCE6FE" w14:textId="0B8F8919" w:rsidR="00576E05" w:rsidRPr="00DE4DC8" w:rsidRDefault="00576E05" w:rsidP="006C6D45">
      <w:pPr>
        <w:pStyle w:val="ListParagraph"/>
        <w:numPr>
          <w:ilvl w:val="0"/>
          <w:numId w:val="52"/>
        </w:numPr>
        <w:ind w:leftChars="-20" w:left="380" w:firstLineChars="0"/>
        <w:rPr>
          <w:rFonts w:ascii="微软雅黑" w:eastAsia="微软雅黑" w:hAnsi="微软雅黑"/>
          <w:sz w:val="20"/>
          <w:szCs w:val="20"/>
        </w:rPr>
      </w:pPr>
      <w:r w:rsidRPr="00DE4DC8">
        <w:rPr>
          <w:rFonts w:ascii="微软雅黑" w:eastAsia="微软雅黑" w:hAnsi="微软雅黑" w:hint="eastAsia"/>
          <w:sz w:val="20"/>
          <w:szCs w:val="20"/>
        </w:rPr>
        <w:t>现客在公司其他渠道</w:t>
      </w:r>
      <w:r>
        <w:rPr>
          <w:rFonts w:ascii="微软雅黑" w:eastAsia="微软雅黑" w:hAnsi="微软雅黑" w:hint="eastAsia"/>
          <w:sz w:val="20"/>
          <w:szCs w:val="20"/>
        </w:rPr>
        <w:t>操作</w:t>
      </w:r>
      <w:r w:rsidRPr="00DE4DC8">
        <w:rPr>
          <w:rFonts w:ascii="微软雅黑" w:eastAsia="微软雅黑" w:hAnsi="微软雅黑" w:hint="eastAsia"/>
          <w:sz w:val="20"/>
          <w:szCs w:val="20"/>
        </w:rPr>
        <w:t>保单保全修改现客信息</w:t>
      </w:r>
      <w:r>
        <w:rPr>
          <w:rFonts w:ascii="微软雅黑" w:eastAsia="微软雅黑" w:hAnsi="微软雅黑" w:hint="eastAsia"/>
          <w:sz w:val="20"/>
          <w:szCs w:val="20"/>
        </w:rPr>
        <w:t>（姓名、性别、生日、证件类型、证件号</w:t>
      </w:r>
      <w:r w:rsidR="00140ACA" w:rsidRPr="00EF4CAD">
        <w:rPr>
          <w:rFonts w:ascii="微软雅黑" w:eastAsia="微软雅黑" w:hAnsi="微软雅黑" w:hint="eastAsia"/>
          <w:sz w:val="20"/>
          <w:szCs w:val="20"/>
        </w:rPr>
        <w:t>码</w:t>
      </w:r>
      <w:r>
        <w:rPr>
          <w:rFonts w:ascii="微软雅黑" w:eastAsia="微软雅黑" w:hAnsi="微软雅黑" w:hint="eastAsia"/>
          <w:sz w:val="20"/>
          <w:szCs w:val="20"/>
        </w:rPr>
        <w:t>）</w:t>
      </w:r>
      <w:r w:rsidRPr="00DE4DC8">
        <w:rPr>
          <w:rFonts w:ascii="微软雅黑" w:eastAsia="微软雅黑" w:hAnsi="微软雅黑" w:hint="eastAsia"/>
          <w:sz w:val="20"/>
          <w:szCs w:val="20"/>
        </w:rPr>
        <w:t>后，在营销员打开通讯录时触发信息变更</w:t>
      </w:r>
      <w:r>
        <w:rPr>
          <w:rFonts w:ascii="微软雅黑" w:eastAsia="微软雅黑" w:hAnsi="微软雅黑" w:hint="eastAsia"/>
          <w:sz w:val="20"/>
          <w:szCs w:val="20"/>
        </w:rPr>
        <w:t>，将信息更新</w:t>
      </w:r>
      <w:r w:rsidRPr="00DE4DC8">
        <w:rPr>
          <w:rFonts w:ascii="微软雅黑" w:eastAsia="微软雅黑" w:hAnsi="微软雅黑" w:hint="eastAsia"/>
          <w:sz w:val="20"/>
          <w:szCs w:val="20"/>
        </w:rPr>
        <w:t>至CRM</w:t>
      </w:r>
      <w:r>
        <w:rPr>
          <w:rFonts w:ascii="微软雅黑" w:eastAsia="微软雅黑" w:hAnsi="微软雅黑" w:hint="eastAsia"/>
          <w:sz w:val="20"/>
          <w:szCs w:val="20"/>
        </w:rPr>
        <w:t>客户通讯录</w:t>
      </w:r>
      <w:r w:rsidRPr="00DE4DC8">
        <w:rPr>
          <w:rFonts w:ascii="微软雅黑" w:eastAsia="微软雅黑" w:hAnsi="微软雅黑" w:hint="eastAsia"/>
          <w:sz w:val="20"/>
          <w:szCs w:val="20"/>
        </w:rPr>
        <w:t>。</w:t>
      </w:r>
    </w:p>
    <w:p w14:paraId="6196527F" w14:textId="052CB0AD" w:rsidR="00576E05" w:rsidRDefault="00576E05" w:rsidP="006C6D45">
      <w:pPr>
        <w:pStyle w:val="ListParagraph"/>
        <w:numPr>
          <w:ilvl w:val="0"/>
          <w:numId w:val="52"/>
        </w:numPr>
        <w:ind w:leftChars="-20" w:left="380" w:firstLineChars="0"/>
        <w:rPr>
          <w:rFonts w:ascii="微软雅黑" w:eastAsia="微软雅黑" w:hAnsi="微软雅黑"/>
          <w:sz w:val="20"/>
          <w:szCs w:val="20"/>
        </w:rPr>
      </w:pPr>
      <w:r w:rsidRPr="00257122">
        <w:rPr>
          <w:rFonts w:ascii="微软雅黑" w:eastAsia="微软雅黑" w:hAnsi="微软雅黑" w:hint="eastAsia"/>
          <w:sz w:val="20"/>
          <w:szCs w:val="20"/>
        </w:rPr>
        <w:t>关于现客自动合并潜客的规则，</w:t>
      </w:r>
      <w:r>
        <w:rPr>
          <w:rFonts w:ascii="微软雅黑" w:eastAsia="微软雅黑" w:hAnsi="微软雅黑" w:hint="eastAsia"/>
          <w:sz w:val="20"/>
          <w:szCs w:val="20"/>
        </w:rPr>
        <w:t>详见7</w:t>
      </w:r>
      <w:r>
        <w:rPr>
          <w:rFonts w:ascii="微软雅黑" w:eastAsia="微软雅黑" w:hAnsi="微软雅黑"/>
          <w:sz w:val="20"/>
          <w:szCs w:val="20"/>
        </w:rPr>
        <w:t xml:space="preserve">.1.3 </w:t>
      </w:r>
      <w:r>
        <w:rPr>
          <w:rFonts w:ascii="微软雅黑" w:eastAsia="微软雅黑" w:hAnsi="微软雅黑" w:hint="eastAsia"/>
          <w:sz w:val="20"/>
          <w:szCs w:val="20"/>
        </w:rPr>
        <w:t>客户</w:t>
      </w:r>
      <w:r w:rsidR="0094329B">
        <w:rPr>
          <w:rFonts w:ascii="微软雅黑" w:eastAsia="微软雅黑" w:hAnsi="微软雅黑" w:hint="eastAsia"/>
          <w:sz w:val="20"/>
          <w:szCs w:val="20"/>
        </w:rPr>
        <w:t>合并</w:t>
      </w:r>
      <w:r>
        <w:rPr>
          <w:rFonts w:ascii="微软雅黑" w:eastAsia="微软雅黑" w:hAnsi="微软雅黑" w:hint="eastAsia"/>
          <w:sz w:val="20"/>
          <w:szCs w:val="20"/>
        </w:rPr>
        <w:t>与拆分</w:t>
      </w:r>
      <w:r w:rsidRPr="00257122">
        <w:rPr>
          <w:rFonts w:ascii="微软雅黑" w:eastAsia="微软雅黑" w:hAnsi="微软雅黑" w:hint="eastAsia"/>
          <w:sz w:val="20"/>
          <w:szCs w:val="20"/>
        </w:rPr>
        <w:t>。</w:t>
      </w:r>
    </w:p>
    <w:p w14:paraId="5EE7C321" w14:textId="77777777" w:rsidR="00576E05" w:rsidRPr="007B27E4" w:rsidRDefault="00576E05" w:rsidP="00576E05">
      <w:pPr>
        <w:ind w:left="360"/>
        <w:rPr>
          <w:lang w:eastAsia="zh-CN"/>
        </w:rPr>
      </w:pPr>
    </w:p>
    <w:p w14:paraId="7C359F87" w14:textId="77777777" w:rsidR="00576E05" w:rsidRPr="002323EE" w:rsidRDefault="00576E05" w:rsidP="00FD0B19">
      <w:pPr>
        <w:pStyle w:val="Heading4"/>
        <w:spacing w:before="120" w:after="120"/>
        <w:rPr>
          <w:rFonts w:ascii="微软雅黑" w:eastAsia="微软雅黑" w:hAnsi="微软雅黑"/>
          <w:i w:val="0"/>
          <w:iCs/>
        </w:rPr>
      </w:pPr>
      <w:r w:rsidRPr="002323EE">
        <w:rPr>
          <w:rFonts w:ascii="微软雅黑" w:eastAsia="微软雅黑" w:hAnsi="微软雅黑" w:hint="eastAsia"/>
          <w:i w:val="0"/>
          <w:iCs/>
        </w:rPr>
        <w:t>新建客户录入表单</w:t>
      </w:r>
    </w:p>
    <w:p w14:paraId="3035F661" w14:textId="536631C5" w:rsidR="00576E05" w:rsidRPr="00341064" w:rsidRDefault="00576E05" w:rsidP="009B528D">
      <w:pPr>
        <w:numPr>
          <w:ilvl w:val="0"/>
          <w:numId w:val="65"/>
        </w:numPr>
        <w:rPr>
          <w:rFonts w:ascii="微软雅黑" w:eastAsia="微软雅黑" w:hAnsi="微软雅黑"/>
          <w:lang w:eastAsia="zh-CN"/>
        </w:rPr>
      </w:pPr>
      <w:r w:rsidRPr="00014723">
        <w:rPr>
          <w:rFonts w:ascii="微软雅黑" w:eastAsia="微软雅黑" w:hAnsi="微软雅黑" w:hint="eastAsia"/>
          <w:lang w:eastAsia="zh-CN"/>
        </w:rPr>
        <w:t>【新建客户录入表单】见</w:t>
      </w:r>
      <w:r w:rsidR="00341064">
        <w:rPr>
          <w:rFonts w:ascii="微软雅黑" w:eastAsia="微软雅黑" w:hAnsi="微软雅黑" w:hint="eastAsia"/>
          <w:lang w:eastAsia="zh-CN"/>
        </w:rPr>
        <w:t>章节1</w:t>
      </w:r>
      <w:r w:rsidR="00341064">
        <w:rPr>
          <w:rFonts w:ascii="微软雅黑" w:eastAsia="微软雅黑" w:hAnsi="微软雅黑"/>
          <w:lang w:eastAsia="zh-CN"/>
        </w:rPr>
        <w:t>4</w:t>
      </w:r>
      <w:r w:rsidRPr="00014723">
        <w:rPr>
          <w:rFonts w:ascii="微软雅黑" w:eastAsia="微软雅黑" w:hAnsi="微软雅黑" w:hint="eastAsia"/>
          <w:lang w:eastAsia="zh-CN"/>
        </w:rPr>
        <w:t>附件</w:t>
      </w:r>
      <w:r w:rsidR="00341064">
        <w:rPr>
          <w:rFonts w:ascii="微软雅黑" w:eastAsia="微软雅黑" w:hAnsi="微软雅黑" w:hint="eastAsia"/>
          <w:lang w:eastAsia="zh-CN"/>
        </w:rPr>
        <w:t>1</w:t>
      </w:r>
      <w:r w:rsidR="007B0C29">
        <w:rPr>
          <w:rFonts w:ascii="微软雅黑" w:eastAsia="微软雅黑" w:hAnsi="微软雅黑" w:hint="eastAsia"/>
          <w:lang w:eastAsia="zh-CN"/>
        </w:rPr>
        <w:t>，</w:t>
      </w:r>
      <w:r w:rsidRPr="00014723">
        <w:rPr>
          <w:rFonts w:ascii="微软雅黑" w:eastAsia="微软雅黑" w:hAnsi="微软雅黑" w:hint="eastAsia"/>
          <w:lang w:eastAsia="zh-CN"/>
        </w:rPr>
        <w:t>新建或编辑用户均为此表单。</w:t>
      </w:r>
      <w:r w:rsidR="00341064">
        <w:rPr>
          <w:rFonts w:ascii="微软雅黑" w:eastAsia="微软雅黑" w:hAnsi="微软雅黑" w:hint="eastAsia"/>
          <w:lang w:eastAsia="zh-CN"/>
        </w:rPr>
        <w:t>前端排序以U</w:t>
      </w:r>
      <w:r w:rsidR="00341064">
        <w:rPr>
          <w:rFonts w:ascii="微软雅黑" w:eastAsia="微软雅黑" w:hAnsi="微软雅黑"/>
          <w:lang w:eastAsia="zh-CN"/>
        </w:rPr>
        <w:t>X</w:t>
      </w:r>
      <w:r w:rsidR="00341064">
        <w:rPr>
          <w:rFonts w:ascii="微软雅黑" w:eastAsia="微软雅黑" w:hAnsi="微软雅黑" w:hint="eastAsia"/>
          <w:lang w:eastAsia="zh-CN"/>
        </w:rPr>
        <w:t>稿为准。</w:t>
      </w:r>
    </w:p>
    <w:p w14:paraId="7A095951" w14:textId="7683EB3C" w:rsidR="00576E05" w:rsidRDefault="00FD0B19" w:rsidP="00576E05">
      <w:pPr>
        <w:widowControl/>
        <w:spacing w:line="240" w:lineRule="auto"/>
        <w:rPr>
          <w:rFonts w:ascii="微软雅黑" w:eastAsia="微软雅黑" w:hAnsi="微软雅黑"/>
          <w:noProof/>
          <w:lang w:eastAsia="zh-CN"/>
        </w:rPr>
      </w:pPr>
      <w:r>
        <w:rPr>
          <w:rFonts w:ascii="微软雅黑" w:eastAsia="微软雅黑" w:hAnsi="微软雅黑"/>
          <w:noProof/>
          <w:lang w:eastAsia="zh-CN"/>
        </w:rPr>
        <w:tab/>
      </w:r>
    </w:p>
    <w:p w14:paraId="71FF0E3B" w14:textId="410896AF" w:rsidR="00B457A8" w:rsidRDefault="00B457A8" w:rsidP="00B457A8">
      <w:pPr>
        <w:widowControl/>
        <w:spacing w:line="240" w:lineRule="auto"/>
        <w:ind w:firstLine="420"/>
        <w:rPr>
          <w:rFonts w:ascii="微软雅黑" w:eastAsia="微软雅黑" w:hAnsi="微软雅黑"/>
          <w:noProof/>
          <w:lang w:eastAsia="zh-CN"/>
        </w:rPr>
      </w:pPr>
      <w:r>
        <w:rPr>
          <w:rFonts w:ascii="微软雅黑" w:eastAsia="微软雅黑" w:hAnsi="微软雅黑" w:hint="eastAsia"/>
          <w:noProof/>
          <w:lang w:eastAsia="zh-CN"/>
        </w:rPr>
        <w:t>新建</w:t>
      </w:r>
      <w:r w:rsidR="00341064">
        <w:rPr>
          <w:rFonts w:ascii="微软雅黑" w:eastAsia="微软雅黑" w:hAnsi="微软雅黑" w:hint="eastAsia"/>
          <w:noProof/>
          <w:lang w:eastAsia="zh-CN"/>
        </w:rPr>
        <w:t>客户</w:t>
      </w:r>
      <w:r>
        <w:rPr>
          <w:rFonts w:ascii="微软雅黑" w:eastAsia="微软雅黑" w:hAnsi="微软雅黑" w:hint="eastAsia"/>
          <w:noProof/>
          <w:lang w:eastAsia="zh-CN"/>
        </w:rPr>
        <w:t>示意图</w:t>
      </w:r>
    </w:p>
    <w:p w14:paraId="796361DC" w14:textId="01DF8331" w:rsidR="00441BD2" w:rsidRDefault="009A0EBA" w:rsidP="00576E05">
      <w:pPr>
        <w:widowControl/>
        <w:spacing w:line="240" w:lineRule="auto"/>
        <w:rPr>
          <w:rFonts w:ascii="微软雅黑" w:eastAsia="微软雅黑" w:hAnsi="微软雅黑"/>
          <w:noProof/>
          <w:lang w:eastAsia="zh-CN"/>
        </w:rPr>
      </w:pPr>
      <w:r w:rsidRPr="009A0EBA">
        <w:rPr>
          <w:rFonts w:ascii="微软雅黑" w:eastAsia="微软雅黑" w:hAnsi="微软雅黑"/>
          <w:noProof/>
          <w:lang w:eastAsia="zh-CN"/>
        </w:rPr>
        <w:lastRenderedPageBreak/>
        <w:drawing>
          <wp:inline distT="0" distB="0" distL="0" distR="0" wp14:anchorId="76B8A831" wp14:editId="25196541">
            <wp:extent cx="5372850" cy="6220693"/>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850" cy="6220693"/>
                    </a:xfrm>
                    <a:prstGeom prst="rect">
                      <a:avLst/>
                    </a:prstGeom>
                  </pic:spPr>
                </pic:pic>
              </a:graphicData>
            </a:graphic>
          </wp:inline>
        </w:drawing>
      </w:r>
    </w:p>
    <w:p w14:paraId="4D7F4719" w14:textId="2CA8AF87" w:rsidR="00441BD2" w:rsidRDefault="00441BD2" w:rsidP="00576E05">
      <w:pPr>
        <w:widowControl/>
        <w:spacing w:line="240" w:lineRule="auto"/>
        <w:rPr>
          <w:rFonts w:ascii="微软雅黑" w:eastAsia="微软雅黑" w:hAnsi="微软雅黑"/>
          <w:noProof/>
          <w:lang w:eastAsia="zh-CN"/>
        </w:rPr>
      </w:pPr>
    </w:p>
    <w:p w14:paraId="7D60E2DC" w14:textId="2448D302" w:rsidR="00131692" w:rsidRDefault="00131692" w:rsidP="00576E05">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说明：点击【完善更多信息，获得精准客户画像】，则展示全量客户录入表单信息。</w:t>
      </w:r>
    </w:p>
    <w:p w14:paraId="1772BC2D" w14:textId="235EABB9" w:rsidR="00441BD2" w:rsidRDefault="00441BD2" w:rsidP="00576E05">
      <w:pPr>
        <w:widowControl/>
        <w:spacing w:line="240" w:lineRule="auto"/>
        <w:rPr>
          <w:rFonts w:ascii="微软雅黑" w:eastAsia="微软雅黑" w:hAnsi="微软雅黑"/>
          <w:noProof/>
          <w:lang w:eastAsia="zh-CN"/>
        </w:rPr>
      </w:pPr>
    </w:p>
    <w:p w14:paraId="01EEA011" w14:textId="2C398F30" w:rsidR="00B457A8" w:rsidRDefault="00B457A8" w:rsidP="00576E05">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特殊交互字段示意图：</w:t>
      </w:r>
    </w:p>
    <w:p w14:paraId="57CC716A" w14:textId="1CCA71CE" w:rsidR="00B457A8" w:rsidRPr="00B457A8" w:rsidRDefault="00B457A8" w:rsidP="009B528D">
      <w:pPr>
        <w:pStyle w:val="ListParagraph"/>
        <w:widowControl/>
        <w:numPr>
          <w:ilvl w:val="0"/>
          <w:numId w:val="90"/>
        </w:numPr>
        <w:ind w:firstLineChars="0"/>
        <w:rPr>
          <w:rFonts w:ascii="微软雅黑" w:eastAsia="微软雅黑" w:hAnsi="微软雅黑"/>
          <w:noProof/>
          <w:sz w:val="20"/>
          <w:szCs w:val="20"/>
        </w:rPr>
      </w:pPr>
      <w:r w:rsidRPr="00B457A8">
        <w:rPr>
          <w:rFonts w:ascii="微软雅黑" w:eastAsia="微软雅黑" w:hAnsi="微软雅黑" w:hint="eastAsia"/>
          <w:noProof/>
          <w:sz w:val="20"/>
          <w:szCs w:val="20"/>
        </w:rPr>
        <w:t>手机号</w:t>
      </w:r>
    </w:p>
    <w:p w14:paraId="1D7CB651" w14:textId="41C8F5DE" w:rsidR="00B457A8" w:rsidRDefault="00B457A8" w:rsidP="00576E05">
      <w:pPr>
        <w:widowControl/>
        <w:spacing w:line="240" w:lineRule="auto"/>
        <w:rPr>
          <w:rFonts w:ascii="微软雅黑" w:eastAsia="微软雅黑" w:hAnsi="微软雅黑"/>
          <w:noProof/>
          <w:lang w:eastAsia="zh-CN"/>
        </w:rPr>
      </w:pPr>
      <w:r w:rsidRPr="00B457A8">
        <w:rPr>
          <w:rFonts w:ascii="微软雅黑" w:eastAsia="微软雅黑" w:hAnsi="微软雅黑"/>
          <w:noProof/>
          <w:lang w:eastAsia="zh-CN"/>
        </w:rPr>
        <w:lastRenderedPageBreak/>
        <w:drawing>
          <wp:inline distT="0" distB="0" distL="0" distR="0" wp14:anchorId="7853B96C" wp14:editId="2D5F72EF">
            <wp:extent cx="3886200" cy="166606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3267" cy="1673385"/>
                    </a:xfrm>
                    <a:prstGeom prst="rect">
                      <a:avLst/>
                    </a:prstGeom>
                  </pic:spPr>
                </pic:pic>
              </a:graphicData>
            </a:graphic>
          </wp:inline>
        </w:drawing>
      </w:r>
    </w:p>
    <w:p w14:paraId="2325419A" w14:textId="2ACAF9F0" w:rsidR="001D527E" w:rsidRPr="001D527E" w:rsidRDefault="001D527E" w:rsidP="009B528D">
      <w:pPr>
        <w:pStyle w:val="ListParagraph"/>
        <w:widowControl/>
        <w:numPr>
          <w:ilvl w:val="0"/>
          <w:numId w:val="155"/>
        </w:numPr>
        <w:ind w:firstLineChars="0"/>
        <w:rPr>
          <w:rFonts w:ascii="微软雅黑" w:eastAsia="微软雅黑" w:hAnsi="微软雅黑"/>
          <w:noProof/>
        </w:rPr>
      </w:pPr>
      <w:r w:rsidRPr="001D527E">
        <w:rPr>
          <w:rFonts w:ascii="微软雅黑" w:eastAsia="微软雅黑" w:hAnsi="微软雅黑" w:hint="eastAsia"/>
          <w:noProof/>
        </w:rPr>
        <w:t>在创建新客户</w:t>
      </w:r>
      <w:ins w:id="116" w:author="SHI, Guofeng-GF" w:date="2022-08-30T20:37:00Z">
        <w:r w:rsidR="0024442E">
          <w:rPr>
            <w:rFonts w:ascii="微软雅黑" w:eastAsia="微软雅黑" w:hAnsi="微软雅黑" w:hint="eastAsia"/>
            <w:noProof/>
          </w:rPr>
          <w:t>或编辑客户</w:t>
        </w:r>
      </w:ins>
      <w:r w:rsidRPr="001D527E">
        <w:rPr>
          <w:rFonts w:ascii="微软雅黑" w:eastAsia="微软雅黑" w:hAnsi="微软雅黑" w:hint="eastAsia"/>
          <w:noProof/>
        </w:rPr>
        <w:t>时：主手机号为空时，不允许录入副手机号。在页面交互上，若没有录入主手机号时，不能点击增加手机号码的按钮。点击保存客户信息时校验，若没有主手机号但有副手机号时，弹框提示不允许保存。</w:t>
      </w:r>
    </w:p>
    <w:p w14:paraId="558D2495" w14:textId="55D3F974" w:rsidR="00B457A8" w:rsidDel="0024442E" w:rsidRDefault="001D527E" w:rsidP="009B528D">
      <w:pPr>
        <w:pStyle w:val="ListParagraph"/>
        <w:widowControl/>
        <w:numPr>
          <w:ilvl w:val="0"/>
          <w:numId w:val="155"/>
        </w:numPr>
        <w:ind w:firstLineChars="0"/>
        <w:rPr>
          <w:del w:id="117" w:author="SHI, Guofeng-GF" w:date="2022-08-30T20:36:00Z"/>
          <w:rFonts w:ascii="微软雅黑" w:eastAsia="微软雅黑" w:hAnsi="微软雅黑"/>
          <w:noProof/>
        </w:rPr>
      </w:pPr>
      <w:del w:id="118" w:author="SHI, Guofeng-GF" w:date="2022-08-30T20:36:00Z">
        <w:r w:rsidRPr="001D527E" w:rsidDel="0024442E">
          <w:rPr>
            <w:rFonts w:ascii="微软雅黑" w:eastAsia="微软雅黑" w:hAnsi="微软雅黑" w:hint="eastAsia"/>
            <w:noProof/>
          </w:rPr>
          <w:delText>在编辑客户时：允许没有主手机号的情况下，输入副手机号。系统不做控制。</w:delText>
        </w:r>
      </w:del>
    </w:p>
    <w:p w14:paraId="458A3A61" w14:textId="77777777" w:rsidR="004848C8" w:rsidRDefault="004848C8" w:rsidP="00576E05">
      <w:pPr>
        <w:widowControl/>
        <w:spacing w:line="240" w:lineRule="auto"/>
        <w:rPr>
          <w:rFonts w:ascii="微软雅黑" w:eastAsia="微软雅黑" w:hAnsi="微软雅黑"/>
          <w:noProof/>
          <w:lang w:eastAsia="zh-CN"/>
        </w:rPr>
      </w:pPr>
    </w:p>
    <w:p w14:paraId="1341AD71" w14:textId="665EDEB1" w:rsidR="00B457A8" w:rsidRPr="00B457A8" w:rsidRDefault="0038763C" w:rsidP="009B528D">
      <w:pPr>
        <w:pStyle w:val="ListParagraph"/>
        <w:widowControl/>
        <w:numPr>
          <w:ilvl w:val="0"/>
          <w:numId w:val="90"/>
        </w:numPr>
        <w:ind w:firstLineChars="0"/>
        <w:rPr>
          <w:rFonts w:ascii="微软雅黑" w:eastAsia="微软雅黑" w:hAnsi="微软雅黑"/>
          <w:noProof/>
          <w:sz w:val="20"/>
          <w:szCs w:val="20"/>
        </w:rPr>
      </w:pPr>
      <w:r>
        <w:rPr>
          <w:rFonts w:ascii="微软雅黑" w:eastAsia="微软雅黑" w:hAnsi="微软雅黑" w:hint="eastAsia"/>
          <w:noProof/>
          <w:sz w:val="20"/>
          <w:szCs w:val="20"/>
        </w:rPr>
        <w:t>客户来源-</w:t>
      </w:r>
      <w:r w:rsidR="00B457A8" w:rsidRPr="00B457A8">
        <w:rPr>
          <w:rFonts w:ascii="微软雅黑" w:eastAsia="微软雅黑" w:hAnsi="微软雅黑" w:hint="eastAsia"/>
          <w:noProof/>
          <w:sz w:val="20"/>
          <w:szCs w:val="20"/>
        </w:rPr>
        <w:t>转介绍</w:t>
      </w:r>
    </w:p>
    <w:p w14:paraId="51E5593D" w14:textId="581B64DE" w:rsidR="00B457A8" w:rsidRDefault="00B457A8" w:rsidP="00576E05">
      <w:pPr>
        <w:widowControl/>
        <w:spacing w:line="240" w:lineRule="auto"/>
        <w:rPr>
          <w:rFonts w:ascii="微软雅黑" w:eastAsia="微软雅黑" w:hAnsi="微软雅黑"/>
          <w:noProof/>
          <w:lang w:eastAsia="zh-CN"/>
        </w:rPr>
      </w:pPr>
      <w:r w:rsidRPr="00B457A8">
        <w:rPr>
          <w:rFonts w:ascii="微软雅黑" w:eastAsia="微软雅黑" w:hAnsi="微软雅黑"/>
          <w:noProof/>
          <w:lang w:eastAsia="zh-CN"/>
        </w:rPr>
        <w:drawing>
          <wp:inline distT="0" distB="0" distL="0" distR="0" wp14:anchorId="7B2472F3" wp14:editId="38433095">
            <wp:extent cx="5670550" cy="2410942"/>
            <wp:effectExtent l="0" t="0" r="635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1700" cy="2411431"/>
                    </a:xfrm>
                    <a:prstGeom prst="rect">
                      <a:avLst/>
                    </a:prstGeom>
                  </pic:spPr>
                </pic:pic>
              </a:graphicData>
            </a:graphic>
          </wp:inline>
        </w:drawing>
      </w:r>
    </w:p>
    <w:p w14:paraId="0830C93B" w14:textId="3F16B0AF" w:rsidR="00923776" w:rsidRDefault="00923776" w:rsidP="00621128">
      <w:pPr>
        <w:pStyle w:val="BodyText3"/>
      </w:pPr>
      <w:r>
        <w:rPr>
          <w:rFonts w:hint="eastAsia"/>
        </w:rPr>
        <w:t>当选择转介绍时，弹出次级选项，要求代理人从通讯录选择转介绍人，且必须选择通讯录中的客户。</w:t>
      </w:r>
      <w:r w:rsidR="0024313E">
        <w:rPr>
          <w:rFonts w:hint="eastAsia"/>
        </w:rPr>
        <w:t>点击后拉起选择联系人的通讯录公共组件</w:t>
      </w:r>
      <w:r>
        <w:rPr>
          <w:rFonts w:hint="eastAsia"/>
        </w:rPr>
        <w:t>。</w:t>
      </w:r>
    </w:p>
    <w:p w14:paraId="2DF9726A" w14:textId="55A71736" w:rsidR="004848C8" w:rsidRPr="00923776" w:rsidRDefault="004848C8" w:rsidP="00576E05">
      <w:pPr>
        <w:widowControl/>
        <w:spacing w:line="240" w:lineRule="auto"/>
        <w:rPr>
          <w:rFonts w:ascii="微软雅黑" w:eastAsia="微软雅黑" w:hAnsi="微软雅黑"/>
          <w:noProof/>
          <w:lang w:eastAsia="zh-CN"/>
        </w:rPr>
      </w:pPr>
    </w:p>
    <w:p w14:paraId="06325022" w14:textId="77777777" w:rsidR="004848C8" w:rsidRDefault="004848C8" w:rsidP="00576E05">
      <w:pPr>
        <w:widowControl/>
        <w:spacing w:line="240" w:lineRule="auto"/>
        <w:rPr>
          <w:rFonts w:ascii="微软雅黑" w:eastAsia="微软雅黑" w:hAnsi="微软雅黑"/>
          <w:noProof/>
          <w:lang w:eastAsia="zh-CN"/>
        </w:rPr>
      </w:pPr>
    </w:p>
    <w:p w14:paraId="2841DE6B" w14:textId="2437EFC0" w:rsidR="0089548F" w:rsidRPr="00B457A8" w:rsidRDefault="0089548F" w:rsidP="009B528D">
      <w:pPr>
        <w:pStyle w:val="ListParagraph"/>
        <w:widowControl/>
        <w:numPr>
          <w:ilvl w:val="0"/>
          <w:numId w:val="90"/>
        </w:numPr>
        <w:ind w:firstLineChars="0"/>
        <w:rPr>
          <w:rFonts w:ascii="微软雅黑" w:eastAsia="微软雅黑" w:hAnsi="微软雅黑"/>
          <w:noProof/>
          <w:sz w:val="20"/>
          <w:szCs w:val="20"/>
        </w:rPr>
      </w:pPr>
      <w:r>
        <w:rPr>
          <w:rFonts w:ascii="微软雅黑" w:eastAsia="微软雅黑" w:hAnsi="微软雅黑" w:hint="eastAsia"/>
          <w:noProof/>
          <w:sz w:val="20"/>
          <w:szCs w:val="20"/>
        </w:rPr>
        <w:t>客户地址</w:t>
      </w:r>
    </w:p>
    <w:p w14:paraId="4E6314A7" w14:textId="2219D00A" w:rsidR="00B457A8" w:rsidRDefault="0089548F" w:rsidP="00576E05">
      <w:pPr>
        <w:widowControl/>
        <w:spacing w:line="240" w:lineRule="auto"/>
        <w:rPr>
          <w:rFonts w:ascii="微软雅黑" w:eastAsia="微软雅黑" w:hAnsi="微软雅黑"/>
          <w:noProof/>
          <w:lang w:eastAsia="zh-CN"/>
        </w:rPr>
      </w:pPr>
      <w:r w:rsidRPr="0089548F">
        <w:rPr>
          <w:rFonts w:ascii="微软雅黑" w:eastAsia="微软雅黑" w:hAnsi="微软雅黑"/>
          <w:noProof/>
          <w:lang w:eastAsia="zh-CN"/>
        </w:rPr>
        <w:drawing>
          <wp:inline distT="0" distB="0" distL="0" distR="0" wp14:anchorId="0CD6B70D" wp14:editId="766F2CE2">
            <wp:extent cx="5037248" cy="1054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4241" cy="1061841"/>
                    </a:xfrm>
                    <a:prstGeom prst="rect">
                      <a:avLst/>
                    </a:prstGeom>
                  </pic:spPr>
                </pic:pic>
              </a:graphicData>
            </a:graphic>
          </wp:inline>
        </w:drawing>
      </w:r>
    </w:p>
    <w:p w14:paraId="534EE5E0" w14:textId="6E26BE3F" w:rsidR="0089548F" w:rsidRPr="0089548F" w:rsidRDefault="0089548F" w:rsidP="009B528D">
      <w:pPr>
        <w:pStyle w:val="ListParagraph"/>
        <w:widowControl/>
        <w:numPr>
          <w:ilvl w:val="0"/>
          <w:numId w:val="91"/>
        </w:numPr>
        <w:ind w:firstLineChars="0"/>
        <w:rPr>
          <w:rFonts w:ascii="微软雅黑" w:eastAsia="微软雅黑" w:hAnsi="微软雅黑"/>
          <w:sz w:val="20"/>
          <w:szCs w:val="20"/>
        </w:rPr>
      </w:pPr>
      <w:r w:rsidRPr="0089548F">
        <w:rPr>
          <w:rFonts w:ascii="微软雅黑" w:eastAsia="微软雅黑" w:hAnsi="微软雅黑"/>
          <w:sz w:val="20"/>
          <w:szCs w:val="20"/>
        </w:rPr>
        <w:t>默认显示地址类型为“住宅”，地区为</w:t>
      </w:r>
      <w:r w:rsidRPr="0089548F">
        <w:rPr>
          <w:rFonts w:ascii="微软雅黑" w:eastAsia="微软雅黑" w:hAnsi="微软雅黑" w:hint="eastAsia"/>
          <w:sz w:val="20"/>
          <w:szCs w:val="20"/>
        </w:rPr>
        <w:t>营销员 BU所在分公司及城市默认，可以修改。</w:t>
      </w:r>
    </w:p>
    <w:p w14:paraId="5F5D6927" w14:textId="01BC1AA9" w:rsidR="0089548F" w:rsidRPr="0089548F" w:rsidRDefault="0089548F" w:rsidP="009B528D">
      <w:pPr>
        <w:pStyle w:val="ListParagraph"/>
        <w:widowControl/>
        <w:numPr>
          <w:ilvl w:val="0"/>
          <w:numId w:val="91"/>
        </w:numPr>
        <w:ind w:firstLineChars="0"/>
        <w:rPr>
          <w:rFonts w:ascii="微软雅黑" w:eastAsia="微软雅黑" w:hAnsi="微软雅黑"/>
          <w:sz w:val="20"/>
          <w:szCs w:val="20"/>
        </w:rPr>
      </w:pPr>
      <w:r w:rsidRPr="0089548F">
        <w:rPr>
          <w:rFonts w:ascii="微软雅黑" w:eastAsia="微软雅黑" w:hAnsi="微软雅黑"/>
          <w:sz w:val="20"/>
          <w:szCs w:val="20"/>
        </w:rPr>
        <w:lastRenderedPageBreak/>
        <w:t>只有</w:t>
      </w:r>
      <w:r w:rsidRPr="0089548F">
        <w:rPr>
          <w:rFonts w:ascii="微软雅黑" w:eastAsia="微软雅黑" w:hAnsi="微软雅黑" w:cs="微软雅黑" w:hint="eastAsia"/>
          <w:sz w:val="20"/>
          <w:szCs w:val="20"/>
        </w:rPr>
        <w:t>⼀</w:t>
      </w:r>
      <w:r w:rsidRPr="0089548F">
        <w:rPr>
          <w:rFonts w:ascii="微软雅黑" w:eastAsia="微软雅黑" w:hAnsi="微软雅黑" w:cs="宋体" w:hint="eastAsia"/>
          <w:sz w:val="20"/>
          <w:szCs w:val="20"/>
        </w:rPr>
        <w:t>条地址信息时，默认为</w:t>
      </w:r>
      <w:r w:rsidRPr="0089548F">
        <w:rPr>
          <w:rFonts w:ascii="微软雅黑" w:eastAsia="微软雅黑" w:hAnsi="微软雅黑"/>
          <w:sz w:val="20"/>
          <w:szCs w:val="20"/>
        </w:rPr>
        <w:t>“常</w:t>
      </w:r>
      <w:r w:rsidRPr="0089548F">
        <w:rPr>
          <w:rFonts w:ascii="微软雅黑" w:eastAsia="微软雅黑" w:hAnsi="微软雅黑" w:cs="微软雅黑" w:hint="eastAsia"/>
          <w:sz w:val="20"/>
          <w:szCs w:val="20"/>
        </w:rPr>
        <w:t>⽤</w:t>
      </w:r>
      <w:r w:rsidRPr="0089548F">
        <w:rPr>
          <w:rFonts w:ascii="微软雅黑" w:eastAsia="微软雅黑" w:hAnsi="微软雅黑" w:cs="宋体" w:hint="eastAsia"/>
          <w:sz w:val="20"/>
          <w:szCs w:val="20"/>
        </w:rPr>
        <w:t>地址</w:t>
      </w:r>
      <w:r w:rsidRPr="0089548F">
        <w:rPr>
          <w:rFonts w:ascii="微软雅黑" w:eastAsia="微软雅黑" w:hAnsi="微软雅黑"/>
          <w:sz w:val="20"/>
          <w:szCs w:val="20"/>
        </w:rPr>
        <w:t>”，多条时可</w:t>
      </w:r>
      <w:r w:rsidR="00341064">
        <w:rPr>
          <w:rFonts w:ascii="微软雅黑" w:eastAsia="微软雅黑" w:hAnsi="微软雅黑" w:cs="微软雅黑" w:hint="eastAsia"/>
          <w:sz w:val="20"/>
          <w:szCs w:val="20"/>
        </w:rPr>
        <w:t>自己</w:t>
      </w:r>
      <w:r w:rsidRPr="0089548F">
        <w:rPr>
          <w:rFonts w:ascii="微软雅黑" w:eastAsia="微软雅黑" w:hAnsi="微软雅黑" w:cs="宋体" w:hint="eastAsia"/>
          <w:sz w:val="20"/>
          <w:szCs w:val="20"/>
        </w:rPr>
        <w:t>设置哪条为常</w:t>
      </w:r>
      <w:r w:rsidRPr="0089548F">
        <w:rPr>
          <w:rFonts w:ascii="微软雅黑" w:eastAsia="微软雅黑" w:hAnsi="微软雅黑" w:cs="微软雅黑" w:hint="eastAsia"/>
          <w:sz w:val="20"/>
          <w:szCs w:val="20"/>
        </w:rPr>
        <w:t>⽤</w:t>
      </w:r>
      <w:r w:rsidRPr="0089548F">
        <w:rPr>
          <w:rFonts w:ascii="微软雅黑" w:eastAsia="微软雅黑" w:hAnsi="微软雅黑" w:cs="宋体" w:hint="eastAsia"/>
          <w:sz w:val="20"/>
          <w:szCs w:val="20"/>
        </w:rPr>
        <w:t>地址，常</w:t>
      </w:r>
      <w:r w:rsidRPr="0089548F">
        <w:rPr>
          <w:rFonts w:ascii="微软雅黑" w:eastAsia="微软雅黑" w:hAnsi="微软雅黑" w:cs="微软雅黑" w:hint="eastAsia"/>
          <w:sz w:val="20"/>
          <w:szCs w:val="20"/>
        </w:rPr>
        <w:t>⽤</w:t>
      </w:r>
      <w:r w:rsidRPr="0089548F">
        <w:rPr>
          <w:rFonts w:ascii="微软雅黑" w:eastAsia="微软雅黑" w:hAnsi="微软雅黑" w:cs="宋体" w:hint="eastAsia"/>
          <w:sz w:val="20"/>
          <w:szCs w:val="20"/>
        </w:rPr>
        <w:t>地址默认有，且只有</w:t>
      </w:r>
      <w:r w:rsidRPr="0089548F">
        <w:rPr>
          <w:rFonts w:ascii="微软雅黑" w:eastAsia="微软雅黑" w:hAnsi="微软雅黑" w:cs="微软雅黑" w:hint="eastAsia"/>
          <w:sz w:val="20"/>
          <w:szCs w:val="20"/>
        </w:rPr>
        <w:t>⼀</w:t>
      </w:r>
      <w:r w:rsidRPr="0089548F">
        <w:rPr>
          <w:rFonts w:ascii="微软雅黑" w:eastAsia="微软雅黑" w:hAnsi="微软雅黑" w:cs="宋体" w:hint="eastAsia"/>
          <w:sz w:val="20"/>
          <w:szCs w:val="20"/>
        </w:rPr>
        <w:t>个</w:t>
      </w:r>
      <w:r w:rsidRPr="0089548F">
        <w:rPr>
          <w:rFonts w:ascii="微软雅黑" w:eastAsia="微软雅黑" w:hAnsi="微软雅黑"/>
          <w:sz w:val="20"/>
          <w:szCs w:val="20"/>
        </w:rPr>
        <w:t>。</w:t>
      </w:r>
    </w:p>
    <w:p w14:paraId="0D4F91EC" w14:textId="62805E6D" w:rsidR="0089548F" w:rsidRPr="0089548F" w:rsidRDefault="0089548F" w:rsidP="009B528D">
      <w:pPr>
        <w:pStyle w:val="ListParagraph"/>
        <w:widowControl/>
        <w:numPr>
          <w:ilvl w:val="0"/>
          <w:numId w:val="91"/>
        </w:numPr>
        <w:ind w:firstLineChars="0"/>
        <w:rPr>
          <w:rFonts w:ascii="微软雅黑" w:eastAsia="微软雅黑" w:hAnsi="微软雅黑"/>
          <w:noProof/>
          <w:sz w:val="20"/>
          <w:szCs w:val="20"/>
        </w:rPr>
      </w:pPr>
      <w:r w:rsidRPr="0089548F">
        <w:rPr>
          <w:rFonts w:ascii="微软雅黑" w:eastAsia="微软雅黑" w:hAnsi="微软雅黑"/>
          <w:sz w:val="20"/>
          <w:szCs w:val="20"/>
        </w:rPr>
        <w:t>点击“增加地址”后，新出现的选择项，默认为“公司+默认地区”</w:t>
      </w:r>
      <w:r w:rsidRPr="0089548F">
        <w:rPr>
          <w:rFonts w:ascii="微软雅黑" w:eastAsia="微软雅黑" w:hAnsi="微软雅黑" w:hint="eastAsia"/>
          <w:sz w:val="20"/>
          <w:szCs w:val="20"/>
        </w:rPr>
        <w:t>；</w:t>
      </w:r>
      <w:r w:rsidRPr="0089548F">
        <w:rPr>
          <w:rFonts w:ascii="微软雅黑" w:eastAsia="微软雅黑" w:hAnsi="微软雅黑"/>
          <w:sz w:val="20"/>
          <w:szCs w:val="20"/>
        </w:rPr>
        <w:t xml:space="preserve"> 再增加地址项后，均默认为“其他+默认地区”</w:t>
      </w:r>
    </w:p>
    <w:p w14:paraId="19774C51" w14:textId="77777777" w:rsidR="0089548F" w:rsidRPr="00E82A55" w:rsidRDefault="0089548F" w:rsidP="00576E05">
      <w:pPr>
        <w:widowControl/>
        <w:spacing w:line="240" w:lineRule="auto"/>
        <w:rPr>
          <w:rFonts w:ascii="微软雅黑" w:eastAsia="微软雅黑" w:hAnsi="微软雅黑"/>
          <w:noProof/>
          <w:lang w:eastAsia="zh-CN"/>
        </w:rPr>
      </w:pPr>
    </w:p>
    <w:p w14:paraId="53B483CB" w14:textId="77777777" w:rsidR="00576E05" w:rsidRPr="00014723" w:rsidRDefault="00576E05" w:rsidP="009B528D">
      <w:pPr>
        <w:numPr>
          <w:ilvl w:val="0"/>
          <w:numId w:val="65"/>
        </w:numPr>
        <w:rPr>
          <w:rFonts w:ascii="微软雅黑" w:eastAsia="微软雅黑" w:hAnsi="微软雅黑"/>
          <w:lang w:eastAsia="zh-CN"/>
        </w:rPr>
      </w:pPr>
      <w:r w:rsidRPr="00014723">
        <w:rPr>
          <w:rFonts w:ascii="微软雅黑" w:eastAsia="微软雅黑" w:hAnsi="微软雅黑" w:hint="eastAsia"/>
          <w:lang w:eastAsia="zh-CN"/>
        </w:rPr>
        <w:t>后台数据交互说明</w:t>
      </w:r>
    </w:p>
    <w:p w14:paraId="4F30D6E4" w14:textId="12902DE8" w:rsidR="00576E05" w:rsidRPr="00014723" w:rsidRDefault="00576E05" w:rsidP="006C6D45">
      <w:pPr>
        <w:pStyle w:val="ListParagraph"/>
        <w:numPr>
          <w:ilvl w:val="0"/>
          <w:numId w:val="52"/>
        </w:numPr>
        <w:ind w:firstLineChars="0"/>
        <w:rPr>
          <w:rFonts w:ascii="微软雅黑" w:eastAsia="微软雅黑" w:hAnsi="微软雅黑"/>
          <w:sz w:val="20"/>
          <w:szCs w:val="20"/>
        </w:rPr>
      </w:pPr>
      <w:r w:rsidRPr="00014723">
        <w:rPr>
          <w:rFonts w:ascii="微软雅黑" w:eastAsia="微软雅黑" w:hAnsi="微软雅黑" w:hint="eastAsia"/>
          <w:sz w:val="20"/>
          <w:szCs w:val="20"/>
        </w:rPr>
        <w:t>在</w:t>
      </w:r>
      <w:r>
        <w:rPr>
          <w:rFonts w:ascii="微软雅黑" w:eastAsia="微软雅黑" w:hAnsi="微软雅黑" w:hint="eastAsia"/>
          <w:sz w:val="20"/>
          <w:szCs w:val="20"/>
        </w:rPr>
        <w:t>C</w:t>
      </w:r>
      <w:r>
        <w:rPr>
          <w:rFonts w:ascii="微软雅黑" w:eastAsia="微软雅黑" w:hAnsi="微软雅黑"/>
          <w:sz w:val="20"/>
          <w:szCs w:val="20"/>
        </w:rPr>
        <w:t>RM</w:t>
      </w:r>
      <w:r w:rsidRPr="00014723">
        <w:rPr>
          <w:rFonts w:ascii="微软雅黑" w:eastAsia="微软雅黑" w:hAnsi="微软雅黑" w:hint="eastAsia"/>
          <w:sz w:val="20"/>
          <w:szCs w:val="20"/>
        </w:rPr>
        <w:t>通讯录中手工创建的客户信息需实时传给One Service, 并由One Service实时返回客户One ID至CRM。</w:t>
      </w:r>
    </w:p>
    <w:p w14:paraId="1FB0C1FF" w14:textId="77777777" w:rsidR="00576E05" w:rsidRDefault="00576E05" w:rsidP="006C6D45">
      <w:pPr>
        <w:pStyle w:val="ListParagraph"/>
        <w:numPr>
          <w:ilvl w:val="0"/>
          <w:numId w:val="52"/>
        </w:numPr>
        <w:ind w:firstLineChars="0"/>
        <w:rPr>
          <w:rFonts w:ascii="微软雅黑" w:eastAsia="微软雅黑" w:hAnsi="微软雅黑"/>
          <w:sz w:val="20"/>
          <w:szCs w:val="20"/>
        </w:rPr>
      </w:pPr>
      <w:r w:rsidRPr="00014723">
        <w:rPr>
          <w:rFonts w:ascii="微软雅黑" w:eastAsia="微软雅黑" w:hAnsi="微软雅黑" w:hint="eastAsia"/>
          <w:sz w:val="20"/>
          <w:szCs w:val="20"/>
        </w:rPr>
        <w:t>在</w:t>
      </w:r>
      <w:r>
        <w:rPr>
          <w:rFonts w:ascii="微软雅黑" w:eastAsia="微软雅黑" w:hAnsi="微软雅黑" w:hint="eastAsia"/>
          <w:sz w:val="20"/>
          <w:szCs w:val="20"/>
        </w:rPr>
        <w:t>C</w:t>
      </w:r>
      <w:r>
        <w:rPr>
          <w:rFonts w:ascii="微软雅黑" w:eastAsia="微软雅黑" w:hAnsi="微软雅黑"/>
          <w:sz w:val="20"/>
          <w:szCs w:val="20"/>
        </w:rPr>
        <w:t>RM</w:t>
      </w:r>
      <w:r w:rsidRPr="00014723">
        <w:rPr>
          <w:rFonts w:ascii="微软雅黑" w:eastAsia="微软雅黑" w:hAnsi="微软雅黑" w:hint="eastAsia"/>
          <w:sz w:val="20"/>
          <w:szCs w:val="20"/>
        </w:rPr>
        <w:t>通讯录中修改的客户信息通过数据同步</w:t>
      </w:r>
      <w:r>
        <w:rPr>
          <w:rFonts w:ascii="微软雅黑" w:eastAsia="微软雅黑" w:hAnsi="微软雅黑" w:hint="eastAsia"/>
          <w:sz w:val="20"/>
          <w:szCs w:val="20"/>
        </w:rPr>
        <w:t>的方式(</w:t>
      </w:r>
      <w:r w:rsidRPr="00014723">
        <w:rPr>
          <w:rFonts w:ascii="微软雅黑" w:eastAsia="微软雅黑" w:hAnsi="微软雅黑" w:hint="eastAsia"/>
          <w:sz w:val="20"/>
          <w:szCs w:val="20"/>
        </w:rPr>
        <w:t>Attunity</w:t>
      </w:r>
      <w:r>
        <w:rPr>
          <w:rFonts w:ascii="微软雅黑" w:eastAsia="微软雅黑" w:hAnsi="微软雅黑" w:hint="eastAsia"/>
          <w:sz w:val="20"/>
          <w:szCs w:val="20"/>
        </w:rPr>
        <w:t>)</w:t>
      </w:r>
      <w:r w:rsidRPr="00014723">
        <w:rPr>
          <w:rFonts w:ascii="微软雅黑" w:eastAsia="微软雅黑" w:hAnsi="微软雅黑" w:hint="eastAsia"/>
          <w:sz w:val="20"/>
          <w:szCs w:val="20"/>
        </w:rPr>
        <w:t>进入OLAP</w:t>
      </w:r>
      <w:r>
        <w:rPr>
          <w:rFonts w:ascii="微软雅黑" w:eastAsia="微软雅黑" w:hAnsi="微软雅黑" w:hint="eastAsia"/>
          <w:sz w:val="20"/>
          <w:szCs w:val="20"/>
        </w:rPr>
        <w:t>数据平台。</w:t>
      </w:r>
    </w:p>
    <w:p w14:paraId="5B0F0CF5" w14:textId="43180696" w:rsidR="00576E05" w:rsidRPr="00537B42" w:rsidRDefault="00576E05" w:rsidP="006C6D45">
      <w:pPr>
        <w:pStyle w:val="ListParagraph"/>
        <w:numPr>
          <w:ilvl w:val="0"/>
          <w:numId w:val="52"/>
        </w:numPr>
        <w:ind w:firstLineChars="0"/>
        <w:rPr>
          <w:rFonts w:ascii="微软雅黑" w:eastAsia="微软雅黑" w:hAnsi="微软雅黑"/>
          <w:sz w:val="20"/>
          <w:szCs w:val="20"/>
        </w:rPr>
      </w:pPr>
      <w:r w:rsidRPr="00C36233">
        <w:rPr>
          <w:rFonts w:ascii="微软雅黑" w:eastAsia="微软雅黑" w:hAnsi="微软雅黑" w:hint="eastAsia"/>
          <w:sz w:val="20"/>
          <w:szCs w:val="20"/>
        </w:rPr>
        <w:t>在CRM中如果修改了5要素信息</w:t>
      </w:r>
      <w:r w:rsidR="003B0B07">
        <w:rPr>
          <w:rFonts w:ascii="微软雅黑" w:eastAsia="微软雅黑" w:hAnsi="微软雅黑" w:hint="eastAsia"/>
          <w:sz w:val="20"/>
          <w:szCs w:val="20"/>
        </w:rPr>
        <w:t>（包括主手机号）</w:t>
      </w:r>
      <w:r w:rsidRPr="00C36233">
        <w:rPr>
          <w:rFonts w:ascii="微软雅黑" w:eastAsia="微软雅黑" w:hAnsi="微软雅黑" w:hint="eastAsia"/>
          <w:sz w:val="20"/>
          <w:szCs w:val="20"/>
        </w:rPr>
        <w:t>，必须单独调用One Service 的Update 接口去更新OCPS（产生One ID的系统）中的5要素。目的是保证OCPS中基于5要素生成One ID的逻辑的正确性。</w:t>
      </w:r>
    </w:p>
    <w:p w14:paraId="1DC1801C" w14:textId="77777777" w:rsidR="00EC7349" w:rsidRDefault="00576E05" w:rsidP="00576E05">
      <w:pPr>
        <w:widowControl/>
        <w:spacing w:line="240" w:lineRule="auto"/>
        <w:rPr>
          <w:rFonts w:ascii="微软雅黑" w:eastAsia="微软雅黑" w:hAnsi="微软雅黑"/>
          <w:noProof/>
          <w:kern w:val="1"/>
          <w:lang w:eastAsia="zh-CN"/>
        </w:rPr>
        <w:sectPr w:rsidR="00EC7349" w:rsidSect="00E74CB2">
          <w:pgSz w:w="11907" w:h="16840" w:code="9"/>
          <w:pgMar w:top="1800" w:right="1440" w:bottom="1440" w:left="1440" w:header="1800" w:footer="864" w:gutter="0"/>
          <w:cols w:space="720"/>
          <w:docGrid w:linePitch="272"/>
        </w:sectPr>
      </w:pPr>
      <w:r>
        <w:rPr>
          <w:rFonts w:ascii="微软雅黑" w:eastAsia="微软雅黑" w:hAnsi="微软雅黑"/>
          <w:noProof/>
          <w:kern w:val="1"/>
          <w:lang w:eastAsia="zh-CN"/>
        </w:rPr>
        <w:tab/>
      </w:r>
    </w:p>
    <w:p w14:paraId="65F8CF1D" w14:textId="77777777" w:rsidR="00576E05" w:rsidRDefault="00576E05" w:rsidP="007B0C29">
      <w:pPr>
        <w:pStyle w:val="Heading3"/>
        <w:spacing w:before="120" w:after="120"/>
        <w:rPr>
          <w:rFonts w:ascii="微软雅黑" w:eastAsia="微软雅黑" w:hAnsi="微软雅黑"/>
        </w:rPr>
      </w:pPr>
      <w:bookmarkStart w:id="119" w:name="_Toc97688500"/>
      <w:bookmarkStart w:id="120" w:name="_Toc111473571"/>
      <w:r>
        <w:rPr>
          <w:rFonts w:ascii="微软雅黑" w:eastAsia="微软雅黑" w:hAnsi="微软雅黑" w:hint="eastAsia"/>
        </w:rPr>
        <w:lastRenderedPageBreak/>
        <w:t>客户合并与拆分</w:t>
      </w:r>
      <w:bookmarkEnd w:id="119"/>
      <w:bookmarkEnd w:id="120"/>
    </w:p>
    <w:p w14:paraId="152E770F" w14:textId="77777777" w:rsidR="00576E05" w:rsidRPr="00710468" w:rsidRDefault="00576E05" w:rsidP="007B0C29">
      <w:pPr>
        <w:pStyle w:val="Heading4"/>
        <w:spacing w:before="120" w:after="120"/>
        <w:rPr>
          <w:rFonts w:ascii="微软雅黑" w:eastAsia="微软雅黑" w:hAnsi="微软雅黑"/>
          <w:i w:val="0"/>
          <w:iCs/>
        </w:rPr>
      </w:pPr>
      <w:bookmarkStart w:id="121" w:name="_Toc92378189"/>
      <w:r w:rsidRPr="00710468">
        <w:rPr>
          <w:rFonts w:ascii="微软雅黑" w:eastAsia="微软雅黑" w:hAnsi="微软雅黑" w:hint="eastAsia"/>
          <w:i w:val="0"/>
          <w:iCs/>
        </w:rPr>
        <w:t>前端操作</w:t>
      </w:r>
      <w:bookmarkEnd w:id="121"/>
    </w:p>
    <w:p w14:paraId="329A4707" w14:textId="46197629" w:rsidR="00576E05" w:rsidRPr="008E43A2" w:rsidRDefault="0013715D" w:rsidP="006C6D45">
      <w:pPr>
        <w:pStyle w:val="ListParagraph"/>
        <w:numPr>
          <w:ilvl w:val="0"/>
          <w:numId w:val="46"/>
        </w:numPr>
        <w:ind w:firstLineChars="0"/>
        <w:rPr>
          <w:rFonts w:ascii="微软雅黑" w:eastAsia="微软雅黑" w:hAnsi="微软雅黑"/>
          <w:sz w:val="20"/>
          <w:szCs w:val="20"/>
        </w:rPr>
      </w:pPr>
      <w:r>
        <w:rPr>
          <w:rFonts w:ascii="微软雅黑" w:eastAsia="微软雅黑" w:hAnsi="微软雅黑" w:hint="eastAsia"/>
          <w:sz w:val="20"/>
          <w:szCs w:val="20"/>
        </w:rPr>
        <w:t>待识别访客与通讯录客户</w:t>
      </w:r>
      <w:r w:rsidR="00576E05">
        <w:rPr>
          <w:rFonts w:ascii="微软雅黑" w:eastAsia="微软雅黑" w:hAnsi="微软雅黑" w:hint="eastAsia"/>
          <w:sz w:val="20"/>
          <w:szCs w:val="20"/>
        </w:rPr>
        <w:t>合并</w:t>
      </w:r>
      <w:r w:rsidR="00576E05" w:rsidRPr="008E43A2">
        <w:rPr>
          <w:rFonts w:ascii="微软雅黑" w:eastAsia="微软雅黑" w:hAnsi="微软雅黑" w:hint="eastAsia"/>
          <w:sz w:val="20"/>
          <w:szCs w:val="20"/>
        </w:rPr>
        <w:t>的前端交互在</w:t>
      </w:r>
      <w:r w:rsidR="00252C50" w:rsidRPr="00252C50">
        <w:rPr>
          <w:rFonts w:ascii="微软雅黑" w:eastAsia="微软雅黑" w:hAnsi="微软雅黑" w:hint="eastAsia"/>
          <w:sz w:val="20"/>
          <w:szCs w:val="20"/>
        </w:rPr>
        <w:t>待识别访客</w:t>
      </w:r>
      <w:r w:rsidR="00576E05" w:rsidRPr="00252C50">
        <w:rPr>
          <w:rFonts w:ascii="微软雅黑" w:eastAsia="微软雅黑" w:hAnsi="微软雅黑" w:hint="eastAsia"/>
          <w:sz w:val="20"/>
          <w:szCs w:val="20"/>
        </w:rPr>
        <w:t>板块</w:t>
      </w:r>
      <w:r w:rsidR="002E24D9">
        <w:rPr>
          <w:rFonts w:ascii="微软雅黑" w:eastAsia="微软雅黑" w:hAnsi="微软雅黑" w:hint="eastAsia"/>
          <w:sz w:val="20"/>
          <w:szCs w:val="20"/>
        </w:rPr>
        <w:t>。</w:t>
      </w:r>
      <w:r w:rsidR="00651794">
        <w:rPr>
          <w:rFonts w:ascii="微软雅黑" w:eastAsia="微软雅黑" w:hAnsi="微软雅黑" w:hint="eastAsia"/>
          <w:sz w:val="20"/>
          <w:szCs w:val="20"/>
        </w:rPr>
        <w:t>关于待识别访客的定义</w:t>
      </w:r>
      <w:r w:rsidR="002E24D9">
        <w:rPr>
          <w:rFonts w:ascii="微软雅黑" w:eastAsia="微软雅黑" w:hAnsi="微软雅黑" w:hint="eastAsia"/>
          <w:sz w:val="20"/>
          <w:szCs w:val="20"/>
        </w:rPr>
        <w:t>，以</w:t>
      </w:r>
      <w:r w:rsidR="00651794">
        <w:rPr>
          <w:rFonts w:ascii="微软雅黑" w:eastAsia="微软雅黑" w:hAnsi="微软雅黑" w:hint="eastAsia"/>
          <w:sz w:val="20"/>
          <w:szCs w:val="20"/>
        </w:rPr>
        <w:t>及</w:t>
      </w:r>
      <w:r w:rsidR="002E24D9">
        <w:rPr>
          <w:rFonts w:ascii="微软雅黑" w:eastAsia="微软雅黑" w:hAnsi="微软雅黑" w:hint="eastAsia"/>
          <w:sz w:val="20"/>
          <w:szCs w:val="20"/>
        </w:rPr>
        <w:t>前端</w:t>
      </w:r>
      <w:r w:rsidR="00651794">
        <w:rPr>
          <w:rFonts w:ascii="微软雅黑" w:eastAsia="微软雅黑" w:hAnsi="微软雅黑" w:hint="eastAsia"/>
          <w:sz w:val="20"/>
          <w:szCs w:val="20"/>
        </w:rPr>
        <w:t>交互详情可参</w:t>
      </w:r>
      <w:r w:rsidR="00576E05" w:rsidRPr="008E43A2">
        <w:rPr>
          <w:rFonts w:ascii="微软雅黑" w:eastAsia="微软雅黑" w:hAnsi="微软雅黑" w:hint="eastAsia"/>
          <w:sz w:val="20"/>
          <w:szCs w:val="20"/>
        </w:rPr>
        <w:t>见</w:t>
      </w:r>
      <w:r w:rsidR="00651794">
        <w:rPr>
          <w:rFonts w:ascii="微软雅黑" w:eastAsia="微软雅黑" w:hAnsi="微软雅黑" w:hint="eastAsia"/>
          <w:sz w:val="20"/>
          <w:szCs w:val="20"/>
        </w:rPr>
        <w:t>章节</w:t>
      </w:r>
      <w:r w:rsidR="00576E05" w:rsidRPr="008E43A2">
        <w:rPr>
          <w:rFonts w:ascii="微软雅黑" w:eastAsia="微软雅黑" w:hAnsi="微软雅黑" w:hint="eastAsia"/>
          <w:sz w:val="20"/>
          <w:szCs w:val="20"/>
        </w:rPr>
        <w:t>7</w:t>
      </w:r>
      <w:r w:rsidR="00576E05" w:rsidRPr="008E43A2">
        <w:rPr>
          <w:rFonts w:ascii="微软雅黑" w:eastAsia="微软雅黑" w:hAnsi="微软雅黑"/>
          <w:sz w:val="20"/>
          <w:szCs w:val="20"/>
        </w:rPr>
        <w:t>.5</w:t>
      </w:r>
      <w:r w:rsidR="00F109BD" w:rsidRPr="00F109BD">
        <w:rPr>
          <w:rFonts w:ascii="微软雅黑" w:eastAsia="微软雅黑" w:hAnsi="微软雅黑" w:hint="eastAsia"/>
          <w:sz w:val="20"/>
          <w:szCs w:val="20"/>
        </w:rPr>
        <w:t>待识别访客</w:t>
      </w:r>
      <w:r w:rsidR="00576E05" w:rsidRPr="008E43A2">
        <w:rPr>
          <w:rFonts w:ascii="微软雅黑" w:eastAsia="微软雅黑" w:hAnsi="微软雅黑" w:hint="eastAsia"/>
          <w:sz w:val="20"/>
          <w:szCs w:val="20"/>
        </w:rPr>
        <w:t>。</w:t>
      </w:r>
    </w:p>
    <w:p w14:paraId="327EF325" w14:textId="7A6A86DF" w:rsidR="0028511A" w:rsidRPr="000F4F52" w:rsidRDefault="0013715D" w:rsidP="006C6D45">
      <w:pPr>
        <w:pStyle w:val="ListParagraph"/>
        <w:numPr>
          <w:ilvl w:val="0"/>
          <w:numId w:val="46"/>
        </w:numPr>
        <w:ind w:firstLineChars="0"/>
        <w:rPr>
          <w:rFonts w:ascii="微软雅黑" w:eastAsia="微软雅黑" w:hAnsi="微软雅黑"/>
          <w:sz w:val="20"/>
          <w:szCs w:val="20"/>
        </w:rPr>
      </w:pPr>
      <w:r>
        <w:rPr>
          <w:rFonts w:ascii="微软雅黑" w:eastAsia="微软雅黑" w:hAnsi="微软雅黑" w:hint="eastAsia"/>
          <w:sz w:val="20"/>
          <w:szCs w:val="20"/>
        </w:rPr>
        <w:t>待识别访客与通讯录</w:t>
      </w:r>
      <w:r w:rsidR="00576E05" w:rsidRPr="008E43A2">
        <w:rPr>
          <w:rFonts w:ascii="微软雅黑" w:eastAsia="微软雅黑" w:hAnsi="微软雅黑" w:hint="eastAsia"/>
          <w:sz w:val="20"/>
          <w:szCs w:val="20"/>
        </w:rPr>
        <w:t>客户</w:t>
      </w:r>
      <w:r w:rsidR="002E24D9">
        <w:rPr>
          <w:rFonts w:ascii="微软雅黑" w:eastAsia="微软雅黑" w:hAnsi="微软雅黑" w:hint="eastAsia"/>
          <w:sz w:val="20"/>
          <w:szCs w:val="20"/>
        </w:rPr>
        <w:t>的</w:t>
      </w:r>
      <w:r w:rsidR="00576E05" w:rsidRPr="008E43A2">
        <w:rPr>
          <w:rFonts w:ascii="微软雅黑" w:eastAsia="微软雅黑" w:hAnsi="微软雅黑" w:hint="eastAsia"/>
          <w:sz w:val="20"/>
          <w:szCs w:val="20"/>
        </w:rPr>
        <w:t>拆分</w:t>
      </w:r>
      <w:r w:rsidR="002E24D9">
        <w:rPr>
          <w:rFonts w:ascii="微软雅黑" w:eastAsia="微软雅黑" w:hAnsi="微软雅黑" w:hint="eastAsia"/>
          <w:sz w:val="20"/>
          <w:szCs w:val="20"/>
        </w:rPr>
        <w:t>，以及通讯录客户中现客与潜客手动合并</w:t>
      </w:r>
      <w:r w:rsidR="00576E05" w:rsidRPr="008E43A2">
        <w:rPr>
          <w:rFonts w:ascii="微软雅黑" w:eastAsia="微软雅黑" w:hAnsi="微软雅黑" w:hint="eastAsia"/>
          <w:sz w:val="20"/>
          <w:szCs w:val="20"/>
        </w:rPr>
        <w:t>的前端交互</w:t>
      </w:r>
      <w:r w:rsidR="002E24D9">
        <w:rPr>
          <w:rFonts w:ascii="微软雅黑" w:eastAsia="微软雅黑" w:hAnsi="微软雅黑" w:hint="eastAsia"/>
          <w:sz w:val="20"/>
          <w:szCs w:val="20"/>
        </w:rPr>
        <w:t>详情</w:t>
      </w:r>
      <w:r w:rsidR="00576E05" w:rsidRPr="008E43A2">
        <w:rPr>
          <w:rFonts w:ascii="微软雅黑" w:eastAsia="微软雅黑" w:hAnsi="微软雅黑" w:hint="eastAsia"/>
          <w:sz w:val="20"/>
          <w:szCs w:val="20"/>
        </w:rPr>
        <w:t>，详见7</w:t>
      </w:r>
      <w:r w:rsidR="00576E05" w:rsidRPr="008E43A2">
        <w:rPr>
          <w:rFonts w:ascii="微软雅黑" w:eastAsia="微软雅黑" w:hAnsi="微软雅黑"/>
          <w:sz w:val="20"/>
          <w:szCs w:val="20"/>
        </w:rPr>
        <w:t>.2.11</w:t>
      </w:r>
      <w:r w:rsidR="00576E05" w:rsidRPr="008E43A2">
        <w:rPr>
          <w:rFonts w:ascii="微软雅黑" w:eastAsia="微软雅黑" w:hAnsi="微软雅黑" w:hint="eastAsia"/>
          <w:sz w:val="20"/>
          <w:szCs w:val="20"/>
        </w:rPr>
        <w:t>其他页面功能。</w:t>
      </w:r>
    </w:p>
    <w:p w14:paraId="17C22655" w14:textId="77777777" w:rsidR="00576E05" w:rsidRPr="008E43A2" w:rsidRDefault="00576E05" w:rsidP="00576E05">
      <w:pPr>
        <w:pStyle w:val="ListParagraph"/>
        <w:ind w:left="420" w:firstLineChars="0" w:firstLine="0"/>
        <w:rPr>
          <w:rFonts w:ascii="微软雅黑" w:eastAsia="微软雅黑" w:hAnsi="微软雅黑"/>
          <w:sz w:val="20"/>
          <w:szCs w:val="20"/>
        </w:rPr>
      </w:pPr>
    </w:p>
    <w:p w14:paraId="0E453D29" w14:textId="77777777" w:rsidR="00576E05" w:rsidRPr="00710468" w:rsidRDefault="00576E05" w:rsidP="007B0C29">
      <w:pPr>
        <w:pStyle w:val="Heading4"/>
        <w:spacing w:before="120" w:after="120"/>
        <w:rPr>
          <w:rFonts w:ascii="微软雅黑" w:eastAsia="微软雅黑" w:hAnsi="微软雅黑"/>
          <w:i w:val="0"/>
          <w:iCs/>
        </w:rPr>
      </w:pPr>
      <w:bookmarkStart w:id="122" w:name="_Toc92378188"/>
      <w:r>
        <w:rPr>
          <w:rFonts w:ascii="微软雅黑" w:eastAsia="微软雅黑" w:hAnsi="微软雅黑" w:hint="eastAsia"/>
          <w:i w:val="0"/>
          <w:iCs/>
        </w:rPr>
        <w:t>基本原</w:t>
      </w:r>
      <w:r w:rsidRPr="00710468">
        <w:rPr>
          <w:rFonts w:ascii="微软雅黑" w:eastAsia="微软雅黑" w:hAnsi="微软雅黑" w:hint="eastAsia"/>
          <w:i w:val="0"/>
          <w:iCs/>
        </w:rPr>
        <w:t>则</w:t>
      </w:r>
      <w:bookmarkEnd w:id="122"/>
    </w:p>
    <w:p w14:paraId="1147FCCE" w14:textId="77777777" w:rsidR="00576E05" w:rsidRPr="0014291A" w:rsidRDefault="00576E05" w:rsidP="006C6D45">
      <w:pPr>
        <w:pStyle w:val="ListParagraph"/>
        <w:widowControl/>
        <w:numPr>
          <w:ilvl w:val="0"/>
          <w:numId w:val="48"/>
        </w:numPr>
        <w:ind w:firstLineChars="0"/>
        <w:rPr>
          <w:rFonts w:ascii="微软雅黑" w:eastAsia="微软雅黑" w:hAnsi="微软雅黑"/>
          <w:sz w:val="20"/>
          <w:szCs w:val="20"/>
        </w:rPr>
      </w:pPr>
      <w:bookmarkStart w:id="123" w:name="_Hlk96001060"/>
      <w:r w:rsidRPr="0014291A">
        <w:rPr>
          <w:rFonts w:ascii="微软雅黑" w:eastAsia="微软雅黑" w:hAnsi="微软雅黑" w:hint="eastAsia"/>
          <w:sz w:val="20"/>
          <w:szCs w:val="20"/>
        </w:rPr>
        <w:t>同一来源的客户之间不能相互</w:t>
      </w:r>
      <w:r>
        <w:rPr>
          <w:rFonts w:ascii="微软雅黑" w:eastAsia="微软雅黑" w:hAnsi="微软雅黑" w:hint="eastAsia"/>
          <w:sz w:val="20"/>
          <w:szCs w:val="20"/>
        </w:rPr>
        <w:t>合并</w:t>
      </w:r>
      <w:r w:rsidRPr="0014291A">
        <w:rPr>
          <w:rFonts w:ascii="微软雅黑" w:eastAsia="微软雅黑" w:hAnsi="微软雅黑" w:hint="eastAsia"/>
          <w:sz w:val="20"/>
          <w:szCs w:val="20"/>
        </w:rPr>
        <w:t>。</w:t>
      </w:r>
      <w:r>
        <w:rPr>
          <w:rFonts w:ascii="微软雅黑" w:eastAsia="微软雅黑" w:hAnsi="微软雅黑" w:hint="eastAsia"/>
          <w:sz w:val="20"/>
          <w:szCs w:val="20"/>
        </w:rPr>
        <w:t>比如潜客与潜客，现客与现客之间不能进行合并。</w:t>
      </w:r>
    </w:p>
    <w:p w14:paraId="11BA1313" w14:textId="0CE87C88" w:rsidR="00576E05" w:rsidRPr="0014291A" w:rsidRDefault="00576E05" w:rsidP="006C6D45">
      <w:pPr>
        <w:pStyle w:val="ListParagraph"/>
        <w:widowControl/>
        <w:numPr>
          <w:ilvl w:val="0"/>
          <w:numId w:val="48"/>
        </w:numPr>
        <w:ind w:firstLineChars="0"/>
        <w:rPr>
          <w:rFonts w:ascii="微软雅黑" w:eastAsia="微软雅黑" w:hAnsi="微软雅黑"/>
          <w:sz w:val="20"/>
          <w:szCs w:val="20"/>
        </w:rPr>
      </w:pPr>
      <w:r>
        <w:rPr>
          <w:rFonts w:ascii="微软雅黑" w:eastAsia="微软雅黑" w:hAnsi="微软雅黑" w:hint="eastAsia"/>
          <w:sz w:val="20"/>
          <w:szCs w:val="20"/>
        </w:rPr>
        <w:t>客户</w:t>
      </w:r>
      <w:r w:rsidR="00ED7CAF">
        <w:rPr>
          <w:rFonts w:ascii="微软雅黑" w:eastAsia="微软雅黑" w:hAnsi="微软雅黑" w:hint="eastAsia"/>
          <w:sz w:val="20"/>
          <w:szCs w:val="20"/>
        </w:rPr>
        <w:t>合并</w:t>
      </w:r>
      <w:r w:rsidRPr="0014291A">
        <w:rPr>
          <w:rFonts w:ascii="微软雅黑" w:eastAsia="微软雅黑" w:hAnsi="微软雅黑" w:hint="eastAsia"/>
          <w:sz w:val="20"/>
          <w:szCs w:val="20"/>
        </w:rPr>
        <w:t>之后，相互之间的客户信息不</w:t>
      </w:r>
      <w:r>
        <w:rPr>
          <w:rFonts w:ascii="微软雅黑" w:eastAsia="微软雅黑" w:hAnsi="微软雅黑" w:hint="eastAsia"/>
          <w:sz w:val="20"/>
          <w:szCs w:val="20"/>
        </w:rPr>
        <w:t>做</w:t>
      </w:r>
      <w:r w:rsidRPr="0014291A">
        <w:rPr>
          <w:rFonts w:ascii="微软雅黑" w:eastAsia="微软雅黑" w:hAnsi="微软雅黑" w:hint="eastAsia"/>
          <w:sz w:val="20"/>
          <w:szCs w:val="20"/>
        </w:rPr>
        <w:t>自动更新（只在</w:t>
      </w:r>
      <w:r w:rsidR="00B82687">
        <w:rPr>
          <w:rFonts w:ascii="微软雅黑" w:eastAsia="微软雅黑" w:hAnsi="微软雅黑" w:hint="eastAsia"/>
          <w:sz w:val="20"/>
          <w:szCs w:val="20"/>
        </w:rPr>
        <w:t>合并</w:t>
      </w:r>
      <w:r w:rsidRPr="0014291A">
        <w:rPr>
          <w:rFonts w:ascii="微软雅黑" w:eastAsia="微软雅黑" w:hAnsi="微软雅黑" w:hint="eastAsia"/>
          <w:sz w:val="20"/>
          <w:szCs w:val="20"/>
        </w:rPr>
        <w:t>初始化时</w:t>
      </w:r>
      <w:r>
        <w:rPr>
          <w:rFonts w:ascii="微软雅黑" w:eastAsia="微软雅黑" w:hAnsi="微软雅黑" w:hint="eastAsia"/>
          <w:sz w:val="20"/>
          <w:szCs w:val="20"/>
        </w:rPr>
        <w:t>根据规则及置信度</w:t>
      </w:r>
      <w:r w:rsidRPr="0014291A">
        <w:rPr>
          <w:rFonts w:ascii="微软雅黑" w:eastAsia="微软雅黑" w:hAnsi="微软雅黑" w:hint="eastAsia"/>
          <w:sz w:val="20"/>
          <w:szCs w:val="20"/>
        </w:rPr>
        <w:t>更新一次）。</w:t>
      </w:r>
      <w:r>
        <w:rPr>
          <w:rFonts w:ascii="微软雅黑" w:eastAsia="微软雅黑" w:hAnsi="微软雅黑" w:hint="eastAsia"/>
          <w:sz w:val="20"/>
          <w:szCs w:val="20"/>
        </w:rPr>
        <w:t>比如，</w:t>
      </w:r>
      <w:r w:rsidR="00710C51">
        <w:rPr>
          <w:rFonts w:ascii="微软雅黑" w:eastAsia="微软雅黑" w:hAnsi="微软雅黑" w:hint="eastAsia"/>
          <w:sz w:val="20"/>
          <w:szCs w:val="20"/>
        </w:rPr>
        <w:t>微信标识客户的</w:t>
      </w:r>
      <w:r>
        <w:rPr>
          <w:rFonts w:ascii="微软雅黑" w:eastAsia="微软雅黑" w:hAnsi="微软雅黑" w:hint="eastAsia"/>
          <w:sz w:val="20"/>
          <w:szCs w:val="20"/>
        </w:rPr>
        <w:t>微信头像改了，</w:t>
      </w:r>
      <w:r w:rsidR="00710C51">
        <w:rPr>
          <w:rFonts w:ascii="微软雅黑" w:eastAsia="微软雅黑" w:hAnsi="微软雅黑" w:hint="eastAsia"/>
          <w:sz w:val="20"/>
          <w:szCs w:val="20"/>
        </w:rPr>
        <w:t>合并过该微信客户的通讯录客户</w:t>
      </w:r>
      <w:r>
        <w:rPr>
          <w:rFonts w:ascii="微软雅黑" w:eastAsia="微软雅黑" w:hAnsi="微软雅黑" w:hint="eastAsia"/>
          <w:sz w:val="20"/>
          <w:szCs w:val="20"/>
        </w:rPr>
        <w:t>不</w:t>
      </w:r>
      <w:r w:rsidR="00710C51">
        <w:rPr>
          <w:rFonts w:ascii="微软雅黑" w:eastAsia="微软雅黑" w:hAnsi="微软雅黑" w:hint="eastAsia"/>
          <w:sz w:val="20"/>
          <w:szCs w:val="20"/>
        </w:rPr>
        <w:t>做</w:t>
      </w:r>
      <w:r>
        <w:rPr>
          <w:rFonts w:ascii="微软雅黑" w:eastAsia="微软雅黑" w:hAnsi="微软雅黑" w:hint="eastAsia"/>
          <w:sz w:val="20"/>
          <w:szCs w:val="20"/>
        </w:rPr>
        <w:t>同步</w:t>
      </w:r>
      <w:r w:rsidR="00710C51">
        <w:rPr>
          <w:rFonts w:ascii="微软雅黑" w:eastAsia="微软雅黑" w:hAnsi="微软雅黑" w:hint="eastAsia"/>
          <w:sz w:val="20"/>
          <w:szCs w:val="20"/>
        </w:rPr>
        <w:t>更新</w:t>
      </w:r>
      <w:r>
        <w:rPr>
          <w:rFonts w:ascii="微软雅黑" w:eastAsia="微软雅黑" w:hAnsi="微软雅黑" w:hint="eastAsia"/>
          <w:sz w:val="20"/>
          <w:szCs w:val="20"/>
        </w:rPr>
        <w:t>。</w:t>
      </w:r>
    </w:p>
    <w:p w14:paraId="2A7A8823" w14:textId="355B222F" w:rsidR="00576E05" w:rsidRPr="0014291A" w:rsidRDefault="004324D1" w:rsidP="006C6D45">
      <w:pPr>
        <w:numPr>
          <w:ilvl w:val="0"/>
          <w:numId w:val="48"/>
        </w:numPr>
        <w:rPr>
          <w:rFonts w:ascii="微软雅黑" w:eastAsia="微软雅黑" w:hAnsi="微软雅黑"/>
          <w:lang w:eastAsia="zh-CN"/>
        </w:rPr>
      </w:pPr>
      <w:r>
        <w:rPr>
          <w:rFonts w:ascii="微软雅黑" w:eastAsia="微软雅黑" w:hAnsi="微软雅黑" w:hint="eastAsia"/>
          <w:lang w:eastAsia="zh-CN"/>
        </w:rPr>
        <w:t>合并</w:t>
      </w:r>
      <w:r w:rsidR="00576E05" w:rsidRPr="0014291A">
        <w:rPr>
          <w:rFonts w:ascii="微软雅黑" w:eastAsia="微软雅黑" w:hAnsi="微软雅黑" w:hint="eastAsia"/>
          <w:lang w:eastAsia="zh-CN"/>
        </w:rPr>
        <w:t>关系只做初始化，不做动态关联，和关联优先级。（举例，</w:t>
      </w:r>
      <w:r w:rsidR="00576E05" w:rsidRPr="0014291A">
        <w:rPr>
          <w:rFonts w:ascii="微软雅黑" w:eastAsia="微软雅黑" w:hAnsi="微软雅黑"/>
          <w:lang w:eastAsia="zh-CN"/>
        </w:rPr>
        <w:t>AB</w:t>
      </w:r>
      <w:r w:rsidR="00576E05" w:rsidRPr="0014291A">
        <w:rPr>
          <w:rFonts w:ascii="微软雅黑" w:eastAsia="微软雅黑" w:hAnsi="微软雅黑" w:hint="eastAsia"/>
          <w:lang w:eastAsia="zh-CN"/>
        </w:rPr>
        <w:t>间被手工</w:t>
      </w:r>
      <w:r w:rsidR="00265593">
        <w:rPr>
          <w:rFonts w:ascii="微软雅黑" w:eastAsia="微软雅黑" w:hAnsi="微软雅黑" w:hint="eastAsia"/>
          <w:lang w:eastAsia="zh-CN"/>
        </w:rPr>
        <w:t>合并</w:t>
      </w:r>
      <w:r w:rsidR="00576E05" w:rsidRPr="0014291A">
        <w:rPr>
          <w:rFonts w:ascii="微软雅黑" w:eastAsia="微软雅黑" w:hAnsi="微软雅黑" w:hint="eastAsia"/>
          <w:lang w:eastAsia="zh-CN"/>
        </w:rPr>
        <w:t>，</w:t>
      </w:r>
      <w:r w:rsidR="00576E05" w:rsidRPr="0014291A">
        <w:rPr>
          <w:rFonts w:ascii="微软雅黑" w:eastAsia="微软雅黑" w:hAnsi="微软雅黑"/>
          <w:lang w:eastAsia="zh-CN"/>
        </w:rPr>
        <w:t>BC</w:t>
      </w:r>
      <w:r w:rsidR="00576E05" w:rsidRPr="0014291A">
        <w:rPr>
          <w:rFonts w:ascii="微软雅黑" w:eastAsia="微软雅黑" w:hAnsi="微软雅黑" w:hint="eastAsia"/>
          <w:lang w:eastAsia="zh-CN"/>
        </w:rPr>
        <w:t>在后续满足了自动关联，系统不做任何处理）</w:t>
      </w:r>
      <w:r w:rsidR="000E3E5A">
        <w:rPr>
          <w:rFonts w:ascii="微软雅黑" w:eastAsia="微软雅黑" w:hAnsi="微软雅黑" w:hint="eastAsia"/>
          <w:lang w:eastAsia="zh-CN"/>
        </w:rPr>
        <w:t>。</w:t>
      </w:r>
    </w:p>
    <w:p w14:paraId="39C55E16" w14:textId="42C90302" w:rsidR="00576E05" w:rsidRDefault="000522B8" w:rsidP="006C6D45">
      <w:pPr>
        <w:pStyle w:val="ListParagraph"/>
        <w:widowControl/>
        <w:numPr>
          <w:ilvl w:val="0"/>
          <w:numId w:val="48"/>
        </w:numPr>
        <w:ind w:firstLineChars="0"/>
        <w:rPr>
          <w:rFonts w:ascii="微软雅黑" w:eastAsia="微软雅黑" w:hAnsi="微软雅黑"/>
          <w:sz w:val="20"/>
          <w:szCs w:val="20"/>
        </w:rPr>
      </w:pPr>
      <w:r>
        <w:rPr>
          <w:rFonts w:ascii="微软雅黑" w:eastAsia="微软雅黑" w:hAnsi="微软雅黑" w:hint="eastAsia"/>
          <w:sz w:val="20"/>
          <w:szCs w:val="20"/>
        </w:rPr>
        <w:t>通讯录客户中的</w:t>
      </w:r>
      <w:r w:rsidR="00576E05">
        <w:rPr>
          <w:rFonts w:ascii="微软雅黑" w:eastAsia="微软雅黑" w:hAnsi="微软雅黑" w:hint="eastAsia"/>
          <w:sz w:val="20"/>
          <w:szCs w:val="20"/>
        </w:rPr>
        <w:t>潜客与现客合并之后不可拆分</w:t>
      </w:r>
      <w:r w:rsidR="000F358F">
        <w:rPr>
          <w:rFonts w:ascii="微软雅黑" w:eastAsia="微软雅黑" w:hAnsi="微软雅黑" w:hint="eastAsia"/>
          <w:sz w:val="20"/>
          <w:szCs w:val="20"/>
        </w:rPr>
        <w:t>。</w:t>
      </w:r>
    </w:p>
    <w:p w14:paraId="63B754BF" w14:textId="52320913" w:rsidR="00576E05" w:rsidRDefault="00576E05" w:rsidP="006C6D45">
      <w:pPr>
        <w:pStyle w:val="ListParagraph"/>
        <w:widowControl/>
        <w:numPr>
          <w:ilvl w:val="0"/>
          <w:numId w:val="48"/>
        </w:numPr>
        <w:ind w:firstLineChars="0"/>
        <w:rPr>
          <w:rFonts w:ascii="微软雅黑" w:eastAsia="微软雅黑" w:hAnsi="微软雅黑"/>
          <w:sz w:val="20"/>
          <w:szCs w:val="20"/>
        </w:rPr>
      </w:pPr>
      <w:r>
        <w:rPr>
          <w:rFonts w:ascii="微软雅黑" w:eastAsia="微软雅黑" w:hAnsi="微软雅黑" w:hint="eastAsia"/>
          <w:sz w:val="20"/>
          <w:szCs w:val="20"/>
        </w:rPr>
        <w:t>现客可多次合并潜客，合并时</w:t>
      </w:r>
      <w:r w:rsidR="000E3E5A">
        <w:rPr>
          <w:rFonts w:ascii="微软雅黑" w:eastAsia="微软雅黑" w:hAnsi="微软雅黑" w:hint="eastAsia"/>
          <w:sz w:val="20"/>
          <w:szCs w:val="20"/>
        </w:rPr>
        <w:t>如有基本信息字段冲突则</w:t>
      </w:r>
      <w:r>
        <w:rPr>
          <w:rFonts w:ascii="微软雅黑" w:eastAsia="微软雅黑" w:hAnsi="微软雅黑" w:hint="eastAsia"/>
          <w:sz w:val="20"/>
          <w:szCs w:val="20"/>
        </w:rPr>
        <w:t>弹框提示基本信息采信哪个客户（5项信息以现客为准）。</w:t>
      </w:r>
    </w:p>
    <w:p w14:paraId="221D8E4A" w14:textId="77777777" w:rsidR="00A8748C" w:rsidRPr="00A8748C" w:rsidRDefault="00A8748C" w:rsidP="00A8748C">
      <w:pPr>
        <w:widowControl/>
        <w:rPr>
          <w:rFonts w:ascii="微软雅黑" w:eastAsia="微软雅黑" w:hAnsi="微软雅黑"/>
          <w:lang w:eastAsia="zh-CN"/>
        </w:rPr>
      </w:pPr>
    </w:p>
    <w:p w14:paraId="086393FC" w14:textId="77777777" w:rsidR="00A8748C" w:rsidRPr="007A1DD8" w:rsidRDefault="004B3564" w:rsidP="007A1DD8">
      <w:pPr>
        <w:pStyle w:val="Heading4"/>
        <w:spacing w:before="120" w:after="120"/>
        <w:rPr>
          <w:rFonts w:ascii="微软雅黑" w:eastAsia="微软雅黑" w:hAnsi="微软雅黑"/>
          <w:i w:val="0"/>
          <w:iCs/>
        </w:rPr>
      </w:pPr>
      <w:r w:rsidRPr="007A1DD8">
        <w:rPr>
          <w:rFonts w:ascii="微软雅黑" w:eastAsia="微软雅黑" w:hAnsi="微软雅黑" w:hint="eastAsia"/>
          <w:i w:val="0"/>
          <w:iCs/>
        </w:rPr>
        <w:t>合并拆分关系的后台处理逻辑说明：</w:t>
      </w:r>
    </w:p>
    <w:p w14:paraId="21158203" w14:textId="328DA2AC" w:rsidR="00A8748C" w:rsidRDefault="00A8748C" w:rsidP="009B528D">
      <w:pPr>
        <w:pStyle w:val="ListParagraph"/>
        <w:widowControl/>
        <w:numPr>
          <w:ilvl w:val="0"/>
          <w:numId w:val="145"/>
        </w:numPr>
        <w:ind w:firstLineChars="0"/>
        <w:rPr>
          <w:rFonts w:ascii="微软雅黑" w:eastAsia="微软雅黑" w:hAnsi="微软雅黑"/>
          <w:sz w:val="20"/>
          <w:szCs w:val="20"/>
        </w:rPr>
      </w:pPr>
      <w:r>
        <w:rPr>
          <w:rFonts w:ascii="微软雅黑" w:eastAsia="微软雅黑" w:hAnsi="微软雅黑" w:hint="eastAsia"/>
          <w:sz w:val="20"/>
          <w:szCs w:val="20"/>
        </w:rPr>
        <w:t>待识别访客自身所带的信息不因合并拆分而变化，包括待办和旅程信息。</w:t>
      </w:r>
    </w:p>
    <w:p w14:paraId="7EA673BA" w14:textId="438D5BD4" w:rsidR="00A51EC4" w:rsidRPr="00A51EC4" w:rsidRDefault="00A51EC4" w:rsidP="009B528D">
      <w:pPr>
        <w:pStyle w:val="ListParagraph"/>
        <w:widowControl/>
        <w:numPr>
          <w:ilvl w:val="0"/>
          <w:numId w:val="145"/>
        </w:numPr>
        <w:ind w:firstLineChars="0"/>
        <w:rPr>
          <w:rFonts w:ascii="微软雅黑" w:eastAsia="微软雅黑" w:hAnsi="微软雅黑"/>
          <w:sz w:val="20"/>
          <w:szCs w:val="20"/>
        </w:rPr>
      </w:pPr>
      <w:r w:rsidRPr="00A8748C">
        <w:rPr>
          <w:rFonts w:ascii="微软雅黑" w:eastAsia="微软雅黑" w:hAnsi="微软雅黑" w:hint="eastAsia"/>
          <w:sz w:val="20"/>
          <w:szCs w:val="20"/>
        </w:rPr>
        <w:t>通讯录客户的基本客户信息</w:t>
      </w:r>
      <w:r>
        <w:rPr>
          <w:rFonts w:ascii="微软雅黑" w:eastAsia="微软雅黑" w:hAnsi="微软雅黑" w:hint="eastAsia"/>
          <w:sz w:val="20"/>
          <w:szCs w:val="20"/>
        </w:rPr>
        <w:t>，不因待识别访客被拆分而做变更。</w:t>
      </w:r>
    </w:p>
    <w:p w14:paraId="5BCCFBA0" w14:textId="0FB8F57E" w:rsidR="00A8748C" w:rsidRPr="00A8748C" w:rsidRDefault="007A1DD8" w:rsidP="009B528D">
      <w:pPr>
        <w:pStyle w:val="ListParagraph"/>
        <w:widowControl/>
        <w:numPr>
          <w:ilvl w:val="0"/>
          <w:numId w:val="145"/>
        </w:numPr>
        <w:ind w:firstLineChars="0"/>
        <w:rPr>
          <w:rFonts w:ascii="微软雅黑" w:eastAsia="微软雅黑" w:hAnsi="微软雅黑"/>
          <w:sz w:val="20"/>
          <w:szCs w:val="20"/>
        </w:rPr>
      </w:pPr>
      <w:r>
        <w:rPr>
          <w:rFonts w:ascii="微软雅黑" w:eastAsia="微软雅黑" w:hAnsi="微软雅黑" w:hint="eastAsia"/>
          <w:sz w:val="20"/>
          <w:szCs w:val="20"/>
        </w:rPr>
        <w:t>关于客户O</w:t>
      </w:r>
      <w:r>
        <w:rPr>
          <w:rFonts w:ascii="微软雅黑" w:eastAsia="微软雅黑" w:hAnsi="微软雅黑"/>
          <w:sz w:val="20"/>
          <w:szCs w:val="20"/>
        </w:rPr>
        <w:t>ne ID</w:t>
      </w:r>
      <w:r>
        <w:rPr>
          <w:rFonts w:ascii="微软雅黑" w:eastAsia="微软雅黑" w:hAnsi="微软雅黑" w:hint="eastAsia"/>
          <w:sz w:val="20"/>
          <w:szCs w:val="20"/>
        </w:rPr>
        <w:t>的处理逻辑如下：</w:t>
      </w:r>
    </w:p>
    <w:p w14:paraId="56B29C51" w14:textId="44500786" w:rsidR="00EE2910" w:rsidRDefault="00EE2910" w:rsidP="009B528D">
      <w:pPr>
        <w:pStyle w:val="ListParagraph"/>
        <w:numPr>
          <w:ilvl w:val="0"/>
          <w:numId w:val="144"/>
        </w:numPr>
        <w:ind w:firstLineChars="0"/>
        <w:rPr>
          <w:rFonts w:ascii="微软雅黑" w:eastAsia="微软雅黑" w:hAnsi="微软雅黑"/>
          <w:sz w:val="20"/>
          <w:szCs w:val="20"/>
        </w:rPr>
      </w:pPr>
      <w:r>
        <w:rPr>
          <w:rFonts w:ascii="微软雅黑" w:eastAsia="微软雅黑" w:hAnsi="微软雅黑" w:hint="eastAsia"/>
          <w:sz w:val="20"/>
          <w:szCs w:val="20"/>
        </w:rPr>
        <w:t>现客，潜客，以及通过</w:t>
      </w:r>
      <w:r w:rsidRPr="00EE2910">
        <w:rPr>
          <w:rFonts w:ascii="微软雅黑" w:eastAsia="微软雅黑" w:hAnsi="微软雅黑" w:hint="eastAsia"/>
          <w:sz w:val="20"/>
          <w:szCs w:val="20"/>
        </w:rPr>
        <w:t>One Service清洗出来的待识别访客，其One ID 统一调用OCPS生成。</w:t>
      </w:r>
      <w:r>
        <w:rPr>
          <w:rFonts w:ascii="微软雅黑" w:eastAsia="微软雅黑" w:hAnsi="微软雅黑" w:hint="eastAsia"/>
          <w:sz w:val="20"/>
          <w:szCs w:val="20"/>
        </w:rPr>
        <w:t>通过O</w:t>
      </w:r>
      <w:r>
        <w:rPr>
          <w:rFonts w:ascii="微软雅黑" w:eastAsia="微软雅黑" w:hAnsi="微软雅黑"/>
          <w:sz w:val="20"/>
          <w:szCs w:val="20"/>
        </w:rPr>
        <w:t>LS</w:t>
      </w:r>
      <w:r>
        <w:rPr>
          <w:rFonts w:ascii="微软雅黑" w:eastAsia="微软雅黑" w:hAnsi="微软雅黑" w:hint="eastAsia"/>
          <w:sz w:val="20"/>
          <w:szCs w:val="20"/>
        </w:rPr>
        <w:t>清洗出来的待识别访客，</w:t>
      </w:r>
      <w:r w:rsidR="00FD13CD" w:rsidRPr="000F2B53">
        <w:rPr>
          <w:rFonts w:ascii="微软雅黑" w:eastAsia="微软雅黑" w:hAnsi="微软雅黑" w:hint="eastAsia"/>
          <w:sz w:val="20"/>
          <w:szCs w:val="20"/>
        </w:rPr>
        <w:t>不用新生成One</w:t>
      </w:r>
      <w:r w:rsidR="00FD13CD" w:rsidRPr="000F2B53">
        <w:rPr>
          <w:rFonts w:ascii="微软雅黑" w:eastAsia="微软雅黑" w:hAnsi="微软雅黑"/>
          <w:sz w:val="20"/>
          <w:szCs w:val="20"/>
        </w:rPr>
        <w:t xml:space="preserve"> ID , </w:t>
      </w:r>
      <w:r w:rsidR="00FD13CD" w:rsidRPr="000F2B53">
        <w:rPr>
          <w:rFonts w:ascii="微软雅黑" w:eastAsia="微软雅黑" w:hAnsi="微软雅黑" w:hint="eastAsia"/>
          <w:sz w:val="20"/>
          <w:szCs w:val="20"/>
        </w:rPr>
        <w:t>直接用之前OA/OLS创建客户的O</w:t>
      </w:r>
      <w:r w:rsidR="00FD13CD" w:rsidRPr="000F2B53">
        <w:rPr>
          <w:rFonts w:ascii="微软雅黑" w:eastAsia="微软雅黑" w:hAnsi="微软雅黑"/>
          <w:sz w:val="20"/>
          <w:szCs w:val="20"/>
        </w:rPr>
        <w:t xml:space="preserve">ne </w:t>
      </w:r>
      <w:r w:rsidR="00FD13CD" w:rsidRPr="000F2B53">
        <w:rPr>
          <w:rFonts w:ascii="微软雅黑" w:eastAsia="微软雅黑" w:hAnsi="微软雅黑" w:hint="eastAsia"/>
          <w:sz w:val="20"/>
          <w:szCs w:val="20"/>
        </w:rPr>
        <w:t>ID</w:t>
      </w:r>
      <w:r>
        <w:rPr>
          <w:rFonts w:ascii="微软雅黑" w:eastAsia="微软雅黑" w:hAnsi="微软雅黑" w:hint="eastAsia"/>
          <w:sz w:val="20"/>
          <w:szCs w:val="20"/>
        </w:rPr>
        <w:t>。</w:t>
      </w:r>
    </w:p>
    <w:p w14:paraId="79C49B6E" w14:textId="45AE9C65" w:rsidR="00595D9C" w:rsidRDefault="00595D9C" w:rsidP="009B528D">
      <w:pPr>
        <w:pStyle w:val="ListParagraph"/>
        <w:numPr>
          <w:ilvl w:val="0"/>
          <w:numId w:val="144"/>
        </w:numPr>
        <w:ind w:firstLineChars="0"/>
        <w:rPr>
          <w:rFonts w:ascii="微软雅黑" w:eastAsia="微软雅黑" w:hAnsi="微软雅黑"/>
          <w:sz w:val="20"/>
          <w:szCs w:val="20"/>
        </w:rPr>
      </w:pPr>
      <w:r>
        <w:rPr>
          <w:rFonts w:ascii="微软雅黑" w:eastAsia="微软雅黑" w:hAnsi="微软雅黑" w:hint="eastAsia"/>
          <w:sz w:val="20"/>
          <w:szCs w:val="20"/>
        </w:rPr>
        <w:t>现客与潜客合并后</w:t>
      </w:r>
      <w:r w:rsidR="00214FFD">
        <w:rPr>
          <w:rFonts w:ascii="微软雅黑" w:eastAsia="微软雅黑" w:hAnsi="微软雅黑" w:hint="eastAsia"/>
          <w:sz w:val="20"/>
          <w:szCs w:val="20"/>
        </w:rPr>
        <w:t>以</w:t>
      </w:r>
      <w:r>
        <w:rPr>
          <w:rFonts w:ascii="微软雅黑" w:eastAsia="微软雅黑" w:hAnsi="微软雅黑" w:hint="eastAsia"/>
          <w:sz w:val="20"/>
          <w:szCs w:val="20"/>
        </w:rPr>
        <w:t>现客的N</w:t>
      </w:r>
      <w:r>
        <w:rPr>
          <w:rFonts w:ascii="微软雅黑" w:eastAsia="微软雅黑" w:hAnsi="微软雅黑"/>
          <w:sz w:val="20"/>
          <w:szCs w:val="20"/>
        </w:rPr>
        <w:t>avi One ID</w:t>
      </w:r>
      <w:r w:rsidR="00214FFD">
        <w:rPr>
          <w:rFonts w:ascii="微软雅黑" w:eastAsia="微软雅黑" w:hAnsi="微软雅黑" w:hint="eastAsia"/>
          <w:sz w:val="20"/>
          <w:szCs w:val="20"/>
        </w:rPr>
        <w:t>为准。</w:t>
      </w:r>
    </w:p>
    <w:p w14:paraId="068BBA62" w14:textId="69E6E1DE" w:rsidR="00595D9C" w:rsidRDefault="00595D9C" w:rsidP="009B528D">
      <w:pPr>
        <w:pStyle w:val="ListParagraph"/>
        <w:numPr>
          <w:ilvl w:val="0"/>
          <w:numId w:val="144"/>
        </w:numPr>
        <w:ind w:firstLineChars="0"/>
        <w:rPr>
          <w:rFonts w:ascii="微软雅黑" w:eastAsia="微软雅黑" w:hAnsi="微软雅黑"/>
          <w:sz w:val="20"/>
          <w:szCs w:val="20"/>
        </w:rPr>
      </w:pPr>
      <w:r>
        <w:rPr>
          <w:rFonts w:ascii="微软雅黑" w:eastAsia="微软雅黑" w:hAnsi="微软雅黑" w:hint="eastAsia"/>
          <w:sz w:val="20"/>
          <w:szCs w:val="20"/>
        </w:rPr>
        <w:t>通讯录客户与待识别访客合并后</w:t>
      </w:r>
      <w:r w:rsidR="00214FFD">
        <w:rPr>
          <w:rFonts w:ascii="微软雅黑" w:eastAsia="微软雅黑" w:hAnsi="微软雅黑" w:hint="eastAsia"/>
          <w:sz w:val="20"/>
          <w:szCs w:val="20"/>
        </w:rPr>
        <w:t>以</w:t>
      </w:r>
      <w:r>
        <w:rPr>
          <w:rFonts w:ascii="微软雅黑" w:eastAsia="微软雅黑" w:hAnsi="微软雅黑" w:hint="eastAsia"/>
          <w:sz w:val="20"/>
          <w:szCs w:val="20"/>
        </w:rPr>
        <w:t>通讯录客户的N</w:t>
      </w:r>
      <w:r>
        <w:rPr>
          <w:rFonts w:ascii="微软雅黑" w:eastAsia="微软雅黑" w:hAnsi="微软雅黑"/>
          <w:sz w:val="20"/>
          <w:szCs w:val="20"/>
        </w:rPr>
        <w:t>avi One ID</w:t>
      </w:r>
      <w:r w:rsidR="00214FFD">
        <w:rPr>
          <w:rFonts w:ascii="微软雅黑" w:eastAsia="微软雅黑" w:hAnsi="微软雅黑" w:hint="eastAsia"/>
          <w:sz w:val="20"/>
          <w:szCs w:val="20"/>
        </w:rPr>
        <w:t>为准。</w:t>
      </w:r>
    </w:p>
    <w:p w14:paraId="3979F8F9" w14:textId="5AC8F188" w:rsidR="00595D9C" w:rsidRDefault="00595D9C" w:rsidP="009B528D">
      <w:pPr>
        <w:pStyle w:val="ListParagraph"/>
        <w:numPr>
          <w:ilvl w:val="0"/>
          <w:numId w:val="144"/>
        </w:numPr>
        <w:ind w:firstLineChars="0"/>
        <w:rPr>
          <w:rFonts w:ascii="微软雅黑" w:eastAsia="微软雅黑" w:hAnsi="微软雅黑"/>
          <w:sz w:val="20"/>
          <w:szCs w:val="20"/>
        </w:rPr>
      </w:pPr>
      <w:r>
        <w:rPr>
          <w:rFonts w:ascii="微软雅黑" w:eastAsia="微软雅黑" w:hAnsi="微软雅黑" w:hint="eastAsia"/>
          <w:sz w:val="20"/>
          <w:szCs w:val="20"/>
        </w:rPr>
        <w:t>微信标识客户与</w:t>
      </w:r>
      <w:r w:rsidR="00D66B63">
        <w:rPr>
          <w:rFonts w:ascii="微软雅黑" w:eastAsia="微软雅黑" w:hAnsi="微软雅黑" w:hint="eastAsia"/>
          <w:sz w:val="20"/>
          <w:szCs w:val="20"/>
        </w:rPr>
        <w:t>手机号标识</w:t>
      </w:r>
      <w:r>
        <w:rPr>
          <w:rFonts w:ascii="微软雅黑" w:eastAsia="微软雅黑" w:hAnsi="微软雅黑" w:hint="eastAsia"/>
          <w:sz w:val="20"/>
          <w:szCs w:val="20"/>
        </w:rPr>
        <w:t>客户自动合并之后，</w:t>
      </w:r>
      <w:r w:rsidR="00214FFD">
        <w:rPr>
          <w:rFonts w:ascii="微软雅黑" w:eastAsia="微软雅黑" w:hAnsi="微软雅黑" w:hint="eastAsia"/>
          <w:sz w:val="20"/>
          <w:szCs w:val="20"/>
        </w:rPr>
        <w:t>以</w:t>
      </w:r>
      <w:r>
        <w:rPr>
          <w:rFonts w:ascii="微软雅黑" w:eastAsia="微软雅黑" w:hAnsi="微软雅黑" w:hint="eastAsia"/>
          <w:sz w:val="20"/>
          <w:szCs w:val="20"/>
        </w:rPr>
        <w:t>微信标识客户的N</w:t>
      </w:r>
      <w:r>
        <w:rPr>
          <w:rFonts w:ascii="微软雅黑" w:eastAsia="微软雅黑" w:hAnsi="微软雅黑"/>
          <w:sz w:val="20"/>
          <w:szCs w:val="20"/>
        </w:rPr>
        <w:t>avi One ID</w:t>
      </w:r>
      <w:r w:rsidR="00214FFD">
        <w:rPr>
          <w:rFonts w:ascii="微软雅黑" w:eastAsia="微软雅黑" w:hAnsi="微软雅黑" w:hint="eastAsia"/>
          <w:sz w:val="20"/>
          <w:szCs w:val="20"/>
        </w:rPr>
        <w:t>为准。</w:t>
      </w:r>
    </w:p>
    <w:p w14:paraId="449954B0" w14:textId="6DFAF5BC" w:rsidR="00D66B63" w:rsidRPr="003841CC" w:rsidRDefault="00214FFD" w:rsidP="009B528D">
      <w:pPr>
        <w:pStyle w:val="ListParagraph"/>
        <w:widowControl/>
        <w:numPr>
          <w:ilvl w:val="0"/>
          <w:numId w:val="145"/>
        </w:numPr>
        <w:ind w:firstLineChars="0"/>
        <w:rPr>
          <w:rFonts w:ascii="微软雅黑" w:eastAsia="微软雅黑" w:hAnsi="微软雅黑"/>
          <w:sz w:val="20"/>
          <w:szCs w:val="20"/>
        </w:rPr>
      </w:pPr>
      <w:r w:rsidRPr="003841CC">
        <w:rPr>
          <w:rFonts w:ascii="微软雅黑" w:eastAsia="微软雅黑" w:hAnsi="微软雅黑" w:hint="eastAsia"/>
          <w:sz w:val="20"/>
          <w:szCs w:val="20"/>
        </w:rPr>
        <w:t>客户合并拆分关系以逻辑表的形式记录各O</w:t>
      </w:r>
      <w:r w:rsidRPr="003841CC">
        <w:rPr>
          <w:rFonts w:ascii="微软雅黑" w:eastAsia="微软雅黑" w:hAnsi="微软雅黑"/>
          <w:sz w:val="20"/>
          <w:szCs w:val="20"/>
        </w:rPr>
        <w:t>ne ID</w:t>
      </w:r>
      <w:r w:rsidRPr="003841CC">
        <w:rPr>
          <w:rFonts w:ascii="微软雅黑" w:eastAsia="微软雅黑" w:hAnsi="微软雅黑" w:hint="eastAsia"/>
          <w:sz w:val="20"/>
          <w:szCs w:val="20"/>
        </w:rPr>
        <w:t>之间的关系</w:t>
      </w:r>
      <w:r w:rsidR="00D46032">
        <w:rPr>
          <w:rFonts w:ascii="微软雅黑" w:eastAsia="微软雅黑" w:hAnsi="微软雅黑" w:hint="eastAsia"/>
          <w:sz w:val="20"/>
          <w:szCs w:val="20"/>
        </w:rPr>
        <w:t>。</w:t>
      </w:r>
    </w:p>
    <w:p w14:paraId="09BFC7FB" w14:textId="46D9C7AA" w:rsidR="003841CC" w:rsidRPr="00E76183" w:rsidRDefault="003841CC" w:rsidP="009B528D">
      <w:pPr>
        <w:pStyle w:val="ListParagraph"/>
        <w:numPr>
          <w:ilvl w:val="0"/>
          <w:numId w:val="144"/>
        </w:numPr>
        <w:ind w:firstLineChars="0"/>
        <w:rPr>
          <w:rFonts w:ascii="微软雅黑" w:eastAsia="微软雅黑" w:hAnsi="微软雅黑"/>
          <w:sz w:val="20"/>
          <w:szCs w:val="20"/>
        </w:rPr>
      </w:pPr>
      <w:r w:rsidRPr="00E76183">
        <w:rPr>
          <w:rFonts w:ascii="微软雅黑" w:eastAsia="微软雅黑" w:hAnsi="微软雅黑" w:hint="eastAsia"/>
          <w:sz w:val="20"/>
          <w:szCs w:val="20"/>
        </w:rPr>
        <w:t>O</w:t>
      </w:r>
      <w:r w:rsidRPr="00E76183">
        <w:rPr>
          <w:rFonts w:ascii="微软雅黑" w:eastAsia="微软雅黑" w:hAnsi="微软雅黑"/>
          <w:sz w:val="20"/>
          <w:szCs w:val="20"/>
        </w:rPr>
        <w:t xml:space="preserve">ne Service </w:t>
      </w:r>
      <w:r w:rsidRPr="00E76183">
        <w:rPr>
          <w:rFonts w:ascii="微软雅黑" w:eastAsia="微软雅黑" w:hAnsi="微软雅黑" w:hint="eastAsia"/>
          <w:sz w:val="20"/>
          <w:szCs w:val="20"/>
        </w:rPr>
        <w:t>对客户进行自动合并时，需将客户合并关系实时推送M</w:t>
      </w:r>
      <w:r w:rsidRPr="00E76183">
        <w:rPr>
          <w:rFonts w:ascii="微软雅黑" w:eastAsia="微软雅黑" w:hAnsi="微软雅黑"/>
          <w:sz w:val="20"/>
          <w:szCs w:val="20"/>
        </w:rPr>
        <w:t>Q</w:t>
      </w:r>
      <w:r w:rsidRPr="00E76183">
        <w:rPr>
          <w:rFonts w:ascii="微软雅黑" w:eastAsia="微软雅黑" w:hAnsi="微软雅黑" w:hint="eastAsia"/>
          <w:sz w:val="20"/>
          <w:szCs w:val="20"/>
        </w:rPr>
        <w:t>消息给C</w:t>
      </w:r>
      <w:r w:rsidRPr="00E76183">
        <w:rPr>
          <w:rFonts w:ascii="微软雅黑" w:eastAsia="微软雅黑" w:hAnsi="微软雅黑"/>
          <w:sz w:val="20"/>
          <w:szCs w:val="20"/>
        </w:rPr>
        <w:t>RM</w:t>
      </w:r>
      <w:r w:rsidR="005B3F2D">
        <w:rPr>
          <w:rFonts w:ascii="微软雅黑" w:eastAsia="微软雅黑" w:hAnsi="微软雅黑" w:hint="eastAsia"/>
          <w:sz w:val="20"/>
          <w:szCs w:val="20"/>
        </w:rPr>
        <w:t>。</w:t>
      </w:r>
    </w:p>
    <w:p w14:paraId="1D67A4BA" w14:textId="3EB6EDFC" w:rsidR="003841CC" w:rsidRPr="00E76183" w:rsidRDefault="003841CC" w:rsidP="009B528D">
      <w:pPr>
        <w:pStyle w:val="ListParagraph"/>
        <w:numPr>
          <w:ilvl w:val="0"/>
          <w:numId w:val="144"/>
        </w:numPr>
        <w:ind w:firstLineChars="0"/>
        <w:rPr>
          <w:rFonts w:ascii="微软雅黑" w:eastAsia="微软雅黑" w:hAnsi="微软雅黑"/>
          <w:sz w:val="20"/>
          <w:szCs w:val="20"/>
        </w:rPr>
      </w:pPr>
      <w:r w:rsidRPr="00E76183">
        <w:rPr>
          <w:rFonts w:ascii="微软雅黑" w:eastAsia="微软雅黑" w:hAnsi="微软雅黑" w:hint="eastAsia"/>
          <w:sz w:val="20"/>
          <w:szCs w:val="20"/>
        </w:rPr>
        <w:t>C</w:t>
      </w:r>
      <w:r w:rsidRPr="00E76183">
        <w:rPr>
          <w:rFonts w:ascii="微软雅黑" w:eastAsia="微软雅黑" w:hAnsi="微软雅黑"/>
          <w:sz w:val="20"/>
          <w:szCs w:val="20"/>
        </w:rPr>
        <w:t>RM</w:t>
      </w:r>
      <w:r w:rsidRPr="00E76183">
        <w:rPr>
          <w:rFonts w:ascii="微软雅黑" w:eastAsia="微软雅黑" w:hAnsi="微软雅黑" w:hint="eastAsia"/>
          <w:sz w:val="20"/>
          <w:szCs w:val="20"/>
        </w:rPr>
        <w:t>操作客户</w:t>
      </w:r>
      <w:r>
        <w:rPr>
          <w:rFonts w:ascii="微软雅黑" w:eastAsia="微软雅黑" w:hAnsi="微软雅黑" w:hint="eastAsia"/>
          <w:sz w:val="20"/>
          <w:szCs w:val="20"/>
        </w:rPr>
        <w:t>手工</w:t>
      </w:r>
      <w:r w:rsidRPr="00E76183">
        <w:rPr>
          <w:rFonts w:ascii="微软雅黑" w:eastAsia="微软雅黑" w:hAnsi="微软雅黑" w:hint="eastAsia"/>
          <w:sz w:val="20"/>
          <w:szCs w:val="20"/>
        </w:rPr>
        <w:t>合并拆分时，</w:t>
      </w:r>
      <w:r w:rsidR="00E3139F" w:rsidRPr="00E3139F">
        <w:rPr>
          <w:rFonts w:ascii="微软雅黑" w:eastAsia="微软雅黑" w:hAnsi="微软雅黑" w:hint="eastAsia"/>
          <w:sz w:val="20"/>
          <w:szCs w:val="20"/>
        </w:rPr>
        <w:t>通过接口返回合并拆分关系给One Service</w:t>
      </w:r>
      <w:r w:rsidR="005B3F2D">
        <w:rPr>
          <w:rFonts w:ascii="微软雅黑" w:eastAsia="微软雅黑" w:hAnsi="微软雅黑" w:hint="eastAsia"/>
          <w:sz w:val="20"/>
          <w:szCs w:val="20"/>
        </w:rPr>
        <w:t>。</w:t>
      </w:r>
    </w:p>
    <w:p w14:paraId="0B3B0CAA" w14:textId="77777777" w:rsidR="00576E05" w:rsidRPr="003841CC" w:rsidRDefault="00576E05" w:rsidP="00576E05">
      <w:pPr>
        <w:pStyle w:val="ListParagraph"/>
        <w:widowControl/>
        <w:ind w:left="420" w:firstLineChars="0" w:firstLine="0"/>
        <w:rPr>
          <w:rFonts w:ascii="微软雅黑" w:eastAsia="微软雅黑" w:hAnsi="微软雅黑"/>
          <w:sz w:val="20"/>
          <w:szCs w:val="20"/>
        </w:rPr>
      </w:pPr>
    </w:p>
    <w:p w14:paraId="73619119" w14:textId="662A2716" w:rsidR="00576E05" w:rsidRPr="00411FC8" w:rsidRDefault="00252C50" w:rsidP="00576E05">
      <w:pPr>
        <w:pStyle w:val="Heading4"/>
        <w:spacing w:before="120" w:after="120"/>
        <w:rPr>
          <w:rFonts w:ascii="微软雅黑" w:eastAsia="微软雅黑" w:hAnsi="微软雅黑"/>
          <w:i w:val="0"/>
          <w:iCs/>
        </w:rPr>
      </w:pPr>
      <w:r>
        <w:rPr>
          <w:rFonts w:ascii="微软雅黑" w:eastAsia="微软雅黑" w:hAnsi="微软雅黑" w:hint="eastAsia"/>
          <w:i w:val="0"/>
          <w:iCs/>
        </w:rPr>
        <w:t>待识别访客</w:t>
      </w:r>
      <w:r w:rsidR="00576E05" w:rsidRPr="00411FC8">
        <w:rPr>
          <w:rFonts w:ascii="微软雅黑" w:eastAsia="微软雅黑" w:hAnsi="微软雅黑" w:hint="eastAsia"/>
          <w:i w:val="0"/>
          <w:iCs/>
        </w:rPr>
        <w:t>与通讯录客户的</w:t>
      </w:r>
      <w:r w:rsidR="00ED7CAF">
        <w:rPr>
          <w:rFonts w:ascii="微软雅黑" w:eastAsia="微软雅黑" w:hAnsi="微软雅黑" w:hint="eastAsia"/>
          <w:i w:val="0"/>
          <w:iCs/>
        </w:rPr>
        <w:t>合并</w:t>
      </w:r>
      <w:r w:rsidR="008A4732">
        <w:rPr>
          <w:rFonts w:ascii="微软雅黑" w:eastAsia="微软雅黑" w:hAnsi="微软雅黑" w:hint="eastAsia"/>
          <w:i w:val="0"/>
          <w:iCs/>
        </w:rPr>
        <w:t>规则</w:t>
      </w:r>
    </w:p>
    <w:p w14:paraId="010866E5" w14:textId="0B75288F" w:rsidR="00576E05" w:rsidRDefault="00576E05" w:rsidP="006C6D45">
      <w:pPr>
        <w:pStyle w:val="ListParagraph"/>
        <w:widowControl/>
        <w:numPr>
          <w:ilvl w:val="0"/>
          <w:numId w:val="49"/>
        </w:numPr>
        <w:ind w:firstLineChars="0"/>
        <w:rPr>
          <w:rFonts w:ascii="微软雅黑" w:eastAsia="微软雅黑" w:hAnsi="微软雅黑"/>
          <w:sz w:val="20"/>
          <w:szCs w:val="20"/>
        </w:rPr>
      </w:pPr>
      <w:r w:rsidRPr="002D5179">
        <w:rPr>
          <w:rFonts w:ascii="微软雅黑" w:eastAsia="微软雅黑" w:hAnsi="微软雅黑" w:hint="eastAsia"/>
          <w:sz w:val="20"/>
          <w:szCs w:val="20"/>
        </w:rPr>
        <w:t>手工</w:t>
      </w:r>
      <w:r w:rsidR="004324D1">
        <w:rPr>
          <w:rFonts w:ascii="微软雅黑" w:eastAsia="微软雅黑" w:hAnsi="微软雅黑" w:hint="eastAsia"/>
          <w:sz w:val="20"/>
          <w:szCs w:val="20"/>
        </w:rPr>
        <w:t>合并</w:t>
      </w:r>
    </w:p>
    <w:p w14:paraId="3A600794" w14:textId="6DD6BF4C" w:rsidR="00576E05" w:rsidRDefault="00576E05" w:rsidP="00576E05">
      <w:pPr>
        <w:pStyle w:val="ListParagraph"/>
        <w:widowControl/>
        <w:ind w:left="420" w:firstLineChars="0" w:firstLine="0"/>
        <w:rPr>
          <w:rFonts w:ascii="微软雅黑" w:eastAsia="微软雅黑" w:hAnsi="微软雅黑"/>
          <w:sz w:val="20"/>
          <w:szCs w:val="20"/>
        </w:rPr>
      </w:pPr>
      <w:r w:rsidRPr="002D5179">
        <w:rPr>
          <w:rFonts w:ascii="微软雅黑" w:eastAsia="微软雅黑" w:hAnsi="微软雅黑" w:hint="eastAsia"/>
          <w:sz w:val="20"/>
          <w:szCs w:val="20"/>
        </w:rPr>
        <w:lastRenderedPageBreak/>
        <w:t>一个</w:t>
      </w:r>
      <w:r>
        <w:rPr>
          <w:rFonts w:ascii="微软雅黑" w:eastAsia="微软雅黑" w:hAnsi="微软雅黑" w:hint="eastAsia"/>
          <w:sz w:val="20"/>
          <w:szCs w:val="20"/>
        </w:rPr>
        <w:t>C</w:t>
      </w:r>
      <w:r>
        <w:rPr>
          <w:rFonts w:ascii="微软雅黑" w:eastAsia="微软雅黑" w:hAnsi="微软雅黑"/>
          <w:sz w:val="20"/>
          <w:szCs w:val="20"/>
        </w:rPr>
        <w:t>RM</w:t>
      </w:r>
      <w:r>
        <w:rPr>
          <w:rFonts w:ascii="微软雅黑" w:eastAsia="微软雅黑" w:hAnsi="微软雅黑" w:hint="eastAsia"/>
          <w:sz w:val="20"/>
          <w:szCs w:val="20"/>
        </w:rPr>
        <w:t>通讯录</w:t>
      </w:r>
      <w:r w:rsidRPr="002D5179">
        <w:rPr>
          <w:rFonts w:ascii="微软雅黑" w:eastAsia="微软雅黑" w:hAnsi="微软雅黑" w:hint="eastAsia"/>
          <w:sz w:val="20"/>
          <w:szCs w:val="20"/>
        </w:rPr>
        <w:t>客户最多</w:t>
      </w:r>
      <w:r w:rsidR="004324D1">
        <w:rPr>
          <w:rFonts w:ascii="微软雅黑" w:eastAsia="微软雅黑" w:hAnsi="微软雅黑" w:hint="eastAsia"/>
          <w:sz w:val="20"/>
          <w:szCs w:val="20"/>
        </w:rPr>
        <w:t>合并</w:t>
      </w:r>
      <w:r w:rsidRPr="002D5179">
        <w:rPr>
          <w:rFonts w:ascii="微软雅黑" w:eastAsia="微软雅黑" w:hAnsi="微软雅黑" w:hint="eastAsia"/>
          <w:sz w:val="20"/>
          <w:szCs w:val="20"/>
        </w:rPr>
        <w:t>1个</w:t>
      </w:r>
      <w:r w:rsidR="00ED7CAF" w:rsidRPr="00474EBC">
        <w:rPr>
          <w:rFonts w:ascii="微软雅黑" w:eastAsia="微软雅黑" w:hAnsi="微软雅黑" w:hint="eastAsia"/>
          <w:sz w:val="20"/>
          <w:szCs w:val="20"/>
        </w:rPr>
        <w:t>【微信标识客户】</w:t>
      </w:r>
      <w:r w:rsidRPr="002D5179">
        <w:rPr>
          <w:rFonts w:ascii="微软雅黑" w:eastAsia="微软雅黑" w:hAnsi="微软雅黑" w:hint="eastAsia"/>
          <w:sz w:val="20"/>
          <w:szCs w:val="20"/>
        </w:rPr>
        <w:t>，1个</w:t>
      </w:r>
      <w:r w:rsidR="00ED7CAF" w:rsidRPr="00474EBC">
        <w:rPr>
          <w:rFonts w:ascii="微软雅黑" w:eastAsia="微软雅黑" w:hAnsi="微软雅黑" w:hint="eastAsia"/>
          <w:sz w:val="20"/>
          <w:szCs w:val="20"/>
        </w:rPr>
        <w:t>【手机号标识客户】</w:t>
      </w:r>
      <w:r w:rsidRPr="002D5179">
        <w:rPr>
          <w:rFonts w:ascii="微软雅黑" w:eastAsia="微软雅黑" w:hAnsi="微软雅黑" w:hint="eastAsia"/>
          <w:sz w:val="20"/>
          <w:szCs w:val="20"/>
        </w:rPr>
        <w:t>，或1个</w:t>
      </w:r>
      <w:r w:rsidR="00BE7313" w:rsidRPr="00474EBC">
        <w:rPr>
          <w:rFonts w:ascii="微软雅黑" w:eastAsia="微软雅黑" w:hAnsi="微软雅黑" w:hint="eastAsia"/>
          <w:sz w:val="20"/>
          <w:szCs w:val="20"/>
        </w:rPr>
        <w:t>【微信标识客户】</w:t>
      </w:r>
      <w:r w:rsidRPr="002D5179">
        <w:rPr>
          <w:rFonts w:ascii="微软雅黑" w:eastAsia="微软雅黑" w:hAnsi="微软雅黑" w:hint="eastAsia"/>
          <w:sz w:val="20"/>
          <w:szCs w:val="20"/>
        </w:rPr>
        <w:t>&amp;</w:t>
      </w:r>
      <w:r w:rsidR="00BE7313" w:rsidRPr="00474EBC">
        <w:rPr>
          <w:rFonts w:ascii="微软雅黑" w:eastAsia="微软雅黑" w:hAnsi="微软雅黑" w:hint="eastAsia"/>
          <w:sz w:val="20"/>
          <w:szCs w:val="20"/>
        </w:rPr>
        <w:t>【手机号标识客户】</w:t>
      </w:r>
      <w:r w:rsidRPr="002D5179">
        <w:rPr>
          <w:rFonts w:ascii="微软雅黑" w:eastAsia="微软雅黑" w:hAnsi="微软雅黑" w:hint="eastAsia"/>
          <w:sz w:val="20"/>
          <w:szCs w:val="20"/>
        </w:rPr>
        <w:t>已经自动</w:t>
      </w:r>
      <w:r w:rsidR="00BE7313">
        <w:rPr>
          <w:rFonts w:ascii="微软雅黑" w:eastAsia="微软雅黑" w:hAnsi="微软雅黑" w:hint="eastAsia"/>
          <w:sz w:val="20"/>
          <w:szCs w:val="20"/>
        </w:rPr>
        <w:t>合并</w:t>
      </w:r>
      <w:r w:rsidRPr="002D5179">
        <w:rPr>
          <w:rFonts w:ascii="微软雅黑" w:eastAsia="微软雅黑" w:hAnsi="微软雅黑" w:hint="eastAsia"/>
          <w:sz w:val="20"/>
          <w:szCs w:val="20"/>
        </w:rPr>
        <w:t>的</w:t>
      </w:r>
      <w:r w:rsidR="00ED7CAF">
        <w:rPr>
          <w:rFonts w:ascii="微软雅黑" w:eastAsia="微软雅黑" w:hAnsi="微软雅黑" w:hint="eastAsia"/>
          <w:sz w:val="20"/>
          <w:szCs w:val="20"/>
        </w:rPr>
        <w:t>客户</w:t>
      </w:r>
      <w:r w:rsidRPr="002D5179">
        <w:rPr>
          <w:rFonts w:ascii="微软雅黑" w:eastAsia="微软雅黑" w:hAnsi="微软雅黑" w:hint="eastAsia"/>
          <w:sz w:val="20"/>
          <w:szCs w:val="20"/>
        </w:rPr>
        <w:t>。</w:t>
      </w:r>
    </w:p>
    <w:p w14:paraId="092D9F26" w14:textId="6842D353" w:rsidR="00576E05" w:rsidRPr="00FE7918" w:rsidRDefault="00D53D89" w:rsidP="00576E05">
      <w:pPr>
        <w:widowControl/>
        <w:ind w:left="420"/>
        <w:rPr>
          <w:rFonts w:ascii="微软雅黑" w:eastAsia="微软雅黑" w:hAnsi="微软雅黑"/>
          <w:lang w:eastAsia="zh-CN"/>
        </w:rPr>
      </w:pPr>
      <w:r>
        <w:rPr>
          <w:rFonts w:ascii="微软雅黑" w:eastAsia="微软雅黑" w:hAnsi="微软雅黑" w:hint="eastAsia"/>
          <w:lang w:eastAsia="zh-CN"/>
        </w:rPr>
        <w:t>手工合并的</w:t>
      </w:r>
      <w:r w:rsidR="00576E05" w:rsidRPr="00FE7918">
        <w:rPr>
          <w:rFonts w:ascii="微软雅黑" w:eastAsia="微软雅黑" w:hAnsi="微软雅黑" w:hint="eastAsia"/>
          <w:lang w:eastAsia="zh-CN"/>
        </w:rPr>
        <w:t>前端页面操作</w:t>
      </w:r>
      <w:r>
        <w:rPr>
          <w:rFonts w:ascii="微软雅黑" w:eastAsia="微软雅黑" w:hAnsi="微软雅黑" w:hint="eastAsia"/>
          <w:lang w:eastAsia="zh-CN"/>
        </w:rPr>
        <w:t>及合并时的业务校验规则</w:t>
      </w:r>
      <w:r w:rsidR="00576E05" w:rsidRPr="00FE7918">
        <w:rPr>
          <w:rFonts w:ascii="微软雅黑" w:eastAsia="微软雅黑" w:hAnsi="微软雅黑" w:hint="eastAsia"/>
          <w:lang w:eastAsia="zh-CN"/>
        </w:rPr>
        <w:t>参考</w:t>
      </w:r>
      <w:r>
        <w:rPr>
          <w:rFonts w:ascii="微软雅黑" w:eastAsia="微软雅黑" w:hAnsi="微软雅黑" w:hint="eastAsia"/>
          <w:lang w:eastAsia="zh-CN"/>
        </w:rPr>
        <w:t>章节</w:t>
      </w:r>
      <w:r w:rsidR="00576E05" w:rsidRPr="00FE7918">
        <w:rPr>
          <w:rFonts w:ascii="微软雅黑" w:eastAsia="微软雅黑" w:hAnsi="微软雅黑" w:hint="eastAsia"/>
          <w:lang w:eastAsia="zh-CN"/>
        </w:rPr>
        <w:t>7</w:t>
      </w:r>
      <w:r w:rsidR="00576E05" w:rsidRPr="00FE7918">
        <w:rPr>
          <w:rFonts w:ascii="微软雅黑" w:eastAsia="微软雅黑" w:hAnsi="微软雅黑"/>
          <w:lang w:eastAsia="zh-CN"/>
        </w:rPr>
        <w:t>.5.</w:t>
      </w:r>
      <w:r w:rsidR="00BE7313">
        <w:rPr>
          <w:rFonts w:ascii="微软雅黑" w:eastAsia="微软雅黑" w:hAnsi="微软雅黑"/>
          <w:lang w:eastAsia="zh-CN"/>
        </w:rPr>
        <w:t>5</w:t>
      </w:r>
      <w:r w:rsidR="003C62BB">
        <w:rPr>
          <w:rFonts w:ascii="微软雅黑" w:eastAsia="微软雅黑" w:hAnsi="微软雅黑"/>
          <w:lang w:eastAsia="zh-CN"/>
        </w:rPr>
        <w:t>.3</w:t>
      </w:r>
      <w:r>
        <w:rPr>
          <w:rFonts w:ascii="微软雅黑" w:eastAsia="微软雅黑" w:hAnsi="微软雅黑" w:hint="eastAsia"/>
          <w:lang w:eastAsia="zh-CN"/>
        </w:rPr>
        <w:t>【添加为新客户】，</w:t>
      </w:r>
      <w:r w:rsidR="003C62BB">
        <w:rPr>
          <w:rFonts w:ascii="微软雅黑" w:eastAsia="微软雅黑" w:hAnsi="微软雅黑" w:hint="eastAsia"/>
          <w:lang w:eastAsia="zh-CN"/>
        </w:rPr>
        <w:t>以及7</w:t>
      </w:r>
      <w:r w:rsidR="003C62BB">
        <w:rPr>
          <w:rFonts w:ascii="微软雅黑" w:eastAsia="微软雅黑" w:hAnsi="微软雅黑"/>
          <w:lang w:eastAsia="zh-CN"/>
        </w:rPr>
        <w:t>.5.5.4</w:t>
      </w:r>
      <w:r>
        <w:rPr>
          <w:rFonts w:ascii="微软雅黑" w:eastAsia="微软雅黑" w:hAnsi="微软雅黑" w:hint="eastAsia"/>
          <w:lang w:eastAsia="zh-CN"/>
        </w:rPr>
        <w:t>【合并至其他客户】。</w:t>
      </w:r>
    </w:p>
    <w:p w14:paraId="363F1FF7" w14:textId="30A685B3" w:rsidR="00576E05" w:rsidRDefault="00576E05" w:rsidP="006C6D45">
      <w:pPr>
        <w:pStyle w:val="ListParagraph"/>
        <w:widowControl/>
        <w:numPr>
          <w:ilvl w:val="0"/>
          <w:numId w:val="49"/>
        </w:numPr>
        <w:ind w:firstLineChars="0"/>
        <w:rPr>
          <w:rFonts w:ascii="微软雅黑" w:eastAsia="微软雅黑" w:hAnsi="微软雅黑"/>
          <w:sz w:val="20"/>
          <w:szCs w:val="20"/>
        </w:rPr>
      </w:pPr>
      <w:r w:rsidRPr="002D5179">
        <w:rPr>
          <w:rFonts w:ascii="微软雅黑" w:eastAsia="微软雅黑" w:hAnsi="微软雅黑" w:hint="eastAsia"/>
          <w:sz w:val="20"/>
          <w:szCs w:val="20"/>
        </w:rPr>
        <w:t>自动</w:t>
      </w:r>
      <w:r w:rsidR="004324D1">
        <w:rPr>
          <w:rFonts w:ascii="微软雅黑" w:eastAsia="微软雅黑" w:hAnsi="微软雅黑" w:hint="eastAsia"/>
          <w:sz w:val="20"/>
          <w:szCs w:val="20"/>
        </w:rPr>
        <w:t>合并</w:t>
      </w:r>
    </w:p>
    <w:p w14:paraId="347AC836" w14:textId="2C53FA26" w:rsidR="00527201" w:rsidRPr="00C70BA1" w:rsidRDefault="00C70BA1" w:rsidP="009B528D">
      <w:pPr>
        <w:pStyle w:val="ListParagraph"/>
        <w:widowControl/>
        <w:numPr>
          <w:ilvl w:val="0"/>
          <w:numId w:val="146"/>
        </w:numPr>
        <w:ind w:firstLineChars="0"/>
        <w:rPr>
          <w:rFonts w:ascii="微软雅黑" w:eastAsia="微软雅黑" w:hAnsi="微软雅黑"/>
          <w:sz w:val="20"/>
          <w:szCs w:val="20"/>
        </w:rPr>
      </w:pPr>
      <w:r w:rsidRPr="00C70BA1">
        <w:rPr>
          <w:rFonts w:ascii="微软雅黑" w:eastAsia="微软雅黑" w:hAnsi="微软雅黑" w:hint="eastAsia"/>
          <w:sz w:val="20"/>
          <w:szCs w:val="20"/>
        </w:rPr>
        <w:t>自动合并规则：</w:t>
      </w:r>
      <w:r w:rsidR="00527201" w:rsidRPr="00C70BA1">
        <w:rPr>
          <w:rFonts w:ascii="微软雅黑" w:eastAsia="微软雅黑" w:hAnsi="微软雅黑" w:hint="eastAsia"/>
          <w:sz w:val="20"/>
          <w:szCs w:val="20"/>
        </w:rPr>
        <w:t>根据手机号和U</w:t>
      </w:r>
      <w:r w:rsidR="00527201" w:rsidRPr="00C70BA1">
        <w:rPr>
          <w:rFonts w:ascii="微软雅黑" w:eastAsia="微软雅黑" w:hAnsi="微软雅黑"/>
          <w:sz w:val="20"/>
          <w:szCs w:val="20"/>
        </w:rPr>
        <w:t>nion ID</w:t>
      </w:r>
      <w:r w:rsidR="00527201" w:rsidRPr="00C70BA1">
        <w:rPr>
          <w:rFonts w:ascii="微软雅黑" w:eastAsia="微软雅黑" w:hAnsi="微软雅黑" w:hint="eastAsia"/>
          <w:sz w:val="20"/>
          <w:szCs w:val="20"/>
        </w:rPr>
        <w:t>双要素判断是否需要自动合并。</w:t>
      </w:r>
    </w:p>
    <w:tbl>
      <w:tblPr>
        <w:tblW w:w="8159" w:type="dxa"/>
        <w:tblInd w:w="400" w:type="dxa"/>
        <w:tblLook w:val="04A0" w:firstRow="1" w:lastRow="0" w:firstColumn="1" w:lastColumn="0" w:noHBand="0" w:noVBand="1"/>
      </w:tblPr>
      <w:tblGrid>
        <w:gridCol w:w="560"/>
        <w:gridCol w:w="1078"/>
        <w:gridCol w:w="1134"/>
        <w:gridCol w:w="992"/>
        <w:gridCol w:w="993"/>
        <w:gridCol w:w="3402"/>
      </w:tblGrid>
      <w:tr w:rsidR="00B73D78" w:rsidRPr="00B73D78" w14:paraId="33AC0118" w14:textId="77777777" w:rsidTr="00714E91">
        <w:trPr>
          <w:trHeight w:val="280"/>
        </w:trPr>
        <w:tc>
          <w:tcPr>
            <w:tcW w:w="560" w:type="dxa"/>
            <w:vMerge w:val="restart"/>
            <w:tcBorders>
              <w:top w:val="single" w:sz="4" w:space="0" w:color="auto"/>
              <w:left w:val="single" w:sz="4" w:space="0" w:color="auto"/>
              <w:bottom w:val="single" w:sz="4" w:space="0" w:color="000000"/>
              <w:right w:val="single" w:sz="4" w:space="0" w:color="auto"/>
            </w:tcBorders>
            <w:shd w:val="clear" w:color="000000" w:fill="BFBFBF"/>
            <w:noWrap/>
            <w:vAlign w:val="center"/>
            <w:hideMark/>
          </w:tcPr>
          <w:p w14:paraId="20423C5F"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场景</w:t>
            </w:r>
          </w:p>
        </w:tc>
        <w:tc>
          <w:tcPr>
            <w:tcW w:w="2212" w:type="dxa"/>
            <w:gridSpan w:val="2"/>
            <w:tcBorders>
              <w:top w:val="single" w:sz="4" w:space="0" w:color="auto"/>
              <w:left w:val="nil"/>
              <w:bottom w:val="single" w:sz="4" w:space="0" w:color="auto"/>
              <w:right w:val="single" w:sz="4" w:space="0" w:color="auto"/>
            </w:tcBorders>
            <w:shd w:val="clear" w:color="000000" w:fill="BFBFBF"/>
            <w:vAlign w:val="center"/>
            <w:hideMark/>
          </w:tcPr>
          <w:p w14:paraId="2812CE46"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通讯录客户信息</w:t>
            </w:r>
          </w:p>
        </w:tc>
        <w:tc>
          <w:tcPr>
            <w:tcW w:w="1985"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4800B06"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待合并访客</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noWrap/>
            <w:vAlign w:val="center"/>
            <w:hideMark/>
          </w:tcPr>
          <w:p w14:paraId="6F33DCD6"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自动合并判断逻辑</w:t>
            </w:r>
          </w:p>
        </w:tc>
      </w:tr>
      <w:tr w:rsidR="00B73D78" w:rsidRPr="00B73D78" w14:paraId="3110CF2F" w14:textId="77777777" w:rsidTr="00714E91">
        <w:trPr>
          <w:trHeight w:val="520"/>
        </w:trPr>
        <w:tc>
          <w:tcPr>
            <w:tcW w:w="560" w:type="dxa"/>
            <w:vMerge/>
            <w:tcBorders>
              <w:top w:val="single" w:sz="4" w:space="0" w:color="auto"/>
              <w:left w:val="single" w:sz="4" w:space="0" w:color="auto"/>
              <w:bottom w:val="single" w:sz="4" w:space="0" w:color="000000"/>
              <w:right w:val="single" w:sz="4" w:space="0" w:color="auto"/>
            </w:tcBorders>
            <w:vAlign w:val="center"/>
            <w:hideMark/>
          </w:tcPr>
          <w:p w14:paraId="68B2B93A"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p>
        </w:tc>
        <w:tc>
          <w:tcPr>
            <w:tcW w:w="1078" w:type="dxa"/>
            <w:tcBorders>
              <w:top w:val="nil"/>
              <w:left w:val="nil"/>
              <w:bottom w:val="single" w:sz="4" w:space="0" w:color="auto"/>
              <w:right w:val="single" w:sz="4" w:space="0" w:color="auto"/>
            </w:tcBorders>
            <w:shd w:val="clear" w:color="000000" w:fill="BFBFBF"/>
            <w:vAlign w:val="center"/>
            <w:hideMark/>
          </w:tcPr>
          <w:p w14:paraId="2B78D929"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是否有主手机号</w:t>
            </w:r>
          </w:p>
        </w:tc>
        <w:tc>
          <w:tcPr>
            <w:tcW w:w="1134" w:type="dxa"/>
            <w:tcBorders>
              <w:top w:val="nil"/>
              <w:left w:val="nil"/>
              <w:bottom w:val="single" w:sz="4" w:space="0" w:color="auto"/>
              <w:right w:val="single" w:sz="4" w:space="0" w:color="auto"/>
            </w:tcBorders>
            <w:shd w:val="clear" w:color="000000" w:fill="BFBFBF"/>
            <w:vAlign w:val="center"/>
            <w:hideMark/>
          </w:tcPr>
          <w:p w14:paraId="562FD3BC"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是否有Union ID</w:t>
            </w:r>
          </w:p>
        </w:tc>
        <w:tc>
          <w:tcPr>
            <w:tcW w:w="992" w:type="dxa"/>
            <w:tcBorders>
              <w:top w:val="nil"/>
              <w:left w:val="nil"/>
              <w:bottom w:val="single" w:sz="4" w:space="0" w:color="auto"/>
              <w:right w:val="single" w:sz="4" w:space="0" w:color="auto"/>
            </w:tcBorders>
            <w:shd w:val="clear" w:color="000000" w:fill="BFBFBF"/>
            <w:vAlign w:val="center"/>
            <w:hideMark/>
          </w:tcPr>
          <w:p w14:paraId="03DAA4F9"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是否有手机号</w:t>
            </w:r>
          </w:p>
        </w:tc>
        <w:tc>
          <w:tcPr>
            <w:tcW w:w="993" w:type="dxa"/>
            <w:tcBorders>
              <w:top w:val="nil"/>
              <w:left w:val="nil"/>
              <w:bottom w:val="single" w:sz="4" w:space="0" w:color="auto"/>
              <w:right w:val="single" w:sz="4" w:space="0" w:color="auto"/>
            </w:tcBorders>
            <w:shd w:val="clear" w:color="000000" w:fill="BFBFBF"/>
            <w:vAlign w:val="center"/>
            <w:hideMark/>
          </w:tcPr>
          <w:p w14:paraId="75F7977B"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是否有Union ID</w:t>
            </w: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367B3E46"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p>
        </w:tc>
      </w:tr>
      <w:tr w:rsidR="00B73D78" w:rsidRPr="00B73D78" w14:paraId="2B3878E5"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CE90A0D"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1</w:t>
            </w:r>
          </w:p>
        </w:tc>
        <w:tc>
          <w:tcPr>
            <w:tcW w:w="1078" w:type="dxa"/>
            <w:tcBorders>
              <w:top w:val="nil"/>
              <w:left w:val="nil"/>
              <w:bottom w:val="single" w:sz="4" w:space="0" w:color="auto"/>
              <w:right w:val="single" w:sz="4" w:space="0" w:color="auto"/>
            </w:tcBorders>
            <w:shd w:val="clear" w:color="auto" w:fill="auto"/>
            <w:vAlign w:val="center"/>
            <w:hideMark/>
          </w:tcPr>
          <w:p w14:paraId="4333759B"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1134" w:type="dxa"/>
            <w:tcBorders>
              <w:top w:val="nil"/>
              <w:left w:val="nil"/>
              <w:bottom w:val="single" w:sz="4" w:space="0" w:color="auto"/>
              <w:right w:val="single" w:sz="4" w:space="0" w:color="auto"/>
            </w:tcBorders>
            <w:shd w:val="clear" w:color="auto" w:fill="auto"/>
            <w:vAlign w:val="center"/>
            <w:hideMark/>
          </w:tcPr>
          <w:p w14:paraId="28338FE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vAlign w:val="center"/>
            <w:hideMark/>
          </w:tcPr>
          <w:p w14:paraId="5D246D87"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598AC15D"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3402" w:type="dxa"/>
            <w:tcBorders>
              <w:top w:val="nil"/>
              <w:left w:val="nil"/>
              <w:bottom w:val="single" w:sz="4" w:space="0" w:color="auto"/>
              <w:right w:val="single" w:sz="4" w:space="0" w:color="auto"/>
            </w:tcBorders>
            <w:shd w:val="clear" w:color="auto" w:fill="auto"/>
            <w:vAlign w:val="center"/>
            <w:hideMark/>
          </w:tcPr>
          <w:p w14:paraId="3B28E726"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不合并</w:t>
            </w:r>
          </w:p>
        </w:tc>
      </w:tr>
      <w:tr w:rsidR="00B73D78" w:rsidRPr="00B73D78" w14:paraId="5D8517A2"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3082A5BC"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2</w:t>
            </w:r>
          </w:p>
        </w:tc>
        <w:tc>
          <w:tcPr>
            <w:tcW w:w="1078" w:type="dxa"/>
            <w:tcBorders>
              <w:top w:val="nil"/>
              <w:left w:val="nil"/>
              <w:bottom w:val="single" w:sz="4" w:space="0" w:color="auto"/>
              <w:right w:val="single" w:sz="4" w:space="0" w:color="auto"/>
            </w:tcBorders>
            <w:shd w:val="clear" w:color="auto" w:fill="auto"/>
            <w:vAlign w:val="center"/>
            <w:hideMark/>
          </w:tcPr>
          <w:p w14:paraId="1F1CEE26"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1134" w:type="dxa"/>
            <w:tcBorders>
              <w:top w:val="nil"/>
              <w:left w:val="nil"/>
              <w:bottom w:val="single" w:sz="4" w:space="0" w:color="auto"/>
              <w:right w:val="single" w:sz="4" w:space="0" w:color="auto"/>
            </w:tcBorders>
            <w:shd w:val="clear" w:color="auto" w:fill="auto"/>
            <w:vAlign w:val="center"/>
            <w:hideMark/>
          </w:tcPr>
          <w:p w14:paraId="33E8DAE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vAlign w:val="center"/>
            <w:hideMark/>
          </w:tcPr>
          <w:p w14:paraId="0722CB7A"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3" w:type="dxa"/>
            <w:tcBorders>
              <w:top w:val="nil"/>
              <w:left w:val="nil"/>
              <w:bottom w:val="single" w:sz="4" w:space="0" w:color="auto"/>
              <w:right w:val="single" w:sz="4" w:space="0" w:color="auto"/>
            </w:tcBorders>
            <w:shd w:val="clear" w:color="auto" w:fill="auto"/>
            <w:vAlign w:val="center"/>
            <w:hideMark/>
          </w:tcPr>
          <w:p w14:paraId="5CE4CEF3"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50E432FE"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不合并</w:t>
            </w:r>
          </w:p>
        </w:tc>
      </w:tr>
      <w:tr w:rsidR="00B73D78" w:rsidRPr="00B73D78" w14:paraId="1270862C"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55E88821"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3</w:t>
            </w:r>
          </w:p>
        </w:tc>
        <w:tc>
          <w:tcPr>
            <w:tcW w:w="1078" w:type="dxa"/>
            <w:tcBorders>
              <w:top w:val="nil"/>
              <w:left w:val="nil"/>
              <w:bottom w:val="single" w:sz="4" w:space="0" w:color="auto"/>
              <w:right w:val="single" w:sz="4" w:space="0" w:color="auto"/>
            </w:tcBorders>
            <w:shd w:val="clear" w:color="auto" w:fill="auto"/>
            <w:vAlign w:val="center"/>
            <w:hideMark/>
          </w:tcPr>
          <w:p w14:paraId="54BB3181"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1134" w:type="dxa"/>
            <w:tcBorders>
              <w:top w:val="nil"/>
              <w:left w:val="nil"/>
              <w:bottom w:val="single" w:sz="4" w:space="0" w:color="auto"/>
              <w:right w:val="single" w:sz="4" w:space="0" w:color="auto"/>
            </w:tcBorders>
            <w:shd w:val="clear" w:color="auto" w:fill="auto"/>
            <w:vAlign w:val="center"/>
            <w:hideMark/>
          </w:tcPr>
          <w:p w14:paraId="2C6701B3"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vAlign w:val="center"/>
            <w:hideMark/>
          </w:tcPr>
          <w:p w14:paraId="06B8EFB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7FD12874"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1609D657"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不合并</w:t>
            </w:r>
          </w:p>
        </w:tc>
      </w:tr>
      <w:tr w:rsidR="00B73D78" w:rsidRPr="00B73D78" w14:paraId="5439E7FF"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01D8132A"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4</w:t>
            </w:r>
          </w:p>
        </w:tc>
        <w:tc>
          <w:tcPr>
            <w:tcW w:w="1078" w:type="dxa"/>
            <w:tcBorders>
              <w:top w:val="nil"/>
              <w:left w:val="nil"/>
              <w:bottom w:val="single" w:sz="4" w:space="0" w:color="auto"/>
              <w:right w:val="single" w:sz="4" w:space="0" w:color="auto"/>
            </w:tcBorders>
            <w:shd w:val="clear" w:color="auto" w:fill="auto"/>
            <w:vAlign w:val="center"/>
            <w:hideMark/>
          </w:tcPr>
          <w:p w14:paraId="5963E92E"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1134" w:type="dxa"/>
            <w:tcBorders>
              <w:top w:val="nil"/>
              <w:left w:val="nil"/>
              <w:bottom w:val="single" w:sz="4" w:space="0" w:color="auto"/>
              <w:right w:val="single" w:sz="4" w:space="0" w:color="auto"/>
            </w:tcBorders>
            <w:shd w:val="clear" w:color="auto" w:fill="auto"/>
            <w:vAlign w:val="center"/>
            <w:hideMark/>
          </w:tcPr>
          <w:p w14:paraId="68F56905"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2" w:type="dxa"/>
            <w:tcBorders>
              <w:top w:val="nil"/>
              <w:left w:val="nil"/>
              <w:bottom w:val="single" w:sz="4" w:space="0" w:color="auto"/>
              <w:right w:val="single" w:sz="4" w:space="0" w:color="auto"/>
            </w:tcBorders>
            <w:shd w:val="clear" w:color="auto" w:fill="auto"/>
            <w:vAlign w:val="center"/>
            <w:hideMark/>
          </w:tcPr>
          <w:p w14:paraId="29CAD775"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65B879E5"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3402" w:type="dxa"/>
            <w:tcBorders>
              <w:top w:val="nil"/>
              <w:left w:val="nil"/>
              <w:bottom w:val="single" w:sz="4" w:space="0" w:color="auto"/>
              <w:right w:val="single" w:sz="4" w:space="0" w:color="auto"/>
            </w:tcBorders>
            <w:shd w:val="clear" w:color="auto" w:fill="auto"/>
            <w:vAlign w:val="center"/>
            <w:hideMark/>
          </w:tcPr>
          <w:p w14:paraId="71293096"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不合并</w:t>
            </w:r>
          </w:p>
        </w:tc>
      </w:tr>
      <w:tr w:rsidR="00B73D78" w:rsidRPr="00B73D78" w14:paraId="69FDCB14"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C860511"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5</w:t>
            </w:r>
          </w:p>
        </w:tc>
        <w:tc>
          <w:tcPr>
            <w:tcW w:w="1078" w:type="dxa"/>
            <w:tcBorders>
              <w:top w:val="nil"/>
              <w:left w:val="nil"/>
              <w:bottom w:val="single" w:sz="4" w:space="0" w:color="auto"/>
              <w:right w:val="single" w:sz="4" w:space="0" w:color="auto"/>
            </w:tcBorders>
            <w:shd w:val="clear" w:color="auto" w:fill="auto"/>
            <w:vAlign w:val="center"/>
            <w:hideMark/>
          </w:tcPr>
          <w:p w14:paraId="4C7D3870"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1134" w:type="dxa"/>
            <w:tcBorders>
              <w:top w:val="nil"/>
              <w:left w:val="nil"/>
              <w:bottom w:val="single" w:sz="4" w:space="0" w:color="auto"/>
              <w:right w:val="single" w:sz="4" w:space="0" w:color="auto"/>
            </w:tcBorders>
            <w:shd w:val="clear" w:color="auto" w:fill="auto"/>
            <w:vAlign w:val="center"/>
            <w:hideMark/>
          </w:tcPr>
          <w:p w14:paraId="7AEB03AA"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2" w:type="dxa"/>
            <w:tcBorders>
              <w:top w:val="nil"/>
              <w:left w:val="nil"/>
              <w:bottom w:val="single" w:sz="4" w:space="0" w:color="auto"/>
              <w:right w:val="single" w:sz="4" w:space="0" w:color="auto"/>
            </w:tcBorders>
            <w:shd w:val="clear" w:color="auto" w:fill="auto"/>
            <w:vAlign w:val="center"/>
            <w:hideMark/>
          </w:tcPr>
          <w:p w14:paraId="24F88EF0"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3" w:type="dxa"/>
            <w:tcBorders>
              <w:top w:val="nil"/>
              <w:left w:val="nil"/>
              <w:bottom w:val="single" w:sz="4" w:space="0" w:color="auto"/>
              <w:right w:val="single" w:sz="4" w:space="0" w:color="auto"/>
            </w:tcBorders>
            <w:shd w:val="clear" w:color="auto" w:fill="auto"/>
            <w:vAlign w:val="center"/>
            <w:hideMark/>
          </w:tcPr>
          <w:p w14:paraId="6E906287"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3420D0FA"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Union ID一致则自动合并</w:t>
            </w:r>
          </w:p>
        </w:tc>
      </w:tr>
      <w:tr w:rsidR="00B73D78" w:rsidRPr="00B73D78" w14:paraId="57F5386A"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864AA50"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6</w:t>
            </w:r>
          </w:p>
        </w:tc>
        <w:tc>
          <w:tcPr>
            <w:tcW w:w="1078" w:type="dxa"/>
            <w:tcBorders>
              <w:top w:val="nil"/>
              <w:left w:val="nil"/>
              <w:bottom w:val="single" w:sz="4" w:space="0" w:color="auto"/>
              <w:right w:val="single" w:sz="4" w:space="0" w:color="auto"/>
            </w:tcBorders>
            <w:shd w:val="clear" w:color="auto" w:fill="auto"/>
            <w:vAlign w:val="center"/>
            <w:hideMark/>
          </w:tcPr>
          <w:p w14:paraId="58E6960E"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1134" w:type="dxa"/>
            <w:tcBorders>
              <w:top w:val="nil"/>
              <w:left w:val="nil"/>
              <w:bottom w:val="single" w:sz="4" w:space="0" w:color="auto"/>
              <w:right w:val="single" w:sz="4" w:space="0" w:color="auto"/>
            </w:tcBorders>
            <w:shd w:val="clear" w:color="auto" w:fill="auto"/>
            <w:vAlign w:val="center"/>
            <w:hideMark/>
          </w:tcPr>
          <w:p w14:paraId="21176C82"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2" w:type="dxa"/>
            <w:tcBorders>
              <w:top w:val="nil"/>
              <w:left w:val="nil"/>
              <w:bottom w:val="single" w:sz="4" w:space="0" w:color="auto"/>
              <w:right w:val="single" w:sz="4" w:space="0" w:color="auto"/>
            </w:tcBorders>
            <w:shd w:val="clear" w:color="auto" w:fill="auto"/>
            <w:vAlign w:val="center"/>
            <w:hideMark/>
          </w:tcPr>
          <w:p w14:paraId="1AAA6D67"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1733C869"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389C1C44"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Union ID一致则自动合并</w:t>
            </w:r>
          </w:p>
        </w:tc>
      </w:tr>
      <w:tr w:rsidR="00B73D78" w:rsidRPr="00B73D78" w14:paraId="03B8F169"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758220EF"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7</w:t>
            </w:r>
          </w:p>
        </w:tc>
        <w:tc>
          <w:tcPr>
            <w:tcW w:w="1078" w:type="dxa"/>
            <w:tcBorders>
              <w:top w:val="nil"/>
              <w:left w:val="nil"/>
              <w:bottom w:val="single" w:sz="4" w:space="0" w:color="auto"/>
              <w:right w:val="single" w:sz="4" w:space="0" w:color="auto"/>
            </w:tcBorders>
            <w:shd w:val="clear" w:color="auto" w:fill="auto"/>
            <w:vAlign w:val="center"/>
            <w:hideMark/>
          </w:tcPr>
          <w:p w14:paraId="1C36564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1134" w:type="dxa"/>
            <w:tcBorders>
              <w:top w:val="nil"/>
              <w:left w:val="nil"/>
              <w:bottom w:val="single" w:sz="4" w:space="0" w:color="auto"/>
              <w:right w:val="single" w:sz="4" w:space="0" w:color="auto"/>
            </w:tcBorders>
            <w:shd w:val="clear" w:color="auto" w:fill="auto"/>
            <w:vAlign w:val="center"/>
            <w:hideMark/>
          </w:tcPr>
          <w:p w14:paraId="6B98B98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vAlign w:val="center"/>
            <w:hideMark/>
          </w:tcPr>
          <w:p w14:paraId="5D128B25"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2B70E44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3402" w:type="dxa"/>
            <w:tcBorders>
              <w:top w:val="nil"/>
              <w:left w:val="nil"/>
              <w:bottom w:val="single" w:sz="4" w:space="0" w:color="auto"/>
              <w:right w:val="single" w:sz="4" w:space="0" w:color="auto"/>
            </w:tcBorders>
            <w:shd w:val="clear" w:color="auto" w:fill="auto"/>
            <w:vAlign w:val="center"/>
            <w:hideMark/>
          </w:tcPr>
          <w:p w14:paraId="24F26FD4"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与通讯录客户主手机号一致则自动合并</w:t>
            </w:r>
          </w:p>
        </w:tc>
      </w:tr>
      <w:tr w:rsidR="00B73D78" w:rsidRPr="00B73D78" w14:paraId="6DBF9647"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911F101"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8</w:t>
            </w:r>
          </w:p>
        </w:tc>
        <w:tc>
          <w:tcPr>
            <w:tcW w:w="1078" w:type="dxa"/>
            <w:tcBorders>
              <w:top w:val="nil"/>
              <w:left w:val="nil"/>
              <w:bottom w:val="single" w:sz="4" w:space="0" w:color="auto"/>
              <w:right w:val="single" w:sz="4" w:space="0" w:color="auto"/>
            </w:tcBorders>
            <w:shd w:val="clear" w:color="auto" w:fill="auto"/>
            <w:vAlign w:val="center"/>
            <w:hideMark/>
          </w:tcPr>
          <w:p w14:paraId="7057A57A"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1134" w:type="dxa"/>
            <w:tcBorders>
              <w:top w:val="nil"/>
              <w:left w:val="nil"/>
              <w:bottom w:val="single" w:sz="4" w:space="0" w:color="auto"/>
              <w:right w:val="single" w:sz="4" w:space="0" w:color="auto"/>
            </w:tcBorders>
            <w:shd w:val="clear" w:color="auto" w:fill="auto"/>
            <w:vAlign w:val="center"/>
            <w:hideMark/>
          </w:tcPr>
          <w:p w14:paraId="6D742BA9"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vAlign w:val="center"/>
            <w:hideMark/>
          </w:tcPr>
          <w:p w14:paraId="1CBBD36E"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3" w:type="dxa"/>
            <w:tcBorders>
              <w:top w:val="nil"/>
              <w:left w:val="nil"/>
              <w:bottom w:val="single" w:sz="4" w:space="0" w:color="auto"/>
              <w:right w:val="single" w:sz="4" w:space="0" w:color="auto"/>
            </w:tcBorders>
            <w:shd w:val="clear" w:color="auto" w:fill="auto"/>
            <w:vAlign w:val="center"/>
            <w:hideMark/>
          </w:tcPr>
          <w:p w14:paraId="6CAADF20"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723EC95B"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不合并</w:t>
            </w:r>
          </w:p>
        </w:tc>
      </w:tr>
      <w:tr w:rsidR="00B73D78" w:rsidRPr="00B73D78" w14:paraId="477744D4"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9F5031F"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9</w:t>
            </w:r>
          </w:p>
        </w:tc>
        <w:tc>
          <w:tcPr>
            <w:tcW w:w="1078" w:type="dxa"/>
            <w:tcBorders>
              <w:top w:val="nil"/>
              <w:left w:val="nil"/>
              <w:bottom w:val="single" w:sz="4" w:space="0" w:color="auto"/>
              <w:right w:val="single" w:sz="4" w:space="0" w:color="auto"/>
            </w:tcBorders>
            <w:shd w:val="clear" w:color="auto" w:fill="auto"/>
            <w:vAlign w:val="center"/>
            <w:hideMark/>
          </w:tcPr>
          <w:p w14:paraId="7785BAAA"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1134" w:type="dxa"/>
            <w:tcBorders>
              <w:top w:val="nil"/>
              <w:left w:val="nil"/>
              <w:bottom w:val="single" w:sz="4" w:space="0" w:color="auto"/>
              <w:right w:val="single" w:sz="4" w:space="0" w:color="auto"/>
            </w:tcBorders>
            <w:shd w:val="clear" w:color="auto" w:fill="auto"/>
            <w:vAlign w:val="center"/>
            <w:hideMark/>
          </w:tcPr>
          <w:p w14:paraId="6056F601"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vAlign w:val="center"/>
            <w:hideMark/>
          </w:tcPr>
          <w:p w14:paraId="03287416"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41FA1CCD"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332FAFC7"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与通讯录客户主手机号一致则自动合并</w:t>
            </w:r>
          </w:p>
        </w:tc>
      </w:tr>
      <w:tr w:rsidR="00B73D78" w:rsidRPr="00B73D78" w14:paraId="50946B80"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5984332"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10</w:t>
            </w:r>
          </w:p>
        </w:tc>
        <w:tc>
          <w:tcPr>
            <w:tcW w:w="1078" w:type="dxa"/>
            <w:tcBorders>
              <w:top w:val="nil"/>
              <w:left w:val="nil"/>
              <w:bottom w:val="single" w:sz="4" w:space="0" w:color="auto"/>
              <w:right w:val="single" w:sz="4" w:space="0" w:color="auto"/>
            </w:tcBorders>
            <w:shd w:val="clear" w:color="auto" w:fill="auto"/>
            <w:vAlign w:val="center"/>
            <w:hideMark/>
          </w:tcPr>
          <w:p w14:paraId="7D56A842"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1134" w:type="dxa"/>
            <w:tcBorders>
              <w:top w:val="nil"/>
              <w:left w:val="nil"/>
              <w:bottom w:val="single" w:sz="4" w:space="0" w:color="auto"/>
              <w:right w:val="single" w:sz="4" w:space="0" w:color="auto"/>
            </w:tcBorders>
            <w:shd w:val="clear" w:color="auto" w:fill="auto"/>
            <w:vAlign w:val="center"/>
            <w:hideMark/>
          </w:tcPr>
          <w:p w14:paraId="0081D6AE"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2" w:type="dxa"/>
            <w:tcBorders>
              <w:top w:val="nil"/>
              <w:left w:val="nil"/>
              <w:bottom w:val="single" w:sz="4" w:space="0" w:color="auto"/>
              <w:right w:val="single" w:sz="4" w:space="0" w:color="auto"/>
            </w:tcBorders>
            <w:shd w:val="clear" w:color="auto" w:fill="auto"/>
            <w:vAlign w:val="center"/>
            <w:hideMark/>
          </w:tcPr>
          <w:p w14:paraId="10157781"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22963C60"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3402" w:type="dxa"/>
            <w:tcBorders>
              <w:top w:val="nil"/>
              <w:left w:val="nil"/>
              <w:bottom w:val="single" w:sz="4" w:space="0" w:color="auto"/>
              <w:right w:val="single" w:sz="4" w:space="0" w:color="auto"/>
            </w:tcBorders>
            <w:shd w:val="clear" w:color="auto" w:fill="auto"/>
            <w:vAlign w:val="center"/>
            <w:hideMark/>
          </w:tcPr>
          <w:p w14:paraId="7896E9CE"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与通讯录客户主手机号一致则自动合并</w:t>
            </w:r>
          </w:p>
        </w:tc>
      </w:tr>
      <w:tr w:rsidR="00B73D78" w:rsidRPr="00B73D78" w14:paraId="3D6793C5" w14:textId="77777777" w:rsidTr="00714E91">
        <w:trPr>
          <w:trHeight w:val="28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68ECDFB2"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11</w:t>
            </w:r>
          </w:p>
        </w:tc>
        <w:tc>
          <w:tcPr>
            <w:tcW w:w="1078" w:type="dxa"/>
            <w:tcBorders>
              <w:top w:val="nil"/>
              <w:left w:val="nil"/>
              <w:bottom w:val="single" w:sz="4" w:space="0" w:color="auto"/>
              <w:right w:val="single" w:sz="4" w:space="0" w:color="auto"/>
            </w:tcBorders>
            <w:shd w:val="clear" w:color="auto" w:fill="auto"/>
            <w:vAlign w:val="center"/>
            <w:hideMark/>
          </w:tcPr>
          <w:p w14:paraId="624E9377"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1134" w:type="dxa"/>
            <w:tcBorders>
              <w:top w:val="nil"/>
              <w:left w:val="nil"/>
              <w:bottom w:val="single" w:sz="4" w:space="0" w:color="auto"/>
              <w:right w:val="single" w:sz="4" w:space="0" w:color="auto"/>
            </w:tcBorders>
            <w:shd w:val="clear" w:color="auto" w:fill="auto"/>
            <w:vAlign w:val="center"/>
            <w:hideMark/>
          </w:tcPr>
          <w:p w14:paraId="7B7C3A55"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2" w:type="dxa"/>
            <w:tcBorders>
              <w:top w:val="nil"/>
              <w:left w:val="nil"/>
              <w:bottom w:val="single" w:sz="4" w:space="0" w:color="auto"/>
              <w:right w:val="single" w:sz="4" w:space="0" w:color="auto"/>
            </w:tcBorders>
            <w:shd w:val="clear" w:color="auto" w:fill="auto"/>
            <w:vAlign w:val="center"/>
            <w:hideMark/>
          </w:tcPr>
          <w:p w14:paraId="67D6C39D"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无</w:t>
            </w:r>
          </w:p>
        </w:tc>
        <w:tc>
          <w:tcPr>
            <w:tcW w:w="993" w:type="dxa"/>
            <w:tcBorders>
              <w:top w:val="nil"/>
              <w:left w:val="nil"/>
              <w:bottom w:val="single" w:sz="4" w:space="0" w:color="auto"/>
              <w:right w:val="single" w:sz="4" w:space="0" w:color="auto"/>
            </w:tcBorders>
            <w:shd w:val="clear" w:color="auto" w:fill="auto"/>
            <w:vAlign w:val="center"/>
            <w:hideMark/>
          </w:tcPr>
          <w:p w14:paraId="351B5E3D"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75FB1BD4"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Union ID一致则自动合并</w:t>
            </w:r>
          </w:p>
        </w:tc>
      </w:tr>
      <w:tr w:rsidR="00B73D78" w:rsidRPr="00B73D78" w14:paraId="26E3509E" w14:textId="77777777" w:rsidTr="00714E91">
        <w:trPr>
          <w:trHeight w:val="520"/>
        </w:trPr>
        <w:tc>
          <w:tcPr>
            <w:tcW w:w="560" w:type="dxa"/>
            <w:tcBorders>
              <w:top w:val="nil"/>
              <w:left w:val="single" w:sz="4" w:space="0" w:color="auto"/>
              <w:bottom w:val="single" w:sz="4" w:space="0" w:color="auto"/>
              <w:right w:val="single" w:sz="4" w:space="0" w:color="auto"/>
            </w:tcBorders>
            <w:shd w:val="clear" w:color="auto" w:fill="auto"/>
            <w:noWrap/>
            <w:vAlign w:val="center"/>
            <w:hideMark/>
          </w:tcPr>
          <w:p w14:paraId="499CBADE" w14:textId="77777777" w:rsidR="00B73D78" w:rsidRPr="00B73D78" w:rsidRDefault="00B73D78" w:rsidP="00B73D78">
            <w:pPr>
              <w:widowControl/>
              <w:spacing w:line="240" w:lineRule="auto"/>
              <w:jc w:val="center"/>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12</w:t>
            </w:r>
          </w:p>
        </w:tc>
        <w:tc>
          <w:tcPr>
            <w:tcW w:w="1078" w:type="dxa"/>
            <w:tcBorders>
              <w:top w:val="nil"/>
              <w:left w:val="nil"/>
              <w:bottom w:val="single" w:sz="4" w:space="0" w:color="auto"/>
              <w:right w:val="single" w:sz="4" w:space="0" w:color="auto"/>
            </w:tcBorders>
            <w:shd w:val="clear" w:color="auto" w:fill="auto"/>
            <w:vAlign w:val="center"/>
            <w:hideMark/>
          </w:tcPr>
          <w:p w14:paraId="1CB9A95F"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1134" w:type="dxa"/>
            <w:tcBorders>
              <w:top w:val="nil"/>
              <w:left w:val="nil"/>
              <w:bottom w:val="single" w:sz="4" w:space="0" w:color="auto"/>
              <w:right w:val="single" w:sz="4" w:space="0" w:color="auto"/>
            </w:tcBorders>
            <w:shd w:val="clear" w:color="auto" w:fill="auto"/>
            <w:vAlign w:val="center"/>
            <w:hideMark/>
          </w:tcPr>
          <w:p w14:paraId="19A3695F"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2" w:type="dxa"/>
            <w:tcBorders>
              <w:top w:val="nil"/>
              <w:left w:val="nil"/>
              <w:bottom w:val="single" w:sz="4" w:space="0" w:color="auto"/>
              <w:right w:val="single" w:sz="4" w:space="0" w:color="auto"/>
            </w:tcBorders>
            <w:shd w:val="clear" w:color="auto" w:fill="auto"/>
            <w:vAlign w:val="center"/>
            <w:hideMark/>
          </w:tcPr>
          <w:p w14:paraId="2D0E1C6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993" w:type="dxa"/>
            <w:tcBorders>
              <w:top w:val="nil"/>
              <w:left w:val="nil"/>
              <w:bottom w:val="single" w:sz="4" w:space="0" w:color="auto"/>
              <w:right w:val="single" w:sz="4" w:space="0" w:color="auto"/>
            </w:tcBorders>
            <w:shd w:val="clear" w:color="auto" w:fill="auto"/>
            <w:vAlign w:val="center"/>
            <w:hideMark/>
          </w:tcPr>
          <w:p w14:paraId="116492C8" w14:textId="77777777"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有</w:t>
            </w:r>
          </w:p>
        </w:tc>
        <w:tc>
          <w:tcPr>
            <w:tcW w:w="3402" w:type="dxa"/>
            <w:tcBorders>
              <w:top w:val="nil"/>
              <w:left w:val="nil"/>
              <w:bottom w:val="single" w:sz="4" w:space="0" w:color="auto"/>
              <w:right w:val="single" w:sz="4" w:space="0" w:color="auto"/>
            </w:tcBorders>
            <w:shd w:val="clear" w:color="auto" w:fill="auto"/>
            <w:vAlign w:val="center"/>
            <w:hideMark/>
          </w:tcPr>
          <w:p w14:paraId="043FB165" w14:textId="77777777" w:rsidR="00B73D78" w:rsidRPr="00A01541"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与通讯录客户主手机号一致，且</w:t>
            </w:r>
          </w:p>
          <w:p w14:paraId="5A5FC3B1" w14:textId="6E1A5BC6" w:rsidR="00B73D78" w:rsidRPr="00B73D78" w:rsidRDefault="00B73D78" w:rsidP="00B73D78">
            <w:pPr>
              <w:widowControl/>
              <w:spacing w:line="240" w:lineRule="auto"/>
              <w:rPr>
                <w:rFonts w:ascii="微软雅黑" w:eastAsia="微软雅黑" w:hAnsi="微软雅黑" w:cs="宋体"/>
                <w:color w:val="000000"/>
                <w:sz w:val="18"/>
                <w:szCs w:val="18"/>
                <w:lang w:eastAsia="zh-CN"/>
              </w:rPr>
            </w:pPr>
            <w:r w:rsidRPr="00B73D78">
              <w:rPr>
                <w:rFonts w:ascii="微软雅黑" w:eastAsia="微软雅黑" w:hAnsi="微软雅黑" w:cs="宋体" w:hint="eastAsia"/>
                <w:color w:val="000000"/>
                <w:sz w:val="18"/>
                <w:szCs w:val="18"/>
                <w:lang w:eastAsia="zh-CN"/>
              </w:rPr>
              <w:t>Union ID一致则自动合并</w:t>
            </w:r>
          </w:p>
        </w:tc>
      </w:tr>
    </w:tbl>
    <w:p w14:paraId="691E576D" w14:textId="3F1F8A62" w:rsidR="00B73D78" w:rsidRDefault="00BC4E7C" w:rsidP="00576E05">
      <w:pPr>
        <w:pStyle w:val="ListParagraph"/>
        <w:widowControl/>
        <w:ind w:left="420" w:firstLineChars="0" w:firstLine="0"/>
        <w:rPr>
          <w:rFonts w:ascii="微软雅黑" w:eastAsia="微软雅黑" w:hAnsi="微软雅黑"/>
          <w:sz w:val="20"/>
          <w:szCs w:val="20"/>
        </w:rPr>
      </w:pPr>
      <w:r>
        <w:rPr>
          <w:rFonts w:ascii="微软雅黑" w:eastAsia="微软雅黑" w:hAnsi="微软雅黑"/>
          <w:sz w:val="20"/>
          <w:szCs w:val="20"/>
        </w:rPr>
        <w:tab/>
      </w:r>
    </w:p>
    <w:p w14:paraId="380C9710" w14:textId="078A07A6" w:rsidR="00D97FC0" w:rsidRPr="00B73D78" w:rsidRDefault="00D97FC0" w:rsidP="001E6DFB">
      <w:pPr>
        <w:pStyle w:val="ListParagraph"/>
        <w:widowControl/>
        <w:ind w:left="420" w:firstLineChars="0"/>
        <w:rPr>
          <w:rFonts w:ascii="微软雅黑" w:eastAsia="微软雅黑" w:hAnsi="微软雅黑"/>
          <w:sz w:val="20"/>
          <w:szCs w:val="20"/>
        </w:rPr>
      </w:pPr>
      <w:bookmarkStart w:id="124" w:name="_Hlk102527112"/>
      <w:r>
        <w:rPr>
          <w:rFonts w:ascii="微软雅黑" w:eastAsia="微软雅黑" w:hAnsi="微软雅黑" w:hint="eastAsia"/>
          <w:sz w:val="20"/>
          <w:szCs w:val="20"/>
        </w:rPr>
        <w:t>自动合并需满足合并的基本原则</w:t>
      </w:r>
    </w:p>
    <w:p w14:paraId="78EEF709" w14:textId="60F0938A" w:rsidR="00123ED4" w:rsidRDefault="00123ED4" w:rsidP="009B528D">
      <w:pPr>
        <w:pStyle w:val="ListParagraph"/>
        <w:widowControl/>
        <w:numPr>
          <w:ilvl w:val="0"/>
          <w:numId w:val="147"/>
        </w:numPr>
        <w:ind w:firstLineChars="0"/>
        <w:rPr>
          <w:rFonts w:ascii="微软雅黑" w:eastAsia="微软雅黑" w:hAnsi="微软雅黑"/>
          <w:sz w:val="20"/>
          <w:szCs w:val="20"/>
        </w:rPr>
      </w:pPr>
      <w:r>
        <w:rPr>
          <w:rFonts w:ascii="微软雅黑" w:eastAsia="微软雅黑" w:hAnsi="微软雅黑" w:hint="eastAsia"/>
          <w:sz w:val="20"/>
          <w:szCs w:val="20"/>
        </w:rPr>
        <w:t>若通讯录客户已经合并了同类型的访客，则不再触发自动合并。</w:t>
      </w:r>
    </w:p>
    <w:p w14:paraId="0858F9EA" w14:textId="0A8A6FED" w:rsidR="000031F2" w:rsidRDefault="000031F2" w:rsidP="009B528D">
      <w:pPr>
        <w:pStyle w:val="ListParagraph"/>
        <w:widowControl/>
        <w:numPr>
          <w:ilvl w:val="0"/>
          <w:numId w:val="147"/>
        </w:numPr>
        <w:ind w:firstLineChars="0"/>
        <w:rPr>
          <w:rFonts w:ascii="微软雅黑" w:eastAsia="微软雅黑" w:hAnsi="微软雅黑"/>
          <w:sz w:val="20"/>
          <w:szCs w:val="20"/>
        </w:rPr>
      </w:pPr>
      <w:r>
        <w:rPr>
          <w:rFonts w:ascii="微软雅黑" w:eastAsia="微软雅黑" w:hAnsi="微软雅黑" w:hint="eastAsia"/>
          <w:sz w:val="20"/>
          <w:szCs w:val="20"/>
        </w:rPr>
        <w:t>通讯录客户</w:t>
      </w:r>
      <w:r>
        <w:rPr>
          <w:rFonts w:ascii="微软雅黑" w:eastAsia="微软雅黑" w:hAnsi="微软雅黑"/>
          <w:sz w:val="20"/>
          <w:szCs w:val="20"/>
        </w:rPr>
        <w:t>Union ID</w:t>
      </w:r>
      <w:r>
        <w:rPr>
          <w:rFonts w:ascii="微软雅黑" w:eastAsia="微软雅黑" w:hAnsi="微软雅黑" w:hint="eastAsia"/>
          <w:sz w:val="20"/>
          <w:szCs w:val="20"/>
        </w:rPr>
        <w:t>指的是</w:t>
      </w:r>
      <w:r w:rsidRPr="000031F2">
        <w:rPr>
          <w:rFonts w:ascii="微软雅黑" w:eastAsia="微软雅黑" w:hAnsi="微软雅黑" w:hint="eastAsia"/>
          <w:sz w:val="20"/>
          <w:szCs w:val="20"/>
        </w:rPr>
        <w:t>最近一次</w:t>
      </w:r>
      <w:r>
        <w:rPr>
          <w:rFonts w:ascii="微软雅黑" w:eastAsia="微软雅黑" w:hAnsi="微软雅黑" w:hint="eastAsia"/>
          <w:sz w:val="20"/>
          <w:szCs w:val="20"/>
        </w:rPr>
        <w:t>已合并</w:t>
      </w:r>
      <w:r w:rsidRPr="000031F2">
        <w:rPr>
          <w:rFonts w:ascii="微软雅黑" w:eastAsia="微软雅黑" w:hAnsi="微软雅黑" w:hint="eastAsia"/>
          <w:sz w:val="20"/>
          <w:szCs w:val="20"/>
        </w:rPr>
        <w:t>的访客</w:t>
      </w:r>
      <w:r>
        <w:rPr>
          <w:rFonts w:ascii="微软雅黑" w:eastAsia="微软雅黑" w:hAnsi="微软雅黑" w:hint="eastAsia"/>
          <w:sz w:val="20"/>
          <w:szCs w:val="20"/>
        </w:rPr>
        <w:t>的</w:t>
      </w:r>
      <w:r w:rsidRPr="000031F2">
        <w:rPr>
          <w:rFonts w:ascii="微软雅黑" w:eastAsia="微软雅黑" w:hAnsi="微软雅黑" w:hint="eastAsia"/>
          <w:sz w:val="20"/>
          <w:szCs w:val="20"/>
        </w:rPr>
        <w:t>Union ID</w:t>
      </w:r>
      <w:r>
        <w:rPr>
          <w:rFonts w:ascii="微软雅黑" w:eastAsia="微软雅黑" w:hAnsi="微软雅黑" w:hint="eastAsia"/>
          <w:sz w:val="20"/>
          <w:szCs w:val="20"/>
        </w:rPr>
        <w:t>。</w:t>
      </w:r>
    </w:p>
    <w:p w14:paraId="29D502BA" w14:textId="02762E05" w:rsidR="004B312B" w:rsidRDefault="004B312B" w:rsidP="009B528D">
      <w:pPr>
        <w:pStyle w:val="ListParagraph"/>
        <w:widowControl/>
        <w:numPr>
          <w:ilvl w:val="0"/>
          <w:numId w:val="147"/>
        </w:numPr>
        <w:ind w:firstLineChars="0"/>
        <w:rPr>
          <w:rFonts w:ascii="微软雅黑" w:eastAsia="微软雅黑" w:hAnsi="微软雅黑"/>
          <w:sz w:val="20"/>
          <w:szCs w:val="20"/>
        </w:rPr>
      </w:pPr>
      <w:r w:rsidRPr="00814F0D">
        <w:rPr>
          <w:rFonts w:ascii="微软雅黑" w:eastAsia="微软雅黑" w:hAnsi="微软雅黑" w:hint="eastAsia"/>
          <w:sz w:val="20"/>
          <w:szCs w:val="20"/>
        </w:rPr>
        <w:t>若通讯录客户中存在主手机号相同的</w:t>
      </w:r>
      <w:r w:rsidR="00814F0D" w:rsidRPr="00814F0D">
        <w:rPr>
          <w:rFonts w:ascii="微软雅黑" w:eastAsia="微软雅黑" w:hAnsi="微软雅黑" w:hint="eastAsia"/>
          <w:sz w:val="20"/>
          <w:szCs w:val="20"/>
        </w:rPr>
        <w:t>现客和潜客，在手机号相同时触发待识别访客和通讯录客户自动合并时，按照现客优先于潜客，同为现客时根据现客在CRM中创建时间，时间越近越优先的原则判断。</w:t>
      </w:r>
    </w:p>
    <w:p w14:paraId="333722F6" w14:textId="77777777" w:rsidR="00CD0087" w:rsidRPr="00814F0D" w:rsidRDefault="00CD0087" w:rsidP="00CD0087">
      <w:pPr>
        <w:pStyle w:val="ListParagraph"/>
        <w:widowControl/>
        <w:ind w:left="1260" w:firstLineChars="0" w:firstLine="0"/>
        <w:rPr>
          <w:rFonts w:ascii="微软雅黑" w:eastAsia="微软雅黑" w:hAnsi="微软雅黑"/>
          <w:sz w:val="20"/>
          <w:szCs w:val="20"/>
        </w:rPr>
      </w:pPr>
    </w:p>
    <w:bookmarkEnd w:id="124"/>
    <w:p w14:paraId="719BA188" w14:textId="61B2C7FF" w:rsidR="006175D1" w:rsidRDefault="005D771B" w:rsidP="009B528D">
      <w:pPr>
        <w:pStyle w:val="ListParagraph"/>
        <w:widowControl/>
        <w:numPr>
          <w:ilvl w:val="0"/>
          <w:numId w:val="146"/>
        </w:numPr>
        <w:ind w:firstLineChars="0"/>
        <w:rPr>
          <w:rFonts w:ascii="微软雅黑" w:eastAsia="微软雅黑" w:hAnsi="微软雅黑"/>
          <w:sz w:val="20"/>
          <w:szCs w:val="20"/>
        </w:rPr>
      </w:pPr>
      <w:r>
        <w:rPr>
          <w:rFonts w:ascii="微软雅黑" w:eastAsia="微软雅黑" w:hAnsi="微软雅黑" w:hint="eastAsia"/>
          <w:sz w:val="20"/>
          <w:szCs w:val="20"/>
        </w:rPr>
        <w:t>自动合并处理时效</w:t>
      </w:r>
      <w:r w:rsidR="00272EB2">
        <w:rPr>
          <w:rFonts w:ascii="微软雅黑" w:eastAsia="微软雅黑" w:hAnsi="微软雅黑"/>
          <w:sz w:val="20"/>
          <w:szCs w:val="20"/>
        </w:rPr>
        <w:t xml:space="preserve"> </w:t>
      </w:r>
    </w:p>
    <w:p w14:paraId="434F266E" w14:textId="1EACAE98" w:rsidR="006175D1" w:rsidRPr="00971611" w:rsidRDefault="00272EB2" w:rsidP="00272EB2">
      <w:pPr>
        <w:pStyle w:val="ListParagraph"/>
        <w:widowControl/>
        <w:ind w:left="840" w:firstLineChars="0" w:firstLine="0"/>
        <w:rPr>
          <w:rFonts w:ascii="微软雅黑" w:eastAsia="微软雅黑" w:hAnsi="微软雅黑"/>
          <w:sz w:val="20"/>
          <w:szCs w:val="20"/>
        </w:rPr>
      </w:pPr>
      <w:r w:rsidRPr="000739BD">
        <w:rPr>
          <w:rFonts w:ascii="微软雅黑" w:eastAsia="微软雅黑" w:hAnsi="微软雅黑" w:hint="eastAsia"/>
          <w:sz w:val="20"/>
          <w:szCs w:val="20"/>
        </w:rPr>
        <w:t>自动</w:t>
      </w:r>
      <w:r>
        <w:rPr>
          <w:rFonts w:ascii="微软雅黑" w:eastAsia="微软雅黑" w:hAnsi="微软雅黑" w:hint="eastAsia"/>
          <w:sz w:val="20"/>
          <w:szCs w:val="20"/>
        </w:rPr>
        <w:t>合并由O</w:t>
      </w:r>
      <w:r>
        <w:rPr>
          <w:rFonts w:ascii="微软雅黑" w:eastAsia="微软雅黑" w:hAnsi="微软雅黑"/>
          <w:sz w:val="20"/>
          <w:szCs w:val="20"/>
        </w:rPr>
        <w:t>ne Service</w:t>
      </w:r>
      <w:r>
        <w:rPr>
          <w:rFonts w:ascii="微软雅黑" w:eastAsia="微软雅黑" w:hAnsi="微软雅黑" w:hint="eastAsia"/>
          <w:sz w:val="20"/>
          <w:szCs w:val="20"/>
        </w:rPr>
        <w:t>触发，</w:t>
      </w:r>
      <w:r w:rsidRPr="000739BD">
        <w:rPr>
          <w:rFonts w:ascii="微软雅黑" w:eastAsia="微软雅黑" w:hAnsi="微软雅黑" w:hint="eastAsia"/>
          <w:sz w:val="20"/>
          <w:szCs w:val="20"/>
        </w:rPr>
        <w:t>响应时效为T+5分钟。</w:t>
      </w:r>
      <w:r w:rsidR="005D771B">
        <w:rPr>
          <w:rFonts w:ascii="微软雅黑" w:eastAsia="微软雅黑" w:hAnsi="微软雅黑" w:hint="eastAsia"/>
          <w:sz w:val="20"/>
          <w:szCs w:val="20"/>
        </w:rPr>
        <w:t>若有新的待识别访客进入访客列表，</w:t>
      </w:r>
      <w:r w:rsidR="006175D1" w:rsidRPr="005D771B">
        <w:rPr>
          <w:rFonts w:ascii="微软雅黑" w:eastAsia="微软雅黑" w:hAnsi="微软雅黑" w:hint="eastAsia"/>
          <w:sz w:val="20"/>
          <w:szCs w:val="20"/>
        </w:rPr>
        <w:t>O</w:t>
      </w:r>
      <w:r w:rsidR="006175D1" w:rsidRPr="005D771B">
        <w:rPr>
          <w:rFonts w:ascii="微软雅黑" w:eastAsia="微软雅黑" w:hAnsi="微软雅黑"/>
          <w:sz w:val="20"/>
          <w:szCs w:val="20"/>
        </w:rPr>
        <w:t xml:space="preserve">ne Service </w:t>
      </w:r>
      <w:r w:rsidR="006175D1" w:rsidRPr="005D771B">
        <w:rPr>
          <w:rFonts w:ascii="微软雅黑" w:eastAsia="微软雅黑" w:hAnsi="微软雅黑" w:hint="eastAsia"/>
          <w:sz w:val="20"/>
          <w:szCs w:val="20"/>
        </w:rPr>
        <w:t>需首先判断新的待识别访客能否被自动合并，自动合并之后的结果再提供给C</w:t>
      </w:r>
      <w:r w:rsidR="006175D1" w:rsidRPr="005D771B">
        <w:rPr>
          <w:rFonts w:ascii="微软雅黑" w:eastAsia="微软雅黑" w:hAnsi="微软雅黑"/>
          <w:sz w:val="20"/>
          <w:szCs w:val="20"/>
        </w:rPr>
        <w:t>RM</w:t>
      </w:r>
      <w:r w:rsidR="006175D1" w:rsidRPr="005D771B">
        <w:rPr>
          <w:rFonts w:ascii="微软雅黑" w:eastAsia="微软雅黑" w:hAnsi="微软雅黑" w:hint="eastAsia"/>
          <w:sz w:val="20"/>
          <w:szCs w:val="20"/>
        </w:rPr>
        <w:t>。如新的待识别访客满足自动与通讯录客户合并的条件，则该客户就无需显示在待识别访客列表中。</w:t>
      </w:r>
    </w:p>
    <w:p w14:paraId="7AE499D0" w14:textId="77777777" w:rsidR="00D53D89" w:rsidRPr="006B4582" w:rsidRDefault="00D53D89" w:rsidP="00576E05">
      <w:pPr>
        <w:pStyle w:val="ListParagraph"/>
        <w:widowControl/>
        <w:ind w:left="420" w:firstLineChars="0" w:firstLine="0"/>
        <w:rPr>
          <w:rFonts w:ascii="微软雅黑" w:eastAsia="微软雅黑" w:hAnsi="微软雅黑"/>
          <w:sz w:val="20"/>
          <w:szCs w:val="20"/>
        </w:rPr>
      </w:pPr>
    </w:p>
    <w:p w14:paraId="2796380C" w14:textId="3FAC147C" w:rsidR="00C74A08" w:rsidRPr="00213E60" w:rsidRDefault="00C74A08" w:rsidP="009B528D">
      <w:pPr>
        <w:pStyle w:val="ListParagraph"/>
        <w:widowControl/>
        <w:numPr>
          <w:ilvl w:val="0"/>
          <w:numId w:val="146"/>
        </w:numPr>
        <w:ind w:firstLineChars="0"/>
        <w:rPr>
          <w:rFonts w:ascii="微软雅黑" w:eastAsia="微软雅黑" w:hAnsi="微软雅黑"/>
          <w:sz w:val="20"/>
          <w:szCs w:val="20"/>
        </w:rPr>
      </w:pPr>
      <w:r w:rsidRPr="00213E60">
        <w:rPr>
          <w:rFonts w:ascii="微软雅黑" w:eastAsia="微软雅黑" w:hAnsi="微软雅黑" w:hint="eastAsia"/>
          <w:sz w:val="20"/>
          <w:szCs w:val="20"/>
        </w:rPr>
        <w:t>关于</w:t>
      </w:r>
      <w:r w:rsidR="00576E05" w:rsidRPr="00213E60">
        <w:rPr>
          <w:rFonts w:ascii="微软雅黑" w:eastAsia="微软雅黑" w:hAnsi="微软雅黑" w:hint="eastAsia"/>
          <w:sz w:val="20"/>
          <w:szCs w:val="20"/>
        </w:rPr>
        <w:t>公司层级的手机号作自动关联辅助</w:t>
      </w:r>
      <w:r w:rsidRPr="00213E60">
        <w:rPr>
          <w:rFonts w:ascii="微软雅黑" w:eastAsia="微软雅黑" w:hAnsi="微软雅黑" w:hint="eastAsia"/>
          <w:sz w:val="20"/>
          <w:szCs w:val="20"/>
        </w:rPr>
        <w:t>的功能，</w:t>
      </w:r>
      <w:r w:rsidR="00A0411F" w:rsidRPr="00213E60">
        <w:rPr>
          <w:rFonts w:ascii="微软雅黑" w:eastAsia="微软雅黑" w:hAnsi="微软雅黑" w:hint="eastAsia"/>
          <w:sz w:val="20"/>
          <w:szCs w:val="20"/>
        </w:rPr>
        <w:t>已经</w:t>
      </w:r>
      <w:r w:rsidRPr="00213E60">
        <w:rPr>
          <w:rFonts w:ascii="微软雅黑" w:eastAsia="微软雅黑" w:hAnsi="微软雅黑" w:hint="eastAsia"/>
          <w:sz w:val="20"/>
          <w:szCs w:val="20"/>
        </w:rPr>
        <w:t>与业务确认不做处理。</w:t>
      </w:r>
    </w:p>
    <w:p w14:paraId="33586B8B" w14:textId="14F6C716" w:rsidR="00576E05" w:rsidRPr="0054606F" w:rsidRDefault="00C74A08" w:rsidP="003D4622">
      <w:pPr>
        <w:widowControl/>
        <w:ind w:left="840"/>
        <w:rPr>
          <w:rFonts w:ascii="微软雅黑" w:eastAsia="微软雅黑" w:hAnsi="微软雅黑"/>
          <w:strike/>
          <w:lang w:eastAsia="zh-CN"/>
        </w:rPr>
      </w:pPr>
      <w:r w:rsidRPr="0054606F">
        <w:rPr>
          <w:rFonts w:ascii="微软雅黑" w:eastAsia="微软雅黑" w:hAnsi="微软雅黑" w:hint="eastAsia"/>
          <w:strike/>
          <w:lang w:eastAsia="zh-CN"/>
        </w:rPr>
        <w:lastRenderedPageBreak/>
        <w:t>业务场景</w:t>
      </w:r>
      <w:r w:rsidR="00576E05" w:rsidRPr="0054606F">
        <w:rPr>
          <w:rFonts w:ascii="微软雅黑" w:eastAsia="微软雅黑" w:hAnsi="微软雅黑" w:hint="eastAsia"/>
          <w:strike/>
          <w:lang w:eastAsia="zh-CN"/>
        </w:rPr>
        <w:t>举例</w:t>
      </w:r>
      <w:r w:rsidRPr="0054606F">
        <w:rPr>
          <w:rFonts w:ascii="微软雅黑" w:eastAsia="微软雅黑" w:hAnsi="微软雅黑" w:hint="eastAsia"/>
          <w:strike/>
          <w:lang w:eastAsia="zh-CN"/>
        </w:rPr>
        <w:t>：</w:t>
      </w:r>
      <w:r w:rsidR="00576E05" w:rsidRPr="0054606F">
        <w:rPr>
          <w:rFonts w:ascii="微软雅黑" w:eastAsia="微软雅黑" w:hAnsi="微软雅黑" w:hint="eastAsia"/>
          <w:strike/>
          <w:lang w:eastAsia="zh-CN"/>
        </w:rPr>
        <w:t>客户A首次通过营销员A在微信环节双重授权，营销员B与该客户产生互动时，手机号不会给B，但是后</w:t>
      </w:r>
      <w:r w:rsidRPr="0054606F">
        <w:rPr>
          <w:rFonts w:ascii="微软雅黑" w:eastAsia="微软雅黑" w:hAnsi="微软雅黑" w:hint="eastAsia"/>
          <w:strike/>
          <w:lang w:eastAsia="zh-CN"/>
        </w:rPr>
        <w:t>台</w:t>
      </w:r>
      <w:r w:rsidR="00576E05" w:rsidRPr="0054606F">
        <w:rPr>
          <w:rFonts w:ascii="微软雅黑" w:eastAsia="微软雅黑" w:hAnsi="微软雅黑" w:hint="eastAsia"/>
          <w:strike/>
          <w:lang w:eastAsia="zh-CN"/>
        </w:rPr>
        <w:t>合并会用到该手机号做辅助。</w:t>
      </w:r>
    </w:p>
    <w:p w14:paraId="605BC785" w14:textId="0628E129" w:rsidR="00576E05" w:rsidRPr="00BB6499" w:rsidRDefault="004324D1" w:rsidP="006C6D45">
      <w:pPr>
        <w:pStyle w:val="ListParagraph"/>
        <w:widowControl/>
        <w:numPr>
          <w:ilvl w:val="0"/>
          <w:numId w:val="49"/>
        </w:numPr>
        <w:ind w:firstLineChars="0"/>
        <w:rPr>
          <w:rFonts w:ascii="微软雅黑" w:eastAsia="微软雅黑" w:hAnsi="微软雅黑"/>
          <w:sz w:val="20"/>
          <w:szCs w:val="20"/>
        </w:rPr>
      </w:pPr>
      <w:r>
        <w:rPr>
          <w:rFonts w:ascii="微软雅黑" w:eastAsia="微软雅黑" w:hAnsi="微软雅黑" w:hint="eastAsia"/>
          <w:sz w:val="20"/>
          <w:szCs w:val="20"/>
        </w:rPr>
        <w:t>合并</w:t>
      </w:r>
      <w:r w:rsidR="00576E05" w:rsidRPr="00BB6499">
        <w:rPr>
          <w:rFonts w:ascii="微软雅黑" w:eastAsia="微软雅黑" w:hAnsi="微软雅黑" w:hint="eastAsia"/>
          <w:sz w:val="20"/>
          <w:szCs w:val="20"/>
        </w:rPr>
        <w:t>后基础属性字段的处理</w:t>
      </w:r>
      <w:r w:rsidR="00576E05">
        <w:rPr>
          <w:rFonts w:ascii="微软雅黑" w:eastAsia="微软雅黑" w:hAnsi="微软雅黑" w:hint="eastAsia"/>
          <w:sz w:val="20"/>
          <w:szCs w:val="20"/>
        </w:rPr>
        <w:t>（手工</w:t>
      </w:r>
      <w:r>
        <w:rPr>
          <w:rFonts w:ascii="微软雅黑" w:eastAsia="微软雅黑" w:hAnsi="微软雅黑" w:hint="eastAsia"/>
          <w:sz w:val="20"/>
          <w:szCs w:val="20"/>
        </w:rPr>
        <w:t>合并</w:t>
      </w:r>
      <w:r w:rsidR="00576E05">
        <w:rPr>
          <w:rFonts w:ascii="微软雅黑" w:eastAsia="微软雅黑" w:hAnsi="微软雅黑" w:hint="eastAsia"/>
          <w:sz w:val="20"/>
          <w:szCs w:val="20"/>
        </w:rPr>
        <w:t>/自动</w:t>
      </w:r>
      <w:r>
        <w:rPr>
          <w:rFonts w:ascii="微软雅黑" w:eastAsia="微软雅黑" w:hAnsi="微软雅黑" w:hint="eastAsia"/>
          <w:sz w:val="20"/>
          <w:szCs w:val="20"/>
        </w:rPr>
        <w:t>合并</w:t>
      </w:r>
      <w:r w:rsidR="00576E05">
        <w:rPr>
          <w:rFonts w:ascii="微软雅黑" w:eastAsia="微软雅黑" w:hAnsi="微软雅黑" w:hint="eastAsia"/>
          <w:sz w:val="20"/>
          <w:szCs w:val="20"/>
        </w:rPr>
        <w:t>规则一致）</w:t>
      </w:r>
      <w:r w:rsidR="00576E05" w:rsidRPr="00BB6499">
        <w:rPr>
          <w:rFonts w:ascii="微软雅黑" w:eastAsia="微软雅黑" w:hAnsi="微软雅黑" w:hint="eastAsia"/>
          <w:sz w:val="20"/>
          <w:szCs w:val="20"/>
        </w:rPr>
        <w:t>：</w:t>
      </w:r>
    </w:p>
    <w:p w14:paraId="3C021D0C" w14:textId="77777777" w:rsidR="00576E05" w:rsidRPr="00BB6499" w:rsidRDefault="00576E05" w:rsidP="00576E05">
      <w:pPr>
        <w:ind w:firstLine="420"/>
        <w:rPr>
          <w:rFonts w:ascii="微软雅黑" w:eastAsia="微软雅黑" w:hAnsi="微软雅黑"/>
          <w:lang w:eastAsia="zh-CN"/>
        </w:rPr>
      </w:pPr>
      <w:r>
        <w:rPr>
          <w:rFonts w:ascii="微软雅黑" w:eastAsia="微软雅黑" w:hAnsi="微软雅黑" w:hint="eastAsia"/>
          <w:lang w:eastAsia="zh-CN"/>
        </w:rPr>
        <w:t>C</w:t>
      </w:r>
      <w:r>
        <w:rPr>
          <w:rFonts w:ascii="微软雅黑" w:eastAsia="微软雅黑" w:hAnsi="微软雅黑"/>
          <w:lang w:eastAsia="zh-CN"/>
        </w:rPr>
        <w:t>RM</w:t>
      </w:r>
      <w:r w:rsidRPr="00BB6499">
        <w:rPr>
          <w:rFonts w:ascii="微软雅黑" w:eastAsia="微软雅黑" w:hAnsi="微软雅黑" w:hint="eastAsia"/>
          <w:lang w:eastAsia="zh-CN"/>
        </w:rPr>
        <w:t>针对特殊字段进行取用（手机号、微信昵称、头像、性别、生日），规则如下：</w:t>
      </w:r>
    </w:p>
    <w:p w14:paraId="38212622" w14:textId="7D254885" w:rsidR="00576E05" w:rsidRDefault="00576E05" w:rsidP="006C6D45">
      <w:pPr>
        <w:pStyle w:val="ListParagraph"/>
        <w:widowControl/>
        <w:numPr>
          <w:ilvl w:val="1"/>
          <w:numId w:val="50"/>
        </w:numPr>
        <w:ind w:firstLineChars="0"/>
        <w:rPr>
          <w:rFonts w:ascii="微软雅黑" w:eastAsia="微软雅黑" w:hAnsi="微软雅黑"/>
          <w:sz w:val="20"/>
          <w:szCs w:val="20"/>
        </w:rPr>
      </w:pPr>
      <w:r w:rsidRPr="00BB6499">
        <w:rPr>
          <w:rFonts w:ascii="微软雅黑" w:eastAsia="微软雅黑" w:hAnsi="微软雅黑" w:hint="eastAsia"/>
          <w:sz w:val="20"/>
          <w:szCs w:val="20"/>
        </w:rPr>
        <w:t>微信昵称，在关联时写入</w:t>
      </w:r>
      <w:r>
        <w:rPr>
          <w:rFonts w:ascii="微软雅黑" w:eastAsia="微软雅黑" w:hAnsi="微软雅黑" w:hint="eastAsia"/>
          <w:sz w:val="20"/>
          <w:szCs w:val="20"/>
        </w:rPr>
        <w:t>C</w:t>
      </w:r>
      <w:r>
        <w:rPr>
          <w:rFonts w:ascii="微软雅黑" w:eastAsia="微软雅黑" w:hAnsi="微软雅黑"/>
          <w:sz w:val="20"/>
          <w:szCs w:val="20"/>
        </w:rPr>
        <w:t>RM</w:t>
      </w:r>
      <w:r w:rsidRPr="00BB6499">
        <w:rPr>
          <w:rFonts w:ascii="微软雅黑" w:eastAsia="微软雅黑" w:hAnsi="微软雅黑" w:hint="eastAsia"/>
          <w:sz w:val="20"/>
          <w:szCs w:val="20"/>
        </w:rPr>
        <w:t>表，覆盖现有值</w:t>
      </w:r>
      <w:r>
        <w:rPr>
          <w:rFonts w:ascii="微软雅黑" w:eastAsia="微软雅黑" w:hAnsi="微软雅黑" w:hint="eastAsia"/>
          <w:sz w:val="20"/>
          <w:szCs w:val="20"/>
        </w:rPr>
        <w:t>。</w:t>
      </w:r>
      <w:r w:rsidR="00F00605">
        <w:rPr>
          <w:rFonts w:ascii="微软雅黑" w:eastAsia="微软雅黑" w:hAnsi="微软雅黑" w:hint="eastAsia"/>
          <w:sz w:val="20"/>
          <w:szCs w:val="20"/>
        </w:rPr>
        <w:t>若多次合并微信互动访客（挤掉原访客），最新合并的微信互动访客的微信昵称覆盖原微信昵称。</w:t>
      </w:r>
    </w:p>
    <w:p w14:paraId="6AC0B8D8" w14:textId="553C08D6" w:rsidR="00576E05" w:rsidRDefault="00576E05" w:rsidP="006C6D45">
      <w:pPr>
        <w:pStyle w:val="ListParagraph"/>
        <w:widowControl/>
        <w:numPr>
          <w:ilvl w:val="1"/>
          <w:numId w:val="50"/>
        </w:numPr>
        <w:ind w:firstLineChars="0"/>
        <w:rPr>
          <w:rFonts w:ascii="微软雅黑" w:eastAsia="微软雅黑" w:hAnsi="微软雅黑"/>
          <w:sz w:val="20"/>
          <w:szCs w:val="20"/>
        </w:rPr>
      </w:pPr>
      <w:r>
        <w:rPr>
          <w:rFonts w:ascii="微软雅黑" w:eastAsia="微软雅黑" w:hAnsi="微软雅黑" w:hint="eastAsia"/>
          <w:sz w:val="20"/>
          <w:szCs w:val="20"/>
        </w:rPr>
        <w:t>头像：若</w:t>
      </w:r>
      <w:r w:rsidR="00F00605">
        <w:rPr>
          <w:rFonts w:ascii="微软雅黑" w:eastAsia="微软雅黑" w:hAnsi="微软雅黑" w:hint="eastAsia"/>
          <w:sz w:val="20"/>
          <w:szCs w:val="20"/>
        </w:rPr>
        <w:t>为默认头像</w:t>
      </w:r>
      <w:r>
        <w:rPr>
          <w:rFonts w:ascii="微软雅黑" w:eastAsia="微软雅黑" w:hAnsi="微软雅黑" w:hint="eastAsia"/>
          <w:sz w:val="20"/>
          <w:szCs w:val="20"/>
        </w:rPr>
        <w:t>，则填充微信头像，若</w:t>
      </w:r>
      <w:r w:rsidR="00F00605">
        <w:rPr>
          <w:rFonts w:ascii="微软雅黑" w:eastAsia="微软雅黑" w:hAnsi="微软雅黑" w:hint="eastAsia"/>
          <w:sz w:val="20"/>
          <w:szCs w:val="20"/>
        </w:rPr>
        <w:t>不是默认头像（手工</w:t>
      </w:r>
      <w:r>
        <w:rPr>
          <w:rFonts w:ascii="微软雅黑" w:eastAsia="微软雅黑" w:hAnsi="微软雅黑" w:hint="eastAsia"/>
          <w:sz w:val="20"/>
          <w:szCs w:val="20"/>
        </w:rPr>
        <w:t>上传</w:t>
      </w:r>
      <w:r w:rsidR="00F00605">
        <w:rPr>
          <w:rFonts w:ascii="微软雅黑" w:eastAsia="微软雅黑" w:hAnsi="微软雅黑" w:hint="eastAsia"/>
          <w:sz w:val="20"/>
          <w:szCs w:val="20"/>
        </w:rPr>
        <w:t>，或已被自动覆盖）</w:t>
      </w:r>
      <w:r>
        <w:rPr>
          <w:rFonts w:ascii="微软雅黑" w:eastAsia="微软雅黑" w:hAnsi="微软雅黑" w:hint="eastAsia"/>
          <w:sz w:val="20"/>
          <w:szCs w:val="20"/>
        </w:rPr>
        <w:t>，则保留</w:t>
      </w:r>
      <w:r w:rsidR="00F00605">
        <w:rPr>
          <w:rFonts w:ascii="微软雅黑" w:eastAsia="微软雅黑" w:hAnsi="微软雅黑" w:hint="eastAsia"/>
          <w:sz w:val="20"/>
          <w:szCs w:val="20"/>
        </w:rPr>
        <w:t>已有</w:t>
      </w:r>
      <w:r>
        <w:rPr>
          <w:rFonts w:ascii="微软雅黑" w:eastAsia="微软雅黑" w:hAnsi="微软雅黑" w:hint="eastAsia"/>
          <w:sz w:val="20"/>
          <w:szCs w:val="20"/>
        </w:rPr>
        <w:t>的头像</w:t>
      </w:r>
      <w:r w:rsidRPr="008F190F">
        <w:rPr>
          <w:rFonts w:ascii="微软雅黑" w:eastAsia="微软雅黑" w:hAnsi="微软雅黑" w:hint="eastAsia"/>
          <w:sz w:val="20"/>
          <w:szCs w:val="20"/>
        </w:rPr>
        <w:t>。</w:t>
      </w:r>
    </w:p>
    <w:p w14:paraId="7E803625" w14:textId="5FE4A683" w:rsidR="00576E05" w:rsidRDefault="00576E05" w:rsidP="006C6D45">
      <w:pPr>
        <w:pStyle w:val="ListParagraph"/>
        <w:widowControl/>
        <w:numPr>
          <w:ilvl w:val="1"/>
          <w:numId w:val="50"/>
        </w:numPr>
        <w:ind w:firstLineChars="0"/>
        <w:rPr>
          <w:rFonts w:ascii="微软雅黑" w:eastAsia="微软雅黑" w:hAnsi="微软雅黑"/>
          <w:sz w:val="20"/>
          <w:szCs w:val="20"/>
        </w:rPr>
      </w:pPr>
      <w:r w:rsidRPr="00F2119C">
        <w:rPr>
          <w:rFonts w:ascii="微软雅黑" w:eastAsia="微软雅黑" w:hAnsi="微软雅黑" w:hint="eastAsia"/>
          <w:sz w:val="20"/>
          <w:szCs w:val="20"/>
        </w:rPr>
        <w:t>手机号</w:t>
      </w:r>
      <w:r>
        <w:rPr>
          <w:rFonts w:ascii="微软雅黑" w:eastAsia="微软雅黑" w:hAnsi="微软雅黑" w:hint="eastAsia"/>
          <w:sz w:val="20"/>
          <w:szCs w:val="20"/>
        </w:rPr>
        <w:t>：如通讯录客户无手机号则将访客手机号作为合并后客户的主手机号；如通讯录客户已有主手机号，则</w:t>
      </w:r>
      <w:r w:rsidRPr="00F2119C">
        <w:rPr>
          <w:rFonts w:ascii="微软雅黑" w:eastAsia="微软雅黑" w:hAnsi="微软雅黑" w:hint="eastAsia"/>
          <w:sz w:val="20"/>
          <w:szCs w:val="20"/>
        </w:rPr>
        <w:t>直接</w:t>
      </w:r>
      <w:r>
        <w:rPr>
          <w:rFonts w:ascii="微软雅黑" w:eastAsia="微软雅黑" w:hAnsi="微软雅黑" w:hint="eastAsia"/>
          <w:sz w:val="20"/>
          <w:szCs w:val="20"/>
        </w:rPr>
        <w:t>将访客手机号</w:t>
      </w:r>
      <w:r w:rsidRPr="00F2119C">
        <w:rPr>
          <w:rFonts w:ascii="微软雅黑" w:eastAsia="微软雅黑" w:hAnsi="微软雅黑" w:hint="eastAsia"/>
          <w:sz w:val="20"/>
          <w:szCs w:val="20"/>
        </w:rPr>
        <w:t>置入副手机号，如果</w:t>
      </w:r>
      <w:r>
        <w:rPr>
          <w:rFonts w:ascii="微软雅黑" w:eastAsia="微软雅黑" w:hAnsi="微软雅黑" w:hint="eastAsia"/>
          <w:sz w:val="20"/>
          <w:szCs w:val="20"/>
        </w:rPr>
        <w:t>副</w:t>
      </w:r>
      <w:r w:rsidRPr="00F2119C">
        <w:rPr>
          <w:rFonts w:ascii="微软雅黑" w:eastAsia="微软雅黑" w:hAnsi="微软雅黑" w:hint="eastAsia"/>
          <w:sz w:val="20"/>
          <w:szCs w:val="20"/>
        </w:rPr>
        <w:t>手机号</w:t>
      </w:r>
      <w:r>
        <w:rPr>
          <w:rFonts w:ascii="微软雅黑" w:eastAsia="微软雅黑" w:hAnsi="微软雅黑" w:hint="eastAsia"/>
          <w:sz w:val="20"/>
          <w:szCs w:val="20"/>
        </w:rPr>
        <w:t>已满</w:t>
      </w:r>
      <w:r w:rsidRPr="00F2119C">
        <w:rPr>
          <w:rFonts w:ascii="微软雅黑" w:eastAsia="微软雅黑" w:hAnsi="微软雅黑" w:hint="eastAsia"/>
          <w:sz w:val="20"/>
          <w:szCs w:val="20"/>
        </w:rPr>
        <w:t>（</w:t>
      </w:r>
      <w:r>
        <w:rPr>
          <w:rFonts w:ascii="微软雅黑" w:eastAsia="微软雅黑" w:hAnsi="微软雅黑" w:hint="eastAsia"/>
          <w:sz w:val="20"/>
          <w:szCs w:val="20"/>
        </w:rPr>
        <w:t>一个客户最多</w:t>
      </w:r>
      <w:r w:rsidR="005B73DA">
        <w:rPr>
          <w:rFonts w:ascii="微软雅黑" w:eastAsia="微软雅黑" w:hAnsi="微软雅黑"/>
          <w:sz w:val="20"/>
          <w:szCs w:val="20"/>
        </w:rPr>
        <w:t>5</w:t>
      </w:r>
      <w:r>
        <w:rPr>
          <w:rFonts w:ascii="微软雅黑" w:eastAsia="微软雅黑" w:hAnsi="微软雅黑" w:hint="eastAsia"/>
          <w:sz w:val="20"/>
          <w:szCs w:val="20"/>
        </w:rPr>
        <w:t>个副手机号</w:t>
      </w:r>
      <w:r w:rsidRPr="00F2119C">
        <w:rPr>
          <w:rFonts w:ascii="微软雅黑" w:eastAsia="微软雅黑" w:hAnsi="微软雅黑" w:hint="eastAsia"/>
          <w:sz w:val="20"/>
          <w:szCs w:val="20"/>
        </w:rPr>
        <w:t>），则</w:t>
      </w:r>
      <w:r w:rsidR="00F8157D">
        <w:rPr>
          <w:rFonts w:ascii="微软雅黑" w:eastAsia="微软雅黑" w:hAnsi="微软雅黑" w:hint="eastAsia"/>
          <w:sz w:val="20"/>
          <w:szCs w:val="20"/>
        </w:rPr>
        <w:t>不再置入。</w:t>
      </w:r>
    </w:p>
    <w:p w14:paraId="649840E5" w14:textId="1B3E63E8" w:rsidR="002A43E6" w:rsidRDefault="002A43E6" w:rsidP="00197144">
      <w:pPr>
        <w:pStyle w:val="ListParagraph"/>
        <w:widowControl/>
        <w:ind w:left="840" w:firstLineChars="0" w:firstLine="0"/>
        <w:rPr>
          <w:rFonts w:ascii="微软雅黑" w:eastAsia="微软雅黑" w:hAnsi="微软雅黑"/>
          <w:sz w:val="20"/>
          <w:szCs w:val="20"/>
        </w:rPr>
      </w:pPr>
      <w:r>
        <w:rPr>
          <w:rFonts w:ascii="微软雅黑" w:eastAsia="微软雅黑" w:hAnsi="微软雅黑" w:hint="eastAsia"/>
          <w:sz w:val="20"/>
          <w:szCs w:val="20"/>
        </w:rPr>
        <w:t>特殊情况判断：合并时判断若</w:t>
      </w:r>
      <w:r w:rsidRPr="002A43E6">
        <w:rPr>
          <w:rFonts w:ascii="微软雅黑" w:eastAsia="微软雅黑" w:hAnsi="微软雅黑" w:hint="eastAsia"/>
          <w:sz w:val="20"/>
          <w:szCs w:val="20"/>
        </w:rPr>
        <w:t>访客手机号与代理人名下通讯录客户的主手机号重复，则</w:t>
      </w:r>
      <w:del w:id="125" w:author="SHI, Guofeng-GF" w:date="2022-08-30T20:32:00Z">
        <w:r w:rsidDel="008361A5">
          <w:rPr>
            <w:rFonts w:ascii="微软雅黑" w:eastAsia="微软雅黑" w:hAnsi="微软雅黑" w:hint="eastAsia"/>
            <w:sz w:val="20"/>
            <w:szCs w:val="20"/>
          </w:rPr>
          <w:delText>访客手机号</w:delText>
        </w:r>
        <w:r w:rsidRPr="002A43E6" w:rsidDel="008361A5">
          <w:rPr>
            <w:rFonts w:ascii="微软雅黑" w:eastAsia="微软雅黑" w:hAnsi="微软雅黑" w:hint="eastAsia"/>
            <w:sz w:val="20"/>
            <w:szCs w:val="20"/>
          </w:rPr>
          <w:delText>置为通讯录客户的副手机号</w:delText>
        </w:r>
        <w:r w:rsidDel="008361A5">
          <w:rPr>
            <w:rFonts w:ascii="微软雅黑" w:eastAsia="微软雅黑" w:hAnsi="微软雅黑" w:hint="eastAsia"/>
            <w:sz w:val="20"/>
            <w:szCs w:val="20"/>
          </w:rPr>
          <w:delText>，即使该通讯录客户的主手机号为空</w:delText>
        </w:r>
      </w:del>
      <w:ins w:id="126" w:author="SHI, Guofeng-GF" w:date="2022-08-30T20:32:00Z">
        <w:r w:rsidR="008361A5">
          <w:rPr>
            <w:rFonts w:ascii="微软雅黑" w:eastAsia="微软雅黑" w:hAnsi="微软雅黑" w:hint="eastAsia"/>
            <w:sz w:val="20"/>
            <w:szCs w:val="20"/>
          </w:rPr>
          <w:t>舍弃该手机号</w:t>
        </w:r>
      </w:ins>
      <w:r>
        <w:rPr>
          <w:rFonts w:ascii="微软雅黑" w:eastAsia="微软雅黑" w:hAnsi="微软雅黑" w:hint="eastAsia"/>
          <w:sz w:val="20"/>
          <w:szCs w:val="20"/>
        </w:rPr>
        <w:t>。</w:t>
      </w:r>
    </w:p>
    <w:p w14:paraId="2819F04A" w14:textId="1AD7D1CC" w:rsidR="00197144" w:rsidRPr="00BB6499" w:rsidRDefault="00197144" w:rsidP="00197144">
      <w:pPr>
        <w:pStyle w:val="ListParagraph"/>
        <w:widowControl/>
        <w:ind w:left="840" w:firstLineChars="0" w:firstLine="0"/>
        <w:rPr>
          <w:rFonts w:ascii="微软雅黑" w:eastAsia="微软雅黑" w:hAnsi="微软雅黑"/>
          <w:sz w:val="20"/>
          <w:szCs w:val="20"/>
        </w:rPr>
      </w:pPr>
      <w:r>
        <w:rPr>
          <w:rFonts w:ascii="微软雅黑" w:eastAsia="微软雅黑" w:hAnsi="微软雅黑" w:hint="eastAsia"/>
          <w:sz w:val="20"/>
          <w:szCs w:val="20"/>
        </w:rPr>
        <w:t>手工合并和自动合并的场景下，都由C</w:t>
      </w:r>
      <w:r>
        <w:rPr>
          <w:rFonts w:ascii="微软雅黑" w:eastAsia="微软雅黑" w:hAnsi="微软雅黑"/>
          <w:sz w:val="20"/>
          <w:szCs w:val="20"/>
        </w:rPr>
        <w:t>RM</w:t>
      </w:r>
      <w:r>
        <w:rPr>
          <w:rFonts w:ascii="微软雅黑" w:eastAsia="微软雅黑" w:hAnsi="微软雅黑" w:hint="eastAsia"/>
          <w:sz w:val="20"/>
          <w:szCs w:val="20"/>
        </w:rPr>
        <w:t>处理该手机号置入逻辑。</w:t>
      </w:r>
    </w:p>
    <w:p w14:paraId="17AA1710" w14:textId="1CA2D9EA" w:rsidR="00576E05" w:rsidRPr="00BB6499" w:rsidRDefault="00576E05" w:rsidP="006C6D45">
      <w:pPr>
        <w:pStyle w:val="ListParagraph"/>
        <w:widowControl/>
        <w:numPr>
          <w:ilvl w:val="1"/>
          <w:numId w:val="50"/>
        </w:numPr>
        <w:ind w:firstLineChars="0"/>
        <w:rPr>
          <w:rFonts w:ascii="微软雅黑" w:eastAsia="微软雅黑" w:hAnsi="微软雅黑"/>
          <w:sz w:val="20"/>
          <w:szCs w:val="20"/>
        </w:rPr>
      </w:pPr>
      <w:r>
        <w:rPr>
          <w:rFonts w:ascii="微软雅黑" w:eastAsia="微软雅黑" w:hAnsi="微软雅黑" w:hint="eastAsia"/>
          <w:sz w:val="20"/>
          <w:szCs w:val="20"/>
        </w:rPr>
        <w:t>姓名，性别，生日</w:t>
      </w:r>
      <w:r>
        <w:rPr>
          <w:rFonts w:ascii="微软雅黑" w:eastAsia="微软雅黑" w:hAnsi="微软雅黑"/>
          <w:sz w:val="20"/>
          <w:szCs w:val="20"/>
        </w:rPr>
        <w:t>3</w:t>
      </w:r>
      <w:r w:rsidRPr="00BB6499">
        <w:rPr>
          <w:rFonts w:ascii="微软雅黑" w:eastAsia="微软雅黑" w:hAnsi="微软雅黑" w:hint="eastAsia"/>
          <w:sz w:val="20"/>
          <w:szCs w:val="20"/>
        </w:rPr>
        <w:t>组字段</w:t>
      </w:r>
      <w:r>
        <w:rPr>
          <w:rFonts w:ascii="微软雅黑" w:eastAsia="微软雅黑" w:hAnsi="微软雅黑" w:hint="eastAsia"/>
          <w:sz w:val="20"/>
          <w:szCs w:val="20"/>
        </w:rPr>
        <w:t>（仅出现在</w:t>
      </w:r>
      <w:r w:rsidR="00A01541">
        <w:rPr>
          <w:rFonts w:ascii="微软雅黑" w:eastAsia="微软雅黑" w:hAnsi="微软雅黑" w:hint="eastAsia"/>
          <w:sz w:val="20"/>
          <w:szCs w:val="20"/>
        </w:rPr>
        <w:t>手机号标识客户</w:t>
      </w:r>
      <w:r>
        <w:rPr>
          <w:rFonts w:ascii="微软雅黑" w:eastAsia="微软雅黑" w:hAnsi="微软雅黑" w:hint="eastAsia"/>
          <w:sz w:val="20"/>
          <w:szCs w:val="20"/>
        </w:rPr>
        <w:t>）</w:t>
      </w:r>
      <w:r w:rsidRPr="00BB6499">
        <w:rPr>
          <w:rFonts w:ascii="微软雅黑" w:eastAsia="微软雅黑" w:hAnsi="微软雅黑" w:hint="eastAsia"/>
          <w:sz w:val="20"/>
          <w:szCs w:val="20"/>
        </w:rPr>
        <w:t>，若</w:t>
      </w:r>
      <w:r>
        <w:rPr>
          <w:rFonts w:ascii="微软雅黑" w:eastAsia="微软雅黑" w:hAnsi="微软雅黑" w:hint="eastAsia"/>
          <w:sz w:val="20"/>
          <w:szCs w:val="20"/>
        </w:rPr>
        <w:t>N</w:t>
      </w:r>
      <w:r>
        <w:rPr>
          <w:rFonts w:ascii="微软雅黑" w:eastAsia="微软雅黑" w:hAnsi="微软雅黑"/>
          <w:sz w:val="20"/>
          <w:szCs w:val="20"/>
        </w:rPr>
        <w:t xml:space="preserve">avi </w:t>
      </w:r>
      <w:r>
        <w:rPr>
          <w:rFonts w:ascii="微软雅黑" w:eastAsia="微软雅黑" w:hAnsi="微软雅黑" w:hint="eastAsia"/>
          <w:sz w:val="20"/>
          <w:szCs w:val="20"/>
        </w:rPr>
        <w:t>CRM</w:t>
      </w:r>
      <w:r w:rsidRPr="00BB6499">
        <w:rPr>
          <w:rFonts w:ascii="微软雅黑" w:eastAsia="微软雅黑" w:hAnsi="微软雅黑" w:hint="eastAsia"/>
          <w:sz w:val="20"/>
          <w:szCs w:val="20"/>
        </w:rPr>
        <w:t>表信息为空时直接</w:t>
      </w:r>
      <w:r>
        <w:rPr>
          <w:rFonts w:ascii="微软雅黑" w:eastAsia="微软雅黑" w:hAnsi="微软雅黑" w:hint="eastAsia"/>
          <w:sz w:val="20"/>
          <w:szCs w:val="20"/>
        </w:rPr>
        <w:t>用</w:t>
      </w:r>
      <w:r w:rsidR="00A01541">
        <w:rPr>
          <w:rFonts w:ascii="微软雅黑" w:eastAsia="微软雅黑" w:hAnsi="微软雅黑" w:hint="eastAsia"/>
          <w:sz w:val="20"/>
          <w:szCs w:val="20"/>
        </w:rPr>
        <w:t>手机号标识客户</w:t>
      </w:r>
      <w:r>
        <w:rPr>
          <w:rFonts w:ascii="微软雅黑" w:eastAsia="微软雅黑" w:hAnsi="微软雅黑" w:hint="eastAsia"/>
          <w:sz w:val="20"/>
          <w:szCs w:val="20"/>
        </w:rPr>
        <w:t>的值</w:t>
      </w:r>
      <w:r w:rsidRPr="00BB6499">
        <w:rPr>
          <w:rFonts w:ascii="微软雅黑" w:eastAsia="微软雅黑" w:hAnsi="微软雅黑" w:hint="eastAsia"/>
          <w:sz w:val="20"/>
          <w:szCs w:val="20"/>
        </w:rPr>
        <w:t>写入</w:t>
      </w:r>
      <w:r>
        <w:rPr>
          <w:rFonts w:ascii="微软雅黑" w:eastAsia="微软雅黑" w:hAnsi="微软雅黑" w:hint="eastAsia"/>
          <w:sz w:val="20"/>
          <w:szCs w:val="20"/>
        </w:rPr>
        <w:t>C</w:t>
      </w:r>
      <w:r>
        <w:rPr>
          <w:rFonts w:ascii="微软雅黑" w:eastAsia="微软雅黑" w:hAnsi="微软雅黑"/>
          <w:sz w:val="20"/>
          <w:szCs w:val="20"/>
        </w:rPr>
        <w:t>RM</w:t>
      </w:r>
      <w:r w:rsidRPr="00BB6499">
        <w:rPr>
          <w:rFonts w:ascii="微软雅黑" w:eastAsia="微软雅黑" w:hAnsi="微软雅黑" w:hint="eastAsia"/>
          <w:sz w:val="20"/>
          <w:szCs w:val="20"/>
        </w:rPr>
        <w:t>，不为空时</w:t>
      </w:r>
      <w:r>
        <w:rPr>
          <w:rFonts w:ascii="微软雅黑" w:eastAsia="微软雅黑" w:hAnsi="微软雅黑" w:hint="eastAsia"/>
          <w:sz w:val="20"/>
          <w:szCs w:val="20"/>
        </w:rPr>
        <w:t>以C</w:t>
      </w:r>
      <w:r>
        <w:rPr>
          <w:rFonts w:ascii="微软雅黑" w:eastAsia="微软雅黑" w:hAnsi="微软雅黑"/>
          <w:sz w:val="20"/>
          <w:szCs w:val="20"/>
        </w:rPr>
        <w:t>RM</w:t>
      </w:r>
      <w:r>
        <w:rPr>
          <w:rFonts w:ascii="微软雅黑" w:eastAsia="微软雅黑" w:hAnsi="微软雅黑" w:hint="eastAsia"/>
          <w:sz w:val="20"/>
          <w:szCs w:val="20"/>
        </w:rPr>
        <w:t>为准。</w:t>
      </w:r>
    </w:p>
    <w:p w14:paraId="734390C2" w14:textId="77777777" w:rsidR="00576E05" w:rsidRDefault="00576E05" w:rsidP="006C6D45">
      <w:pPr>
        <w:pStyle w:val="ListParagraph"/>
        <w:widowControl/>
        <w:numPr>
          <w:ilvl w:val="1"/>
          <w:numId w:val="50"/>
        </w:numPr>
        <w:ind w:firstLineChars="0"/>
        <w:rPr>
          <w:rFonts w:ascii="微软雅黑" w:eastAsia="微软雅黑" w:hAnsi="微软雅黑"/>
          <w:sz w:val="20"/>
          <w:szCs w:val="20"/>
        </w:rPr>
      </w:pPr>
      <w:r w:rsidRPr="00BB6499">
        <w:rPr>
          <w:rFonts w:ascii="微软雅黑" w:eastAsia="微软雅黑" w:hAnsi="微软雅黑" w:hint="eastAsia"/>
          <w:sz w:val="20"/>
          <w:szCs w:val="20"/>
        </w:rPr>
        <w:t>以上基础属性字段的选择只影响</w:t>
      </w:r>
      <w:r>
        <w:rPr>
          <w:rFonts w:ascii="微软雅黑" w:eastAsia="微软雅黑" w:hAnsi="微软雅黑" w:hint="eastAsia"/>
          <w:sz w:val="20"/>
          <w:szCs w:val="20"/>
        </w:rPr>
        <w:t>C</w:t>
      </w:r>
      <w:r>
        <w:rPr>
          <w:rFonts w:ascii="微软雅黑" w:eastAsia="微软雅黑" w:hAnsi="微软雅黑"/>
          <w:sz w:val="20"/>
          <w:szCs w:val="20"/>
        </w:rPr>
        <w:t>RM</w:t>
      </w:r>
      <w:r w:rsidRPr="00BB6499">
        <w:rPr>
          <w:rFonts w:ascii="微软雅黑" w:eastAsia="微软雅黑" w:hAnsi="微软雅黑" w:hint="eastAsia"/>
          <w:sz w:val="20"/>
          <w:szCs w:val="20"/>
        </w:rPr>
        <w:t>表中的数据，微信和</w:t>
      </w:r>
      <w:r w:rsidRPr="005073A6">
        <w:rPr>
          <w:rFonts w:ascii="微软雅黑" w:eastAsia="微软雅黑" w:hAnsi="微软雅黑" w:hint="eastAsia"/>
          <w:sz w:val="20"/>
          <w:szCs w:val="20"/>
        </w:rPr>
        <w:t>友享</w:t>
      </w:r>
      <w:r w:rsidRPr="00BB6499">
        <w:rPr>
          <w:rFonts w:ascii="微软雅黑" w:eastAsia="微软雅黑" w:hAnsi="微软雅黑" w:hint="eastAsia"/>
          <w:sz w:val="20"/>
          <w:szCs w:val="20"/>
        </w:rPr>
        <w:t>表的原始数据不做变更。</w:t>
      </w:r>
    </w:p>
    <w:p w14:paraId="2FBCA01B" w14:textId="77777777" w:rsidR="00576E05" w:rsidRPr="00A213D2" w:rsidRDefault="00576E05" w:rsidP="00576E05">
      <w:pPr>
        <w:widowControl/>
        <w:spacing w:line="240" w:lineRule="auto"/>
        <w:rPr>
          <w:rFonts w:ascii="微软雅黑" w:eastAsia="微软雅黑" w:hAnsi="微软雅黑"/>
          <w:lang w:eastAsia="zh-CN"/>
        </w:rPr>
      </w:pPr>
    </w:p>
    <w:p w14:paraId="725702CC" w14:textId="04EA1BD3" w:rsidR="00576E05" w:rsidRPr="00411FC8" w:rsidRDefault="00252C50" w:rsidP="000435A7">
      <w:pPr>
        <w:pStyle w:val="Heading4"/>
        <w:spacing w:before="120" w:after="120"/>
        <w:rPr>
          <w:rFonts w:ascii="微软雅黑" w:eastAsia="微软雅黑" w:hAnsi="微软雅黑"/>
          <w:i w:val="0"/>
          <w:iCs/>
        </w:rPr>
      </w:pPr>
      <w:r>
        <w:rPr>
          <w:rFonts w:ascii="微软雅黑" w:eastAsia="微软雅黑" w:hAnsi="微软雅黑" w:hint="eastAsia"/>
          <w:i w:val="0"/>
          <w:iCs/>
        </w:rPr>
        <w:t>待识别</w:t>
      </w:r>
      <w:r w:rsidR="00576E05">
        <w:rPr>
          <w:rFonts w:ascii="微软雅黑" w:eastAsia="微软雅黑" w:hAnsi="微软雅黑" w:hint="eastAsia"/>
          <w:i w:val="0"/>
          <w:iCs/>
        </w:rPr>
        <w:t>访客</w:t>
      </w:r>
      <w:r w:rsidR="00576E05" w:rsidRPr="00411FC8">
        <w:rPr>
          <w:rFonts w:ascii="微软雅黑" w:eastAsia="微软雅黑" w:hAnsi="微软雅黑" w:hint="eastAsia"/>
          <w:i w:val="0"/>
          <w:iCs/>
        </w:rPr>
        <w:t>与通讯录客户的拆分</w:t>
      </w:r>
    </w:p>
    <w:p w14:paraId="0F1347E5" w14:textId="79694C98" w:rsidR="00576E05" w:rsidRDefault="00576E05" w:rsidP="006C6D45">
      <w:pPr>
        <w:pStyle w:val="ListParagraph"/>
        <w:widowControl/>
        <w:numPr>
          <w:ilvl w:val="0"/>
          <w:numId w:val="51"/>
        </w:numPr>
        <w:ind w:firstLineChars="0"/>
        <w:rPr>
          <w:rFonts w:ascii="微软雅黑" w:eastAsia="微软雅黑" w:hAnsi="微软雅黑"/>
          <w:sz w:val="20"/>
          <w:szCs w:val="20"/>
        </w:rPr>
      </w:pPr>
      <w:r w:rsidRPr="00A22B44">
        <w:rPr>
          <w:rFonts w:ascii="微软雅黑" w:eastAsia="微软雅黑" w:hAnsi="微软雅黑" w:hint="eastAsia"/>
          <w:sz w:val="20"/>
          <w:szCs w:val="20"/>
        </w:rPr>
        <w:t>拆分时断掉</w:t>
      </w:r>
      <w:r>
        <w:rPr>
          <w:rFonts w:ascii="微软雅黑" w:eastAsia="微软雅黑" w:hAnsi="微软雅黑"/>
          <w:sz w:val="20"/>
          <w:szCs w:val="20"/>
        </w:rPr>
        <w:t>CRM</w:t>
      </w:r>
      <w:r w:rsidRPr="00A22B44">
        <w:rPr>
          <w:rFonts w:ascii="微软雅黑" w:eastAsia="微软雅黑" w:hAnsi="微软雅黑" w:hint="eastAsia"/>
          <w:sz w:val="20"/>
          <w:szCs w:val="20"/>
        </w:rPr>
        <w:t>，</w:t>
      </w:r>
      <w:r w:rsidR="003B11C7" w:rsidRPr="00474EBC">
        <w:rPr>
          <w:rFonts w:ascii="微软雅黑" w:eastAsia="微软雅黑" w:hAnsi="微软雅黑" w:hint="eastAsia"/>
          <w:sz w:val="20"/>
          <w:szCs w:val="20"/>
        </w:rPr>
        <w:t>【微信标识客户】</w:t>
      </w:r>
      <w:r w:rsidR="003B11C7">
        <w:rPr>
          <w:rFonts w:ascii="微软雅黑" w:eastAsia="微软雅黑" w:hAnsi="微软雅黑" w:hint="eastAsia"/>
          <w:sz w:val="20"/>
          <w:szCs w:val="20"/>
        </w:rPr>
        <w:t>，</w:t>
      </w:r>
      <w:r w:rsidR="003B11C7" w:rsidRPr="00474EBC">
        <w:rPr>
          <w:rFonts w:ascii="微软雅黑" w:eastAsia="微软雅黑" w:hAnsi="微软雅黑" w:hint="eastAsia"/>
          <w:sz w:val="20"/>
          <w:szCs w:val="20"/>
        </w:rPr>
        <w:t>【手机号标识客户】</w:t>
      </w:r>
      <w:r w:rsidRPr="00A22B44">
        <w:rPr>
          <w:rFonts w:ascii="微软雅黑" w:eastAsia="微软雅黑" w:hAnsi="微软雅黑" w:hint="eastAsia"/>
          <w:sz w:val="20"/>
          <w:szCs w:val="20"/>
        </w:rPr>
        <w:t>之间的</w:t>
      </w:r>
      <w:r w:rsidR="003B11C7">
        <w:rPr>
          <w:rFonts w:ascii="微软雅黑" w:eastAsia="微软雅黑" w:hAnsi="微软雅黑" w:hint="eastAsia"/>
          <w:sz w:val="20"/>
          <w:szCs w:val="20"/>
        </w:rPr>
        <w:t>合并</w:t>
      </w:r>
      <w:r w:rsidRPr="00A22B44">
        <w:rPr>
          <w:rFonts w:ascii="微软雅黑" w:eastAsia="微软雅黑" w:hAnsi="微软雅黑" w:hint="eastAsia"/>
          <w:sz w:val="20"/>
          <w:szCs w:val="20"/>
        </w:rPr>
        <w:t>关系</w:t>
      </w:r>
      <w:r w:rsidR="00771587">
        <w:rPr>
          <w:rFonts w:ascii="微软雅黑" w:eastAsia="微软雅黑" w:hAnsi="微软雅黑" w:hint="eastAsia"/>
          <w:sz w:val="20"/>
          <w:szCs w:val="20"/>
        </w:rPr>
        <w:t>。</w:t>
      </w:r>
    </w:p>
    <w:p w14:paraId="71B9D25D" w14:textId="12AC5C9A" w:rsidR="00576E05" w:rsidRPr="00E24EBC" w:rsidRDefault="00576E05" w:rsidP="006C6D45">
      <w:pPr>
        <w:pStyle w:val="ListParagraph"/>
        <w:widowControl/>
        <w:numPr>
          <w:ilvl w:val="0"/>
          <w:numId w:val="51"/>
        </w:numPr>
        <w:ind w:firstLineChars="0"/>
        <w:rPr>
          <w:rFonts w:ascii="微软雅黑" w:eastAsia="微软雅黑" w:hAnsi="微软雅黑"/>
          <w:sz w:val="20"/>
          <w:szCs w:val="20"/>
        </w:rPr>
      </w:pPr>
      <w:r w:rsidRPr="00E24EBC">
        <w:rPr>
          <w:rFonts w:ascii="微软雅黑" w:eastAsia="微软雅黑" w:hAnsi="微软雅黑" w:hint="eastAsia"/>
          <w:sz w:val="20"/>
          <w:szCs w:val="20"/>
        </w:rPr>
        <w:t>拆分不影响</w:t>
      </w:r>
      <w:r>
        <w:rPr>
          <w:rFonts w:ascii="微软雅黑" w:eastAsia="微软雅黑" w:hAnsi="微软雅黑"/>
          <w:sz w:val="20"/>
          <w:szCs w:val="20"/>
        </w:rPr>
        <w:t>CRM</w:t>
      </w:r>
      <w:r w:rsidRPr="00A22B44">
        <w:rPr>
          <w:rFonts w:ascii="微软雅黑" w:eastAsia="微软雅黑" w:hAnsi="微软雅黑" w:hint="eastAsia"/>
          <w:sz w:val="20"/>
          <w:szCs w:val="20"/>
        </w:rPr>
        <w:t>，</w:t>
      </w:r>
      <w:r w:rsidR="00BE1010" w:rsidRPr="00474EBC">
        <w:rPr>
          <w:rFonts w:ascii="微软雅黑" w:eastAsia="微软雅黑" w:hAnsi="微软雅黑" w:hint="eastAsia"/>
          <w:sz w:val="20"/>
          <w:szCs w:val="20"/>
        </w:rPr>
        <w:t>【微信标识客户】</w:t>
      </w:r>
      <w:r w:rsidRPr="00A22B44">
        <w:rPr>
          <w:rFonts w:ascii="微软雅黑" w:eastAsia="微软雅黑" w:hAnsi="微软雅黑" w:hint="eastAsia"/>
          <w:sz w:val="20"/>
          <w:szCs w:val="20"/>
        </w:rPr>
        <w:t>和</w:t>
      </w:r>
      <w:r w:rsidR="00BE1010" w:rsidRPr="00474EBC">
        <w:rPr>
          <w:rFonts w:ascii="微软雅黑" w:eastAsia="微软雅黑" w:hAnsi="微软雅黑" w:hint="eastAsia"/>
          <w:sz w:val="20"/>
          <w:szCs w:val="20"/>
        </w:rPr>
        <w:t>【手机号标识客户】</w:t>
      </w:r>
      <w:r>
        <w:rPr>
          <w:rFonts w:ascii="微软雅黑" w:eastAsia="微软雅黑" w:hAnsi="微软雅黑" w:hint="eastAsia"/>
          <w:sz w:val="20"/>
          <w:szCs w:val="20"/>
        </w:rPr>
        <w:t>的</w:t>
      </w:r>
      <w:r w:rsidRPr="00E24EBC">
        <w:rPr>
          <w:rFonts w:ascii="微软雅黑" w:eastAsia="微软雅黑" w:hAnsi="微软雅黑" w:hint="eastAsia"/>
          <w:sz w:val="20"/>
          <w:szCs w:val="20"/>
        </w:rPr>
        <w:t>基础数据字段。</w:t>
      </w:r>
    </w:p>
    <w:p w14:paraId="00C82024" w14:textId="6684E969" w:rsidR="00576E05" w:rsidRPr="00BB6499" w:rsidRDefault="00576E05" w:rsidP="006C6D45">
      <w:pPr>
        <w:pStyle w:val="ListParagraph"/>
        <w:widowControl/>
        <w:numPr>
          <w:ilvl w:val="1"/>
          <w:numId w:val="50"/>
        </w:numPr>
        <w:ind w:firstLineChars="0"/>
        <w:rPr>
          <w:rFonts w:ascii="微软雅黑" w:eastAsia="微软雅黑" w:hAnsi="微软雅黑"/>
          <w:sz w:val="20"/>
          <w:szCs w:val="20"/>
        </w:rPr>
      </w:pPr>
      <w:r w:rsidRPr="00BB6499">
        <w:rPr>
          <w:rFonts w:ascii="微软雅黑" w:eastAsia="微软雅黑" w:hAnsi="微软雅黑" w:hint="eastAsia"/>
          <w:sz w:val="20"/>
          <w:szCs w:val="20"/>
        </w:rPr>
        <w:t>如</w:t>
      </w:r>
      <w:r>
        <w:rPr>
          <w:rFonts w:ascii="微软雅黑" w:eastAsia="微软雅黑" w:hAnsi="微软雅黑"/>
          <w:sz w:val="20"/>
          <w:szCs w:val="20"/>
        </w:rPr>
        <w:t>CRM</w:t>
      </w:r>
      <w:r w:rsidR="00BE1010">
        <w:rPr>
          <w:rFonts w:ascii="微软雅黑" w:eastAsia="微软雅黑" w:hAnsi="微软雅黑" w:hint="eastAsia"/>
          <w:sz w:val="20"/>
          <w:szCs w:val="20"/>
        </w:rPr>
        <w:t>通讯录客户</w:t>
      </w:r>
      <w:r w:rsidRPr="00BB6499">
        <w:rPr>
          <w:rFonts w:ascii="微软雅黑" w:eastAsia="微软雅黑" w:hAnsi="微软雅黑" w:hint="eastAsia"/>
          <w:sz w:val="20"/>
          <w:szCs w:val="20"/>
        </w:rPr>
        <w:t>与</w:t>
      </w:r>
      <w:r w:rsidR="00BE1010" w:rsidRPr="00474EBC">
        <w:rPr>
          <w:rFonts w:ascii="微软雅黑" w:eastAsia="微软雅黑" w:hAnsi="微软雅黑" w:hint="eastAsia"/>
          <w:sz w:val="20"/>
          <w:szCs w:val="20"/>
        </w:rPr>
        <w:t>【微信标识客户】</w:t>
      </w:r>
      <w:r w:rsidRPr="00BB6499">
        <w:rPr>
          <w:rFonts w:ascii="微软雅黑" w:eastAsia="微软雅黑" w:hAnsi="微软雅黑" w:hint="eastAsia"/>
          <w:sz w:val="20"/>
          <w:szCs w:val="20"/>
        </w:rPr>
        <w:t>，</w:t>
      </w:r>
      <w:r w:rsidR="00BE1010" w:rsidRPr="00474EBC">
        <w:rPr>
          <w:rFonts w:ascii="微软雅黑" w:eastAsia="微软雅黑" w:hAnsi="微软雅黑" w:hint="eastAsia"/>
          <w:sz w:val="20"/>
          <w:szCs w:val="20"/>
        </w:rPr>
        <w:t>【手机号标识客户】</w:t>
      </w:r>
      <w:r w:rsidRPr="00BB6499">
        <w:rPr>
          <w:rFonts w:ascii="微软雅黑" w:eastAsia="微软雅黑" w:hAnsi="微软雅黑" w:hint="eastAsia"/>
          <w:sz w:val="20"/>
          <w:szCs w:val="20"/>
        </w:rPr>
        <w:t>分别进行</w:t>
      </w:r>
      <w:r w:rsidR="004324D1">
        <w:rPr>
          <w:rFonts w:ascii="微软雅黑" w:eastAsia="微软雅黑" w:hAnsi="微软雅黑" w:hint="eastAsia"/>
          <w:sz w:val="20"/>
          <w:szCs w:val="20"/>
        </w:rPr>
        <w:t>合并</w:t>
      </w:r>
      <w:r w:rsidRPr="00BB6499">
        <w:rPr>
          <w:rFonts w:ascii="微软雅黑" w:eastAsia="微软雅黑" w:hAnsi="微软雅黑" w:hint="eastAsia"/>
          <w:sz w:val="20"/>
          <w:szCs w:val="20"/>
        </w:rPr>
        <w:t>的情况下（手工或自动</w:t>
      </w:r>
      <w:r w:rsidR="004324D1">
        <w:rPr>
          <w:rFonts w:ascii="微软雅黑" w:eastAsia="微软雅黑" w:hAnsi="微软雅黑" w:hint="eastAsia"/>
          <w:sz w:val="20"/>
          <w:szCs w:val="20"/>
        </w:rPr>
        <w:t>合并</w:t>
      </w:r>
      <w:r w:rsidRPr="00BB6499">
        <w:rPr>
          <w:rFonts w:ascii="微软雅黑" w:eastAsia="微软雅黑" w:hAnsi="微软雅黑" w:hint="eastAsia"/>
          <w:sz w:val="20"/>
          <w:szCs w:val="20"/>
        </w:rPr>
        <w:t>）：点击拆分时，</w:t>
      </w:r>
      <w:r w:rsidR="00BE1010" w:rsidRPr="00474EBC">
        <w:rPr>
          <w:rFonts w:ascii="微软雅黑" w:eastAsia="微软雅黑" w:hAnsi="微软雅黑" w:hint="eastAsia"/>
          <w:sz w:val="20"/>
          <w:szCs w:val="20"/>
        </w:rPr>
        <w:t>【微信标识客户】</w:t>
      </w:r>
      <w:r w:rsidRPr="00BB6499">
        <w:rPr>
          <w:rFonts w:ascii="微软雅黑" w:eastAsia="微软雅黑" w:hAnsi="微软雅黑" w:hint="eastAsia"/>
          <w:sz w:val="20"/>
          <w:szCs w:val="20"/>
        </w:rPr>
        <w:t>和</w:t>
      </w:r>
      <w:r w:rsidR="00BE1010" w:rsidRPr="00474EBC">
        <w:rPr>
          <w:rFonts w:ascii="微软雅黑" w:eastAsia="微软雅黑" w:hAnsi="微软雅黑" w:hint="eastAsia"/>
          <w:sz w:val="20"/>
          <w:szCs w:val="20"/>
        </w:rPr>
        <w:t>【手机号标识客户】</w:t>
      </w:r>
      <w:r w:rsidRPr="00BB6499">
        <w:rPr>
          <w:rFonts w:ascii="微软雅黑" w:eastAsia="微软雅黑" w:hAnsi="微软雅黑" w:hint="eastAsia"/>
          <w:sz w:val="20"/>
          <w:szCs w:val="20"/>
        </w:rPr>
        <w:t>，分别进入</w:t>
      </w:r>
      <w:r w:rsidR="004324D1" w:rsidRPr="00F9638B">
        <w:rPr>
          <w:rFonts w:ascii="微软雅黑" w:eastAsia="微软雅黑" w:hAnsi="微软雅黑" w:hint="eastAsia"/>
          <w:sz w:val="20"/>
          <w:szCs w:val="20"/>
        </w:rPr>
        <w:t>待识别访客</w:t>
      </w:r>
      <w:r w:rsidRPr="00BB6499">
        <w:rPr>
          <w:rFonts w:ascii="微软雅黑" w:eastAsia="微软雅黑" w:hAnsi="微软雅黑" w:hint="eastAsia"/>
          <w:sz w:val="20"/>
          <w:szCs w:val="20"/>
        </w:rPr>
        <w:t>池，变成独立的两个</w:t>
      </w:r>
      <w:r w:rsidR="004324D1" w:rsidRPr="00F9638B">
        <w:rPr>
          <w:rFonts w:ascii="微软雅黑" w:eastAsia="微软雅黑" w:hAnsi="微软雅黑" w:hint="eastAsia"/>
          <w:sz w:val="20"/>
          <w:szCs w:val="20"/>
        </w:rPr>
        <w:t>待识别访客</w:t>
      </w:r>
      <w:r w:rsidRPr="00BB6499">
        <w:rPr>
          <w:rFonts w:ascii="微软雅黑" w:eastAsia="微软雅黑" w:hAnsi="微软雅黑" w:hint="eastAsia"/>
          <w:sz w:val="20"/>
          <w:szCs w:val="20"/>
        </w:rPr>
        <w:t>，等待再次被操作关联。</w:t>
      </w:r>
    </w:p>
    <w:p w14:paraId="1885BD5A" w14:textId="614BA450" w:rsidR="00576E05" w:rsidRPr="00BB6499" w:rsidRDefault="00576E05" w:rsidP="006C6D45">
      <w:pPr>
        <w:pStyle w:val="ListParagraph"/>
        <w:widowControl/>
        <w:numPr>
          <w:ilvl w:val="1"/>
          <w:numId w:val="50"/>
        </w:numPr>
        <w:ind w:firstLineChars="0"/>
        <w:rPr>
          <w:rFonts w:ascii="微软雅黑" w:eastAsia="微软雅黑" w:hAnsi="微软雅黑"/>
          <w:sz w:val="20"/>
          <w:szCs w:val="20"/>
        </w:rPr>
      </w:pPr>
      <w:r w:rsidRPr="00BB6499">
        <w:rPr>
          <w:rFonts w:ascii="微软雅黑" w:eastAsia="微软雅黑" w:hAnsi="微软雅黑" w:hint="eastAsia"/>
          <w:sz w:val="20"/>
          <w:szCs w:val="20"/>
        </w:rPr>
        <w:t>如</w:t>
      </w:r>
      <w:r w:rsidR="00EB45E4" w:rsidRPr="00474EBC">
        <w:rPr>
          <w:rFonts w:ascii="微软雅黑" w:eastAsia="微软雅黑" w:hAnsi="微软雅黑" w:hint="eastAsia"/>
          <w:sz w:val="20"/>
          <w:szCs w:val="20"/>
        </w:rPr>
        <w:t>【微信标识客户】</w:t>
      </w:r>
      <w:r w:rsidRPr="00BB6499">
        <w:rPr>
          <w:rFonts w:ascii="微软雅黑" w:eastAsia="微软雅黑" w:hAnsi="微软雅黑" w:hint="eastAsia"/>
          <w:sz w:val="20"/>
          <w:szCs w:val="20"/>
        </w:rPr>
        <w:t>和</w:t>
      </w:r>
      <w:r w:rsidR="00EB45E4" w:rsidRPr="00474EBC">
        <w:rPr>
          <w:rFonts w:ascii="微软雅黑" w:eastAsia="微软雅黑" w:hAnsi="微软雅黑" w:hint="eastAsia"/>
          <w:sz w:val="20"/>
          <w:szCs w:val="20"/>
        </w:rPr>
        <w:t>【手机号标识客户】</w:t>
      </w:r>
      <w:r w:rsidRPr="00BB6499">
        <w:rPr>
          <w:rFonts w:ascii="微软雅黑" w:eastAsia="微软雅黑" w:hAnsi="微软雅黑" w:hint="eastAsia"/>
          <w:sz w:val="20"/>
          <w:szCs w:val="20"/>
        </w:rPr>
        <w:t>先进行了自动</w:t>
      </w:r>
      <w:r w:rsidR="004324D1">
        <w:rPr>
          <w:rFonts w:ascii="微软雅黑" w:eastAsia="微软雅黑" w:hAnsi="微软雅黑" w:hint="eastAsia"/>
          <w:sz w:val="20"/>
          <w:szCs w:val="20"/>
        </w:rPr>
        <w:t>合并</w:t>
      </w:r>
      <w:r w:rsidRPr="00BB6499">
        <w:rPr>
          <w:rFonts w:ascii="微软雅黑" w:eastAsia="微软雅黑" w:hAnsi="微软雅黑" w:hint="eastAsia"/>
          <w:sz w:val="20"/>
          <w:szCs w:val="20"/>
        </w:rPr>
        <w:t>，然后再与</w:t>
      </w:r>
      <w:r>
        <w:rPr>
          <w:rFonts w:ascii="微软雅黑" w:eastAsia="微软雅黑" w:hAnsi="微软雅黑"/>
          <w:sz w:val="20"/>
          <w:szCs w:val="20"/>
        </w:rPr>
        <w:t>CRM</w:t>
      </w:r>
      <w:r w:rsidR="00EB45E4">
        <w:rPr>
          <w:rFonts w:ascii="微软雅黑" w:eastAsia="微软雅黑" w:hAnsi="微软雅黑" w:hint="eastAsia"/>
          <w:sz w:val="20"/>
          <w:szCs w:val="20"/>
        </w:rPr>
        <w:t>通讯录客户</w:t>
      </w:r>
      <w:r w:rsidRPr="00BB6499">
        <w:rPr>
          <w:rFonts w:ascii="微软雅黑" w:eastAsia="微软雅黑" w:hAnsi="微软雅黑" w:hint="eastAsia"/>
          <w:sz w:val="20"/>
          <w:szCs w:val="20"/>
        </w:rPr>
        <w:t>进行</w:t>
      </w:r>
      <w:r w:rsidR="004324D1">
        <w:rPr>
          <w:rFonts w:ascii="微软雅黑" w:eastAsia="微软雅黑" w:hAnsi="微软雅黑" w:hint="eastAsia"/>
          <w:sz w:val="20"/>
          <w:szCs w:val="20"/>
        </w:rPr>
        <w:t>合并</w:t>
      </w:r>
      <w:r w:rsidRPr="00BB6499">
        <w:rPr>
          <w:rFonts w:ascii="微软雅黑" w:eastAsia="微软雅黑" w:hAnsi="微软雅黑" w:hint="eastAsia"/>
          <w:sz w:val="20"/>
          <w:szCs w:val="20"/>
        </w:rPr>
        <w:t>的情况下：</w:t>
      </w:r>
      <w:bookmarkStart w:id="127" w:name="_Hlk102553061"/>
      <w:r w:rsidRPr="00BB6499">
        <w:rPr>
          <w:rFonts w:ascii="微软雅黑" w:eastAsia="微软雅黑" w:hAnsi="微软雅黑" w:hint="eastAsia"/>
          <w:sz w:val="20"/>
          <w:szCs w:val="20"/>
        </w:rPr>
        <w:t>点击拆分时，</w:t>
      </w:r>
      <w:r w:rsidR="00EB45E4">
        <w:rPr>
          <w:rFonts w:ascii="微软雅黑" w:eastAsia="微软雅黑" w:hAnsi="微软雅黑" w:hint="eastAsia"/>
          <w:sz w:val="20"/>
          <w:szCs w:val="20"/>
        </w:rPr>
        <w:t>也</w:t>
      </w:r>
      <w:r w:rsidR="00EB45E4" w:rsidRPr="00BB6499">
        <w:rPr>
          <w:rFonts w:ascii="微软雅黑" w:eastAsia="微软雅黑" w:hAnsi="微软雅黑" w:hint="eastAsia"/>
          <w:sz w:val="20"/>
          <w:szCs w:val="20"/>
        </w:rPr>
        <w:t>分别进入</w:t>
      </w:r>
      <w:r w:rsidR="00EB45E4" w:rsidRPr="00F9638B">
        <w:rPr>
          <w:rFonts w:ascii="微软雅黑" w:eastAsia="微软雅黑" w:hAnsi="微软雅黑" w:hint="eastAsia"/>
          <w:sz w:val="20"/>
          <w:szCs w:val="20"/>
        </w:rPr>
        <w:t>待识别访客</w:t>
      </w:r>
      <w:r w:rsidR="00EB45E4" w:rsidRPr="00BB6499">
        <w:rPr>
          <w:rFonts w:ascii="微软雅黑" w:eastAsia="微软雅黑" w:hAnsi="微软雅黑" w:hint="eastAsia"/>
          <w:sz w:val="20"/>
          <w:szCs w:val="20"/>
        </w:rPr>
        <w:t>池，变成独立的两个</w:t>
      </w:r>
      <w:r w:rsidR="00EB45E4" w:rsidRPr="00F9638B">
        <w:rPr>
          <w:rFonts w:ascii="微软雅黑" w:eastAsia="微软雅黑" w:hAnsi="微软雅黑" w:hint="eastAsia"/>
          <w:sz w:val="20"/>
          <w:szCs w:val="20"/>
        </w:rPr>
        <w:t>待识别访客</w:t>
      </w:r>
      <w:bookmarkEnd w:id="127"/>
      <w:r w:rsidRPr="00BB6499">
        <w:rPr>
          <w:rFonts w:ascii="微软雅黑" w:eastAsia="微软雅黑" w:hAnsi="微软雅黑" w:hint="eastAsia"/>
          <w:sz w:val="20"/>
          <w:szCs w:val="20"/>
        </w:rPr>
        <w:t>。</w:t>
      </w:r>
    </w:p>
    <w:p w14:paraId="5DBDE8FB" w14:textId="4FD3783F" w:rsidR="00576E05" w:rsidRPr="00A22B44" w:rsidRDefault="00576E05" w:rsidP="006C6D45">
      <w:pPr>
        <w:pStyle w:val="ListParagraph"/>
        <w:widowControl/>
        <w:numPr>
          <w:ilvl w:val="0"/>
          <w:numId w:val="51"/>
        </w:numPr>
        <w:ind w:firstLineChars="0"/>
        <w:rPr>
          <w:rFonts w:ascii="微软雅黑" w:eastAsia="微软雅黑" w:hAnsi="微软雅黑"/>
          <w:sz w:val="20"/>
          <w:szCs w:val="20"/>
        </w:rPr>
      </w:pPr>
      <w:r w:rsidRPr="00A431B2">
        <w:rPr>
          <w:rFonts w:ascii="微软雅黑" w:eastAsia="微软雅黑" w:hAnsi="微软雅黑" w:hint="eastAsia"/>
          <w:sz w:val="20"/>
          <w:szCs w:val="20"/>
        </w:rPr>
        <w:t>所有被拆</w:t>
      </w:r>
      <w:r>
        <w:rPr>
          <w:rFonts w:ascii="微软雅黑" w:eastAsia="微软雅黑" w:hAnsi="微软雅黑" w:hint="eastAsia"/>
          <w:sz w:val="20"/>
          <w:szCs w:val="20"/>
        </w:rPr>
        <w:t>分</w:t>
      </w:r>
      <w:r w:rsidRPr="00A431B2">
        <w:rPr>
          <w:rFonts w:ascii="微软雅黑" w:eastAsia="微软雅黑" w:hAnsi="微软雅黑" w:hint="eastAsia"/>
          <w:sz w:val="20"/>
          <w:szCs w:val="20"/>
        </w:rPr>
        <w:t>过的</w:t>
      </w:r>
      <w:r w:rsidR="004324D1" w:rsidRPr="00F9638B">
        <w:rPr>
          <w:rFonts w:ascii="微软雅黑" w:eastAsia="微软雅黑" w:hAnsi="微软雅黑" w:hint="eastAsia"/>
          <w:sz w:val="20"/>
          <w:szCs w:val="20"/>
        </w:rPr>
        <w:t>待识别访客</w:t>
      </w:r>
      <w:r w:rsidRPr="00A431B2">
        <w:rPr>
          <w:rFonts w:ascii="微软雅黑" w:eastAsia="微软雅黑" w:hAnsi="微软雅黑" w:hint="eastAsia"/>
          <w:sz w:val="20"/>
          <w:szCs w:val="20"/>
        </w:rPr>
        <w:t>，都会打上被拆分过的标志，不再触发因为手机号</w:t>
      </w:r>
      <w:r w:rsidR="00D61C26">
        <w:rPr>
          <w:rFonts w:ascii="微软雅黑" w:eastAsia="微软雅黑" w:hAnsi="微软雅黑" w:hint="eastAsia"/>
          <w:sz w:val="20"/>
          <w:szCs w:val="20"/>
        </w:rPr>
        <w:t>或U</w:t>
      </w:r>
      <w:r w:rsidR="00D61C26">
        <w:rPr>
          <w:rFonts w:ascii="微软雅黑" w:eastAsia="微软雅黑" w:hAnsi="微软雅黑"/>
          <w:sz w:val="20"/>
          <w:szCs w:val="20"/>
        </w:rPr>
        <w:t>nion ID</w:t>
      </w:r>
      <w:r w:rsidRPr="00A431B2">
        <w:rPr>
          <w:rFonts w:ascii="微软雅黑" w:eastAsia="微软雅黑" w:hAnsi="微软雅黑" w:hint="eastAsia"/>
          <w:sz w:val="20"/>
          <w:szCs w:val="20"/>
        </w:rPr>
        <w:t>一致</w:t>
      </w:r>
      <w:r w:rsidR="00D61C26">
        <w:rPr>
          <w:rFonts w:ascii="微软雅黑" w:eastAsia="微软雅黑" w:hAnsi="微软雅黑" w:hint="eastAsia"/>
          <w:sz w:val="20"/>
          <w:szCs w:val="20"/>
        </w:rPr>
        <w:t>的自动合并（包括访客和访客，访客和C</w:t>
      </w:r>
      <w:r w:rsidR="00D61C26">
        <w:rPr>
          <w:rFonts w:ascii="微软雅黑" w:eastAsia="微软雅黑" w:hAnsi="微软雅黑"/>
          <w:sz w:val="20"/>
          <w:szCs w:val="20"/>
        </w:rPr>
        <w:t>RM</w:t>
      </w:r>
      <w:r w:rsidR="00D61C26">
        <w:rPr>
          <w:rFonts w:ascii="微软雅黑" w:eastAsia="微软雅黑" w:hAnsi="微软雅黑" w:hint="eastAsia"/>
          <w:sz w:val="20"/>
          <w:szCs w:val="20"/>
        </w:rPr>
        <w:t>通讯录客户的自动合并）</w:t>
      </w:r>
      <w:r>
        <w:rPr>
          <w:rFonts w:ascii="微软雅黑" w:eastAsia="微软雅黑" w:hAnsi="微软雅黑" w:hint="eastAsia"/>
          <w:sz w:val="20"/>
          <w:szCs w:val="20"/>
        </w:rPr>
        <w:t>。</w:t>
      </w:r>
    </w:p>
    <w:p w14:paraId="599FCEDE" w14:textId="5E51939C" w:rsidR="00576E05" w:rsidRPr="00BB6499" w:rsidRDefault="00576E05" w:rsidP="006C6D45">
      <w:pPr>
        <w:pStyle w:val="ListParagraph"/>
        <w:widowControl/>
        <w:numPr>
          <w:ilvl w:val="0"/>
          <w:numId w:val="51"/>
        </w:numPr>
        <w:ind w:firstLineChars="0"/>
        <w:rPr>
          <w:rFonts w:ascii="微软雅黑" w:eastAsia="微软雅黑" w:hAnsi="微软雅黑"/>
          <w:sz w:val="20"/>
          <w:szCs w:val="20"/>
        </w:rPr>
      </w:pPr>
      <w:r w:rsidRPr="00B07130">
        <w:rPr>
          <w:rFonts w:ascii="微软雅黑" w:eastAsia="微软雅黑" w:hAnsi="微软雅黑" w:hint="eastAsia"/>
          <w:sz w:val="20"/>
          <w:szCs w:val="20"/>
        </w:rPr>
        <w:t>在</w:t>
      </w:r>
      <w:r w:rsidR="004324D1" w:rsidRPr="00F9638B">
        <w:rPr>
          <w:rFonts w:ascii="微软雅黑" w:eastAsia="微软雅黑" w:hAnsi="微软雅黑" w:hint="eastAsia"/>
          <w:sz w:val="20"/>
          <w:szCs w:val="20"/>
        </w:rPr>
        <w:t>待识别访客</w:t>
      </w:r>
      <w:r w:rsidRPr="00B07130">
        <w:rPr>
          <w:rFonts w:ascii="微软雅黑" w:eastAsia="微软雅黑" w:hAnsi="微软雅黑" w:hint="eastAsia"/>
          <w:sz w:val="20"/>
          <w:szCs w:val="20"/>
        </w:rPr>
        <w:t>板块，通过点击【</w:t>
      </w:r>
      <w:r w:rsidR="004324D1">
        <w:rPr>
          <w:rFonts w:ascii="微软雅黑" w:eastAsia="微软雅黑" w:hAnsi="微软雅黑" w:hint="eastAsia"/>
          <w:sz w:val="20"/>
          <w:szCs w:val="20"/>
        </w:rPr>
        <w:t>添加</w:t>
      </w:r>
      <w:r w:rsidR="004324D1" w:rsidRPr="00B07130">
        <w:rPr>
          <w:rFonts w:ascii="微软雅黑" w:eastAsia="微软雅黑" w:hAnsi="微软雅黑" w:hint="eastAsia"/>
          <w:sz w:val="20"/>
          <w:szCs w:val="20"/>
        </w:rPr>
        <w:t>为新客户</w:t>
      </w:r>
      <w:r w:rsidRPr="00B07130">
        <w:rPr>
          <w:rFonts w:ascii="微软雅黑" w:eastAsia="微软雅黑" w:hAnsi="微软雅黑" w:hint="eastAsia"/>
          <w:sz w:val="20"/>
          <w:szCs w:val="20"/>
        </w:rPr>
        <w:t>】创建的通讯录客户也允许</w:t>
      </w:r>
      <w:r>
        <w:rPr>
          <w:rFonts w:ascii="微软雅黑" w:eastAsia="微软雅黑" w:hAnsi="微软雅黑" w:hint="eastAsia"/>
          <w:sz w:val="20"/>
          <w:szCs w:val="20"/>
        </w:rPr>
        <w:t>执行</w:t>
      </w:r>
      <w:r w:rsidRPr="00B07130">
        <w:rPr>
          <w:rFonts w:ascii="微软雅黑" w:eastAsia="微软雅黑" w:hAnsi="微软雅黑" w:hint="eastAsia"/>
          <w:sz w:val="20"/>
          <w:szCs w:val="20"/>
        </w:rPr>
        <w:t>拆分</w:t>
      </w:r>
      <w:r>
        <w:rPr>
          <w:rFonts w:ascii="微软雅黑" w:eastAsia="微软雅黑" w:hAnsi="微软雅黑" w:hint="eastAsia"/>
          <w:sz w:val="20"/>
          <w:szCs w:val="20"/>
        </w:rPr>
        <w:t>操作</w:t>
      </w:r>
      <w:r w:rsidRPr="00B07130">
        <w:rPr>
          <w:rFonts w:ascii="微软雅黑" w:eastAsia="微软雅黑" w:hAnsi="微软雅黑" w:hint="eastAsia"/>
          <w:sz w:val="20"/>
          <w:szCs w:val="20"/>
        </w:rPr>
        <w:t>。</w:t>
      </w:r>
    </w:p>
    <w:p w14:paraId="62D00F89" w14:textId="1D7B3E5D" w:rsidR="00576E05" w:rsidRPr="00843101" w:rsidRDefault="00576E05" w:rsidP="006C6D45">
      <w:pPr>
        <w:pStyle w:val="ListParagraph"/>
        <w:widowControl/>
        <w:numPr>
          <w:ilvl w:val="0"/>
          <w:numId w:val="51"/>
        </w:numPr>
        <w:ind w:firstLineChars="0"/>
        <w:rPr>
          <w:rFonts w:ascii="微软雅黑" w:eastAsia="微软雅黑" w:hAnsi="微软雅黑"/>
          <w:sz w:val="20"/>
          <w:szCs w:val="20"/>
        </w:rPr>
      </w:pPr>
      <w:r w:rsidRPr="00843101">
        <w:rPr>
          <w:rFonts w:ascii="微软雅黑" w:eastAsia="微软雅黑" w:hAnsi="微软雅黑" w:hint="eastAsia"/>
          <w:sz w:val="20"/>
          <w:szCs w:val="20"/>
        </w:rPr>
        <w:t>拆分原关联关系时，实时调用One Service 接口传递信息：</w:t>
      </w:r>
      <w:r w:rsidR="004324D1" w:rsidRPr="00F9638B">
        <w:rPr>
          <w:rFonts w:ascii="微软雅黑" w:eastAsia="微软雅黑" w:hAnsi="微软雅黑" w:hint="eastAsia"/>
          <w:sz w:val="20"/>
          <w:szCs w:val="20"/>
        </w:rPr>
        <w:t>待识别访客</w:t>
      </w:r>
      <w:r w:rsidRPr="00843101">
        <w:rPr>
          <w:rFonts w:ascii="微软雅黑" w:eastAsia="微软雅黑" w:hAnsi="微软雅黑" w:hint="eastAsia"/>
          <w:sz w:val="20"/>
          <w:szCs w:val="20"/>
        </w:rPr>
        <w:t>拆分标志，客户列表。</w:t>
      </w:r>
    </w:p>
    <w:p w14:paraId="66AB3CFE" w14:textId="77777777" w:rsidR="009142F8" w:rsidRDefault="009142F8" w:rsidP="006C6D45">
      <w:pPr>
        <w:pStyle w:val="ListParagraph"/>
        <w:widowControl/>
        <w:numPr>
          <w:ilvl w:val="0"/>
          <w:numId w:val="51"/>
        </w:numPr>
        <w:ind w:firstLineChars="0"/>
        <w:rPr>
          <w:rFonts w:ascii="微软雅黑" w:eastAsia="微软雅黑" w:hAnsi="微软雅黑"/>
          <w:sz w:val="20"/>
          <w:szCs w:val="20"/>
        </w:rPr>
      </w:pPr>
      <w:r w:rsidRPr="00D032E9">
        <w:rPr>
          <w:rFonts w:ascii="微软雅黑" w:eastAsia="微软雅黑" w:hAnsi="微软雅黑" w:hint="eastAsia"/>
          <w:sz w:val="20"/>
          <w:szCs w:val="20"/>
        </w:rPr>
        <w:t>特殊情况考虑：</w:t>
      </w:r>
    </w:p>
    <w:p w14:paraId="1B6A6C67" w14:textId="66E6371E" w:rsidR="00A7372B" w:rsidRDefault="009142F8" w:rsidP="00002E8E">
      <w:pPr>
        <w:pStyle w:val="ListParagraph"/>
        <w:widowControl/>
        <w:numPr>
          <w:ilvl w:val="1"/>
          <w:numId w:val="50"/>
        </w:numPr>
        <w:ind w:firstLineChars="0"/>
        <w:rPr>
          <w:rFonts w:ascii="微软雅黑" w:eastAsia="微软雅黑" w:hAnsi="微软雅黑"/>
          <w:sz w:val="20"/>
          <w:szCs w:val="20"/>
        </w:rPr>
      </w:pPr>
      <w:r w:rsidRPr="00474EBC">
        <w:rPr>
          <w:rFonts w:ascii="微软雅黑" w:eastAsia="微软雅黑" w:hAnsi="微软雅黑" w:hint="eastAsia"/>
          <w:sz w:val="20"/>
          <w:szCs w:val="20"/>
        </w:rPr>
        <w:t>【手机号标识客户】</w:t>
      </w:r>
      <w:r>
        <w:rPr>
          <w:rFonts w:ascii="微软雅黑" w:eastAsia="微软雅黑" w:hAnsi="微软雅黑" w:hint="eastAsia"/>
          <w:sz w:val="20"/>
          <w:szCs w:val="20"/>
        </w:rPr>
        <w:t>若在友邦友享中一旦被认证为现客</w:t>
      </w:r>
      <w:r w:rsidRPr="00D032E9">
        <w:rPr>
          <w:rFonts w:ascii="微软雅黑" w:eastAsia="微软雅黑" w:hAnsi="微软雅黑" w:hint="eastAsia"/>
          <w:sz w:val="20"/>
          <w:szCs w:val="20"/>
        </w:rPr>
        <w:t xml:space="preserve">， </w:t>
      </w:r>
      <w:r w:rsidR="005D55B0">
        <w:rPr>
          <w:rFonts w:ascii="微软雅黑" w:eastAsia="微软雅黑" w:hAnsi="微软雅黑" w:hint="eastAsia"/>
          <w:sz w:val="20"/>
          <w:szCs w:val="20"/>
        </w:rPr>
        <w:t>且与通讯录中的现客合并之后</w:t>
      </w:r>
      <w:r w:rsidR="00E244CC">
        <w:rPr>
          <w:rFonts w:ascii="微软雅黑" w:eastAsia="微软雅黑" w:hAnsi="微软雅黑" w:hint="eastAsia"/>
          <w:sz w:val="20"/>
          <w:szCs w:val="20"/>
        </w:rPr>
        <w:t>，包括自动合并和手工合并的情况</w:t>
      </w:r>
      <w:r w:rsidR="005D55B0">
        <w:rPr>
          <w:rFonts w:ascii="微软雅黑" w:eastAsia="微软雅黑" w:hAnsi="微软雅黑" w:hint="eastAsia"/>
          <w:sz w:val="20"/>
          <w:szCs w:val="20"/>
        </w:rPr>
        <w:t>，</w:t>
      </w:r>
      <w:r w:rsidR="00BB12FD">
        <w:rPr>
          <w:rFonts w:ascii="微软雅黑" w:eastAsia="微软雅黑" w:hAnsi="微软雅黑" w:hint="eastAsia"/>
          <w:sz w:val="20"/>
          <w:szCs w:val="20"/>
        </w:rPr>
        <w:t>则建立强绑定关系，</w:t>
      </w:r>
      <w:r w:rsidR="00E244CC">
        <w:rPr>
          <w:rFonts w:ascii="微软雅黑" w:eastAsia="微软雅黑" w:hAnsi="微软雅黑" w:hint="eastAsia"/>
          <w:sz w:val="20"/>
          <w:szCs w:val="20"/>
        </w:rPr>
        <w:t>都</w:t>
      </w:r>
      <w:r w:rsidR="005D55B0">
        <w:rPr>
          <w:rFonts w:ascii="微软雅黑" w:eastAsia="微软雅黑" w:hAnsi="微软雅黑" w:hint="eastAsia"/>
          <w:sz w:val="20"/>
          <w:szCs w:val="20"/>
        </w:rPr>
        <w:t>不允许</w:t>
      </w:r>
      <w:r w:rsidR="00656DEA">
        <w:rPr>
          <w:rFonts w:ascii="微软雅黑" w:eastAsia="微软雅黑" w:hAnsi="微软雅黑" w:hint="eastAsia"/>
          <w:sz w:val="20"/>
          <w:szCs w:val="20"/>
        </w:rPr>
        <w:t>被</w:t>
      </w:r>
      <w:r w:rsidR="005D55B0">
        <w:rPr>
          <w:rFonts w:ascii="微软雅黑" w:eastAsia="微软雅黑" w:hAnsi="微软雅黑" w:hint="eastAsia"/>
          <w:sz w:val="20"/>
          <w:szCs w:val="20"/>
        </w:rPr>
        <w:t>拆分</w:t>
      </w:r>
      <w:r w:rsidR="00656DEA">
        <w:rPr>
          <w:rFonts w:ascii="微软雅黑" w:eastAsia="微软雅黑" w:hAnsi="微软雅黑" w:hint="eastAsia"/>
          <w:sz w:val="20"/>
          <w:szCs w:val="20"/>
        </w:rPr>
        <w:t>或挤掉</w:t>
      </w:r>
      <w:r w:rsidR="005D55B0">
        <w:rPr>
          <w:rFonts w:ascii="微软雅黑" w:eastAsia="微软雅黑" w:hAnsi="微软雅黑" w:hint="eastAsia"/>
          <w:sz w:val="20"/>
          <w:szCs w:val="20"/>
        </w:rPr>
        <w:t>。</w:t>
      </w:r>
      <w:r w:rsidR="00A7372B">
        <w:rPr>
          <w:rFonts w:ascii="微软雅黑" w:eastAsia="微软雅黑" w:hAnsi="微软雅黑" w:hint="eastAsia"/>
          <w:sz w:val="20"/>
          <w:szCs w:val="20"/>
        </w:rPr>
        <w:t>但是若与通讯录中的潜客合并的情况下，在潜客尚未成为现客之前仍可进行操作拆分。</w:t>
      </w:r>
    </w:p>
    <w:p w14:paraId="28DD6CEA" w14:textId="027A333A" w:rsidR="00002E8E" w:rsidRPr="00D032E9" w:rsidRDefault="00002E8E" w:rsidP="00002E8E">
      <w:pPr>
        <w:pStyle w:val="ListParagraph"/>
        <w:widowControl/>
        <w:numPr>
          <w:ilvl w:val="1"/>
          <w:numId w:val="50"/>
        </w:numPr>
        <w:ind w:firstLineChars="0"/>
        <w:rPr>
          <w:rFonts w:ascii="微软雅黑" w:eastAsia="微软雅黑" w:hAnsi="微软雅黑"/>
          <w:sz w:val="20"/>
          <w:szCs w:val="20"/>
        </w:rPr>
      </w:pPr>
      <w:r>
        <w:rPr>
          <w:rFonts w:ascii="微软雅黑" w:eastAsia="微软雅黑" w:hAnsi="微软雅黑" w:hint="eastAsia"/>
          <w:sz w:val="20"/>
          <w:szCs w:val="20"/>
        </w:rPr>
        <w:lastRenderedPageBreak/>
        <w:t>由于微信昵称专属于微信互动访客，在与通讯录客户拆分时，需要删除在C</w:t>
      </w:r>
      <w:r>
        <w:rPr>
          <w:rFonts w:ascii="微软雅黑" w:eastAsia="微软雅黑" w:hAnsi="微软雅黑"/>
          <w:sz w:val="20"/>
          <w:szCs w:val="20"/>
        </w:rPr>
        <w:t>RM</w:t>
      </w:r>
      <w:r>
        <w:rPr>
          <w:rFonts w:ascii="微软雅黑" w:eastAsia="微软雅黑" w:hAnsi="微软雅黑" w:hint="eastAsia"/>
          <w:sz w:val="20"/>
          <w:szCs w:val="20"/>
        </w:rPr>
        <w:t>中保存的微信昵称。</w:t>
      </w:r>
    </w:p>
    <w:p w14:paraId="45A60F7C" w14:textId="77777777" w:rsidR="00EC398C" w:rsidRPr="004324D1" w:rsidRDefault="00EC398C" w:rsidP="009F3B5E">
      <w:pPr>
        <w:spacing w:line="240" w:lineRule="auto"/>
        <w:ind w:left="420"/>
        <w:rPr>
          <w:rFonts w:ascii="微软雅黑" w:eastAsia="微软雅黑" w:hAnsi="微软雅黑"/>
          <w:lang w:eastAsia="zh-CN"/>
        </w:rPr>
      </w:pPr>
    </w:p>
    <w:p w14:paraId="4E2A1E8C" w14:textId="63F463BC" w:rsidR="00576E05" w:rsidRPr="00EF4CAD" w:rsidRDefault="00576E05" w:rsidP="00576E05">
      <w:pPr>
        <w:pStyle w:val="Heading4"/>
        <w:spacing w:before="120" w:after="120"/>
        <w:rPr>
          <w:rFonts w:ascii="微软雅黑" w:eastAsia="微软雅黑" w:hAnsi="微软雅黑"/>
          <w:i w:val="0"/>
          <w:iCs/>
        </w:rPr>
      </w:pPr>
      <w:r w:rsidRPr="00EF4CAD">
        <w:rPr>
          <w:rFonts w:ascii="微软雅黑" w:eastAsia="微软雅黑" w:hAnsi="微软雅黑" w:hint="eastAsia"/>
          <w:i w:val="0"/>
          <w:iCs/>
        </w:rPr>
        <w:t>现客与潜客的</w:t>
      </w:r>
      <w:r w:rsidR="004324D1">
        <w:rPr>
          <w:rFonts w:ascii="微软雅黑" w:eastAsia="微软雅黑" w:hAnsi="微软雅黑" w:hint="eastAsia"/>
          <w:i w:val="0"/>
          <w:iCs/>
        </w:rPr>
        <w:t>合并</w:t>
      </w:r>
    </w:p>
    <w:p w14:paraId="40E2C33E" w14:textId="5ED87B80" w:rsidR="00576E05" w:rsidRDefault="00576E05" w:rsidP="006C6D45">
      <w:pPr>
        <w:pStyle w:val="ListParagraph"/>
        <w:widowControl/>
        <w:numPr>
          <w:ilvl w:val="0"/>
          <w:numId w:val="53"/>
        </w:numPr>
        <w:ind w:firstLineChars="0"/>
        <w:rPr>
          <w:rFonts w:ascii="微软雅黑" w:eastAsia="微软雅黑" w:hAnsi="微软雅黑"/>
          <w:sz w:val="20"/>
          <w:szCs w:val="20"/>
        </w:rPr>
      </w:pPr>
      <w:r>
        <w:rPr>
          <w:rFonts w:ascii="微软雅黑" w:eastAsia="微软雅黑" w:hAnsi="微软雅黑" w:hint="eastAsia"/>
          <w:sz w:val="20"/>
          <w:szCs w:val="20"/>
        </w:rPr>
        <w:t>现客与潜客的自动</w:t>
      </w:r>
      <w:r w:rsidR="004324D1">
        <w:rPr>
          <w:rFonts w:ascii="微软雅黑" w:eastAsia="微软雅黑" w:hAnsi="微软雅黑" w:hint="eastAsia"/>
          <w:sz w:val="20"/>
          <w:szCs w:val="20"/>
        </w:rPr>
        <w:t>合并</w:t>
      </w:r>
    </w:p>
    <w:p w14:paraId="5668E7F4" w14:textId="0E5D477A" w:rsidR="00576E05" w:rsidRPr="00EF4CAD" w:rsidRDefault="000C1592" w:rsidP="006C6D45">
      <w:pPr>
        <w:pStyle w:val="ListParagraph"/>
        <w:widowControl/>
        <w:numPr>
          <w:ilvl w:val="1"/>
          <w:numId w:val="50"/>
        </w:numPr>
        <w:ind w:firstLineChars="0"/>
        <w:rPr>
          <w:rFonts w:ascii="微软雅黑" w:eastAsia="微软雅黑" w:hAnsi="微软雅黑"/>
          <w:sz w:val="20"/>
          <w:szCs w:val="20"/>
        </w:rPr>
      </w:pPr>
      <w:bookmarkStart w:id="128" w:name="_Hlk102518592"/>
      <w:r>
        <w:rPr>
          <w:rFonts w:ascii="微软雅黑" w:eastAsia="微软雅黑" w:hAnsi="微软雅黑"/>
          <w:sz w:val="20"/>
          <w:szCs w:val="20"/>
        </w:rPr>
        <w:t>One Service</w:t>
      </w:r>
      <w:r w:rsidR="00576E05" w:rsidRPr="00EF4CAD">
        <w:rPr>
          <w:rFonts w:ascii="微软雅黑" w:eastAsia="微软雅黑" w:hAnsi="微软雅黑" w:hint="eastAsia"/>
          <w:sz w:val="20"/>
          <w:szCs w:val="20"/>
        </w:rPr>
        <w:t>判断</w:t>
      </w:r>
      <w:r w:rsidR="00576E05">
        <w:rPr>
          <w:rFonts w:ascii="微软雅黑" w:eastAsia="微软雅黑" w:hAnsi="微软雅黑" w:hint="eastAsia"/>
          <w:sz w:val="20"/>
          <w:szCs w:val="20"/>
        </w:rPr>
        <w:t>现客</w:t>
      </w:r>
      <w:r w:rsidR="007B2912">
        <w:rPr>
          <w:rFonts w:ascii="微软雅黑" w:eastAsia="微软雅黑" w:hAnsi="微软雅黑"/>
          <w:sz w:val="20"/>
          <w:szCs w:val="20"/>
        </w:rPr>
        <w:t>4</w:t>
      </w:r>
      <w:r w:rsidR="00576E05">
        <w:rPr>
          <w:rFonts w:ascii="微软雅黑" w:eastAsia="微软雅黑" w:hAnsi="微软雅黑" w:hint="eastAsia"/>
          <w:sz w:val="20"/>
          <w:szCs w:val="20"/>
        </w:rPr>
        <w:t>要素</w:t>
      </w:r>
      <w:bookmarkStart w:id="129" w:name="_Hlk101867184"/>
      <w:r w:rsidR="00576E05">
        <w:rPr>
          <w:rFonts w:ascii="微软雅黑" w:eastAsia="微软雅黑" w:hAnsi="微软雅黑" w:hint="eastAsia"/>
          <w:sz w:val="20"/>
          <w:szCs w:val="20"/>
        </w:rPr>
        <w:t>（姓名、性别、生日，</w:t>
      </w:r>
      <w:r w:rsidR="00576E05" w:rsidRPr="007B2912">
        <w:rPr>
          <w:rFonts w:ascii="微软雅黑" w:eastAsia="微软雅黑" w:hAnsi="微软雅黑" w:hint="eastAsia"/>
          <w:strike/>
          <w:sz w:val="20"/>
          <w:szCs w:val="20"/>
        </w:rPr>
        <w:t>证件类型、</w:t>
      </w:r>
      <w:r w:rsidR="00576E05" w:rsidRPr="00EF4CAD">
        <w:rPr>
          <w:rFonts w:ascii="微软雅黑" w:eastAsia="微软雅黑" w:hAnsi="微软雅黑" w:hint="eastAsia"/>
          <w:sz w:val="20"/>
          <w:szCs w:val="20"/>
        </w:rPr>
        <w:t>证件号码</w:t>
      </w:r>
      <w:r w:rsidR="00576E05">
        <w:rPr>
          <w:rFonts w:ascii="微软雅黑" w:eastAsia="微软雅黑" w:hAnsi="微软雅黑" w:hint="eastAsia"/>
          <w:sz w:val="20"/>
          <w:szCs w:val="20"/>
        </w:rPr>
        <w:t>）</w:t>
      </w:r>
      <w:bookmarkEnd w:id="129"/>
      <w:r w:rsidR="00576E05">
        <w:rPr>
          <w:rFonts w:ascii="微软雅黑" w:eastAsia="微软雅黑" w:hAnsi="微软雅黑" w:hint="eastAsia"/>
          <w:sz w:val="20"/>
          <w:szCs w:val="20"/>
        </w:rPr>
        <w:t>与已有潜客是否完全一致，如果完全一致</w:t>
      </w:r>
      <w:r w:rsidR="00576E05" w:rsidRPr="00EF4CAD">
        <w:rPr>
          <w:rFonts w:ascii="微软雅黑" w:eastAsia="微软雅黑" w:hAnsi="微软雅黑" w:hint="eastAsia"/>
          <w:sz w:val="20"/>
          <w:szCs w:val="20"/>
        </w:rPr>
        <w:t>则执行自动</w:t>
      </w:r>
      <w:r w:rsidR="004324D1">
        <w:rPr>
          <w:rFonts w:ascii="微软雅黑" w:eastAsia="微软雅黑" w:hAnsi="微软雅黑" w:hint="eastAsia"/>
          <w:sz w:val="20"/>
          <w:szCs w:val="20"/>
        </w:rPr>
        <w:t>合并</w:t>
      </w:r>
      <w:r w:rsidR="00576E05" w:rsidRPr="00EF4CAD">
        <w:rPr>
          <w:rFonts w:ascii="微软雅黑" w:eastAsia="微软雅黑" w:hAnsi="微软雅黑" w:hint="eastAsia"/>
          <w:sz w:val="20"/>
          <w:szCs w:val="20"/>
        </w:rPr>
        <w:t>。</w:t>
      </w:r>
    </w:p>
    <w:p w14:paraId="119771F5" w14:textId="0CE43B10" w:rsidR="00576E05" w:rsidRPr="00EF4CAD" w:rsidRDefault="00576E05" w:rsidP="006C6D45">
      <w:pPr>
        <w:pStyle w:val="ListParagraph"/>
        <w:widowControl/>
        <w:numPr>
          <w:ilvl w:val="1"/>
          <w:numId w:val="50"/>
        </w:numPr>
        <w:ind w:firstLineChars="0"/>
        <w:rPr>
          <w:rFonts w:ascii="微软雅黑" w:eastAsia="微软雅黑" w:hAnsi="微软雅黑"/>
          <w:sz w:val="20"/>
          <w:szCs w:val="20"/>
        </w:rPr>
      </w:pPr>
      <w:r>
        <w:rPr>
          <w:rFonts w:ascii="微软雅黑" w:eastAsia="微软雅黑" w:hAnsi="微软雅黑" w:hint="eastAsia"/>
          <w:sz w:val="20"/>
          <w:szCs w:val="20"/>
        </w:rPr>
        <w:t>自动</w:t>
      </w:r>
      <w:r w:rsidR="004324D1">
        <w:rPr>
          <w:rFonts w:ascii="微软雅黑" w:eastAsia="微软雅黑" w:hAnsi="微软雅黑" w:hint="eastAsia"/>
          <w:sz w:val="20"/>
          <w:szCs w:val="20"/>
        </w:rPr>
        <w:t>合并</w:t>
      </w:r>
      <w:r>
        <w:rPr>
          <w:rFonts w:ascii="微软雅黑" w:eastAsia="微软雅黑" w:hAnsi="微软雅黑" w:hint="eastAsia"/>
          <w:sz w:val="20"/>
          <w:szCs w:val="20"/>
        </w:rPr>
        <w:t>应该在现客推送到C</w:t>
      </w:r>
      <w:r>
        <w:rPr>
          <w:rFonts w:ascii="微软雅黑" w:eastAsia="微软雅黑" w:hAnsi="微软雅黑"/>
          <w:sz w:val="20"/>
          <w:szCs w:val="20"/>
        </w:rPr>
        <w:t>RM</w:t>
      </w:r>
      <w:r>
        <w:rPr>
          <w:rFonts w:ascii="微软雅黑" w:eastAsia="微软雅黑" w:hAnsi="微软雅黑" w:hint="eastAsia"/>
          <w:sz w:val="20"/>
          <w:szCs w:val="20"/>
        </w:rPr>
        <w:t>初始化时，最优先判断</w:t>
      </w:r>
      <w:r w:rsidR="00C343E7">
        <w:rPr>
          <w:rFonts w:ascii="微软雅黑" w:eastAsia="微软雅黑" w:hAnsi="微软雅黑" w:hint="eastAsia"/>
          <w:sz w:val="20"/>
          <w:szCs w:val="20"/>
        </w:rPr>
        <w:t>（优先于现客与访客的自动合并）</w:t>
      </w:r>
      <w:r>
        <w:rPr>
          <w:rFonts w:ascii="微软雅黑" w:eastAsia="微软雅黑" w:hAnsi="微软雅黑" w:hint="eastAsia"/>
          <w:sz w:val="20"/>
          <w:szCs w:val="20"/>
        </w:rPr>
        <w:t>，时效是实时。而从保单生成到推送至C</w:t>
      </w:r>
      <w:r>
        <w:rPr>
          <w:rFonts w:ascii="微软雅黑" w:eastAsia="微软雅黑" w:hAnsi="微软雅黑"/>
          <w:sz w:val="20"/>
          <w:szCs w:val="20"/>
        </w:rPr>
        <w:t>RM</w:t>
      </w:r>
      <w:r>
        <w:rPr>
          <w:rFonts w:ascii="微软雅黑" w:eastAsia="微软雅黑" w:hAnsi="微软雅黑" w:hint="eastAsia"/>
          <w:sz w:val="20"/>
          <w:szCs w:val="20"/>
        </w:rPr>
        <w:t>的时间为T</w:t>
      </w:r>
      <w:r>
        <w:rPr>
          <w:rFonts w:ascii="微软雅黑" w:eastAsia="微软雅黑" w:hAnsi="微软雅黑"/>
          <w:sz w:val="20"/>
          <w:szCs w:val="20"/>
        </w:rPr>
        <w:t>+1</w:t>
      </w:r>
      <w:r>
        <w:rPr>
          <w:rFonts w:ascii="微软雅黑" w:eastAsia="微软雅黑" w:hAnsi="微软雅黑" w:hint="eastAsia"/>
          <w:sz w:val="20"/>
          <w:szCs w:val="20"/>
        </w:rPr>
        <w:t>可接受。</w:t>
      </w:r>
    </w:p>
    <w:p w14:paraId="79FB7035" w14:textId="6F45CC54" w:rsidR="00576E05" w:rsidRDefault="00576E05" w:rsidP="006C6D45">
      <w:pPr>
        <w:pStyle w:val="ListParagraph"/>
        <w:widowControl/>
        <w:numPr>
          <w:ilvl w:val="1"/>
          <w:numId w:val="50"/>
        </w:numPr>
        <w:ind w:firstLineChars="0"/>
        <w:rPr>
          <w:rFonts w:ascii="微软雅黑" w:eastAsia="微软雅黑" w:hAnsi="微软雅黑"/>
          <w:sz w:val="20"/>
          <w:szCs w:val="20"/>
        </w:rPr>
      </w:pPr>
      <w:r w:rsidRPr="00EF4CAD">
        <w:rPr>
          <w:rFonts w:ascii="微软雅黑" w:eastAsia="微软雅黑" w:hAnsi="微软雅黑" w:hint="eastAsia"/>
          <w:sz w:val="20"/>
          <w:szCs w:val="20"/>
        </w:rPr>
        <w:t>现客初始化进入C</w:t>
      </w:r>
      <w:r w:rsidRPr="00EF4CAD">
        <w:rPr>
          <w:rFonts w:ascii="微软雅黑" w:eastAsia="微软雅黑" w:hAnsi="微软雅黑"/>
          <w:sz w:val="20"/>
          <w:szCs w:val="20"/>
        </w:rPr>
        <w:t>RM</w:t>
      </w:r>
      <w:r w:rsidRPr="00EF4CAD">
        <w:rPr>
          <w:rFonts w:ascii="微软雅黑" w:eastAsia="微软雅黑" w:hAnsi="微软雅黑" w:hint="eastAsia"/>
          <w:sz w:val="20"/>
          <w:szCs w:val="20"/>
        </w:rPr>
        <w:t>时才执行自动合并的操作</w:t>
      </w:r>
      <w:r>
        <w:rPr>
          <w:rFonts w:ascii="微软雅黑" w:eastAsia="微软雅黑" w:hAnsi="微软雅黑" w:hint="eastAsia"/>
          <w:sz w:val="20"/>
          <w:szCs w:val="20"/>
        </w:rPr>
        <w:t>，保证只自动合并一次。</w:t>
      </w:r>
    </w:p>
    <w:bookmarkEnd w:id="128"/>
    <w:p w14:paraId="63BC9AE4" w14:textId="39CE9404" w:rsidR="002301B9" w:rsidRDefault="002301B9" w:rsidP="006C6D45">
      <w:pPr>
        <w:pStyle w:val="ListParagraph"/>
        <w:widowControl/>
        <w:numPr>
          <w:ilvl w:val="1"/>
          <w:numId w:val="50"/>
        </w:numPr>
        <w:ind w:firstLineChars="0"/>
        <w:rPr>
          <w:rFonts w:ascii="微软雅黑" w:eastAsia="微软雅黑" w:hAnsi="微软雅黑"/>
          <w:sz w:val="20"/>
          <w:szCs w:val="20"/>
        </w:rPr>
      </w:pPr>
      <w:r w:rsidRPr="006110C0">
        <w:rPr>
          <w:rFonts w:ascii="微软雅黑" w:eastAsia="微软雅黑" w:hAnsi="微软雅黑" w:hint="eastAsia"/>
          <w:sz w:val="20"/>
          <w:szCs w:val="20"/>
        </w:rPr>
        <w:t>从C</w:t>
      </w:r>
      <w:r w:rsidRPr="006110C0">
        <w:rPr>
          <w:rFonts w:ascii="微软雅黑" w:eastAsia="微软雅黑" w:hAnsi="微软雅黑"/>
          <w:sz w:val="20"/>
          <w:szCs w:val="20"/>
        </w:rPr>
        <w:t>RM</w:t>
      </w:r>
      <w:r w:rsidRPr="006110C0">
        <w:rPr>
          <w:rFonts w:ascii="微软雅黑" w:eastAsia="微软雅黑" w:hAnsi="微软雅黑" w:hint="eastAsia"/>
          <w:sz w:val="20"/>
          <w:szCs w:val="20"/>
        </w:rPr>
        <w:t>动线拉起I</w:t>
      </w:r>
      <w:r w:rsidRPr="006110C0">
        <w:rPr>
          <w:rFonts w:ascii="微软雅黑" w:eastAsia="微软雅黑" w:hAnsi="微软雅黑"/>
          <w:sz w:val="20"/>
          <w:szCs w:val="20"/>
        </w:rPr>
        <w:t>B</w:t>
      </w:r>
      <w:r w:rsidRPr="006110C0">
        <w:rPr>
          <w:rFonts w:ascii="微软雅黑" w:eastAsia="微软雅黑" w:hAnsi="微软雅黑" w:hint="eastAsia"/>
          <w:sz w:val="20"/>
          <w:szCs w:val="20"/>
        </w:rPr>
        <w:t>投保场景</w:t>
      </w:r>
      <w:r w:rsidR="00847689">
        <w:rPr>
          <w:rFonts w:ascii="微软雅黑" w:eastAsia="微软雅黑" w:hAnsi="微软雅黑" w:hint="eastAsia"/>
          <w:sz w:val="20"/>
          <w:szCs w:val="20"/>
        </w:rPr>
        <w:t>的特殊说明</w:t>
      </w:r>
      <w:r w:rsidR="006F2EF5">
        <w:rPr>
          <w:rFonts w:ascii="微软雅黑" w:eastAsia="微软雅黑" w:hAnsi="微软雅黑" w:hint="eastAsia"/>
          <w:sz w:val="20"/>
          <w:szCs w:val="20"/>
        </w:rPr>
        <w:t>（</w:t>
      </w:r>
      <w:r w:rsidRPr="006110C0">
        <w:rPr>
          <w:rFonts w:ascii="微软雅黑" w:eastAsia="微软雅黑" w:hAnsi="微软雅黑"/>
          <w:sz w:val="20"/>
          <w:szCs w:val="20"/>
        </w:rPr>
        <w:t>CRM</w:t>
      </w:r>
      <w:r w:rsidRPr="006110C0">
        <w:rPr>
          <w:rFonts w:ascii="微软雅黑" w:eastAsia="微软雅黑" w:hAnsi="微软雅黑" w:hint="eastAsia"/>
          <w:sz w:val="20"/>
          <w:szCs w:val="20"/>
        </w:rPr>
        <w:t>潜客的O</w:t>
      </w:r>
      <w:r w:rsidRPr="006110C0">
        <w:rPr>
          <w:rFonts w:ascii="微软雅黑" w:eastAsia="微软雅黑" w:hAnsi="微软雅黑"/>
          <w:sz w:val="20"/>
          <w:szCs w:val="20"/>
        </w:rPr>
        <w:t>ne ID</w:t>
      </w:r>
      <w:r w:rsidRPr="006110C0">
        <w:rPr>
          <w:rFonts w:ascii="微软雅黑" w:eastAsia="微软雅黑" w:hAnsi="微软雅黑" w:hint="eastAsia"/>
          <w:sz w:val="20"/>
          <w:szCs w:val="20"/>
        </w:rPr>
        <w:t>会带入I</w:t>
      </w:r>
      <w:r w:rsidRPr="006110C0">
        <w:rPr>
          <w:rFonts w:ascii="微软雅黑" w:eastAsia="微软雅黑" w:hAnsi="微软雅黑"/>
          <w:sz w:val="20"/>
          <w:szCs w:val="20"/>
        </w:rPr>
        <w:t>B</w:t>
      </w:r>
      <w:r w:rsidR="006F2EF5">
        <w:rPr>
          <w:rFonts w:ascii="微软雅黑" w:eastAsia="微软雅黑" w:hAnsi="微软雅黑" w:hint="eastAsia"/>
          <w:sz w:val="20"/>
          <w:szCs w:val="20"/>
        </w:rPr>
        <w:t>）</w:t>
      </w:r>
      <w:r w:rsidR="00847689">
        <w:rPr>
          <w:rFonts w:ascii="微软雅黑" w:eastAsia="微软雅黑" w:hAnsi="微软雅黑" w:hint="eastAsia"/>
          <w:sz w:val="20"/>
          <w:szCs w:val="20"/>
        </w:rPr>
        <w:t>，</w:t>
      </w:r>
      <w:r w:rsidRPr="006110C0">
        <w:rPr>
          <w:rFonts w:ascii="微软雅黑" w:eastAsia="微软雅黑" w:hAnsi="微软雅黑" w:hint="eastAsia"/>
          <w:sz w:val="20"/>
          <w:szCs w:val="20"/>
        </w:rPr>
        <w:t>保单生效后，</w:t>
      </w:r>
      <w:r w:rsidR="00847689">
        <w:rPr>
          <w:rFonts w:ascii="微软雅黑" w:eastAsia="微软雅黑" w:hAnsi="微软雅黑" w:hint="eastAsia"/>
          <w:sz w:val="20"/>
          <w:szCs w:val="20"/>
        </w:rPr>
        <w:t>O</w:t>
      </w:r>
      <w:r w:rsidR="00847689">
        <w:rPr>
          <w:rFonts w:ascii="微软雅黑" w:eastAsia="微软雅黑" w:hAnsi="微软雅黑"/>
          <w:sz w:val="20"/>
          <w:szCs w:val="20"/>
        </w:rPr>
        <w:t xml:space="preserve">ne Service </w:t>
      </w:r>
      <w:r w:rsidR="00847689">
        <w:rPr>
          <w:rFonts w:ascii="微软雅黑" w:eastAsia="微软雅黑" w:hAnsi="微软雅黑" w:hint="eastAsia"/>
          <w:sz w:val="20"/>
          <w:szCs w:val="20"/>
        </w:rPr>
        <w:t>需做如下判断处理：</w:t>
      </w:r>
    </w:p>
    <w:p w14:paraId="1729FC83" w14:textId="77777777" w:rsidR="00847689" w:rsidRPr="00847689" w:rsidRDefault="00847689" w:rsidP="009B528D">
      <w:pPr>
        <w:pStyle w:val="ListParagraph"/>
        <w:widowControl/>
        <w:numPr>
          <w:ilvl w:val="0"/>
          <w:numId w:val="135"/>
        </w:numPr>
        <w:ind w:firstLineChars="0"/>
        <w:rPr>
          <w:rFonts w:ascii="微软雅黑" w:eastAsia="微软雅黑" w:hAnsi="微软雅黑"/>
          <w:sz w:val="20"/>
          <w:szCs w:val="20"/>
        </w:rPr>
      </w:pPr>
      <w:r w:rsidRPr="00847689">
        <w:rPr>
          <w:rFonts w:ascii="微软雅黑" w:eastAsia="微软雅黑" w:hAnsi="微软雅黑" w:hint="eastAsia"/>
          <w:sz w:val="20"/>
          <w:szCs w:val="20"/>
        </w:rPr>
        <w:t>若现客已存在，保单归入已有现客；</w:t>
      </w:r>
    </w:p>
    <w:p w14:paraId="40C8E26A" w14:textId="0DAEE118" w:rsidR="00847689" w:rsidRPr="006F2EF5" w:rsidRDefault="00847689" w:rsidP="009B528D">
      <w:pPr>
        <w:pStyle w:val="ListParagraph"/>
        <w:widowControl/>
        <w:numPr>
          <w:ilvl w:val="0"/>
          <w:numId w:val="135"/>
        </w:numPr>
        <w:ind w:firstLineChars="0"/>
        <w:rPr>
          <w:rFonts w:ascii="微软雅黑" w:eastAsia="微软雅黑" w:hAnsi="微软雅黑"/>
          <w:sz w:val="20"/>
          <w:szCs w:val="20"/>
        </w:rPr>
      </w:pPr>
      <w:r w:rsidRPr="006F2EF5">
        <w:rPr>
          <w:rFonts w:ascii="微软雅黑" w:eastAsia="微软雅黑" w:hAnsi="微软雅黑" w:hint="eastAsia"/>
          <w:sz w:val="20"/>
          <w:szCs w:val="20"/>
        </w:rPr>
        <w:t>若现客不存在，则创建新现客直接进入通讯录</w:t>
      </w:r>
      <w:r w:rsidR="006F2EF5" w:rsidRPr="006F2EF5">
        <w:rPr>
          <w:rFonts w:ascii="微软雅黑" w:eastAsia="微软雅黑" w:hAnsi="微软雅黑" w:hint="eastAsia"/>
          <w:sz w:val="20"/>
          <w:szCs w:val="20"/>
        </w:rPr>
        <w:t>（创建的新现客的One ID调用OCPS重新生成，不管是否带有从动线带过去的原始One ID）。</w:t>
      </w:r>
      <w:r w:rsidRPr="006F2EF5">
        <w:rPr>
          <w:rFonts w:ascii="微软雅黑" w:eastAsia="微软雅黑" w:hAnsi="微软雅黑" w:hint="eastAsia"/>
          <w:sz w:val="20"/>
          <w:szCs w:val="20"/>
        </w:rPr>
        <w:t>此时判断通讯录中是否存在</w:t>
      </w:r>
      <w:r w:rsidRPr="006F2EF5">
        <w:rPr>
          <w:rFonts w:ascii="微软雅黑" w:eastAsia="微软雅黑" w:hAnsi="微软雅黑"/>
          <w:sz w:val="20"/>
          <w:szCs w:val="20"/>
        </w:rPr>
        <w:t>4</w:t>
      </w:r>
      <w:r w:rsidRPr="006F2EF5">
        <w:rPr>
          <w:rFonts w:ascii="微软雅黑" w:eastAsia="微软雅黑" w:hAnsi="微软雅黑" w:hint="eastAsia"/>
          <w:sz w:val="20"/>
          <w:szCs w:val="20"/>
        </w:rPr>
        <w:t>要素相同的潜客：</w:t>
      </w:r>
    </w:p>
    <w:p w14:paraId="75A2D884" w14:textId="77777777" w:rsidR="00847689" w:rsidRPr="00847689" w:rsidRDefault="00847689" w:rsidP="009B528D">
      <w:pPr>
        <w:pStyle w:val="ListParagraph"/>
        <w:widowControl/>
        <w:numPr>
          <w:ilvl w:val="0"/>
          <w:numId w:val="136"/>
        </w:numPr>
        <w:ind w:firstLineChars="0"/>
        <w:rPr>
          <w:rFonts w:ascii="微软雅黑" w:eastAsia="微软雅黑" w:hAnsi="微软雅黑"/>
          <w:sz w:val="20"/>
          <w:szCs w:val="20"/>
        </w:rPr>
      </w:pPr>
      <w:r w:rsidRPr="00847689">
        <w:rPr>
          <w:rFonts w:ascii="微软雅黑" w:eastAsia="微软雅黑" w:hAnsi="微软雅黑" w:hint="eastAsia"/>
          <w:sz w:val="20"/>
          <w:szCs w:val="20"/>
        </w:rPr>
        <w:t>若存在，则触发现客和潜客自动合并的规则。</w:t>
      </w:r>
    </w:p>
    <w:p w14:paraId="03594242" w14:textId="1525CD86" w:rsidR="00847689" w:rsidRPr="00847689" w:rsidRDefault="00847689" w:rsidP="009B528D">
      <w:pPr>
        <w:pStyle w:val="ListParagraph"/>
        <w:widowControl/>
        <w:numPr>
          <w:ilvl w:val="0"/>
          <w:numId w:val="136"/>
        </w:numPr>
        <w:ind w:firstLineChars="0"/>
        <w:rPr>
          <w:rFonts w:ascii="微软雅黑" w:eastAsia="微软雅黑" w:hAnsi="微软雅黑"/>
          <w:sz w:val="20"/>
          <w:szCs w:val="20"/>
        </w:rPr>
      </w:pPr>
      <w:r w:rsidRPr="00847689">
        <w:rPr>
          <w:rFonts w:ascii="微软雅黑" w:eastAsia="微软雅黑" w:hAnsi="微软雅黑" w:hint="eastAsia"/>
          <w:sz w:val="20"/>
          <w:szCs w:val="20"/>
        </w:rPr>
        <w:t>若不存在</w:t>
      </w:r>
      <w:r w:rsidR="00A34907">
        <w:rPr>
          <w:rFonts w:ascii="微软雅黑" w:eastAsia="微软雅黑" w:hAnsi="微软雅黑" w:hint="eastAsia"/>
          <w:sz w:val="20"/>
          <w:szCs w:val="20"/>
        </w:rPr>
        <w:t>，</w:t>
      </w:r>
      <w:r w:rsidRPr="00847689">
        <w:rPr>
          <w:rFonts w:ascii="微软雅黑" w:eastAsia="微软雅黑" w:hAnsi="微软雅黑" w:hint="eastAsia"/>
          <w:sz w:val="20"/>
          <w:szCs w:val="20"/>
        </w:rPr>
        <w:t>则判断新创建的现客是否带有原始One ID，若有则与通讯录中带相同One ID的潜客自动合并</w:t>
      </w:r>
      <w:r w:rsidR="00D44207">
        <w:rPr>
          <w:rFonts w:ascii="微软雅黑" w:eastAsia="微软雅黑" w:hAnsi="微软雅黑" w:hint="eastAsia"/>
          <w:sz w:val="20"/>
          <w:szCs w:val="20"/>
        </w:rPr>
        <w:t>（适用于通过动线拉起I</w:t>
      </w:r>
      <w:r w:rsidR="00D44207">
        <w:rPr>
          <w:rFonts w:ascii="微软雅黑" w:eastAsia="微软雅黑" w:hAnsi="微软雅黑"/>
          <w:sz w:val="20"/>
          <w:szCs w:val="20"/>
        </w:rPr>
        <w:t>B</w:t>
      </w:r>
      <w:r w:rsidR="00D44207">
        <w:rPr>
          <w:rFonts w:ascii="微软雅黑" w:eastAsia="微软雅黑" w:hAnsi="微软雅黑" w:hint="eastAsia"/>
          <w:sz w:val="20"/>
          <w:szCs w:val="20"/>
        </w:rPr>
        <w:t>投保的场景）。</w:t>
      </w:r>
    </w:p>
    <w:p w14:paraId="3E0CA7E7" w14:textId="77777777" w:rsidR="00576E05" w:rsidRDefault="00576E05" w:rsidP="00576E05">
      <w:pPr>
        <w:pStyle w:val="ListParagraph"/>
        <w:widowControl/>
        <w:ind w:left="420" w:firstLineChars="0" w:firstLine="0"/>
        <w:rPr>
          <w:rFonts w:ascii="微软雅黑" w:eastAsia="微软雅黑" w:hAnsi="微软雅黑"/>
          <w:sz w:val="20"/>
          <w:szCs w:val="20"/>
          <w:highlight w:val="yellow"/>
        </w:rPr>
      </w:pPr>
    </w:p>
    <w:p w14:paraId="06920C22" w14:textId="02FF0BD4" w:rsidR="00576E05" w:rsidRPr="00DE4DC8" w:rsidRDefault="00576E05" w:rsidP="006C6D45">
      <w:pPr>
        <w:pStyle w:val="ListParagraph"/>
        <w:widowControl/>
        <w:numPr>
          <w:ilvl w:val="0"/>
          <w:numId w:val="53"/>
        </w:numPr>
        <w:ind w:firstLineChars="0"/>
        <w:rPr>
          <w:rFonts w:ascii="微软雅黑" w:eastAsia="微软雅黑" w:hAnsi="微软雅黑"/>
          <w:sz w:val="20"/>
          <w:szCs w:val="20"/>
        </w:rPr>
      </w:pPr>
      <w:r w:rsidRPr="00DE4DC8">
        <w:rPr>
          <w:rFonts w:ascii="微软雅黑" w:eastAsia="微软雅黑" w:hAnsi="微软雅黑" w:hint="eastAsia"/>
          <w:sz w:val="20"/>
          <w:szCs w:val="20"/>
        </w:rPr>
        <w:t>现客与潜客的手工</w:t>
      </w:r>
      <w:r w:rsidR="004324D1">
        <w:rPr>
          <w:rFonts w:ascii="微软雅黑" w:eastAsia="微软雅黑" w:hAnsi="微软雅黑" w:hint="eastAsia"/>
          <w:sz w:val="20"/>
          <w:szCs w:val="20"/>
        </w:rPr>
        <w:t>合并</w:t>
      </w:r>
      <w:r w:rsidRPr="00DE4DC8">
        <w:rPr>
          <w:rFonts w:ascii="微软雅黑" w:eastAsia="微软雅黑" w:hAnsi="微软雅黑" w:hint="eastAsia"/>
          <w:sz w:val="20"/>
          <w:szCs w:val="20"/>
        </w:rPr>
        <w:t>提醒</w:t>
      </w:r>
    </w:p>
    <w:bookmarkEnd w:id="123"/>
    <w:p w14:paraId="2BE82535" w14:textId="24BDE453" w:rsidR="00576E05" w:rsidRPr="00660F77" w:rsidRDefault="00576E05" w:rsidP="006C6D45">
      <w:pPr>
        <w:pStyle w:val="ListParagraph"/>
        <w:widowControl/>
        <w:numPr>
          <w:ilvl w:val="1"/>
          <w:numId w:val="50"/>
        </w:numPr>
        <w:ind w:firstLineChars="0"/>
        <w:rPr>
          <w:rFonts w:ascii="微软雅黑" w:eastAsia="微软雅黑" w:hAnsi="微软雅黑"/>
          <w:sz w:val="20"/>
          <w:szCs w:val="20"/>
        </w:rPr>
      </w:pPr>
      <w:r>
        <w:rPr>
          <w:rFonts w:ascii="微软雅黑" w:eastAsia="微软雅黑" w:hAnsi="微软雅黑" w:hint="eastAsia"/>
          <w:sz w:val="20"/>
          <w:szCs w:val="20"/>
        </w:rPr>
        <w:t>在不满足自动合并，但检测到</w:t>
      </w:r>
      <w:bookmarkStart w:id="130" w:name="_Hlk102502419"/>
      <w:r>
        <w:rPr>
          <w:rFonts w:ascii="微软雅黑" w:eastAsia="微软雅黑" w:hAnsi="微软雅黑" w:hint="eastAsia"/>
          <w:sz w:val="20"/>
          <w:szCs w:val="20"/>
        </w:rPr>
        <w:t>通讯录中</w:t>
      </w:r>
      <w:r w:rsidRPr="00660F77">
        <w:rPr>
          <w:rFonts w:ascii="微软雅黑" w:eastAsia="微软雅黑" w:hAnsi="微软雅黑" w:hint="eastAsia"/>
          <w:sz w:val="20"/>
          <w:szCs w:val="20"/>
        </w:rPr>
        <w:t>潜客的</w:t>
      </w:r>
      <w:r>
        <w:rPr>
          <w:rFonts w:ascii="微软雅黑" w:eastAsia="微软雅黑" w:hAnsi="微软雅黑" w:hint="eastAsia"/>
          <w:sz w:val="20"/>
          <w:szCs w:val="20"/>
        </w:rPr>
        <w:t>（</w:t>
      </w:r>
      <w:del w:id="131" w:author="SHI, Guofeng-GF" w:date="2022-08-30T20:45:00Z">
        <w:r w:rsidRPr="00660F77" w:rsidDel="00C63F06">
          <w:rPr>
            <w:rFonts w:ascii="微软雅黑" w:eastAsia="微软雅黑" w:hAnsi="微软雅黑" w:hint="eastAsia"/>
            <w:sz w:val="20"/>
            <w:szCs w:val="20"/>
          </w:rPr>
          <w:delText>姓名+</w:delText>
        </w:r>
      </w:del>
      <w:r w:rsidRPr="00660F77">
        <w:rPr>
          <w:rFonts w:ascii="微软雅黑" w:eastAsia="微软雅黑" w:hAnsi="微软雅黑" w:hint="eastAsia"/>
          <w:sz w:val="20"/>
          <w:szCs w:val="20"/>
        </w:rPr>
        <w:t>主手机号</w:t>
      </w:r>
      <w:r>
        <w:rPr>
          <w:rFonts w:ascii="微软雅黑" w:eastAsia="微软雅黑" w:hAnsi="微软雅黑" w:hint="eastAsia"/>
          <w:sz w:val="20"/>
          <w:szCs w:val="20"/>
        </w:rPr>
        <w:t>）</w:t>
      </w:r>
      <w:r w:rsidRPr="00660F77">
        <w:rPr>
          <w:rFonts w:ascii="微软雅黑" w:eastAsia="微软雅黑" w:hAnsi="微软雅黑" w:hint="eastAsia"/>
          <w:sz w:val="20"/>
          <w:szCs w:val="20"/>
        </w:rPr>
        <w:t>和现客</w:t>
      </w:r>
      <w:r>
        <w:rPr>
          <w:rFonts w:ascii="微软雅黑" w:eastAsia="微软雅黑" w:hAnsi="微软雅黑" w:hint="eastAsia"/>
          <w:sz w:val="20"/>
          <w:szCs w:val="20"/>
        </w:rPr>
        <w:t>的（</w:t>
      </w:r>
      <w:del w:id="132" w:author="SHI, Guofeng-GF" w:date="2022-08-30T20:45:00Z">
        <w:r w:rsidRPr="00660F77" w:rsidDel="00C63F06">
          <w:rPr>
            <w:rFonts w:ascii="微软雅黑" w:eastAsia="微软雅黑" w:hAnsi="微软雅黑" w:hint="eastAsia"/>
            <w:sz w:val="20"/>
            <w:szCs w:val="20"/>
          </w:rPr>
          <w:delText>姓名+</w:delText>
        </w:r>
      </w:del>
      <w:r>
        <w:rPr>
          <w:rFonts w:ascii="微软雅黑" w:eastAsia="微软雅黑" w:hAnsi="微软雅黑" w:hint="eastAsia"/>
          <w:sz w:val="20"/>
          <w:szCs w:val="20"/>
        </w:rPr>
        <w:t>主</w:t>
      </w:r>
      <w:r w:rsidRPr="00660F77">
        <w:rPr>
          <w:rFonts w:ascii="微软雅黑" w:eastAsia="微软雅黑" w:hAnsi="微软雅黑" w:hint="eastAsia"/>
          <w:sz w:val="20"/>
          <w:szCs w:val="20"/>
        </w:rPr>
        <w:t>手机号</w:t>
      </w:r>
      <w:r>
        <w:rPr>
          <w:rFonts w:ascii="微软雅黑" w:eastAsia="微软雅黑" w:hAnsi="微软雅黑" w:hint="eastAsia"/>
          <w:sz w:val="20"/>
          <w:szCs w:val="20"/>
        </w:rPr>
        <w:t>）</w:t>
      </w:r>
      <w:r w:rsidRPr="00660F77">
        <w:rPr>
          <w:rFonts w:ascii="微软雅黑" w:eastAsia="微软雅黑" w:hAnsi="微软雅黑" w:hint="eastAsia"/>
          <w:sz w:val="20"/>
          <w:szCs w:val="20"/>
        </w:rPr>
        <w:t>完全</w:t>
      </w:r>
      <w:r>
        <w:rPr>
          <w:rFonts w:ascii="微软雅黑" w:eastAsia="微软雅黑" w:hAnsi="微软雅黑" w:hint="eastAsia"/>
          <w:sz w:val="20"/>
          <w:szCs w:val="20"/>
        </w:rPr>
        <w:t>匹配</w:t>
      </w:r>
      <w:r w:rsidRPr="00660F77">
        <w:rPr>
          <w:rFonts w:ascii="微软雅黑" w:eastAsia="微软雅黑" w:hAnsi="微软雅黑" w:hint="eastAsia"/>
          <w:sz w:val="20"/>
          <w:szCs w:val="20"/>
        </w:rPr>
        <w:t>的情况下，弹窗提示一键合并（可拒绝）</w:t>
      </w:r>
      <w:bookmarkEnd w:id="130"/>
      <w:r>
        <w:rPr>
          <w:rFonts w:ascii="微软雅黑" w:eastAsia="微软雅黑" w:hAnsi="微软雅黑" w:hint="eastAsia"/>
          <w:sz w:val="20"/>
          <w:szCs w:val="20"/>
        </w:rPr>
        <w:t>。</w:t>
      </w:r>
    </w:p>
    <w:p w14:paraId="03E82638" w14:textId="34B4D68B" w:rsidR="00576E05" w:rsidRPr="00660F77" w:rsidRDefault="00576E05" w:rsidP="006C6D45">
      <w:pPr>
        <w:pStyle w:val="ListParagraph"/>
        <w:widowControl/>
        <w:numPr>
          <w:ilvl w:val="1"/>
          <w:numId w:val="50"/>
        </w:numPr>
        <w:ind w:firstLineChars="0"/>
        <w:rPr>
          <w:rFonts w:ascii="微软雅黑" w:eastAsia="微软雅黑" w:hAnsi="微软雅黑"/>
          <w:sz w:val="20"/>
          <w:szCs w:val="20"/>
        </w:rPr>
      </w:pPr>
      <w:r w:rsidRPr="00660F77">
        <w:rPr>
          <w:rFonts w:ascii="微软雅黑" w:eastAsia="微软雅黑" w:hAnsi="微软雅黑" w:hint="eastAsia"/>
          <w:sz w:val="20"/>
          <w:szCs w:val="20"/>
        </w:rPr>
        <w:t>触发点：在进入</w:t>
      </w:r>
      <w:r>
        <w:rPr>
          <w:rFonts w:ascii="微软雅黑" w:eastAsia="微软雅黑" w:hAnsi="微软雅黑" w:hint="eastAsia"/>
          <w:sz w:val="20"/>
          <w:szCs w:val="20"/>
        </w:rPr>
        <w:t>客户通讯录</w:t>
      </w:r>
      <w:r w:rsidRPr="00660F77">
        <w:rPr>
          <w:rFonts w:ascii="微软雅黑" w:eastAsia="微软雅黑" w:hAnsi="微软雅黑" w:hint="eastAsia"/>
          <w:sz w:val="20"/>
          <w:szCs w:val="20"/>
        </w:rPr>
        <w:t>主页时弹窗，</w:t>
      </w:r>
      <w:r>
        <w:rPr>
          <w:rFonts w:ascii="微软雅黑" w:eastAsia="微软雅黑" w:hAnsi="微软雅黑" w:hint="eastAsia"/>
          <w:sz w:val="20"/>
          <w:szCs w:val="20"/>
        </w:rPr>
        <w:t>弹窗中显示一组数据或多组数据，取决于距离上次进入C</w:t>
      </w:r>
      <w:r>
        <w:rPr>
          <w:rFonts w:ascii="微软雅黑" w:eastAsia="微软雅黑" w:hAnsi="微软雅黑"/>
          <w:sz w:val="20"/>
          <w:szCs w:val="20"/>
        </w:rPr>
        <w:t>RM</w:t>
      </w:r>
      <w:r>
        <w:rPr>
          <w:rFonts w:ascii="微软雅黑" w:eastAsia="微软雅黑" w:hAnsi="微软雅黑" w:hint="eastAsia"/>
          <w:sz w:val="20"/>
          <w:szCs w:val="20"/>
        </w:rPr>
        <w:t>的这段时间内，有多少组现客满足了手工</w:t>
      </w:r>
      <w:r w:rsidR="004324D1">
        <w:rPr>
          <w:rFonts w:ascii="微软雅黑" w:eastAsia="微软雅黑" w:hAnsi="微软雅黑" w:hint="eastAsia"/>
          <w:sz w:val="20"/>
          <w:szCs w:val="20"/>
        </w:rPr>
        <w:t>合并</w:t>
      </w:r>
      <w:r>
        <w:rPr>
          <w:rFonts w:ascii="微软雅黑" w:eastAsia="微软雅黑" w:hAnsi="微软雅黑" w:hint="eastAsia"/>
          <w:sz w:val="20"/>
          <w:szCs w:val="20"/>
        </w:rPr>
        <w:t>提醒的条件。弹窗中营销员</w:t>
      </w:r>
      <w:r w:rsidRPr="00660F77">
        <w:rPr>
          <w:rFonts w:ascii="微软雅黑" w:eastAsia="微软雅黑" w:hAnsi="微软雅黑" w:hint="eastAsia"/>
          <w:sz w:val="20"/>
          <w:szCs w:val="20"/>
        </w:rPr>
        <w:t>选择是/否</w:t>
      </w:r>
      <w:r w:rsidR="00A60D6D">
        <w:rPr>
          <w:rFonts w:ascii="微软雅黑" w:eastAsia="微软雅黑" w:hAnsi="微软雅黑" w:hint="eastAsia"/>
          <w:sz w:val="20"/>
          <w:szCs w:val="20"/>
        </w:rPr>
        <w:t>合并</w:t>
      </w:r>
      <w:r w:rsidRPr="00660F77">
        <w:rPr>
          <w:rFonts w:ascii="微软雅黑" w:eastAsia="微软雅黑" w:hAnsi="微软雅黑" w:hint="eastAsia"/>
          <w:sz w:val="20"/>
          <w:szCs w:val="20"/>
        </w:rPr>
        <w:t>。</w:t>
      </w:r>
      <w:r w:rsidRPr="00EF4CAD">
        <w:rPr>
          <w:rFonts w:ascii="微软雅黑" w:eastAsia="微软雅黑" w:hAnsi="微软雅黑" w:hint="eastAsia"/>
          <w:sz w:val="20"/>
          <w:szCs w:val="20"/>
        </w:rPr>
        <w:t>现客初始化进入C</w:t>
      </w:r>
      <w:r w:rsidRPr="00EF4CAD">
        <w:rPr>
          <w:rFonts w:ascii="微软雅黑" w:eastAsia="微软雅黑" w:hAnsi="微软雅黑"/>
          <w:sz w:val="20"/>
          <w:szCs w:val="20"/>
        </w:rPr>
        <w:t>RM</w:t>
      </w:r>
      <w:r w:rsidRPr="00EF4CAD">
        <w:rPr>
          <w:rFonts w:ascii="微软雅黑" w:eastAsia="微软雅黑" w:hAnsi="微软雅黑" w:hint="eastAsia"/>
          <w:sz w:val="20"/>
          <w:szCs w:val="20"/>
        </w:rPr>
        <w:t>时</w:t>
      </w:r>
      <w:r>
        <w:rPr>
          <w:rFonts w:ascii="微软雅黑" w:eastAsia="微软雅黑" w:hAnsi="微软雅黑" w:hint="eastAsia"/>
          <w:sz w:val="20"/>
          <w:szCs w:val="20"/>
        </w:rPr>
        <w:t>只判断一次是否需要手工</w:t>
      </w:r>
      <w:r w:rsidR="004324D1">
        <w:rPr>
          <w:rFonts w:ascii="微软雅黑" w:eastAsia="微软雅黑" w:hAnsi="微软雅黑" w:hint="eastAsia"/>
          <w:sz w:val="20"/>
          <w:szCs w:val="20"/>
        </w:rPr>
        <w:t>合并</w:t>
      </w:r>
      <w:r>
        <w:rPr>
          <w:rFonts w:ascii="微软雅黑" w:eastAsia="微软雅黑" w:hAnsi="微软雅黑" w:hint="eastAsia"/>
          <w:sz w:val="20"/>
          <w:szCs w:val="20"/>
        </w:rPr>
        <w:t>提醒，不管营销员选择是否</w:t>
      </w:r>
      <w:r w:rsidR="004324D1">
        <w:rPr>
          <w:rFonts w:ascii="微软雅黑" w:eastAsia="微软雅黑" w:hAnsi="微软雅黑" w:hint="eastAsia"/>
          <w:sz w:val="20"/>
          <w:szCs w:val="20"/>
        </w:rPr>
        <w:t>合并</w:t>
      </w:r>
      <w:r>
        <w:rPr>
          <w:rFonts w:ascii="微软雅黑" w:eastAsia="微软雅黑" w:hAnsi="微软雅黑" w:hint="eastAsia"/>
          <w:sz w:val="20"/>
          <w:szCs w:val="20"/>
        </w:rPr>
        <w:t>，下次再进入客户通讯录主页时都不再弹出。</w:t>
      </w:r>
    </w:p>
    <w:p w14:paraId="7C0EDC27" w14:textId="21A87049" w:rsidR="00576E05" w:rsidRDefault="00576E05" w:rsidP="006C6D45">
      <w:pPr>
        <w:pStyle w:val="ListParagraph"/>
        <w:widowControl/>
        <w:numPr>
          <w:ilvl w:val="1"/>
          <w:numId w:val="50"/>
        </w:numPr>
        <w:ind w:firstLineChars="0"/>
        <w:rPr>
          <w:rFonts w:ascii="微软雅黑" w:eastAsia="微软雅黑" w:hAnsi="微软雅黑"/>
          <w:sz w:val="20"/>
          <w:szCs w:val="20"/>
        </w:rPr>
      </w:pPr>
      <w:r w:rsidRPr="008D67BE">
        <w:rPr>
          <w:rFonts w:ascii="微软雅黑" w:eastAsia="微软雅黑" w:hAnsi="微软雅黑" w:hint="eastAsia"/>
          <w:sz w:val="20"/>
          <w:szCs w:val="20"/>
        </w:rPr>
        <w:t>如果同时有多组匹配的数据，在同一个弹窗中</w:t>
      </w:r>
      <w:r>
        <w:rPr>
          <w:rFonts w:ascii="微软雅黑" w:eastAsia="微软雅黑" w:hAnsi="微软雅黑" w:hint="eastAsia"/>
          <w:sz w:val="20"/>
          <w:szCs w:val="20"/>
        </w:rPr>
        <w:t>分列</w:t>
      </w:r>
      <w:r w:rsidRPr="008D67BE">
        <w:rPr>
          <w:rFonts w:ascii="微软雅黑" w:eastAsia="微软雅黑" w:hAnsi="微软雅黑" w:hint="eastAsia"/>
          <w:sz w:val="20"/>
          <w:szCs w:val="20"/>
        </w:rPr>
        <w:t>显示</w:t>
      </w:r>
      <w:r>
        <w:rPr>
          <w:rFonts w:ascii="微软雅黑" w:eastAsia="微软雅黑" w:hAnsi="微软雅黑" w:hint="eastAsia"/>
          <w:sz w:val="20"/>
          <w:szCs w:val="20"/>
        </w:rPr>
        <w:t>，营销员可分别选择每一组是否进行</w:t>
      </w:r>
      <w:r w:rsidR="004324D1">
        <w:rPr>
          <w:rFonts w:ascii="微软雅黑" w:eastAsia="微软雅黑" w:hAnsi="微软雅黑" w:hint="eastAsia"/>
          <w:sz w:val="20"/>
          <w:szCs w:val="20"/>
        </w:rPr>
        <w:t>合并</w:t>
      </w:r>
      <w:r>
        <w:rPr>
          <w:rFonts w:ascii="微软雅黑" w:eastAsia="微软雅黑" w:hAnsi="微软雅黑" w:hint="eastAsia"/>
          <w:sz w:val="20"/>
          <w:szCs w:val="20"/>
        </w:rPr>
        <w:t>。该</w:t>
      </w:r>
      <w:r w:rsidRPr="008D67BE">
        <w:rPr>
          <w:rFonts w:ascii="微软雅黑" w:eastAsia="微软雅黑" w:hAnsi="微软雅黑" w:hint="eastAsia"/>
          <w:sz w:val="20"/>
          <w:szCs w:val="20"/>
        </w:rPr>
        <w:t>弹窗页面有确认按钮，</w:t>
      </w:r>
      <w:r>
        <w:rPr>
          <w:rFonts w:ascii="微软雅黑" w:eastAsia="微软雅黑" w:hAnsi="微软雅黑" w:hint="eastAsia"/>
          <w:sz w:val="20"/>
          <w:szCs w:val="20"/>
        </w:rPr>
        <w:t>点击之后根据页面选择进行是否</w:t>
      </w:r>
      <w:r w:rsidR="004324D1">
        <w:rPr>
          <w:rFonts w:ascii="微软雅黑" w:eastAsia="微软雅黑" w:hAnsi="微软雅黑" w:hint="eastAsia"/>
          <w:sz w:val="20"/>
          <w:szCs w:val="20"/>
        </w:rPr>
        <w:t>合并</w:t>
      </w:r>
      <w:r>
        <w:rPr>
          <w:rFonts w:ascii="微软雅黑" w:eastAsia="微软雅黑" w:hAnsi="微软雅黑" w:hint="eastAsia"/>
          <w:sz w:val="20"/>
          <w:szCs w:val="20"/>
        </w:rPr>
        <w:t>的操作。</w:t>
      </w:r>
      <w:r w:rsidRPr="008D67BE">
        <w:rPr>
          <w:rFonts w:ascii="微软雅黑" w:eastAsia="微软雅黑" w:hAnsi="微软雅黑" w:hint="eastAsia"/>
          <w:sz w:val="20"/>
          <w:szCs w:val="20"/>
        </w:rPr>
        <w:t>点击</w:t>
      </w:r>
      <w:r w:rsidR="00B03686">
        <w:rPr>
          <w:rFonts w:ascii="微软雅黑" w:eastAsia="微软雅黑" w:hAnsi="微软雅黑" w:hint="eastAsia"/>
          <w:sz w:val="20"/>
          <w:szCs w:val="20"/>
        </w:rPr>
        <w:t>取消</w:t>
      </w:r>
      <w:r w:rsidRPr="008D67BE">
        <w:rPr>
          <w:rFonts w:ascii="微软雅黑" w:eastAsia="微软雅黑" w:hAnsi="微软雅黑" w:hint="eastAsia"/>
          <w:sz w:val="20"/>
          <w:szCs w:val="20"/>
        </w:rPr>
        <w:t>按钮意味着全</w:t>
      </w:r>
      <w:r>
        <w:rPr>
          <w:rFonts w:ascii="微软雅黑" w:eastAsia="微软雅黑" w:hAnsi="微软雅黑" w:hint="eastAsia"/>
          <w:sz w:val="20"/>
          <w:szCs w:val="20"/>
        </w:rPr>
        <w:t>部</w:t>
      </w:r>
      <w:r w:rsidRPr="008D67BE">
        <w:rPr>
          <w:rFonts w:ascii="微软雅黑" w:eastAsia="微软雅黑" w:hAnsi="微软雅黑" w:hint="eastAsia"/>
          <w:sz w:val="20"/>
          <w:szCs w:val="20"/>
        </w:rPr>
        <w:t>都不</w:t>
      </w:r>
      <w:r>
        <w:rPr>
          <w:rFonts w:ascii="微软雅黑" w:eastAsia="微软雅黑" w:hAnsi="微软雅黑" w:hint="eastAsia"/>
          <w:sz w:val="20"/>
          <w:szCs w:val="20"/>
        </w:rPr>
        <w:t>进行</w:t>
      </w:r>
      <w:r w:rsidR="007D53CE">
        <w:rPr>
          <w:rFonts w:ascii="微软雅黑" w:eastAsia="微软雅黑" w:hAnsi="微软雅黑" w:hint="eastAsia"/>
          <w:sz w:val="20"/>
          <w:szCs w:val="20"/>
        </w:rPr>
        <w:t>合并</w:t>
      </w:r>
      <w:r w:rsidRPr="008D67BE">
        <w:rPr>
          <w:rFonts w:ascii="微软雅黑" w:eastAsia="微软雅黑" w:hAnsi="微软雅黑" w:hint="eastAsia"/>
          <w:sz w:val="20"/>
          <w:szCs w:val="20"/>
        </w:rPr>
        <w:t>。</w:t>
      </w:r>
    </w:p>
    <w:p w14:paraId="6120ABA4" w14:textId="6A17404E" w:rsidR="00576E05" w:rsidRDefault="00576E05" w:rsidP="00713593">
      <w:pPr>
        <w:widowControl/>
        <w:spacing w:line="240" w:lineRule="auto"/>
        <w:ind w:left="420"/>
        <w:rPr>
          <w:rFonts w:ascii="微软雅黑" w:eastAsia="微软雅黑" w:hAnsi="微软雅黑"/>
          <w:lang w:eastAsia="zh-CN"/>
        </w:rPr>
      </w:pPr>
    </w:p>
    <w:p w14:paraId="66C31B0D" w14:textId="4EAB5292" w:rsidR="00DA3C1B" w:rsidRDefault="00C63F06" w:rsidP="00713593">
      <w:pPr>
        <w:widowControl/>
        <w:spacing w:line="240" w:lineRule="auto"/>
        <w:ind w:left="420"/>
        <w:rPr>
          <w:rFonts w:ascii="微软雅黑" w:eastAsia="微软雅黑" w:hAnsi="微软雅黑"/>
          <w:lang w:eastAsia="zh-CN"/>
        </w:rPr>
      </w:pPr>
      <w:ins w:id="133" w:author="SHI, Guofeng-GF" w:date="2022-08-30T20:52:00Z">
        <w:r w:rsidRPr="00C63F06">
          <w:rPr>
            <w:rFonts w:ascii="微软雅黑" w:eastAsia="微软雅黑" w:hAnsi="微软雅黑"/>
            <w:lang w:eastAsia="zh-CN"/>
          </w:rPr>
          <w:lastRenderedPageBreak/>
          <w:drawing>
            <wp:inline distT="0" distB="0" distL="0" distR="0" wp14:anchorId="1D8B98F6" wp14:editId="76B3C847">
              <wp:extent cx="5732145" cy="3308350"/>
              <wp:effectExtent l="0" t="0" r="190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308350"/>
                      </a:xfrm>
                      <a:prstGeom prst="rect">
                        <a:avLst/>
                      </a:prstGeom>
                    </pic:spPr>
                  </pic:pic>
                </a:graphicData>
              </a:graphic>
            </wp:inline>
          </w:drawing>
        </w:r>
      </w:ins>
    </w:p>
    <w:p w14:paraId="3D65ACF0" w14:textId="6B7C7514" w:rsidR="00576E05" w:rsidRPr="00DE4DC8" w:rsidRDefault="00576E05" w:rsidP="006C6D45">
      <w:pPr>
        <w:pStyle w:val="ListParagraph"/>
        <w:widowControl/>
        <w:numPr>
          <w:ilvl w:val="0"/>
          <w:numId w:val="53"/>
        </w:numPr>
        <w:ind w:firstLineChars="0"/>
        <w:rPr>
          <w:rFonts w:ascii="微软雅黑" w:eastAsia="微软雅黑" w:hAnsi="微软雅黑"/>
          <w:sz w:val="20"/>
          <w:szCs w:val="20"/>
        </w:rPr>
      </w:pPr>
      <w:r w:rsidRPr="00DE4DC8">
        <w:rPr>
          <w:rFonts w:ascii="微软雅黑" w:eastAsia="微软雅黑" w:hAnsi="微软雅黑" w:hint="eastAsia"/>
          <w:sz w:val="20"/>
          <w:szCs w:val="20"/>
        </w:rPr>
        <w:t>现客与潜客</w:t>
      </w:r>
      <w:r w:rsidR="007D53CE">
        <w:rPr>
          <w:rFonts w:ascii="微软雅黑" w:eastAsia="微软雅黑" w:hAnsi="微软雅黑" w:hint="eastAsia"/>
          <w:sz w:val="20"/>
          <w:szCs w:val="20"/>
        </w:rPr>
        <w:t>合并</w:t>
      </w:r>
      <w:r w:rsidRPr="00DE4DC8">
        <w:rPr>
          <w:rFonts w:ascii="微软雅黑" w:eastAsia="微软雅黑" w:hAnsi="微软雅黑" w:hint="eastAsia"/>
          <w:sz w:val="20"/>
          <w:szCs w:val="20"/>
        </w:rPr>
        <w:t>后的数据覆盖</w:t>
      </w:r>
    </w:p>
    <w:p w14:paraId="00A83E6B" w14:textId="3C382D15" w:rsidR="00576E05" w:rsidRPr="00B41AC5" w:rsidRDefault="00576E05" w:rsidP="006C6D45">
      <w:pPr>
        <w:pStyle w:val="ListParagraph"/>
        <w:widowControl/>
        <w:numPr>
          <w:ilvl w:val="1"/>
          <w:numId w:val="50"/>
        </w:numPr>
        <w:ind w:firstLineChars="0"/>
        <w:rPr>
          <w:rFonts w:ascii="微软雅黑" w:eastAsia="微软雅黑" w:hAnsi="微软雅黑"/>
          <w:sz w:val="20"/>
          <w:szCs w:val="20"/>
        </w:rPr>
      </w:pPr>
      <w:r w:rsidRPr="00B41AC5">
        <w:rPr>
          <w:rFonts w:ascii="微软雅黑" w:eastAsia="微软雅黑" w:hAnsi="微软雅黑" w:hint="eastAsia"/>
          <w:sz w:val="20"/>
          <w:szCs w:val="20"/>
        </w:rPr>
        <w:t>潜客与现客</w:t>
      </w:r>
      <w:r w:rsidR="007D53CE">
        <w:rPr>
          <w:rFonts w:ascii="微软雅黑" w:eastAsia="微软雅黑" w:hAnsi="微软雅黑" w:hint="eastAsia"/>
          <w:sz w:val="20"/>
          <w:szCs w:val="20"/>
        </w:rPr>
        <w:t>合并</w:t>
      </w:r>
      <w:r w:rsidRPr="00DF1916">
        <w:rPr>
          <w:rFonts w:ascii="微软雅黑" w:eastAsia="微软雅黑" w:hAnsi="微软雅黑" w:hint="eastAsia"/>
          <w:sz w:val="20"/>
          <w:szCs w:val="20"/>
        </w:rPr>
        <w:t>后（自动</w:t>
      </w:r>
      <w:r w:rsidR="007D53CE">
        <w:rPr>
          <w:rFonts w:ascii="微软雅黑" w:eastAsia="微软雅黑" w:hAnsi="微软雅黑" w:hint="eastAsia"/>
          <w:sz w:val="20"/>
          <w:szCs w:val="20"/>
        </w:rPr>
        <w:t>合并</w:t>
      </w:r>
      <w:r w:rsidRPr="00DF1916">
        <w:rPr>
          <w:rFonts w:ascii="微软雅黑" w:eastAsia="微软雅黑" w:hAnsi="微软雅黑" w:hint="eastAsia"/>
          <w:sz w:val="20"/>
          <w:szCs w:val="20"/>
        </w:rPr>
        <w:t>或</w:t>
      </w:r>
      <w:r>
        <w:rPr>
          <w:rFonts w:ascii="微软雅黑" w:eastAsia="微软雅黑" w:hAnsi="微软雅黑" w:hint="eastAsia"/>
          <w:sz w:val="20"/>
          <w:szCs w:val="20"/>
        </w:rPr>
        <w:t>现客手工</w:t>
      </w:r>
      <w:r w:rsidR="007D53CE">
        <w:rPr>
          <w:rFonts w:ascii="微软雅黑" w:eastAsia="微软雅黑" w:hAnsi="微软雅黑" w:hint="eastAsia"/>
          <w:sz w:val="20"/>
          <w:szCs w:val="20"/>
        </w:rPr>
        <w:t>合并</w:t>
      </w:r>
      <w:r>
        <w:rPr>
          <w:rFonts w:ascii="微软雅黑" w:eastAsia="微软雅黑" w:hAnsi="微软雅黑" w:hint="eastAsia"/>
          <w:sz w:val="20"/>
          <w:szCs w:val="20"/>
        </w:rPr>
        <w:t>提醒</w:t>
      </w:r>
      <w:r w:rsidRPr="00DF1916">
        <w:rPr>
          <w:rFonts w:ascii="微软雅黑" w:eastAsia="微软雅黑" w:hAnsi="微软雅黑" w:hint="eastAsia"/>
          <w:sz w:val="20"/>
          <w:szCs w:val="20"/>
        </w:rPr>
        <w:t>）</w:t>
      </w:r>
      <w:r w:rsidRPr="00B41AC5">
        <w:rPr>
          <w:rFonts w:ascii="微软雅黑" w:eastAsia="微软雅黑" w:hAnsi="微软雅黑" w:hint="eastAsia"/>
          <w:sz w:val="20"/>
          <w:szCs w:val="20"/>
        </w:rPr>
        <w:t>，该通讯录潜客信息合并到现客</w:t>
      </w:r>
    </w:p>
    <w:p w14:paraId="516F506F" w14:textId="77777777" w:rsidR="00576E05" w:rsidRPr="00473441" w:rsidRDefault="00576E05" w:rsidP="009B528D">
      <w:pPr>
        <w:pStyle w:val="ListParagraph"/>
        <w:numPr>
          <w:ilvl w:val="0"/>
          <w:numId w:val="68"/>
        </w:numPr>
        <w:ind w:firstLineChars="0"/>
        <w:rPr>
          <w:rFonts w:ascii="微软雅黑" w:eastAsia="微软雅黑" w:hAnsi="微软雅黑"/>
          <w:sz w:val="20"/>
          <w:szCs w:val="20"/>
        </w:rPr>
      </w:pPr>
      <w:r w:rsidRPr="00473441">
        <w:rPr>
          <w:rFonts w:ascii="微软雅黑" w:eastAsia="微软雅黑" w:hAnsi="微软雅黑" w:hint="eastAsia"/>
          <w:sz w:val="20"/>
          <w:szCs w:val="20"/>
        </w:rPr>
        <w:t>现客信息保留：姓名，性别，生日，证件类型，证件号码。</w:t>
      </w:r>
    </w:p>
    <w:p w14:paraId="366D89B1" w14:textId="333A29DF" w:rsidR="00576E05" w:rsidRDefault="00576E05" w:rsidP="009B528D">
      <w:pPr>
        <w:pStyle w:val="ListParagraph"/>
        <w:numPr>
          <w:ilvl w:val="0"/>
          <w:numId w:val="68"/>
        </w:numPr>
        <w:ind w:firstLineChars="0"/>
        <w:rPr>
          <w:rFonts w:ascii="微软雅黑" w:eastAsia="微软雅黑" w:hAnsi="微软雅黑"/>
          <w:sz w:val="20"/>
          <w:szCs w:val="20"/>
        </w:rPr>
      </w:pPr>
      <w:r w:rsidRPr="00473441">
        <w:rPr>
          <w:rFonts w:ascii="微软雅黑" w:eastAsia="微软雅黑" w:hAnsi="微软雅黑" w:hint="eastAsia"/>
          <w:sz w:val="20"/>
          <w:szCs w:val="20"/>
        </w:rPr>
        <w:t>对于手机号：现客的手机号作为合并后客户的主手机号。</w:t>
      </w:r>
      <w:r w:rsidR="00D67E0B">
        <w:rPr>
          <w:rFonts w:ascii="微软雅黑" w:eastAsia="微软雅黑" w:hAnsi="微软雅黑" w:hint="eastAsia"/>
          <w:sz w:val="20"/>
          <w:szCs w:val="20"/>
        </w:rPr>
        <w:t>潜客手机号置为副手机号，副手机号最多5个，</w:t>
      </w:r>
      <w:r w:rsidR="00A117DC">
        <w:rPr>
          <w:rFonts w:ascii="微软雅黑" w:eastAsia="微软雅黑" w:hAnsi="微软雅黑" w:hint="eastAsia"/>
          <w:sz w:val="20"/>
          <w:szCs w:val="20"/>
        </w:rPr>
        <w:t>超过时</w:t>
      </w:r>
      <w:r w:rsidR="00D67E0B">
        <w:rPr>
          <w:rFonts w:ascii="微软雅黑" w:eastAsia="微软雅黑" w:hAnsi="微软雅黑" w:hint="eastAsia"/>
          <w:sz w:val="20"/>
          <w:szCs w:val="20"/>
        </w:rPr>
        <w:t>舍弃潜客手机号，不做挤掉原手机号的处理。</w:t>
      </w:r>
      <w:r w:rsidR="00501355">
        <w:rPr>
          <w:rFonts w:ascii="微软雅黑" w:eastAsia="微软雅黑" w:hAnsi="微软雅黑" w:hint="eastAsia"/>
          <w:sz w:val="20"/>
          <w:szCs w:val="20"/>
        </w:rPr>
        <w:t>潜客手机号置入时，优先置入潜客主手机号，再置入潜客副手机号。</w:t>
      </w:r>
    </w:p>
    <w:p w14:paraId="75AEBAFF" w14:textId="4F4A9F66" w:rsidR="00576E05" w:rsidRPr="00D15924" w:rsidRDefault="00576E05" w:rsidP="009B528D">
      <w:pPr>
        <w:pStyle w:val="ListParagraph"/>
        <w:numPr>
          <w:ilvl w:val="0"/>
          <w:numId w:val="68"/>
        </w:numPr>
        <w:ind w:firstLineChars="0"/>
        <w:rPr>
          <w:rFonts w:ascii="微软雅黑" w:eastAsia="微软雅黑" w:hAnsi="微软雅黑"/>
          <w:sz w:val="20"/>
          <w:szCs w:val="20"/>
        </w:rPr>
      </w:pPr>
      <w:r>
        <w:rPr>
          <w:rFonts w:ascii="微软雅黑" w:eastAsia="微软雅黑" w:hAnsi="微软雅黑" w:hint="eastAsia"/>
          <w:sz w:val="20"/>
          <w:szCs w:val="20"/>
        </w:rPr>
        <w:t>对于地址：现客地址作为合并后客户的常用地址。潜客地址作为非常用地址</w:t>
      </w:r>
      <w:r w:rsidR="00A117DC">
        <w:rPr>
          <w:rFonts w:ascii="微软雅黑" w:eastAsia="微软雅黑" w:hAnsi="微软雅黑" w:hint="eastAsia"/>
          <w:sz w:val="20"/>
          <w:szCs w:val="20"/>
        </w:rPr>
        <w:t>按顺序补位</w:t>
      </w:r>
      <w:r>
        <w:rPr>
          <w:rFonts w:ascii="微软雅黑" w:eastAsia="微软雅黑" w:hAnsi="微软雅黑" w:hint="eastAsia"/>
          <w:sz w:val="20"/>
          <w:szCs w:val="20"/>
        </w:rPr>
        <w:t>，地址最多5个，超过时舍弃最后一个地址。</w:t>
      </w:r>
      <w:r w:rsidR="00A117DC">
        <w:rPr>
          <w:rFonts w:ascii="微软雅黑" w:eastAsia="微软雅黑" w:hAnsi="微软雅黑" w:hint="eastAsia"/>
          <w:sz w:val="20"/>
          <w:szCs w:val="20"/>
        </w:rPr>
        <w:t>系统不做地址的差异性对比。</w:t>
      </w:r>
    </w:p>
    <w:p w14:paraId="5224D8FC" w14:textId="6D210D45" w:rsidR="00C00A25" w:rsidRDefault="00C00A25" w:rsidP="009B528D">
      <w:pPr>
        <w:pStyle w:val="ListParagraph"/>
        <w:numPr>
          <w:ilvl w:val="0"/>
          <w:numId w:val="68"/>
        </w:numPr>
        <w:ind w:firstLineChars="0"/>
        <w:rPr>
          <w:rFonts w:ascii="微软雅黑" w:eastAsia="微软雅黑" w:hAnsi="微软雅黑"/>
          <w:sz w:val="20"/>
          <w:szCs w:val="20"/>
        </w:rPr>
      </w:pPr>
      <w:r>
        <w:rPr>
          <w:rFonts w:ascii="微软雅黑" w:eastAsia="微软雅黑" w:hAnsi="微软雅黑" w:hint="eastAsia"/>
          <w:sz w:val="20"/>
          <w:szCs w:val="20"/>
        </w:rPr>
        <w:t>对于</w:t>
      </w:r>
      <w:r w:rsidR="005B46FC">
        <w:rPr>
          <w:rFonts w:ascii="微软雅黑" w:eastAsia="微软雅黑" w:hAnsi="微软雅黑" w:hint="eastAsia"/>
          <w:sz w:val="20"/>
          <w:szCs w:val="20"/>
        </w:rPr>
        <w:t>手工</w:t>
      </w:r>
      <w:r w:rsidR="002F0446">
        <w:rPr>
          <w:rFonts w:ascii="微软雅黑" w:eastAsia="微软雅黑" w:hAnsi="微软雅黑" w:hint="eastAsia"/>
          <w:sz w:val="20"/>
          <w:szCs w:val="20"/>
        </w:rPr>
        <w:t>录入</w:t>
      </w:r>
      <w:r w:rsidR="005B46FC">
        <w:rPr>
          <w:rFonts w:ascii="微软雅黑" w:eastAsia="微软雅黑" w:hAnsi="微软雅黑" w:hint="eastAsia"/>
          <w:sz w:val="20"/>
          <w:szCs w:val="20"/>
        </w:rPr>
        <w:t>的【客户标识】</w:t>
      </w:r>
      <w:r>
        <w:rPr>
          <w:rFonts w:ascii="微软雅黑" w:eastAsia="微软雅黑" w:hAnsi="微软雅黑" w:hint="eastAsia"/>
          <w:sz w:val="20"/>
          <w:szCs w:val="20"/>
        </w:rPr>
        <w:t>：</w:t>
      </w:r>
      <w:r w:rsidR="005B46FC">
        <w:rPr>
          <w:rFonts w:ascii="微软雅黑" w:eastAsia="微软雅黑" w:hAnsi="微软雅黑" w:hint="eastAsia"/>
          <w:sz w:val="20"/>
          <w:szCs w:val="20"/>
        </w:rPr>
        <w:t>取合并前客户的并集</w:t>
      </w:r>
      <w:r>
        <w:rPr>
          <w:rFonts w:ascii="微软雅黑" w:eastAsia="微软雅黑" w:hAnsi="微软雅黑" w:hint="eastAsia"/>
          <w:sz w:val="20"/>
          <w:szCs w:val="20"/>
        </w:rPr>
        <w:t>。</w:t>
      </w:r>
    </w:p>
    <w:p w14:paraId="4B48CED5" w14:textId="215EEFDE" w:rsidR="00576E05" w:rsidRPr="00473441" w:rsidRDefault="00576E05" w:rsidP="009B528D">
      <w:pPr>
        <w:pStyle w:val="ListParagraph"/>
        <w:numPr>
          <w:ilvl w:val="0"/>
          <w:numId w:val="68"/>
        </w:numPr>
        <w:ind w:firstLineChars="0"/>
        <w:rPr>
          <w:rFonts w:ascii="微软雅黑" w:eastAsia="微软雅黑" w:hAnsi="微软雅黑"/>
          <w:sz w:val="20"/>
          <w:szCs w:val="20"/>
        </w:rPr>
      </w:pPr>
      <w:r w:rsidRPr="00A733DB">
        <w:rPr>
          <w:rFonts w:ascii="微软雅黑" w:eastAsia="微软雅黑" w:hAnsi="微软雅黑" w:hint="eastAsia"/>
          <w:sz w:val="20"/>
          <w:szCs w:val="20"/>
        </w:rPr>
        <w:t>其它信息用潜客数据覆盖。但潜客没有的信息仍旧保留现客信息</w:t>
      </w:r>
      <w:r w:rsidRPr="00473441">
        <w:rPr>
          <w:rFonts w:ascii="微软雅黑" w:eastAsia="微软雅黑" w:hAnsi="微软雅黑" w:hint="eastAsia"/>
          <w:sz w:val="20"/>
          <w:szCs w:val="20"/>
        </w:rPr>
        <w:t>。</w:t>
      </w:r>
    </w:p>
    <w:p w14:paraId="4333A782" w14:textId="227ED7E4" w:rsidR="00576E05" w:rsidRDefault="00576E05" w:rsidP="006C6D45">
      <w:pPr>
        <w:pStyle w:val="ListParagraph"/>
        <w:widowControl/>
        <w:numPr>
          <w:ilvl w:val="1"/>
          <w:numId w:val="50"/>
        </w:numPr>
        <w:ind w:firstLineChars="0"/>
        <w:rPr>
          <w:rFonts w:ascii="微软雅黑" w:eastAsia="微软雅黑" w:hAnsi="微软雅黑"/>
          <w:sz w:val="20"/>
          <w:szCs w:val="20"/>
        </w:rPr>
      </w:pPr>
      <w:r>
        <w:rPr>
          <w:rFonts w:ascii="微软雅黑" w:eastAsia="微软雅黑" w:hAnsi="微软雅黑" w:hint="eastAsia"/>
          <w:sz w:val="20"/>
          <w:szCs w:val="20"/>
        </w:rPr>
        <w:t>对于现客不满足自动合并和无手工</w:t>
      </w:r>
      <w:r w:rsidR="007D53CE">
        <w:rPr>
          <w:rFonts w:ascii="微软雅黑" w:eastAsia="微软雅黑" w:hAnsi="微软雅黑" w:hint="eastAsia"/>
          <w:sz w:val="20"/>
          <w:szCs w:val="20"/>
        </w:rPr>
        <w:t>合并</w:t>
      </w:r>
      <w:r>
        <w:rPr>
          <w:rFonts w:ascii="微软雅黑" w:eastAsia="微软雅黑" w:hAnsi="微软雅黑" w:hint="eastAsia"/>
          <w:sz w:val="20"/>
          <w:szCs w:val="20"/>
        </w:rPr>
        <w:t>提醒，或手工关联提醒被关闭的情况，则可能出现现客维护了除5要素，手机号和地址外的其他字段，此时执行手工合并，空值字段，用被合并对象的填充；若出现同字段冲突，弹框提示基本信息采信哪个客户（5要素信息以现客为准）。</w:t>
      </w:r>
    </w:p>
    <w:p w14:paraId="741CF863" w14:textId="64617749" w:rsidR="00576E05" w:rsidRDefault="00576E05" w:rsidP="00576E05">
      <w:pPr>
        <w:ind w:leftChars="400" w:left="800"/>
        <w:rPr>
          <w:lang w:eastAsia="zh-CN"/>
        </w:rPr>
      </w:pPr>
    </w:p>
    <w:p w14:paraId="0A2A21C3" w14:textId="77777777" w:rsidR="000A4018" w:rsidRDefault="000A4018" w:rsidP="00576E05">
      <w:pPr>
        <w:ind w:leftChars="400" w:left="800"/>
        <w:rPr>
          <w:lang w:eastAsia="zh-CN"/>
        </w:rPr>
      </w:pPr>
    </w:p>
    <w:p w14:paraId="1671D97D" w14:textId="42CE3443" w:rsidR="00576E05" w:rsidRPr="007C69C4" w:rsidRDefault="00576E05" w:rsidP="006C6D45">
      <w:pPr>
        <w:pStyle w:val="ListParagraph"/>
        <w:widowControl/>
        <w:numPr>
          <w:ilvl w:val="0"/>
          <w:numId w:val="53"/>
        </w:numPr>
        <w:ind w:firstLineChars="0"/>
        <w:rPr>
          <w:rFonts w:ascii="微软雅黑" w:eastAsia="微软雅黑" w:hAnsi="微软雅黑"/>
          <w:sz w:val="20"/>
          <w:szCs w:val="20"/>
        </w:rPr>
      </w:pPr>
      <w:r w:rsidRPr="007C69C4">
        <w:rPr>
          <w:rFonts w:ascii="微软雅黑" w:eastAsia="微软雅黑" w:hAnsi="微软雅黑" w:hint="eastAsia"/>
          <w:sz w:val="20"/>
          <w:szCs w:val="20"/>
        </w:rPr>
        <w:t>潜客被合并后的特殊关联关系处理</w:t>
      </w:r>
    </w:p>
    <w:p w14:paraId="28B15D10" w14:textId="77777777" w:rsidR="00576E05" w:rsidRPr="0063519D" w:rsidRDefault="00576E05" w:rsidP="006C6D45">
      <w:pPr>
        <w:pStyle w:val="ListParagraph"/>
        <w:widowControl/>
        <w:numPr>
          <w:ilvl w:val="1"/>
          <w:numId w:val="50"/>
        </w:numPr>
        <w:ind w:firstLineChars="0"/>
        <w:rPr>
          <w:rFonts w:ascii="微软雅黑" w:eastAsia="微软雅黑" w:hAnsi="微软雅黑"/>
          <w:sz w:val="20"/>
          <w:szCs w:val="20"/>
        </w:rPr>
      </w:pPr>
      <w:r w:rsidRPr="0063519D">
        <w:rPr>
          <w:rFonts w:ascii="微软雅黑" w:eastAsia="微软雅黑" w:hAnsi="微软雅黑" w:hint="eastAsia"/>
          <w:sz w:val="20"/>
          <w:szCs w:val="20"/>
        </w:rPr>
        <w:t>潜客若有关联微信客户、OA绑定客户，现客将其合并则执行判断：</w:t>
      </w:r>
    </w:p>
    <w:p w14:paraId="374C01AF" w14:textId="77777777" w:rsidR="00576E05" w:rsidRDefault="00576E05" w:rsidP="00621128">
      <w:pPr>
        <w:pStyle w:val="BodyText3"/>
      </w:pPr>
      <w:r>
        <w:rPr>
          <w:rFonts w:hint="eastAsia"/>
        </w:rPr>
        <w:t>若现客身上没有关联对象的，那么则因现客吞并潜客，原有关联对象改为本现客。</w:t>
      </w:r>
    </w:p>
    <w:p w14:paraId="79E96C5D" w14:textId="009E7DA8" w:rsidR="00576E05" w:rsidRDefault="00576E05" w:rsidP="00621128">
      <w:pPr>
        <w:pStyle w:val="BodyText3"/>
      </w:pPr>
      <w:r>
        <w:rPr>
          <w:rFonts w:hint="eastAsia"/>
        </w:rPr>
        <w:t>若现客身上，已经被关联了微信客户或OA绑定客户，关联潜客后，潜客原有关联关系产生冲突的，保留现客的关联对象。潜客的关联对象被拆散到</w:t>
      </w:r>
      <w:r w:rsidR="00252C50" w:rsidRPr="00252C50">
        <w:rPr>
          <w:rFonts w:hint="eastAsia"/>
        </w:rPr>
        <w:t>待识别访客</w:t>
      </w:r>
      <w:r>
        <w:rPr>
          <w:rFonts w:hint="eastAsia"/>
        </w:rPr>
        <w:t>。</w:t>
      </w:r>
    </w:p>
    <w:p w14:paraId="0AEF2B2B" w14:textId="77777777" w:rsidR="00576E05" w:rsidRPr="0063519D" w:rsidRDefault="00576E05" w:rsidP="006C6D45">
      <w:pPr>
        <w:pStyle w:val="ListParagraph"/>
        <w:widowControl/>
        <w:numPr>
          <w:ilvl w:val="1"/>
          <w:numId w:val="50"/>
        </w:numPr>
        <w:ind w:firstLineChars="0"/>
        <w:rPr>
          <w:rFonts w:ascii="微软雅黑" w:eastAsia="微软雅黑" w:hAnsi="微软雅黑"/>
          <w:sz w:val="20"/>
          <w:szCs w:val="20"/>
        </w:rPr>
      </w:pPr>
      <w:r w:rsidRPr="0063519D">
        <w:rPr>
          <w:rFonts w:ascii="微软雅黑" w:eastAsia="微软雅黑" w:hAnsi="微软雅黑" w:hint="eastAsia"/>
          <w:sz w:val="20"/>
          <w:szCs w:val="20"/>
        </w:rPr>
        <w:lastRenderedPageBreak/>
        <w:t>潜客如果已经是某个转介绍链路里的转介绍人，被现客合并后，原先转介绍人为潜客的，全部更新成该现客。</w:t>
      </w:r>
    </w:p>
    <w:p w14:paraId="1457BC02" w14:textId="77777777" w:rsidR="00576E05" w:rsidRPr="00FA2422" w:rsidRDefault="00576E05" w:rsidP="006C6D45">
      <w:pPr>
        <w:pStyle w:val="ListParagraph"/>
        <w:widowControl/>
        <w:numPr>
          <w:ilvl w:val="1"/>
          <w:numId w:val="50"/>
        </w:numPr>
        <w:ind w:firstLineChars="0"/>
        <w:rPr>
          <w:rFonts w:ascii="微软雅黑" w:eastAsia="微软雅黑" w:hAnsi="微软雅黑"/>
          <w:sz w:val="20"/>
          <w:szCs w:val="20"/>
        </w:rPr>
      </w:pPr>
      <w:r w:rsidRPr="0063519D">
        <w:rPr>
          <w:rFonts w:ascii="微软雅黑" w:eastAsia="微软雅黑" w:hAnsi="微软雅黑" w:hint="eastAsia"/>
          <w:sz w:val="20"/>
          <w:szCs w:val="20"/>
        </w:rPr>
        <w:t>家庭关系</w:t>
      </w:r>
      <w:r>
        <w:rPr>
          <w:rFonts w:ascii="微软雅黑" w:eastAsia="微软雅黑" w:hAnsi="微软雅黑" w:hint="eastAsia"/>
          <w:sz w:val="20"/>
          <w:szCs w:val="20"/>
        </w:rPr>
        <w:t>：</w:t>
      </w:r>
      <w:r w:rsidRPr="00FA2422">
        <w:rPr>
          <w:rFonts w:ascii="微软雅黑" w:eastAsia="微软雅黑" w:hAnsi="微软雅黑" w:hint="eastAsia"/>
          <w:sz w:val="20"/>
          <w:szCs w:val="20"/>
        </w:rPr>
        <w:t>出现矛盾，保留现客</w:t>
      </w:r>
      <w:r>
        <w:rPr>
          <w:rFonts w:ascii="微软雅黑" w:eastAsia="微软雅黑" w:hAnsi="微软雅黑" w:hint="eastAsia"/>
          <w:sz w:val="20"/>
          <w:szCs w:val="20"/>
        </w:rPr>
        <w:t>关系</w:t>
      </w:r>
      <w:r w:rsidRPr="00FA2422">
        <w:rPr>
          <w:rFonts w:ascii="微软雅黑" w:eastAsia="微软雅黑" w:hAnsi="微软雅黑" w:hint="eastAsia"/>
          <w:sz w:val="20"/>
          <w:szCs w:val="20"/>
        </w:rPr>
        <w:t>。不矛盾，</w:t>
      </w:r>
      <w:r>
        <w:rPr>
          <w:rFonts w:ascii="微软雅黑" w:eastAsia="微软雅黑" w:hAnsi="微软雅黑" w:hint="eastAsia"/>
          <w:sz w:val="20"/>
          <w:szCs w:val="20"/>
        </w:rPr>
        <w:t>关系</w:t>
      </w:r>
      <w:r w:rsidRPr="00FA2422">
        <w:rPr>
          <w:rFonts w:ascii="微软雅黑" w:eastAsia="微软雅黑" w:hAnsi="微软雅黑" w:hint="eastAsia"/>
          <w:sz w:val="20"/>
          <w:szCs w:val="20"/>
        </w:rPr>
        <w:t>都保留</w:t>
      </w:r>
      <w:r>
        <w:rPr>
          <w:rFonts w:ascii="微软雅黑" w:eastAsia="微软雅黑" w:hAnsi="微软雅黑" w:hint="eastAsia"/>
          <w:sz w:val="20"/>
          <w:szCs w:val="20"/>
        </w:rPr>
        <w:t>。</w:t>
      </w:r>
    </w:p>
    <w:p w14:paraId="04D452BA" w14:textId="77777777" w:rsidR="00576E05" w:rsidRDefault="00576E05" w:rsidP="00621128">
      <w:pPr>
        <w:pStyle w:val="BodyText3"/>
      </w:pPr>
      <w:r>
        <w:rPr>
          <w:rFonts w:hint="eastAsia"/>
        </w:rPr>
        <w:t>举例：现客A，被合并潜客B，其他潜客CDE</w:t>
      </w:r>
    </w:p>
    <w:p w14:paraId="3580C231" w14:textId="2C3311CB" w:rsidR="00576E05" w:rsidRDefault="00576E05" w:rsidP="009B528D">
      <w:pPr>
        <w:pStyle w:val="BodyText3"/>
        <w:numPr>
          <w:ilvl w:val="0"/>
          <w:numId w:val="75"/>
        </w:numPr>
      </w:pPr>
      <w:r>
        <w:rPr>
          <w:rFonts w:hint="eastAsia"/>
        </w:rPr>
        <w:t>不冲突情况：A是C父母，B是D子女，合并之后，A继承B的关系</w:t>
      </w:r>
    </w:p>
    <w:p w14:paraId="3D78A241" w14:textId="0D536844" w:rsidR="00576E05" w:rsidRDefault="00576E05" w:rsidP="009B528D">
      <w:pPr>
        <w:pStyle w:val="BodyText3"/>
        <w:numPr>
          <w:ilvl w:val="0"/>
          <w:numId w:val="75"/>
        </w:numPr>
      </w:pPr>
      <w:r>
        <w:rPr>
          <w:rFonts w:hint="eastAsia"/>
        </w:rPr>
        <w:t>冲突情况：A是C父母，B是C子女</w:t>
      </w:r>
    </w:p>
    <w:p w14:paraId="57F56E01" w14:textId="77777777" w:rsidR="00576E05" w:rsidRPr="00D15924" w:rsidRDefault="00576E05" w:rsidP="00621128">
      <w:pPr>
        <w:pStyle w:val="BodyText3"/>
      </w:pPr>
      <w:r>
        <w:rPr>
          <w:rFonts w:hint="eastAsia"/>
        </w:rPr>
        <w:t>A合并B之后，就会出现A即是C的父母也是C的子女。这种情况，舍弃B是C子女的关系对（同时C做为B的父母关系也删除）</w:t>
      </w:r>
    </w:p>
    <w:p w14:paraId="2B719402" w14:textId="77777777" w:rsidR="00EC7349" w:rsidRDefault="00EC7349" w:rsidP="00621128">
      <w:pPr>
        <w:pStyle w:val="BodyText3"/>
        <w:sectPr w:rsidR="00EC7349" w:rsidSect="00E74CB2">
          <w:pgSz w:w="11907" w:h="16840" w:code="9"/>
          <w:pgMar w:top="1800" w:right="1440" w:bottom="1440" w:left="1440" w:header="1800" w:footer="864" w:gutter="0"/>
          <w:cols w:space="720"/>
          <w:docGrid w:linePitch="272"/>
        </w:sectPr>
      </w:pPr>
    </w:p>
    <w:p w14:paraId="33323DFC" w14:textId="621F3BD7" w:rsidR="00576E05" w:rsidRDefault="00576E05" w:rsidP="00E22AC2">
      <w:pPr>
        <w:pStyle w:val="Heading3"/>
        <w:spacing w:before="120" w:after="120"/>
        <w:rPr>
          <w:rFonts w:ascii="微软雅黑" w:eastAsia="微软雅黑" w:hAnsi="微软雅黑"/>
        </w:rPr>
      </w:pPr>
      <w:bookmarkStart w:id="134" w:name="_Toc97688501"/>
      <w:bookmarkStart w:id="135" w:name="_Toc111473572"/>
      <w:r w:rsidRPr="004B604D">
        <w:rPr>
          <w:rFonts w:ascii="微软雅黑" w:eastAsia="微软雅黑" w:hAnsi="微软雅黑" w:hint="eastAsia"/>
        </w:rPr>
        <w:lastRenderedPageBreak/>
        <w:t>客户通讯录基础功能</w:t>
      </w:r>
      <w:bookmarkEnd w:id="134"/>
      <w:bookmarkEnd w:id="135"/>
    </w:p>
    <w:p w14:paraId="2980A99D" w14:textId="77777777" w:rsidR="00576E05" w:rsidRPr="006F7326" w:rsidRDefault="00576E05" w:rsidP="00FA3E26">
      <w:pPr>
        <w:pStyle w:val="Heading4"/>
        <w:spacing w:before="120" w:after="120"/>
        <w:rPr>
          <w:rFonts w:ascii="微软雅黑" w:eastAsia="微软雅黑" w:hAnsi="微软雅黑"/>
          <w:i w:val="0"/>
          <w:iCs/>
        </w:rPr>
      </w:pPr>
      <w:r w:rsidRPr="006F7326">
        <w:rPr>
          <w:rFonts w:ascii="微软雅黑" w:eastAsia="微软雅黑" w:hAnsi="微软雅黑" w:hint="eastAsia"/>
          <w:i w:val="0"/>
          <w:iCs/>
        </w:rPr>
        <w:t>搜索</w:t>
      </w:r>
    </w:p>
    <w:p w14:paraId="25AEBE5F" w14:textId="5DD6C6E6" w:rsidR="00A40705" w:rsidRPr="00780AA9" w:rsidRDefault="00A40705" w:rsidP="004435A3">
      <w:pPr>
        <w:ind w:left="620" w:firstLine="220"/>
        <w:rPr>
          <w:rFonts w:ascii="微软雅黑" w:eastAsia="微软雅黑" w:hAnsi="微软雅黑"/>
          <w:lang w:eastAsia="zh-CN"/>
        </w:rPr>
      </w:pPr>
      <w:r w:rsidRPr="00780AA9">
        <w:rPr>
          <w:rFonts w:ascii="微软雅黑" w:eastAsia="微软雅黑" w:hAnsi="微软雅黑" w:hint="eastAsia"/>
          <w:lang w:eastAsia="zh-CN"/>
        </w:rPr>
        <w:t>功能描述</w:t>
      </w:r>
    </w:p>
    <w:p w14:paraId="13993FB2" w14:textId="77EEE934" w:rsidR="00A40705" w:rsidRPr="00780AA9" w:rsidRDefault="00A40705" w:rsidP="009B528D">
      <w:pPr>
        <w:pStyle w:val="ListParagraph"/>
        <w:numPr>
          <w:ilvl w:val="0"/>
          <w:numId w:val="87"/>
        </w:numPr>
        <w:ind w:firstLineChars="0"/>
        <w:rPr>
          <w:rFonts w:ascii="微软雅黑" w:eastAsia="微软雅黑" w:hAnsi="微软雅黑"/>
          <w:sz w:val="20"/>
          <w:szCs w:val="20"/>
        </w:rPr>
      </w:pPr>
      <w:r w:rsidRPr="00780AA9">
        <w:rPr>
          <w:rFonts w:ascii="微软雅黑" w:eastAsia="微软雅黑" w:hAnsi="微软雅黑" w:hint="eastAsia"/>
          <w:sz w:val="20"/>
          <w:szCs w:val="20"/>
        </w:rPr>
        <w:t>点击搜索框后，唤起键盘，输入关键词。输入的同时，下方客户列表即时刷新成搜索结果。</w:t>
      </w:r>
    </w:p>
    <w:p w14:paraId="237560A9" w14:textId="00BF9EE5" w:rsidR="00A40705" w:rsidRDefault="00A40705" w:rsidP="009B528D">
      <w:pPr>
        <w:pStyle w:val="ListParagraph"/>
        <w:numPr>
          <w:ilvl w:val="0"/>
          <w:numId w:val="87"/>
        </w:numPr>
        <w:ind w:firstLineChars="0"/>
        <w:rPr>
          <w:rFonts w:ascii="微软雅黑" w:eastAsia="微软雅黑" w:hAnsi="微软雅黑"/>
          <w:sz w:val="20"/>
          <w:szCs w:val="20"/>
        </w:rPr>
      </w:pPr>
      <w:r w:rsidRPr="00780AA9">
        <w:rPr>
          <w:rFonts w:ascii="微软雅黑" w:eastAsia="微软雅黑" w:hAnsi="微软雅黑" w:hint="eastAsia"/>
          <w:sz w:val="20"/>
          <w:szCs w:val="20"/>
        </w:rPr>
        <w:t>搜索支持</w:t>
      </w:r>
      <w:r w:rsidR="004435A3" w:rsidRPr="00780AA9">
        <w:rPr>
          <w:rFonts w:ascii="微软雅黑" w:eastAsia="微软雅黑" w:hAnsi="微软雅黑" w:hint="eastAsia"/>
          <w:sz w:val="20"/>
          <w:szCs w:val="20"/>
        </w:rPr>
        <w:t>基础的客户姓名，以及客户自定义标签信息，如维护过自定义标签“幸福花园”，搜索“幸福花园”将出来关联该自定义标签的对应客户</w:t>
      </w:r>
      <w:r w:rsidR="00EC5201">
        <w:rPr>
          <w:rFonts w:ascii="微软雅黑" w:eastAsia="微软雅黑" w:hAnsi="微软雅黑" w:hint="eastAsia"/>
          <w:sz w:val="20"/>
          <w:szCs w:val="20"/>
        </w:rPr>
        <w:t>。</w:t>
      </w:r>
    </w:p>
    <w:p w14:paraId="523F7562" w14:textId="0AAA3BC5" w:rsidR="00EC5201" w:rsidRDefault="00EC5201" w:rsidP="00EC5201">
      <w:pPr>
        <w:pStyle w:val="ListParagraph"/>
        <w:ind w:left="840" w:firstLineChars="0" w:firstLine="0"/>
        <w:rPr>
          <w:rFonts w:ascii="微软雅黑" w:eastAsia="微软雅黑" w:hAnsi="微软雅黑"/>
          <w:sz w:val="20"/>
          <w:szCs w:val="20"/>
        </w:rPr>
      </w:pPr>
      <w:r>
        <w:rPr>
          <w:rFonts w:ascii="微软雅黑" w:eastAsia="微软雅黑" w:hAnsi="微软雅黑" w:hint="eastAsia"/>
          <w:sz w:val="20"/>
          <w:szCs w:val="20"/>
        </w:rPr>
        <w:t>注：针对弹框的公共搜索页面，只支持按照客户姓名搜索，不需要搜索自定义标签。</w:t>
      </w:r>
    </w:p>
    <w:p w14:paraId="46AC1BC5" w14:textId="602B7D8F" w:rsidR="00E021A5" w:rsidRPr="00780AA9" w:rsidRDefault="00C50831" w:rsidP="009B528D">
      <w:pPr>
        <w:pStyle w:val="ListParagraph"/>
        <w:numPr>
          <w:ilvl w:val="0"/>
          <w:numId w:val="87"/>
        </w:numPr>
        <w:ind w:firstLineChars="0"/>
        <w:rPr>
          <w:rFonts w:ascii="微软雅黑" w:eastAsia="微软雅黑" w:hAnsi="微软雅黑"/>
          <w:sz w:val="20"/>
          <w:szCs w:val="20"/>
        </w:rPr>
      </w:pPr>
      <w:r>
        <w:rPr>
          <w:rFonts w:ascii="微软雅黑" w:eastAsia="微软雅黑" w:hAnsi="微软雅黑" w:hint="eastAsia"/>
          <w:sz w:val="20"/>
          <w:szCs w:val="20"/>
        </w:rPr>
        <w:t>搜索功能需额外支持按客户主手机号进行搜索（此功能可以在二期</w:t>
      </w:r>
      <w:r w:rsidR="008B5EA1">
        <w:rPr>
          <w:rFonts w:ascii="微软雅黑" w:eastAsia="微软雅黑" w:hAnsi="微软雅黑" w:hint="eastAsia"/>
          <w:sz w:val="20"/>
          <w:szCs w:val="20"/>
        </w:rPr>
        <w:t>处理）。</w:t>
      </w:r>
    </w:p>
    <w:p w14:paraId="02EF8E6E" w14:textId="318E73A8" w:rsidR="004435A3" w:rsidRPr="00780AA9" w:rsidRDefault="004435A3" w:rsidP="009B528D">
      <w:pPr>
        <w:pStyle w:val="ListParagraph"/>
        <w:numPr>
          <w:ilvl w:val="0"/>
          <w:numId w:val="87"/>
        </w:numPr>
        <w:ind w:firstLineChars="0"/>
        <w:rPr>
          <w:rFonts w:ascii="微软雅黑" w:eastAsia="微软雅黑" w:hAnsi="微软雅黑"/>
          <w:sz w:val="20"/>
          <w:szCs w:val="20"/>
        </w:rPr>
      </w:pPr>
      <w:r w:rsidRPr="00780AA9">
        <w:rPr>
          <w:rFonts w:ascii="微软雅黑" w:eastAsia="微软雅黑" w:hAnsi="微软雅黑" w:hint="eastAsia"/>
          <w:sz w:val="20"/>
          <w:szCs w:val="20"/>
        </w:rPr>
        <w:t>搜索支持模糊查询功能，</w:t>
      </w:r>
      <w:r w:rsidR="0070396B">
        <w:rPr>
          <w:rFonts w:ascii="微软雅黑" w:eastAsia="微软雅黑" w:hAnsi="微软雅黑" w:hint="eastAsia"/>
          <w:sz w:val="20"/>
          <w:szCs w:val="20"/>
        </w:rPr>
        <w:t>输入</w:t>
      </w:r>
      <w:r w:rsidR="00EA4A73">
        <w:rPr>
          <w:rFonts w:ascii="微软雅黑" w:eastAsia="微软雅黑" w:hAnsi="微软雅黑" w:hint="eastAsia"/>
          <w:sz w:val="20"/>
          <w:szCs w:val="20"/>
        </w:rPr>
        <w:t>一个字</w:t>
      </w:r>
      <w:r w:rsidR="0070396B">
        <w:rPr>
          <w:rFonts w:ascii="微软雅黑" w:eastAsia="微软雅黑" w:hAnsi="微软雅黑" w:hint="eastAsia"/>
          <w:sz w:val="20"/>
          <w:szCs w:val="20"/>
        </w:rPr>
        <w:t>后即出结果</w:t>
      </w:r>
      <w:r w:rsidR="00EA4A73">
        <w:rPr>
          <w:rFonts w:ascii="微软雅黑" w:eastAsia="微软雅黑" w:hAnsi="微软雅黑" w:hint="eastAsia"/>
          <w:sz w:val="20"/>
          <w:szCs w:val="20"/>
        </w:rPr>
        <w:t>。</w:t>
      </w:r>
    </w:p>
    <w:p w14:paraId="620F27F8" w14:textId="64121444" w:rsidR="00780AA9" w:rsidRPr="00780AA9" w:rsidRDefault="00780AA9" w:rsidP="009B528D">
      <w:pPr>
        <w:pStyle w:val="ListParagraph"/>
        <w:numPr>
          <w:ilvl w:val="0"/>
          <w:numId w:val="87"/>
        </w:numPr>
        <w:ind w:firstLineChars="0"/>
        <w:rPr>
          <w:rFonts w:ascii="微软雅黑" w:eastAsia="微软雅黑" w:hAnsi="微软雅黑"/>
          <w:sz w:val="20"/>
          <w:szCs w:val="20"/>
        </w:rPr>
      </w:pPr>
      <w:r w:rsidRPr="00780AA9">
        <w:rPr>
          <w:rFonts w:ascii="微软雅黑" w:eastAsia="微软雅黑" w:hAnsi="微软雅黑" w:hint="eastAsia"/>
          <w:sz w:val="20"/>
          <w:szCs w:val="20"/>
        </w:rPr>
        <w:t>点击</w:t>
      </w:r>
      <w:r w:rsidRPr="00780AA9">
        <w:rPr>
          <w:rFonts w:ascii="微软雅黑" w:eastAsia="微软雅黑" w:hAnsi="微软雅黑"/>
          <w:sz w:val="20"/>
          <w:szCs w:val="20"/>
        </w:rPr>
        <w:t>“X”，清除输</w:t>
      </w:r>
      <w:r w:rsidRPr="00780AA9">
        <w:rPr>
          <w:rFonts w:ascii="微软雅黑" w:eastAsia="微软雅黑" w:hAnsi="微软雅黑" w:hint="eastAsia"/>
          <w:sz w:val="20"/>
          <w:szCs w:val="20"/>
        </w:rPr>
        <w:t>⼊内容</w:t>
      </w:r>
      <w:r w:rsidRPr="00780AA9">
        <w:rPr>
          <w:rFonts w:ascii="微软雅黑" w:eastAsia="微软雅黑" w:hAnsi="微软雅黑"/>
          <w:sz w:val="20"/>
          <w:szCs w:val="20"/>
        </w:rPr>
        <w:t>。</w:t>
      </w:r>
    </w:p>
    <w:p w14:paraId="24A0507E" w14:textId="33DA4ADB" w:rsidR="00780AA9" w:rsidRPr="00780AA9" w:rsidRDefault="00780AA9" w:rsidP="009B528D">
      <w:pPr>
        <w:pStyle w:val="ListParagraph"/>
        <w:numPr>
          <w:ilvl w:val="0"/>
          <w:numId w:val="87"/>
        </w:numPr>
        <w:ind w:firstLineChars="0"/>
        <w:rPr>
          <w:rFonts w:ascii="微软雅黑" w:eastAsia="微软雅黑" w:hAnsi="微软雅黑"/>
          <w:sz w:val="20"/>
          <w:szCs w:val="20"/>
        </w:rPr>
      </w:pPr>
      <w:r w:rsidRPr="00780AA9">
        <w:rPr>
          <w:rFonts w:ascii="微软雅黑" w:eastAsia="微软雅黑" w:hAnsi="微软雅黑"/>
          <w:sz w:val="20"/>
          <w:szCs w:val="20"/>
        </w:rPr>
        <w:t>点击“取消”，返回</w:t>
      </w:r>
      <w:r w:rsidR="00416E2F">
        <w:rPr>
          <w:rFonts w:ascii="微软雅黑" w:eastAsia="微软雅黑" w:hAnsi="微软雅黑" w:hint="eastAsia"/>
          <w:sz w:val="20"/>
          <w:szCs w:val="20"/>
        </w:rPr>
        <w:t>至</w:t>
      </w:r>
      <w:r w:rsidRPr="00780AA9">
        <w:rPr>
          <w:rFonts w:ascii="微软雅黑" w:eastAsia="微软雅黑" w:hAnsi="微软雅黑"/>
          <w:sz w:val="20"/>
          <w:szCs w:val="20"/>
        </w:rPr>
        <w:t>[客户通讯录-全部客户]</w:t>
      </w:r>
      <w:r w:rsidR="00416E2F">
        <w:rPr>
          <w:rFonts w:ascii="微软雅黑" w:eastAsia="微软雅黑" w:hAnsi="微软雅黑" w:hint="eastAsia"/>
          <w:sz w:val="20"/>
          <w:szCs w:val="20"/>
        </w:rPr>
        <w:t>页</w:t>
      </w:r>
      <w:r w:rsidRPr="00780AA9">
        <w:rPr>
          <w:rFonts w:ascii="微软雅黑" w:eastAsia="微软雅黑" w:hAnsi="微软雅黑" w:hint="eastAsia"/>
          <w:sz w:val="20"/>
          <w:szCs w:val="20"/>
        </w:rPr>
        <w:t>⾯</w:t>
      </w:r>
      <w:r w:rsidRPr="00780AA9">
        <w:rPr>
          <w:rFonts w:ascii="微软雅黑" w:eastAsia="微软雅黑" w:hAnsi="微软雅黑"/>
          <w:sz w:val="20"/>
          <w:szCs w:val="20"/>
        </w:rPr>
        <w:t>。</w:t>
      </w:r>
    </w:p>
    <w:p w14:paraId="4F061D17" w14:textId="77777777" w:rsidR="00A40705" w:rsidRDefault="00A40705" w:rsidP="00A40705">
      <w:pPr>
        <w:ind w:left="620"/>
        <w:rPr>
          <w:rFonts w:ascii="微软雅黑" w:eastAsia="微软雅黑" w:hAnsi="微软雅黑"/>
          <w:lang w:eastAsia="zh-CN"/>
        </w:rPr>
      </w:pPr>
    </w:p>
    <w:p w14:paraId="7A98F080" w14:textId="02C40A39" w:rsidR="00A40705" w:rsidRDefault="00A40705" w:rsidP="00A40705">
      <w:pPr>
        <w:ind w:left="620"/>
        <w:rPr>
          <w:rFonts w:ascii="微软雅黑" w:eastAsia="微软雅黑" w:hAnsi="微软雅黑"/>
          <w:lang w:eastAsia="zh-CN"/>
        </w:rPr>
      </w:pPr>
      <w:r>
        <w:rPr>
          <w:rFonts w:ascii="微软雅黑" w:eastAsia="微软雅黑" w:hAnsi="微软雅黑" w:hint="eastAsia"/>
          <w:lang w:eastAsia="zh-CN"/>
        </w:rPr>
        <w:t>示意图</w:t>
      </w:r>
    </w:p>
    <w:p w14:paraId="5B698BBC" w14:textId="2B883604" w:rsidR="00A40705" w:rsidRDefault="006E711E" w:rsidP="00A40705">
      <w:pPr>
        <w:ind w:left="620"/>
        <w:rPr>
          <w:rFonts w:ascii="微软雅黑" w:eastAsia="微软雅黑" w:hAnsi="微软雅黑"/>
          <w:lang w:eastAsia="zh-CN"/>
        </w:rPr>
      </w:pPr>
      <w:r w:rsidRPr="006E711E">
        <w:rPr>
          <w:rFonts w:ascii="微软雅黑" w:eastAsia="微软雅黑" w:hAnsi="微软雅黑"/>
          <w:noProof/>
          <w:lang w:eastAsia="zh-CN"/>
        </w:rPr>
        <w:drawing>
          <wp:inline distT="0" distB="0" distL="0" distR="0" wp14:anchorId="43915DFA" wp14:editId="361D1902">
            <wp:extent cx="5732145" cy="2433320"/>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433320"/>
                    </a:xfrm>
                    <a:prstGeom prst="rect">
                      <a:avLst/>
                    </a:prstGeom>
                  </pic:spPr>
                </pic:pic>
              </a:graphicData>
            </a:graphic>
          </wp:inline>
        </w:drawing>
      </w:r>
    </w:p>
    <w:p w14:paraId="238D0C33" w14:textId="77777777" w:rsidR="006E711E" w:rsidRDefault="006E711E" w:rsidP="00A40705">
      <w:pPr>
        <w:ind w:left="620"/>
        <w:rPr>
          <w:rFonts w:ascii="微软雅黑" w:eastAsia="微软雅黑" w:hAnsi="微软雅黑"/>
          <w:lang w:eastAsia="zh-CN"/>
        </w:rPr>
      </w:pPr>
    </w:p>
    <w:p w14:paraId="26E50CD4" w14:textId="77777777" w:rsidR="00576E05" w:rsidRDefault="00576E05" w:rsidP="00FA3E26">
      <w:pPr>
        <w:pStyle w:val="Heading4"/>
        <w:spacing w:before="120" w:after="120"/>
        <w:rPr>
          <w:rFonts w:ascii="微软雅黑" w:eastAsia="微软雅黑" w:hAnsi="微软雅黑"/>
          <w:i w:val="0"/>
          <w:iCs/>
        </w:rPr>
      </w:pPr>
      <w:r w:rsidRPr="003314ED">
        <w:rPr>
          <w:rFonts w:ascii="微软雅黑" w:eastAsia="微软雅黑" w:hAnsi="微软雅黑" w:hint="eastAsia"/>
          <w:i w:val="0"/>
          <w:iCs/>
        </w:rPr>
        <w:t>筛选</w:t>
      </w:r>
    </w:p>
    <w:p w14:paraId="46542F6E" w14:textId="35735AB7" w:rsidR="00682B05" w:rsidRDefault="00576E05" w:rsidP="00621128">
      <w:pPr>
        <w:pStyle w:val="BodyText3"/>
      </w:pPr>
      <w:r>
        <w:rPr>
          <w:rFonts w:hint="eastAsia"/>
        </w:rPr>
        <w:t>筛选</w:t>
      </w:r>
      <w:r w:rsidR="00416E2F">
        <w:rPr>
          <w:rFonts w:hint="eastAsia"/>
        </w:rPr>
        <w:t>项</w:t>
      </w:r>
      <w:r>
        <w:rPr>
          <w:rFonts w:hint="eastAsia"/>
        </w:rPr>
        <w:t>默认为部分重要选项，点击【更多选项】将展开全部筛选项，选项排序以U</w:t>
      </w:r>
      <w:r>
        <w:t>X</w:t>
      </w:r>
      <w:r>
        <w:rPr>
          <w:rFonts w:hint="eastAsia"/>
        </w:rPr>
        <w:t>稿为准。</w:t>
      </w:r>
    </w:p>
    <w:p w14:paraId="41511A38" w14:textId="77777777" w:rsidR="00682B05" w:rsidRPr="00416E2F" w:rsidRDefault="00682B05" w:rsidP="00621128">
      <w:pPr>
        <w:pStyle w:val="BodyText3"/>
      </w:pPr>
    </w:p>
    <w:p w14:paraId="0E3AF77F" w14:textId="6B1A38DE" w:rsidR="00682B05" w:rsidRDefault="00682B05" w:rsidP="00621128">
      <w:pPr>
        <w:pStyle w:val="BodyText3"/>
      </w:pPr>
      <w:r>
        <w:rPr>
          <w:rFonts w:hint="eastAsia"/>
        </w:rPr>
        <w:t>筛选联系人示意图</w:t>
      </w:r>
    </w:p>
    <w:p w14:paraId="29ED62FE" w14:textId="36B70D3B" w:rsidR="00576E05" w:rsidRDefault="003256E3" w:rsidP="00621128">
      <w:pPr>
        <w:pStyle w:val="BodyText3"/>
      </w:pPr>
      <w:r w:rsidRPr="003256E3">
        <w:lastRenderedPageBreak/>
        <w:drawing>
          <wp:inline distT="0" distB="0" distL="0" distR="0" wp14:anchorId="278369FA" wp14:editId="39F25B05">
            <wp:extent cx="5549900" cy="506665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4969" cy="5071286"/>
                    </a:xfrm>
                    <a:prstGeom prst="rect">
                      <a:avLst/>
                    </a:prstGeom>
                  </pic:spPr>
                </pic:pic>
              </a:graphicData>
            </a:graphic>
          </wp:inline>
        </w:drawing>
      </w:r>
    </w:p>
    <w:p w14:paraId="76061E8E" w14:textId="77777777" w:rsidR="001A7900" w:rsidRDefault="001A7900" w:rsidP="00621128">
      <w:pPr>
        <w:pStyle w:val="BodyText3"/>
      </w:pPr>
    </w:p>
    <w:p w14:paraId="2DF2571D" w14:textId="6A5491E1" w:rsidR="0072710C" w:rsidRDefault="00895FDB" w:rsidP="00621128">
      <w:pPr>
        <w:pStyle w:val="BodyText3"/>
      </w:pPr>
      <w:r>
        <w:rPr>
          <w:rFonts w:hint="eastAsia"/>
        </w:rPr>
        <w:t>图1</w:t>
      </w:r>
    </w:p>
    <w:p w14:paraId="496D568E" w14:textId="77777777" w:rsidR="00895FDB" w:rsidRDefault="00895FDB" w:rsidP="00621128">
      <w:pPr>
        <w:pStyle w:val="BodyText3"/>
      </w:pPr>
    </w:p>
    <w:p w14:paraId="2888651E" w14:textId="1FC517AA" w:rsidR="00682B05" w:rsidRDefault="00682B05" w:rsidP="00621128">
      <w:pPr>
        <w:pStyle w:val="BodyText3"/>
      </w:pPr>
      <w:r>
        <w:rPr>
          <w:rFonts w:hint="eastAsia"/>
        </w:rPr>
        <w:t>筛选结果示意图</w:t>
      </w:r>
    </w:p>
    <w:p w14:paraId="6416CFBE" w14:textId="787EB37B" w:rsidR="0072710C" w:rsidRDefault="0040658F" w:rsidP="00621128">
      <w:pPr>
        <w:pStyle w:val="BodyText3"/>
      </w:pPr>
      <w:r w:rsidRPr="0040658F">
        <w:drawing>
          <wp:inline distT="0" distB="0" distL="0" distR="0" wp14:anchorId="2FB86507" wp14:editId="7676387A">
            <wp:extent cx="5732145" cy="150050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500505"/>
                    </a:xfrm>
                    <a:prstGeom prst="rect">
                      <a:avLst/>
                    </a:prstGeom>
                  </pic:spPr>
                </pic:pic>
              </a:graphicData>
            </a:graphic>
          </wp:inline>
        </w:drawing>
      </w:r>
    </w:p>
    <w:p w14:paraId="12FB6EFD" w14:textId="6BB9A541" w:rsidR="00576E05" w:rsidRDefault="00895FDB" w:rsidP="00621128">
      <w:pPr>
        <w:pStyle w:val="BodyText3"/>
      </w:pPr>
      <w:r>
        <w:rPr>
          <w:rFonts w:hint="eastAsia"/>
        </w:rPr>
        <w:t>图2</w:t>
      </w:r>
    </w:p>
    <w:p w14:paraId="4C05A7D9" w14:textId="77777777" w:rsidR="00895FDB" w:rsidRDefault="00895FDB" w:rsidP="00621128">
      <w:pPr>
        <w:pStyle w:val="BodyText3"/>
      </w:pPr>
    </w:p>
    <w:p w14:paraId="52DD9110" w14:textId="385638AF" w:rsidR="00576E05" w:rsidRPr="00A879B7" w:rsidRDefault="00576E05" w:rsidP="00621128">
      <w:pPr>
        <w:pStyle w:val="BodyText3"/>
      </w:pPr>
      <w:r w:rsidRPr="00A879B7">
        <w:lastRenderedPageBreak/>
        <w:t>功能</w:t>
      </w:r>
      <w:r w:rsidR="009B6B1B">
        <w:rPr>
          <w:rFonts w:hint="eastAsia"/>
        </w:rPr>
        <w:t>描述</w:t>
      </w:r>
      <w:r w:rsidRPr="00A879B7">
        <w:t>：</w:t>
      </w:r>
    </w:p>
    <w:p w14:paraId="1912F2A6" w14:textId="77777777" w:rsidR="00576E05" w:rsidRPr="001C4564" w:rsidRDefault="00576E05" w:rsidP="009B528D">
      <w:pPr>
        <w:pStyle w:val="BodyText3"/>
        <w:numPr>
          <w:ilvl w:val="0"/>
          <w:numId w:val="88"/>
        </w:numPr>
      </w:pPr>
      <w:r w:rsidRPr="001C4564">
        <w:rPr>
          <w:rFonts w:hint="eastAsia"/>
        </w:rPr>
        <w:t>单个筛选项可以多选</w:t>
      </w:r>
      <w:r>
        <w:rPr>
          <w:rFonts w:hint="eastAsia"/>
        </w:rPr>
        <w:t>字段</w:t>
      </w:r>
      <w:r w:rsidRPr="001C4564">
        <w:rPr>
          <w:rFonts w:hint="eastAsia"/>
        </w:rPr>
        <w:t>，并支持多个筛选项</w:t>
      </w:r>
      <w:r>
        <w:rPr>
          <w:rFonts w:hint="eastAsia"/>
        </w:rPr>
        <w:t>多个字段</w:t>
      </w:r>
      <w:r w:rsidRPr="001C4564">
        <w:rPr>
          <w:rFonts w:hint="eastAsia"/>
        </w:rPr>
        <w:t>交叉筛选。</w:t>
      </w:r>
    </w:p>
    <w:p w14:paraId="06F389FF" w14:textId="77777777" w:rsidR="00576E05" w:rsidRPr="001C4564" w:rsidRDefault="00576E05" w:rsidP="00621128">
      <w:pPr>
        <w:pStyle w:val="BodyText3"/>
        <w:numPr>
          <w:ilvl w:val="0"/>
          <w:numId w:val="14"/>
        </w:numPr>
      </w:pPr>
      <w:r w:rsidRPr="001C4564">
        <w:rPr>
          <w:rFonts w:hint="eastAsia"/>
        </w:rPr>
        <w:t>底部按钮【重置】：点击后清除所有选择的筛选项</w:t>
      </w:r>
    </w:p>
    <w:p w14:paraId="4801BE3F" w14:textId="77777777" w:rsidR="00576E05" w:rsidRDefault="00576E05" w:rsidP="00621128">
      <w:pPr>
        <w:pStyle w:val="BodyText3"/>
        <w:numPr>
          <w:ilvl w:val="0"/>
          <w:numId w:val="14"/>
        </w:numPr>
      </w:pPr>
      <w:r w:rsidRPr="001C4564">
        <w:rPr>
          <w:rFonts w:hint="eastAsia"/>
        </w:rPr>
        <w:t>底部按钮【确认】：点击后展示筛选结果</w:t>
      </w:r>
    </w:p>
    <w:p w14:paraId="66BD83AF" w14:textId="005A5E14" w:rsidR="00F572FF" w:rsidRDefault="00895FDB" w:rsidP="009B528D">
      <w:pPr>
        <w:pStyle w:val="BodyText3"/>
        <w:numPr>
          <w:ilvl w:val="0"/>
          <w:numId w:val="88"/>
        </w:numPr>
      </w:pPr>
      <w:r>
        <w:rPr>
          <w:rFonts w:hint="eastAsia"/>
        </w:rPr>
        <w:t>所选择的</w:t>
      </w:r>
      <w:r w:rsidR="009B6B1B">
        <w:rPr>
          <w:rFonts w:hint="eastAsia"/>
        </w:rPr>
        <w:t>筛选项</w:t>
      </w:r>
      <w:r w:rsidR="00913AB3">
        <w:rPr>
          <w:rFonts w:hint="eastAsia"/>
        </w:rPr>
        <w:t>单行显示，选项多时可左滑显示更多</w:t>
      </w:r>
      <w:r>
        <w:rPr>
          <w:rFonts w:hint="eastAsia"/>
        </w:rPr>
        <w:t>（如图</w:t>
      </w:r>
      <w:r>
        <w:t>2</w:t>
      </w:r>
      <w:r>
        <w:rPr>
          <w:rFonts w:hint="eastAsia"/>
        </w:rPr>
        <w:t>）</w:t>
      </w:r>
      <w:r w:rsidR="00913AB3">
        <w:rPr>
          <w:rFonts w:hint="eastAsia"/>
        </w:rPr>
        <w:t>。</w:t>
      </w:r>
    </w:p>
    <w:p w14:paraId="4FBCA52D" w14:textId="07DFE5A0" w:rsidR="00D60C99" w:rsidRDefault="00D60C99" w:rsidP="00621128">
      <w:pPr>
        <w:pStyle w:val="BodyText3"/>
        <w:numPr>
          <w:ilvl w:val="0"/>
          <w:numId w:val="14"/>
        </w:numPr>
      </w:pPr>
      <w:r>
        <w:rPr>
          <w:rFonts w:hint="eastAsia"/>
        </w:rPr>
        <w:t>筛选</w:t>
      </w:r>
      <w:r w:rsidR="00126C62">
        <w:rPr>
          <w:rFonts w:hint="eastAsia"/>
        </w:rPr>
        <w:t>项</w:t>
      </w:r>
      <w:r w:rsidR="00811D73">
        <w:rPr>
          <w:rFonts w:hint="eastAsia"/>
        </w:rPr>
        <w:t>【</w:t>
      </w:r>
      <w:r w:rsidR="00126C62">
        <w:rPr>
          <w:rFonts w:hint="eastAsia"/>
        </w:rPr>
        <w:t>客户标识</w:t>
      </w:r>
      <w:r w:rsidR="00811D73">
        <w:rPr>
          <w:rFonts w:hint="eastAsia"/>
        </w:rPr>
        <w:t>】，直接显示筛选</w:t>
      </w:r>
      <w:r w:rsidR="0078406E">
        <w:rPr>
          <w:rFonts w:hint="eastAsia"/>
        </w:rPr>
        <w:t>选项</w:t>
      </w:r>
      <w:r w:rsidR="00126C62">
        <w:rPr>
          <w:rFonts w:hint="eastAsia"/>
        </w:rPr>
        <w:t>，如：准增员，转介绍中心，VIP，C</w:t>
      </w:r>
      <w:r w:rsidR="00126C62">
        <w:t>CC</w:t>
      </w:r>
      <w:r w:rsidR="00811D73">
        <w:rPr>
          <w:rFonts w:hint="eastAsia"/>
        </w:rPr>
        <w:t>。</w:t>
      </w:r>
    </w:p>
    <w:p w14:paraId="23FB49A8" w14:textId="0783A5D1" w:rsidR="00126C62" w:rsidRDefault="00126C62" w:rsidP="00621128">
      <w:pPr>
        <w:pStyle w:val="BodyText3"/>
        <w:numPr>
          <w:ilvl w:val="0"/>
          <w:numId w:val="14"/>
        </w:numPr>
      </w:pPr>
      <w:r>
        <w:rPr>
          <w:rFonts w:hint="eastAsia"/>
        </w:rPr>
        <w:t>其它筛选项，统一显示</w:t>
      </w:r>
      <w:r w:rsidR="00AC75DD">
        <w:rPr>
          <w:rFonts w:hint="eastAsia"/>
        </w:rPr>
        <w:t>筛选的</w:t>
      </w:r>
      <w:r>
        <w:rPr>
          <w:rFonts w:hint="eastAsia"/>
        </w:rPr>
        <w:t>字段名称，不</w:t>
      </w:r>
      <w:r w:rsidR="0078406E">
        <w:rPr>
          <w:rFonts w:hint="eastAsia"/>
        </w:rPr>
        <w:t>显示具体筛选项</w:t>
      </w:r>
      <w:r w:rsidR="00AC75DD">
        <w:rPr>
          <w:rFonts w:hint="eastAsia"/>
        </w:rPr>
        <w:t>枚举值</w:t>
      </w:r>
      <w:r w:rsidR="0078406E">
        <w:rPr>
          <w:rFonts w:hint="eastAsia"/>
        </w:rPr>
        <w:t>。比如性别选项，无论选择男、女，或者男女都选，都显示字段名称【性别】。</w:t>
      </w:r>
    </w:p>
    <w:p w14:paraId="08499E7E" w14:textId="611EE0ED" w:rsidR="00D60C99" w:rsidRDefault="00913AB3" w:rsidP="00621128">
      <w:pPr>
        <w:pStyle w:val="BodyText3"/>
        <w:numPr>
          <w:ilvl w:val="0"/>
          <w:numId w:val="14"/>
        </w:numPr>
      </w:pPr>
      <w:r>
        <w:rPr>
          <w:rFonts w:hint="eastAsia"/>
        </w:rPr>
        <w:t>对于区间值</w:t>
      </w:r>
      <w:r w:rsidR="00D60C99">
        <w:rPr>
          <w:rFonts w:hint="eastAsia"/>
        </w:rPr>
        <w:t>，若选择了区间</w:t>
      </w:r>
      <w:r w:rsidR="0078406E">
        <w:rPr>
          <w:rFonts w:hint="eastAsia"/>
        </w:rPr>
        <w:t>值</w:t>
      </w:r>
      <w:r w:rsidR="00D60C99">
        <w:rPr>
          <w:rFonts w:hint="eastAsia"/>
        </w:rPr>
        <w:t>，则</w:t>
      </w:r>
      <w:r>
        <w:rPr>
          <w:rFonts w:hint="eastAsia"/>
        </w:rPr>
        <w:t>显示</w:t>
      </w:r>
      <w:r w:rsidR="00811D73">
        <w:rPr>
          <w:rFonts w:hint="eastAsia"/>
        </w:rPr>
        <w:t>字段名</w:t>
      </w:r>
      <w:r w:rsidR="0078406E">
        <w:rPr>
          <w:rFonts w:hint="eastAsia"/>
        </w:rPr>
        <w:t>，</w:t>
      </w:r>
      <w:r w:rsidR="00D60C99">
        <w:rPr>
          <w:rFonts w:hint="eastAsia"/>
        </w:rPr>
        <w:t>若未选择区间值，则不显示。</w:t>
      </w:r>
    </w:p>
    <w:p w14:paraId="58A2018E" w14:textId="7681AE12" w:rsidR="00576E05" w:rsidRDefault="00913AB3" w:rsidP="009B528D">
      <w:pPr>
        <w:pStyle w:val="BodyText3"/>
        <w:numPr>
          <w:ilvl w:val="0"/>
          <w:numId w:val="88"/>
        </w:numPr>
      </w:pPr>
      <w:r>
        <w:rPr>
          <w:rFonts w:hint="eastAsia"/>
        </w:rPr>
        <w:t>筛选结果</w:t>
      </w:r>
      <w:r w:rsidR="00D01FE5">
        <w:rPr>
          <w:rFonts w:hint="eastAsia"/>
        </w:rPr>
        <w:t>项</w:t>
      </w:r>
      <w:r w:rsidR="009B6B1B">
        <w:rPr>
          <w:rFonts w:hint="eastAsia"/>
        </w:rPr>
        <w:t>可单个清除。点击“全部清</w:t>
      </w:r>
      <w:r w:rsidR="00EE64A5">
        <w:rPr>
          <w:rFonts w:hint="eastAsia"/>
        </w:rPr>
        <w:t>空</w:t>
      </w:r>
      <w:r w:rsidR="009B6B1B">
        <w:rPr>
          <w:rFonts w:hint="eastAsia"/>
        </w:rPr>
        <w:t>“，返回至客户通讯录全部客户页面。</w:t>
      </w:r>
    </w:p>
    <w:p w14:paraId="408A9A3D" w14:textId="77777777" w:rsidR="00FC5B8F" w:rsidRDefault="00FC5B8F" w:rsidP="00621128">
      <w:pPr>
        <w:pStyle w:val="BodyText3"/>
      </w:pPr>
    </w:p>
    <w:p w14:paraId="5A229820" w14:textId="77777777" w:rsidR="00576E05" w:rsidRDefault="00576E05" w:rsidP="00621128">
      <w:pPr>
        <w:pStyle w:val="BodyText3"/>
      </w:pPr>
      <w:r>
        <w:rPr>
          <w:rFonts w:hint="eastAsia"/>
        </w:rPr>
        <w:t>筛选维度列表排序和枚举项见下表</w:t>
      </w:r>
    </w:p>
    <w:tbl>
      <w:tblPr>
        <w:tblW w:w="9013" w:type="dxa"/>
        <w:tblInd w:w="-87" w:type="dxa"/>
        <w:tblLook w:val="04A0" w:firstRow="1" w:lastRow="0" w:firstColumn="1" w:lastColumn="0" w:noHBand="0" w:noVBand="1"/>
      </w:tblPr>
      <w:tblGrid>
        <w:gridCol w:w="649"/>
        <w:gridCol w:w="709"/>
        <w:gridCol w:w="992"/>
        <w:gridCol w:w="1418"/>
        <w:gridCol w:w="2268"/>
        <w:gridCol w:w="2977"/>
      </w:tblGrid>
      <w:tr w:rsidR="00126C62" w:rsidRPr="00246CB8" w14:paraId="2148DFF9" w14:textId="75A76648" w:rsidTr="00126C62">
        <w:trPr>
          <w:trHeight w:val="399"/>
          <w:tblHeader/>
        </w:trPr>
        <w:tc>
          <w:tcPr>
            <w:tcW w:w="649"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7C32E0E8" w14:textId="77777777" w:rsidR="00126C62" w:rsidRPr="00E86842" w:rsidRDefault="00126C62" w:rsidP="00576E05">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排序</w:t>
            </w:r>
          </w:p>
        </w:tc>
        <w:tc>
          <w:tcPr>
            <w:tcW w:w="70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6EB29F4" w14:textId="77777777" w:rsidR="00126C62" w:rsidRPr="00E86842" w:rsidRDefault="00126C62" w:rsidP="00576E05">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编号</w:t>
            </w:r>
          </w:p>
        </w:tc>
        <w:tc>
          <w:tcPr>
            <w:tcW w:w="992"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6B55147"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字段名称</w:t>
            </w:r>
          </w:p>
        </w:tc>
        <w:tc>
          <w:tcPr>
            <w:tcW w:w="1418"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34FBF041"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数据来源</w:t>
            </w:r>
          </w:p>
        </w:tc>
        <w:tc>
          <w:tcPr>
            <w:tcW w:w="2268" w:type="dxa"/>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403CB0D3"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筛选器结果</w:t>
            </w:r>
          </w:p>
        </w:tc>
        <w:tc>
          <w:tcPr>
            <w:tcW w:w="2977"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735865DE"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描述</w:t>
            </w:r>
          </w:p>
        </w:tc>
      </w:tr>
      <w:tr w:rsidR="00126C62" w:rsidRPr="00246CB8" w14:paraId="50709931" w14:textId="08533762" w:rsidTr="00126C62">
        <w:trPr>
          <w:trHeight w:val="142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03C523B6" w14:textId="77777777" w:rsidR="00126C62" w:rsidRPr="00E86842" w:rsidRDefault="00126C62" w:rsidP="00576E05">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w:t>
            </w:r>
          </w:p>
        </w:tc>
        <w:tc>
          <w:tcPr>
            <w:tcW w:w="709" w:type="dxa"/>
            <w:tcBorders>
              <w:top w:val="nil"/>
              <w:left w:val="nil"/>
              <w:bottom w:val="single" w:sz="4" w:space="0" w:color="auto"/>
              <w:right w:val="single" w:sz="4" w:space="0" w:color="auto"/>
            </w:tcBorders>
            <w:shd w:val="clear" w:color="auto" w:fill="auto"/>
            <w:noWrap/>
            <w:vAlign w:val="center"/>
            <w:hideMark/>
          </w:tcPr>
          <w:p w14:paraId="3CF79ED6" w14:textId="77777777" w:rsidR="00126C62" w:rsidRPr="00E86842" w:rsidRDefault="00126C62" w:rsidP="00576E05">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A8</w:t>
            </w:r>
          </w:p>
        </w:tc>
        <w:tc>
          <w:tcPr>
            <w:tcW w:w="992" w:type="dxa"/>
            <w:tcBorders>
              <w:top w:val="nil"/>
              <w:left w:val="nil"/>
              <w:bottom w:val="single" w:sz="4" w:space="0" w:color="auto"/>
              <w:right w:val="single" w:sz="4" w:space="0" w:color="auto"/>
            </w:tcBorders>
            <w:shd w:val="clear" w:color="auto" w:fill="auto"/>
            <w:noWrap/>
            <w:vAlign w:val="center"/>
            <w:hideMark/>
          </w:tcPr>
          <w:p w14:paraId="0295478B"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客户标识</w:t>
            </w:r>
          </w:p>
        </w:tc>
        <w:tc>
          <w:tcPr>
            <w:tcW w:w="1418" w:type="dxa"/>
            <w:tcBorders>
              <w:top w:val="nil"/>
              <w:left w:val="nil"/>
              <w:bottom w:val="single" w:sz="4" w:space="0" w:color="auto"/>
              <w:right w:val="single" w:sz="4" w:space="0" w:color="auto"/>
            </w:tcBorders>
            <w:shd w:val="clear" w:color="auto" w:fill="auto"/>
            <w:noWrap/>
            <w:vAlign w:val="center"/>
            <w:hideMark/>
          </w:tcPr>
          <w:p w14:paraId="33E66422"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289C2E84"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选项1：准增员</w:t>
            </w:r>
            <w:r w:rsidRPr="00E86842">
              <w:rPr>
                <w:rFonts w:ascii="微软雅黑" w:eastAsia="微软雅黑" w:hAnsi="微软雅黑" w:cs="宋体" w:hint="eastAsia"/>
                <w:color w:val="000000"/>
                <w:sz w:val="18"/>
                <w:szCs w:val="18"/>
                <w:lang w:eastAsia="zh-CN"/>
              </w:rPr>
              <w:br/>
              <w:t>选项2：转介绍中心</w:t>
            </w:r>
            <w:r w:rsidRPr="00E86842">
              <w:rPr>
                <w:rFonts w:ascii="微软雅黑" w:eastAsia="微软雅黑" w:hAnsi="微软雅黑" w:cs="宋体" w:hint="eastAsia"/>
                <w:color w:val="000000"/>
                <w:sz w:val="18"/>
                <w:szCs w:val="18"/>
                <w:lang w:eastAsia="zh-CN"/>
              </w:rPr>
              <w:br/>
              <w:t>选项3：VIP</w:t>
            </w:r>
            <w:r w:rsidRPr="00E86842">
              <w:rPr>
                <w:rFonts w:ascii="微软雅黑" w:eastAsia="微软雅黑" w:hAnsi="微软雅黑" w:cs="宋体" w:hint="eastAsia"/>
                <w:color w:val="000000"/>
                <w:sz w:val="18"/>
                <w:szCs w:val="18"/>
                <w:lang w:eastAsia="zh-CN"/>
              </w:rPr>
              <w:br/>
              <w:t>选项4：CCC</w:t>
            </w:r>
            <w:r w:rsidRPr="00E86842">
              <w:rPr>
                <w:rFonts w:ascii="微软雅黑" w:eastAsia="微软雅黑" w:hAnsi="微软雅黑" w:cs="宋体" w:hint="eastAsia"/>
                <w:color w:val="000000"/>
                <w:sz w:val="18"/>
                <w:szCs w:val="18"/>
                <w:lang w:eastAsia="zh-CN"/>
              </w:rPr>
              <w:br/>
              <w:t>选项N：自定义标签</w:t>
            </w:r>
          </w:p>
        </w:tc>
        <w:tc>
          <w:tcPr>
            <w:tcW w:w="2977" w:type="dxa"/>
            <w:tcBorders>
              <w:top w:val="nil"/>
              <w:left w:val="nil"/>
              <w:bottom w:val="single" w:sz="4" w:space="0" w:color="auto"/>
              <w:right w:val="single" w:sz="4" w:space="0" w:color="auto"/>
            </w:tcBorders>
            <w:shd w:val="clear" w:color="auto" w:fill="auto"/>
            <w:vAlign w:val="center"/>
            <w:hideMark/>
          </w:tcPr>
          <w:p w14:paraId="0AB15759"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选项卡需要同步标签体系，自定义标签过多时需要有折叠按钮</w:t>
            </w:r>
          </w:p>
        </w:tc>
      </w:tr>
      <w:tr w:rsidR="00126C62" w:rsidRPr="00246CB8" w14:paraId="520BE04E" w14:textId="08130684" w:rsidTr="00126C62">
        <w:trPr>
          <w:trHeight w:val="570"/>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0AB1DEEC" w14:textId="77777777" w:rsidR="00126C62" w:rsidRPr="00E86842" w:rsidRDefault="00126C62" w:rsidP="00576E05">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2</w:t>
            </w:r>
          </w:p>
        </w:tc>
        <w:tc>
          <w:tcPr>
            <w:tcW w:w="709" w:type="dxa"/>
            <w:tcBorders>
              <w:top w:val="nil"/>
              <w:left w:val="nil"/>
              <w:bottom w:val="single" w:sz="4" w:space="0" w:color="auto"/>
              <w:right w:val="single" w:sz="4" w:space="0" w:color="auto"/>
            </w:tcBorders>
            <w:shd w:val="clear" w:color="auto" w:fill="auto"/>
            <w:noWrap/>
            <w:vAlign w:val="center"/>
            <w:hideMark/>
          </w:tcPr>
          <w:p w14:paraId="64C1A959" w14:textId="77777777" w:rsidR="00126C62" w:rsidRPr="00E86842" w:rsidRDefault="00126C62" w:rsidP="00576E05">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X1</w:t>
            </w:r>
          </w:p>
        </w:tc>
        <w:tc>
          <w:tcPr>
            <w:tcW w:w="992" w:type="dxa"/>
            <w:tcBorders>
              <w:top w:val="nil"/>
              <w:left w:val="nil"/>
              <w:bottom w:val="single" w:sz="4" w:space="0" w:color="auto"/>
              <w:right w:val="single" w:sz="4" w:space="0" w:color="auto"/>
            </w:tcBorders>
            <w:shd w:val="clear" w:color="auto" w:fill="auto"/>
            <w:noWrap/>
            <w:vAlign w:val="center"/>
            <w:hideMark/>
          </w:tcPr>
          <w:p w14:paraId="748A9C36"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是否成交</w:t>
            </w:r>
          </w:p>
        </w:tc>
        <w:tc>
          <w:tcPr>
            <w:tcW w:w="1418" w:type="dxa"/>
            <w:tcBorders>
              <w:top w:val="nil"/>
              <w:left w:val="nil"/>
              <w:bottom w:val="single" w:sz="4" w:space="0" w:color="auto"/>
              <w:right w:val="single" w:sz="4" w:space="0" w:color="auto"/>
            </w:tcBorders>
            <w:shd w:val="clear" w:color="auto" w:fill="auto"/>
            <w:vAlign w:val="center"/>
            <w:hideMark/>
          </w:tcPr>
          <w:p w14:paraId="0497BE81"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现客系统对接</w:t>
            </w:r>
          </w:p>
        </w:tc>
        <w:tc>
          <w:tcPr>
            <w:tcW w:w="2268" w:type="dxa"/>
            <w:tcBorders>
              <w:top w:val="nil"/>
              <w:left w:val="nil"/>
              <w:bottom w:val="single" w:sz="4" w:space="0" w:color="auto"/>
              <w:right w:val="single" w:sz="4" w:space="0" w:color="auto"/>
            </w:tcBorders>
            <w:shd w:val="clear" w:color="auto" w:fill="auto"/>
            <w:vAlign w:val="center"/>
            <w:hideMark/>
          </w:tcPr>
          <w:p w14:paraId="4C740A25"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选项1：成交客户</w:t>
            </w:r>
            <w:r w:rsidRPr="00E86842">
              <w:rPr>
                <w:rFonts w:ascii="微软雅黑" w:eastAsia="微软雅黑" w:hAnsi="微软雅黑" w:cs="宋体" w:hint="eastAsia"/>
                <w:color w:val="000000"/>
                <w:sz w:val="18"/>
                <w:szCs w:val="18"/>
                <w:lang w:eastAsia="zh-CN"/>
              </w:rPr>
              <w:br/>
              <w:t>选项2：未成交客户</w:t>
            </w:r>
          </w:p>
        </w:tc>
        <w:tc>
          <w:tcPr>
            <w:tcW w:w="2977" w:type="dxa"/>
            <w:tcBorders>
              <w:top w:val="nil"/>
              <w:left w:val="nil"/>
              <w:bottom w:val="single" w:sz="4" w:space="0" w:color="auto"/>
              <w:right w:val="single" w:sz="4" w:space="0" w:color="auto"/>
            </w:tcBorders>
            <w:shd w:val="clear" w:color="auto" w:fill="auto"/>
            <w:noWrap/>
            <w:vAlign w:val="center"/>
            <w:hideMark/>
          </w:tcPr>
          <w:p w14:paraId="1AB5F886" w14:textId="77777777" w:rsidR="00126C62" w:rsidRPr="00E86842" w:rsidRDefault="00126C62" w:rsidP="00576E05">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有投被保人信息的都是成交客户</w:t>
            </w:r>
          </w:p>
        </w:tc>
      </w:tr>
      <w:tr w:rsidR="00126C62" w:rsidRPr="00246CB8" w14:paraId="5DF82653" w14:textId="26895B9D" w:rsidTr="00126C62">
        <w:trPr>
          <w:trHeight w:val="570"/>
        </w:trPr>
        <w:tc>
          <w:tcPr>
            <w:tcW w:w="649" w:type="dxa"/>
            <w:tcBorders>
              <w:top w:val="nil"/>
              <w:left w:val="single" w:sz="4" w:space="0" w:color="auto"/>
              <w:bottom w:val="single" w:sz="4" w:space="0" w:color="auto"/>
              <w:right w:val="single" w:sz="4" w:space="0" w:color="auto"/>
            </w:tcBorders>
            <w:shd w:val="clear" w:color="auto" w:fill="auto"/>
            <w:noWrap/>
            <w:vAlign w:val="center"/>
          </w:tcPr>
          <w:p w14:paraId="2DDCFB11" w14:textId="118EC83A"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r>
              <w:rPr>
                <w:rFonts w:ascii="微软雅黑" w:eastAsia="微软雅黑" w:hAnsi="微软雅黑" w:cs="宋体"/>
                <w:color w:val="000000"/>
                <w:sz w:val="18"/>
                <w:szCs w:val="18"/>
                <w:lang w:eastAsia="zh-CN"/>
              </w:rPr>
              <w:t>3</w:t>
            </w:r>
          </w:p>
        </w:tc>
        <w:tc>
          <w:tcPr>
            <w:tcW w:w="709" w:type="dxa"/>
            <w:tcBorders>
              <w:top w:val="nil"/>
              <w:left w:val="nil"/>
              <w:bottom w:val="single" w:sz="4" w:space="0" w:color="auto"/>
              <w:right w:val="single" w:sz="4" w:space="0" w:color="auto"/>
            </w:tcBorders>
            <w:shd w:val="clear" w:color="auto" w:fill="auto"/>
            <w:noWrap/>
            <w:vAlign w:val="center"/>
          </w:tcPr>
          <w:p w14:paraId="1198794B" w14:textId="2DA4231A"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无</w:t>
            </w:r>
          </w:p>
        </w:tc>
        <w:tc>
          <w:tcPr>
            <w:tcW w:w="992" w:type="dxa"/>
            <w:tcBorders>
              <w:top w:val="nil"/>
              <w:left w:val="nil"/>
              <w:bottom w:val="single" w:sz="4" w:space="0" w:color="auto"/>
              <w:right w:val="single" w:sz="4" w:space="0" w:color="auto"/>
            </w:tcBorders>
            <w:shd w:val="clear" w:color="auto" w:fill="auto"/>
            <w:noWrap/>
            <w:vAlign w:val="center"/>
          </w:tcPr>
          <w:p w14:paraId="2171FBFA" w14:textId="0CE3619C"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成交客户身份</w:t>
            </w:r>
          </w:p>
        </w:tc>
        <w:tc>
          <w:tcPr>
            <w:tcW w:w="1418" w:type="dxa"/>
            <w:tcBorders>
              <w:top w:val="nil"/>
              <w:left w:val="nil"/>
              <w:bottom w:val="single" w:sz="4" w:space="0" w:color="auto"/>
              <w:right w:val="single" w:sz="4" w:space="0" w:color="auto"/>
            </w:tcBorders>
            <w:shd w:val="clear" w:color="auto" w:fill="auto"/>
            <w:vAlign w:val="center"/>
          </w:tcPr>
          <w:p w14:paraId="2CDC7578" w14:textId="2512FFC4"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r>
              <w:rPr>
                <w:rFonts w:ascii="微软雅黑" w:eastAsia="微软雅黑" w:hAnsi="微软雅黑" w:cs="宋体"/>
                <w:color w:val="000000"/>
                <w:sz w:val="18"/>
                <w:szCs w:val="18"/>
                <w:lang w:eastAsia="zh-CN"/>
              </w:rPr>
              <w:t xml:space="preserve">60 </w:t>
            </w:r>
            <w:r>
              <w:rPr>
                <w:rFonts w:ascii="微软雅黑" w:eastAsia="微软雅黑" w:hAnsi="微软雅黑" w:cs="宋体" w:hint="eastAsia"/>
                <w:color w:val="000000"/>
                <w:sz w:val="18"/>
                <w:szCs w:val="18"/>
                <w:lang w:eastAsia="zh-CN"/>
              </w:rPr>
              <w:t>现客身份传输信息，同通讯录外层展示的投被保人身份</w:t>
            </w:r>
            <w:r w:rsidR="0078406E">
              <w:rPr>
                <w:rFonts w:ascii="微软雅黑" w:eastAsia="微软雅黑" w:hAnsi="微软雅黑" w:cs="宋体" w:hint="eastAsia"/>
                <w:color w:val="000000"/>
                <w:sz w:val="18"/>
                <w:szCs w:val="18"/>
                <w:lang w:eastAsia="zh-CN"/>
              </w:rPr>
              <w:t>标识</w:t>
            </w:r>
          </w:p>
        </w:tc>
        <w:tc>
          <w:tcPr>
            <w:tcW w:w="2268" w:type="dxa"/>
            <w:tcBorders>
              <w:top w:val="nil"/>
              <w:left w:val="nil"/>
              <w:bottom w:val="single" w:sz="4" w:space="0" w:color="auto"/>
              <w:right w:val="single" w:sz="4" w:space="0" w:color="auto"/>
            </w:tcBorders>
            <w:shd w:val="clear" w:color="auto" w:fill="auto"/>
            <w:vAlign w:val="center"/>
          </w:tcPr>
          <w:p w14:paraId="209359A8" w14:textId="6D6FB083"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w:t>
            </w:r>
            <w:r>
              <w:rPr>
                <w:rFonts w:ascii="微软雅黑" w:eastAsia="微软雅黑" w:hAnsi="微软雅黑" w:cs="宋体" w:hint="eastAsia"/>
                <w:color w:val="000000"/>
                <w:sz w:val="18"/>
                <w:szCs w:val="18"/>
                <w:lang w:eastAsia="zh-CN"/>
              </w:rPr>
              <w:t>投保人</w:t>
            </w:r>
            <w:r w:rsidRPr="00E86842">
              <w:rPr>
                <w:rFonts w:ascii="微软雅黑" w:eastAsia="微软雅黑" w:hAnsi="微软雅黑" w:cs="宋体" w:hint="eastAsia"/>
                <w:color w:val="000000"/>
                <w:sz w:val="18"/>
                <w:szCs w:val="18"/>
                <w:lang w:eastAsia="zh-CN"/>
              </w:rPr>
              <w:br/>
              <w:t>选项2：</w:t>
            </w:r>
            <w:r>
              <w:rPr>
                <w:rFonts w:ascii="微软雅黑" w:eastAsia="微软雅黑" w:hAnsi="微软雅黑" w:cs="宋体" w:hint="eastAsia"/>
                <w:color w:val="000000"/>
                <w:sz w:val="18"/>
                <w:szCs w:val="18"/>
                <w:lang w:eastAsia="zh-CN"/>
              </w:rPr>
              <w:t>被保人</w:t>
            </w:r>
            <w:r w:rsidRPr="00E86842">
              <w:rPr>
                <w:rFonts w:ascii="微软雅黑" w:eastAsia="微软雅黑" w:hAnsi="微软雅黑" w:cs="宋体" w:hint="eastAsia"/>
                <w:color w:val="000000"/>
                <w:sz w:val="18"/>
                <w:szCs w:val="18"/>
                <w:lang w:eastAsia="zh-CN"/>
              </w:rPr>
              <w:br/>
            </w:r>
          </w:p>
        </w:tc>
        <w:tc>
          <w:tcPr>
            <w:tcW w:w="2977" w:type="dxa"/>
            <w:tcBorders>
              <w:top w:val="nil"/>
              <w:left w:val="nil"/>
              <w:bottom w:val="single" w:sz="4" w:space="0" w:color="auto"/>
              <w:right w:val="single" w:sz="4" w:space="0" w:color="auto"/>
            </w:tcBorders>
            <w:shd w:val="clear" w:color="auto" w:fill="auto"/>
            <w:noWrap/>
            <w:vAlign w:val="center"/>
          </w:tcPr>
          <w:p w14:paraId="1A385301" w14:textId="77777777" w:rsidR="00126C6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因为此处为客户筛选，一但某客户1张保单满足投被保人，则他就是投被保人身份</w:t>
            </w:r>
          </w:p>
          <w:p w14:paraId="5A784F84" w14:textId="77777777" w:rsidR="00126C6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只有选择了成交客户</w:t>
            </w:r>
            <w:r w:rsidRPr="00F25EB6">
              <w:rPr>
                <w:rFonts w:ascii="微软雅黑" w:eastAsia="微软雅黑" w:hAnsi="微软雅黑" w:cs="宋体"/>
                <w:color w:val="000000"/>
                <w:sz w:val="18"/>
                <w:szCs w:val="18"/>
                <w:lang w:eastAsia="zh-CN"/>
              </w:rPr>
              <w:t>才可以选择后</w:t>
            </w:r>
            <w:r w:rsidRPr="00F25EB6">
              <w:rPr>
                <w:rFonts w:ascii="微软雅黑" w:eastAsia="微软雅黑" w:hAnsi="微软雅黑" w:cs="宋体" w:hint="eastAsia"/>
                <w:color w:val="000000"/>
                <w:sz w:val="18"/>
                <w:szCs w:val="18"/>
                <w:lang w:eastAsia="zh-CN"/>
              </w:rPr>
              <w:t>⾯的</w:t>
            </w:r>
            <w:r w:rsidRPr="00F25EB6">
              <w:rPr>
                <w:rFonts w:ascii="微软雅黑" w:eastAsia="微软雅黑" w:hAnsi="微软雅黑" w:cs="宋体"/>
                <w:color w:val="000000"/>
                <w:sz w:val="18"/>
                <w:szCs w:val="18"/>
                <w:lang w:eastAsia="zh-CN"/>
              </w:rPr>
              <w:t>“成交客户身份”</w:t>
            </w:r>
            <w:r>
              <w:rPr>
                <w:rFonts w:ascii="微软雅黑" w:eastAsia="微软雅黑" w:hAnsi="微软雅黑" w:cs="宋体" w:hint="eastAsia"/>
                <w:color w:val="000000"/>
                <w:sz w:val="18"/>
                <w:szCs w:val="18"/>
                <w:lang w:eastAsia="zh-CN"/>
              </w:rPr>
              <w:t>，否则不显示该选项。</w:t>
            </w:r>
          </w:p>
          <w:p w14:paraId="5154BEFC" w14:textId="77777777" w:rsidR="00331BE0" w:rsidRDefault="00331BE0"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若选择【投保人】，则</w:t>
            </w:r>
            <w:r w:rsidRPr="00331BE0">
              <w:rPr>
                <w:rFonts w:ascii="微软雅黑" w:eastAsia="微软雅黑" w:hAnsi="微软雅黑" w:cs="宋体" w:hint="eastAsia"/>
                <w:color w:val="000000"/>
                <w:sz w:val="18"/>
                <w:szCs w:val="18"/>
                <w:lang w:eastAsia="zh-CN"/>
              </w:rPr>
              <w:t>结果就是带投保人标签的客户。也就是【仅投保人】+【投被保人】都显示</w:t>
            </w:r>
            <w:r>
              <w:rPr>
                <w:rFonts w:ascii="微软雅黑" w:eastAsia="微软雅黑" w:hAnsi="微软雅黑" w:cs="宋体" w:hint="eastAsia"/>
                <w:color w:val="000000"/>
                <w:sz w:val="18"/>
                <w:szCs w:val="18"/>
                <w:lang w:eastAsia="zh-CN"/>
              </w:rPr>
              <w:t>；</w:t>
            </w:r>
          </w:p>
          <w:p w14:paraId="4FE34C6F" w14:textId="2DAB405D" w:rsidR="00331BE0" w:rsidRPr="00E86842" w:rsidRDefault="00331BE0"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若选择【被保人】，则</w:t>
            </w:r>
            <w:r w:rsidRPr="00331BE0">
              <w:rPr>
                <w:rFonts w:ascii="微软雅黑" w:eastAsia="微软雅黑" w:hAnsi="微软雅黑" w:cs="宋体" w:hint="eastAsia"/>
                <w:color w:val="000000"/>
                <w:sz w:val="18"/>
                <w:szCs w:val="18"/>
                <w:lang w:eastAsia="zh-CN"/>
              </w:rPr>
              <w:t>结果就是带</w:t>
            </w:r>
            <w:r>
              <w:rPr>
                <w:rFonts w:ascii="微软雅黑" w:eastAsia="微软雅黑" w:hAnsi="微软雅黑" w:cs="宋体" w:hint="eastAsia"/>
                <w:color w:val="000000"/>
                <w:sz w:val="18"/>
                <w:szCs w:val="18"/>
                <w:lang w:eastAsia="zh-CN"/>
              </w:rPr>
              <w:t>被</w:t>
            </w:r>
            <w:r w:rsidRPr="00331BE0">
              <w:rPr>
                <w:rFonts w:ascii="微软雅黑" w:eastAsia="微软雅黑" w:hAnsi="微软雅黑" w:cs="宋体" w:hint="eastAsia"/>
                <w:color w:val="000000"/>
                <w:sz w:val="18"/>
                <w:szCs w:val="18"/>
                <w:lang w:eastAsia="zh-CN"/>
              </w:rPr>
              <w:t>保人标签的客户。也就是【仅</w:t>
            </w:r>
            <w:r>
              <w:rPr>
                <w:rFonts w:ascii="微软雅黑" w:eastAsia="微软雅黑" w:hAnsi="微软雅黑" w:cs="宋体" w:hint="eastAsia"/>
                <w:color w:val="000000"/>
                <w:sz w:val="18"/>
                <w:szCs w:val="18"/>
                <w:lang w:eastAsia="zh-CN"/>
              </w:rPr>
              <w:t>被</w:t>
            </w:r>
            <w:r w:rsidRPr="00331BE0">
              <w:rPr>
                <w:rFonts w:ascii="微软雅黑" w:eastAsia="微软雅黑" w:hAnsi="微软雅黑" w:cs="宋体" w:hint="eastAsia"/>
                <w:color w:val="000000"/>
                <w:sz w:val="18"/>
                <w:szCs w:val="18"/>
                <w:lang w:eastAsia="zh-CN"/>
              </w:rPr>
              <w:t>保人】+【投被保人】都显示</w:t>
            </w:r>
            <w:r>
              <w:rPr>
                <w:rFonts w:ascii="微软雅黑" w:eastAsia="微软雅黑" w:hAnsi="微软雅黑" w:cs="宋体" w:hint="eastAsia"/>
                <w:color w:val="000000"/>
                <w:sz w:val="18"/>
                <w:szCs w:val="18"/>
                <w:lang w:eastAsia="zh-CN"/>
              </w:rPr>
              <w:t>；</w:t>
            </w:r>
          </w:p>
        </w:tc>
      </w:tr>
      <w:tr w:rsidR="00126C62" w:rsidRPr="00246CB8" w14:paraId="51354288" w14:textId="6BE93ED7" w:rsidTr="00126C62">
        <w:trPr>
          <w:trHeight w:val="85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2CA8EFF2"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3</w:t>
            </w:r>
          </w:p>
        </w:tc>
        <w:tc>
          <w:tcPr>
            <w:tcW w:w="709" w:type="dxa"/>
            <w:tcBorders>
              <w:top w:val="nil"/>
              <w:left w:val="nil"/>
              <w:bottom w:val="single" w:sz="4" w:space="0" w:color="auto"/>
              <w:right w:val="single" w:sz="4" w:space="0" w:color="auto"/>
            </w:tcBorders>
            <w:shd w:val="clear" w:color="auto" w:fill="auto"/>
            <w:noWrap/>
            <w:vAlign w:val="center"/>
            <w:hideMark/>
          </w:tcPr>
          <w:p w14:paraId="6809E80F"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A9</w:t>
            </w:r>
          </w:p>
        </w:tc>
        <w:tc>
          <w:tcPr>
            <w:tcW w:w="992" w:type="dxa"/>
            <w:tcBorders>
              <w:top w:val="nil"/>
              <w:left w:val="nil"/>
              <w:bottom w:val="single" w:sz="4" w:space="0" w:color="auto"/>
              <w:right w:val="single" w:sz="4" w:space="0" w:color="auto"/>
            </w:tcBorders>
            <w:shd w:val="clear" w:color="auto" w:fill="auto"/>
            <w:noWrap/>
            <w:vAlign w:val="center"/>
            <w:hideMark/>
          </w:tcPr>
          <w:p w14:paraId="5F187CC9"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跟进评估</w:t>
            </w:r>
          </w:p>
        </w:tc>
        <w:tc>
          <w:tcPr>
            <w:tcW w:w="1418" w:type="dxa"/>
            <w:tcBorders>
              <w:top w:val="nil"/>
              <w:left w:val="nil"/>
              <w:bottom w:val="single" w:sz="4" w:space="0" w:color="auto"/>
              <w:right w:val="single" w:sz="4" w:space="0" w:color="auto"/>
            </w:tcBorders>
            <w:shd w:val="clear" w:color="auto" w:fill="auto"/>
            <w:noWrap/>
            <w:vAlign w:val="center"/>
            <w:hideMark/>
          </w:tcPr>
          <w:p w14:paraId="49781618"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1EF45FDA"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选项1：重点跟进</w:t>
            </w:r>
            <w:r w:rsidRPr="00E86842">
              <w:rPr>
                <w:rFonts w:ascii="微软雅黑" w:eastAsia="微软雅黑" w:hAnsi="微软雅黑" w:cs="宋体" w:hint="eastAsia"/>
                <w:color w:val="000000"/>
                <w:sz w:val="18"/>
                <w:szCs w:val="18"/>
                <w:lang w:eastAsia="zh-CN"/>
              </w:rPr>
              <w:br/>
              <w:t>选项2：持续跟进</w:t>
            </w:r>
            <w:r w:rsidRPr="00E86842">
              <w:rPr>
                <w:rFonts w:ascii="微软雅黑" w:eastAsia="微软雅黑" w:hAnsi="微软雅黑" w:cs="宋体" w:hint="eastAsia"/>
                <w:color w:val="000000"/>
                <w:sz w:val="18"/>
                <w:szCs w:val="18"/>
                <w:lang w:eastAsia="zh-CN"/>
              </w:rPr>
              <w:br/>
              <w:t>选项3：暂缓跟进</w:t>
            </w:r>
          </w:p>
        </w:tc>
        <w:tc>
          <w:tcPr>
            <w:tcW w:w="2977" w:type="dxa"/>
            <w:tcBorders>
              <w:top w:val="nil"/>
              <w:left w:val="nil"/>
              <w:bottom w:val="single" w:sz="4" w:space="0" w:color="auto"/>
              <w:right w:val="single" w:sz="4" w:space="0" w:color="auto"/>
            </w:tcBorders>
            <w:shd w:val="clear" w:color="auto" w:fill="auto"/>
            <w:vAlign w:val="center"/>
            <w:hideMark/>
          </w:tcPr>
          <w:p w14:paraId="200DEC77" w14:textId="44E3FFE4" w:rsidR="00126C62" w:rsidRPr="00E86842" w:rsidRDefault="00126C62" w:rsidP="008C2E1E">
            <w:pPr>
              <w:widowControl/>
              <w:spacing w:line="240" w:lineRule="auto"/>
              <w:rPr>
                <w:rFonts w:ascii="微软雅黑" w:eastAsia="微软雅黑" w:hAnsi="微软雅黑" w:cs="宋体"/>
                <w:color w:val="000000"/>
                <w:sz w:val="18"/>
                <w:szCs w:val="18"/>
                <w:lang w:eastAsia="zh-CN"/>
              </w:rPr>
            </w:pPr>
          </w:p>
        </w:tc>
      </w:tr>
      <w:tr w:rsidR="00126C62" w:rsidRPr="00246CB8" w14:paraId="3EC042BC" w14:textId="5BB2DD00" w:rsidTr="00126C62">
        <w:trPr>
          <w:trHeight w:val="570"/>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0346492E"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4</w:t>
            </w:r>
          </w:p>
        </w:tc>
        <w:tc>
          <w:tcPr>
            <w:tcW w:w="709" w:type="dxa"/>
            <w:tcBorders>
              <w:top w:val="nil"/>
              <w:left w:val="nil"/>
              <w:bottom w:val="single" w:sz="4" w:space="0" w:color="auto"/>
              <w:right w:val="single" w:sz="4" w:space="0" w:color="auto"/>
            </w:tcBorders>
            <w:shd w:val="clear" w:color="auto" w:fill="auto"/>
            <w:noWrap/>
            <w:vAlign w:val="center"/>
            <w:hideMark/>
          </w:tcPr>
          <w:p w14:paraId="3A722129"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A3</w:t>
            </w:r>
          </w:p>
        </w:tc>
        <w:tc>
          <w:tcPr>
            <w:tcW w:w="992" w:type="dxa"/>
            <w:tcBorders>
              <w:top w:val="nil"/>
              <w:left w:val="nil"/>
              <w:bottom w:val="single" w:sz="4" w:space="0" w:color="auto"/>
              <w:right w:val="single" w:sz="4" w:space="0" w:color="auto"/>
            </w:tcBorders>
            <w:shd w:val="clear" w:color="auto" w:fill="auto"/>
            <w:noWrap/>
            <w:vAlign w:val="center"/>
            <w:hideMark/>
          </w:tcPr>
          <w:p w14:paraId="476EE542"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性别</w:t>
            </w:r>
          </w:p>
        </w:tc>
        <w:tc>
          <w:tcPr>
            <w:tcW w:w="1418" w:type="dxa"/>
            <w:tcBorders>
              <w:top w:val="nil"/>
              <w:left w:val="nil"/>
              <w:bottom w:val="single" w:sz="4" w:space="0" w:color="auto"/>
              <w:right w:val="single" w:sz="4" w:space="0" w:color="auto"/>
            </w:tcBorders>
            <w:shd w:val="clear" w:color="auto" w:fill="auto"/>
            <w:noWrap/>
            <w:vAlign w:val="center"/>
            <w:hideMark/>
          </w:tcPr>
          <w:p w14:paraId="045DEAC6"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22046095"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选项1：男</w:t>
            </w:r>
            <w:r w:rsidRPr="00E86842">
              <w:rPr>
                <w:rFonts w:ascii="微软雅黑" w:eastAsia="微软雅黑" w:hAnsi="微软雅黑" w:cs="宋体" w:hint="eastAsia"/>
                <w:color w:val="000000"/>
                <w:sz w:val="18"/>
                <w:szCs w:val="18"/>
                <w:lang w:eastAsia="zh-CN"/>
              </w:rPr>
              <w:br/>
              <w:t>选项2：女</w:t>
            </w:r>
          </w:p>
        </w:tc>
        <w:tc>
          <w:tcPr>
            <w:tcW w:w="2977" w:type="dxa"/>
            <w:tcBorders>
              <w:top w:val="nil"/>
              <w:left w:val="nil"/>
              <w:bottom w:val="single" w:sz="4" w:space="0" w:color="auto"/>
              <w:right w:val="single" w:sz="4" w:space="0" w:color="auto"/>
            </w:tcBorders>
            <w:shd w:val="clear" w:color="auto" w:fill="auto"/>
            <w:vAlign w:val="center"/>
            <w:hideMark/>
          </w:tcPr>
          <w:p w14:paraId="1CFA05E1" w14:textId="10FC94C5" w:rsidR="00126C62" w:rsidRPr="00E86842" w:rsidRDefault="00126C62" w:rsidP="008C2E1E">
            <w:pPr>
              <w:widowControl/>
              <w:spacing w:line="240" w:lineRule="auto"/>
              <w:rPr>
                <w:rFonts w:ascii="微软雅黑" w:eastAsia="微软雅黑" w:hAnsi="微软雅黑" w:cs="宋体"/>
                <w:color w:val="000000"/>
                <w:sz w:val="18"/>
                <w:szCs w:val="18"/>
                <w:lang w:eastAsia="zh-CN"/>
              </w:rPr>
            </w:pPr>
          </w:p>
        </w:tc>
      </w:tr>
      <w:tr w:rsidR="00126C62" w:rsidRPr="00246CB8" w14:paraId="5E57C961" w14:textId="4B802BE8" w:rsidTr="00126C62">
        <w:trPr>
          <w:trHeight w:val="28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70CCF066"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lastRenderedPageBreak/>
              <w:t>5</w:t>
            </w:r>
          </w:p>
        </w:tc>
        <w:tc>
          <w:tcPr>
            <w:tcW w:w="709" w:type="dxa"/>
            <w:tcBorders>
              <w:top w:val="nil"/>
              <w:left w:val="nil"/>
              <w:bottom w:val="single" w:sz="4" w:space="0" w:color="auto"/>
              <w:right w:val="single" w:sz="4" w:space="0" w:color="auto"/>
            </w:tcBorders>
            <w:shd w:val="clear" w:color="auto" w:fill="auto"/>
            <w:noWrap/>
            <w:vAlign w:val="center"/>
            <w:hideMark/>
          </w:tcPr>
          <w:p w14:paraId="012F6B8D"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A5</w:t>
            </w:r>
          </w:p>
        </w:tc>
        <w:tc>
          <w:tcPr>
            <w:tcW w:w="992" w:type="dxa"/>
            <w:tcBorders>
              <w:top w:val="nil"/>
              <w:left w:val="nil"/>
              <w:bottom w:val="single" w:sz="4" w:space="0" w:color="auto"/>
              <w:right w:val="single" w:sz="4" w:space="0" w:color="auto"/>
            </w:tcBorders>
            <w:shd w:val="clear" w:color="auto" w:fill="auto"/>
            <w:noWrap/>
            <w:vAlign w:val="center"/>
            <w:hideMark/>
          </w:tcPr>
          <w:p w14:paraId="133DA251"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生日</w:t>
            </w:r>
          </w:p>
        </w:tc>
        <w:tc>
          <w:tcPr>
            <w:tcW w:w="1418" w:type="dxa"/>
            <w:tcBorders>
              <w:top w:val="nil"/>
              <w:left w:val="nil"/>
              <w:bottom w:val="single" w:sz="4" w:space="0" w:color="auto"/>
              <w:right w:val="single" w:sz="4" w:space="0" w:color="auto"/>
            </w:tcBorders>
            <w:shd w:val="clear" w:color="auto" w:fill="auto"/>
            <w:noWrap/>
            <w:vAlign w:val="center"/>
            <w:hideMark/>
          </w:tcPr>
          <w:p w14:paraId="3E88C9B4"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20AEE049"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调用日期组件，选择起止区间</w:t>
            </w:r>
          </w:p>
        </w:tc>
        <w:tc>
          <w:tcPr>
            <w:tcW w:w="2977" w:type="dxa"/>
            <w:tcBorders>
              <w:top w:val="nil"/>
              <w:left w:val="nil"/>
              <w:bottom w:val="single" w:sz="4" w:space="0" w:color="auto"/>
              <w:right w:val="single" w:sz="4" w:space="0" w:color="auto"/>
            </w:tcBorders>
            <w:shd w:val="clear" w:color="auto" w:fill="auto"/>
            <w:vAlign w:val="center"/>
            <w:hideMark/>
          </w:tcPr>
          <w:p w14:paraId="654C9052" w14:textId="454978CC" w:rsidR="00126C6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仅需要月、日轮盘，不需要年</w:t>
            </w:r>
            <w:r>
              <w:rPr>
                <w:rFonts w:ascii="微软雅黑" w:eastAsia="微软雅黑" w:hAnsi="微软雅黑" w:cs="宋体" w:hint="eastAsia"/>
                <w:color w:val="000000"/>
                <w:sz w:val="18"/>
                <w:szCs w:val="18"/>
                <w:lang w:eastAsia="zh-CN"/>
              </w:rPr>
              <w:t>。</w:t>
            </w:r>
          </w:p>
          <w:p w14:paraId="6FDF233D" w14:textId="005E2899"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默认不选择任何日期。</w:t>
            </w:r>
          </w:p>
        </w:tc>
      </w:tr>
      <w:tr w:rsidR="00126C62" w:rsidRPr="00246CB8" w14:paraId="63B981A4" w14:textId="0C90F924" w:rsidTr="00126C62">
        <w:trPr>
          <w:trHeight w:val="28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68D56F91"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6</w:t>
            </w:r>
          </w:p>
        </w:tc>
        <w:tc>
          <w:tcPr>
            <w:tcW w:w="709" w:type="dxa"/>
            <w:tcBorders>
              <w:top w:val="nil"/>
              <w:left w:val="nil"/>
              <w:bottom w:val="single" w:sz="4" w:space="0" w:color="auto"/>
              <w:right w:val="single" w:sz="4" w:space="0" w:color="auto"/>
            </w:tcBorders>
            <w:shd w:val="clear" w:color="auto" w:fill="auto"/>
            <w:noWrap/>
            <w:vAlign w:val="center"/>
            <w:hideMark/>
          </w:tcPr>
          <w:p w14:paraId="5F260C01"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A6</w:t>
            </w:r>
          </w:p>
        </w:tc>
        <w:tc>
          <w:tcPr>
            <w:tcW w:w="992" w:type="dxa"/>
            <w:tcBorders>
              <w:top w:val="nil"/>
              <w:left w:val="nil"/>
              <w:bottom w:val="single" w:sz="4" w:space="0" w:color="auto"/>
              <w:right w:val="single" w:sz="4" w:space="0" w:color="auto"/>
            </w:tcBorders>
            <w:shd w:val="clear" w:color="auto" w:fill="auto"/>
            <w:noWrap/>
            <w:vAlign w:val="center"/>
            <w:hideMark/>
          </w:tcPr>
          <w:p w14:paraId="51A765A4"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年龄</w:t>
            </w:r>
          </w:p>
        </w:tc>
        <w:tc>
          <w:tcPr>
            <w:tcW w:w="1418" w:type="dxa"/>
            <w:tcBorders>
              <w:top w:val="nil"/>
              <w:left w:val="nil"/>
              <w:bottom w:val="single" w:sz="4" w:space="0" w:color="auto"/>
              <w:right w:val="single" w:sz="4" w:space="0" w:color="auto"/>
            </w:tcBorders>
            <w:shd w:val="clear" w:color="auto" w:fill="auto"/>
            <w:noWrap/>
            <w:vAlign w:val="center"/>
            <w:hideMark/>
          </w:tcPr>
          <w:p w14:paraId="1DF33845"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16C273EE"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调用数字轮盘，选择起止区间</w:t>
            </w:r>
          </w:p>
        </w:tc>
        <w:tc>
          <w:tcPr>
            <w:tcW w:w="2977" w:type="dxa"/>
            <w:tcBorders>
              <w:top w:val="nil"/>
              <w:left w:val="nil"/>
              <w:bottom w:val="single" w:sz="4" w:space="0" w:color="auto"/>
              <w:right w:val="single" w:sz="4" w:space="0" w:color="auto"/>
            </w:tcBorders>
            <w:shd w:val="clear" w:color="auto" w:fill="auto"/>
            <w:vAlign w:val="center"/>
            <w:hideMark/>
          </w:tcPr>
          <w:p w14:paraId="641FEFDB" w14:textId="3E7F5C54" w:rsidR="00126C6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默认不选择任何年龄数值。</w:t>
            </w:r>
          </w:p>
          <w:p w14:paraId="3CE6222A" w14:textId="5CF2AF0E" w:rsidR="00126C62" w:rsidRPr="00E86842" w:rsidRDefault="00126C62" w:rsidP="000B3BC0">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点击之后的轮盘</w:t>
            </w:r>
            <w:r w:rsidRPr="00E86842">
              <w:rPr>
                <w:rFonts w:ascii="微软雅黑" w:eastAsia="微软雅黑" w:hAnsi="微软雅黑" w:cs="宋体" w:hint="eastAsia"/>
                <w:color w:val="000000"/>
                <w:sz w:val="18"/>
                <w:szCs w:val="18"/>
                <w:lang w:eastAsia="zh-CN"/>
              </w:rPr>
              <w:t>默认</w:t>
            </w:r>
            <w:r>
              <w:rPr>
                <w:rFonts w:ascii="微软雅黑" w:eastAsia="微软雅黑" w:hAnsi="微软雅黑" w:cs="宋体" w:hint="eastAsia"/>
                <w:color w:val="000000"/>
                <w:sz w:val="18"/>
                <w:szCs w:val="18"/>
                <w:lang w:eastAsia="zh-CN"/>
              </w:rPr>
              <w:t>位置=</w:t>
            </w:r>
            <w:r w:rsidRPr="00E86842">
              <w:rPr>
                <w:rFonts w:ascii="微软雅黑" w:eastAsia="微软雅黑" w:hAnsi="微软雅黑" w:cs="宋体" w:hint="eastAsia"/>
                <w:color w:val="000000"/>
                <w:sz w:val="18"/>
                <w:szCs w:val="18"/>
                <w:lang w:eastAsia="zh-CN"/>
              </w:rPr>
              <w:t>20</w:t>
            </w:r>
          </w:p>
        </w:tc>
      </w:tr>
      <w:tr w:rsidR="00126C62" w:rsidRPr="00246CB8" w14:paraId="4BF548D7" w14:textId="4B8EA209" w:rsidTr="0078406E">
        <w:trPr>
          <w:trHeight w:val="653"/>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5EAF6F5B"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7</w:t>
            </w:r>
          </w:p>
        </w:tc>
        <w:tc>
          <w:tcPr>
            <w:tcW w:w="709" w:type="dxa"/>
            <w:tcBorders>
              <w:top w:val="nil"/>
              <w:left w:val="nil"/>
              <w:bottom w:val="single" w:sz="4" w:space="0" w:color="auto"/>
              <w:right w:val="single" w:sz="4" w:space="0" w:color="auto"/>
            </w:tcBorders>
            <w:shd w:val="clear" w:color="auto" w:fill="auto"/>
            <w:noWrap/>
            <w:vAlign w:val="center"/>
            <w:hideMark/>
          </w:tcPr>
          <w:p w14:paraId="0B4FDCCA"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A11</w:t>
            </w:r>
          </w:p>
        </w:tc>
        <w:tc>
          <w:tcPr>
            <w:tcW w:w="992" w:type="dxa"/>
            <w:tcBorders>
              <w:top w:val="nil"/>
              <w:left w:val="nil"/>
              <w:bottom w:val="single" w:sz="4" w:space="0" w:color="auto"/>
              <w:right w:val="single" w:sz="4" w:space="0" w:color="auto"/>
            </w:tcBorders>
            <w:shd w:val="clear" w:color="auto" w:fill="auto"/>
            <w:noWrap/>
            <w:vAlign w:val="center"/>
            <w:hideMark/>
          </w:tcPr>
          <w:p w14:paraId="11D5E5FC"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性格色彩</w:t>
            </w:r>
          </w:p>
        </w:tc>
        <w:tc>
          <w:tcPr>
            <w:tcW w:w="1418" w:type="dxa"/>
            <w:tcBorders>
              <w:top w:val="nil"/>
              <w:left w:val="nil"/>
              <w:bottom w:val="single" w:sz="4" w:space="0" w:color="auto"/>
              <w:right w:val="single" w:sz="4" w:space="0" w:color="auto"/>
            </w:tcBorders>
            <w:shd w:val="clear" w:color="auto" w:fill="auto"/>
            <w:noWrap/>
            <w:vAlign w:val="center"/>
            <w:hideMark/>
          </w:tcPr>
          <w:p w14:paraId="55E4BBA7"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42FFDDF8"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选项1：红</w:t>
            </w:r>
            <w:r w:rsidRPr="00E86842">
              <w:rPr>
                <w:rFonts w:ascii="微软雅黑" w:eastAsia="微软雅黑" w:hAnsi="微软雅黑" w:cs="宋体" w:hint="eastAsia"/>
                <w:color w:val="000000"/>
                <w:sz w:val="18"/>
                <w:szCs w:val="18"/>
                <w:lang w:eastAsia="zh-CN"/>
              </w:rPr>
              <w:br/>
              <w:t>选项2：黄</w:t>
            </w:r>
            <w:r w:rsidRPr="00E86842">
              <w:rPr>
                <w:rFonts w:ascii="微软雅黑" w:eastAsia="微软雅黑" w:hAnsi="微软雅黑" w:cs="宋体" w:hint="eastAsia"/>
                <w:color w:val="000000"/>
                <w:sz w:val="18"/>
                <w:szCs w:val="18"/>
                <w:lang w:eastAsia="zh-CN"/>
              </w:rPr>
              <w:br/>
              <w:t>选项3：蓝</w:t>
            </w:r>
            <w:r w:rsidRPr="00E86842">
              <w:rPr>
                <w:rFonts w:ascii="微软雅黑" w:eastAsia="微软雅黑" w:hAnsi="微软雅黑" w:cs="宋体" w:hint="eastAsia"/>
                <w:color w:val="000000"/>
                <w:sz w:val="18"/>
                <w:szCs w:val="18"/>
                <w:lang w:eastAsia="zh-CN"/>
              </w:rPr>
              <w:br/>
              <w:t>选项4：绿</w:t>
            </w:r>
          </w:p>
        </w:tc>
        <w:tc>
          <w:tcPr>
            <w:tcW w:w="2977" w:type="dxa"/>
            <w:tcBorders>
              <w:top w:val="nil"/>
              <w:left w:val="nil"/>
              <w:bottom w:val="single" w:sz="4" w:space="0" w:color="auto"/>
              <w:right w:val="single" w:sz="4" w:space="0" w:color="auto"/>
            </w:tcBorders>
            <w:shd w:val="clear" w:color="auto" w:fill="auto"/>
            <w:vAlign w:val="center"/>
            <w:hideMark/>
          </w:tcPr>
          <w:p w14:paraId="6CF346F0" w14:textId="53A50276" w:rsidR="00126C62" w:rsidRPr="00E86842" w:rsidRDefault="00126C62" w:rsidP="008C2E1E">
            <w:pPr>
              <w:widowControl/>
              <w:spacing w:line="240" w:lineRule="auto"/>
              <w:rPr>
                <w:rFonts w:ascii="微软雅黑" w:eastAsia="微软雅黑" w:hAnsi="微软雅黑" w:cs="宋体"/>
                <w:color w:val="000000"/>
                <w:sz w:val="18"/>
                <w:szCs w:val="18"/>
                <w:lang w:eastAsia="zh-CN"/>
              </w:rPr>
            </w:pPr>
          </w:p>
        </w:tc>
      </w:tr>
      <w:tr w:rsidR="00126C62" w:rsidRPr="00246CB8" w14:paraId="45307F37" w14:textId="09ECB6A4" w:rsidTr="00126C62">
        <w:trPr>
          <w:trHeight w:val="1140"/>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1BF8506D"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8</w:t>
            </w:r>
          </w:p>
        </w:tc>
        <w:tc>
          <w:tcPr>
            <w:tcW w:w="709" w:type="dxa"/>
            <w:tcBorders>
              <w:top w:val="nil"/>
              <w:left w:val="nil"/>
              <w:bottom w:val="single" w:sz="4" w:space="0" w:color="auto"/>
              <w:right w:val="single" w:sz="4" w:space="0" w:color="auto"/>
            </w:tcBorders>
            <w:shd w:val="clear" w:color="auto" w:fill="auto"/>
            <w:noWrap/>
            <w:vAlign w:val="center"/>
            <w:hideMark/>
          </w:tcPr>
          <w:p w14:paraId="203223CA" w14:textId="77777777" w:rsidR="00126C62" w:rsidRPr="00E86842" w:rsidRDefault="00126C62" w:rsidP="008C2E1E">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A10</w:t>
            </w:r>
          </w:p>
        </w:tc>
        <w:tc>
          <w:tcPr>
            <w:tcW w:w="992" w:type="dxa"/>
            <w:tcBorders>
              <w:top w:val="nil"/>
              <w:left w:val="nil"/>
              <w:bottom w:val="single" w:sz="4" w:space="0" w:color="auto"/>
              <w:right w:val="single" w:sz="4" w:space="0" w:color="auto"/>
            </w:tcBorders>
            <w:shd w:val="clear" w:color="auto" w:fill="auto"/>
            <w:noWrap/>
            <w:vAlign w:val="center"/>
            <w:hideMark/>
          </w:tcPr>
          <w:p w14:paraId="3E93CD15" w14:textId="68040DA5"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预计成交</w:t>
            </w:r>
          </w:p>
        </w:tc>
        <w:tc>
          <w:tcPr>
            <w:tcW w:w="1418" w:type="dxa"/>
            <w:tcBorders>
              <w:top w:val="nil"/>
              <w:left w:val="nil"/>
              <w:bottom w:val="single" w:sz="4" w:space="0" w:color="auto"/>
              <w:right w:val="single" w:sz="4" w:space="0" w:color="auto"/>
            </w:tcBorders>
            <w:shd w:val="clear" w:color="auto" w:fill="auto"/>
            <w:noWrap/>
            <w:vAlign w:val="center"/>
            <w:hideMark/>
          </w:tcPr>
          <w:p w14:paraId="472F6A28"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01085DF9" w14:textId="0BC7DA9E"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选项1：一个月内</w:t>
            </w:r>
            <w:r w:rsidRPr="00E86842">
              <w:rPr>
                <w:rFonts w:ascii="微软雅黑" w:eastAsia="微软雅黑" w:hAnsi="微软雅黑" w:cs="宋体" w:hint="eastAsia"/>
                <w:color w:val="000000"/>
                <w:sz w:val="18"/>
                <w:szCs w:val="18"/>
                <w:lang w:eastAsia="zh-CN"/>
              </w:rPr>
              <w:br/>
              <w:t>选项2：三个月内</w:t>
            </w:r>
            <w:r w:rsidRPr="00E86842">
              <w:rPr>
                <w:rFonts w:ascii="微软雅黑" w:eastAsia="微软雅黑" w:hAnsi="微软雅黑" w:cs="宋体" w:hint="eastAsia"/>
                <w:color w:val="000000"/>
                <w:sz w:val="18"/>
                <w:szCs w:val="18"/>
                <w:lang w:eastAsia="zh-CN"/>
              </w:rPr>
              <w:br/>
            </w:r>
            <w:bookmarkStart w:id="136" w:name="_Hlk101040858"/>
            <w:r w:rsidRPr="00E86842">
              <w:rPr>
                <w:rFonts w:ascii="微软雅黑" w:eastAsia="微软雅黑" w:hAnsi="微软雅黑" w:cs="宋体" w:hint="eastAsia"/>
                <w:color w:val="000000"/>
                <w:sz w:val="18"/>
                <w:szCs w:val="18"/>
                <w:lang w:eastAsia="zh-CN"/>
              </w:rPr>
              <w:t>选项3：</w:t>
            </w:r>
            <w:r>
              <w:rPr>
                <w:rFonts w:ascii="微软雅黑" w:eastAsia="微软雅黑" w:hAnsi="微软雅黑" w:cs="宋体" w:hint="eastAsia"/>
                <w:color w:val="000000"/>
                <w:sz w:val="18"/>
                <w:szCs w:val="18"/>
                <w:lang w:eastAsia="zh-CN"/>
              </w:rPr>
              <w:t>六</w:t>
            </w:r>
            <w:r w:rsidRPr="00E86842">
              <w:rPr>
                <w:rFonts w:ascii="微软雅黑" w:eastAsia="微软雅黑" w:hAnsi="微软雅黑" w:cs="宋体" w:hint="eastAsia"/>
                <w:color w:val="000000"/>
                <w:sz w:val="18"/>
                <w:szCs w:val="18"/>
                <w:lang w:eastAsia="zh-CN"/>
              </w:rPr>
              <w:t>个月内</w:t>
            </w:r>
            <w:bookmarkEnd w:id="136"/>
            <w:r w:rsidRPr="00E86842">
              <w:rPr>
                <w:rFonts w:ascii="微软雅黑" w:eastAsia="微软雅黑" w:hAnsi="微软雅黑" w:cs="宋体" w:hint="eastAsia"/>
                <w:color w:val="000000"/>
                <w:sz w:val="18"/>
                <w:szCs w:val="18"/>
                <w:lang w:eastAsia="zh-CN"/>
              </w:rPr>
              <w:br/>
              <w:t>选项4：不确定</w:t>
            </w:r>
          </w:p>
        </w:tc>
        <w:tc>
          <w:tcPr>
            <w:tcW w:w="2977" w:type="dxa"/>
            <w:tcBorders>
              <w:top w:val="nil"/>
              <w:left w:val="nil"/>
              <w:bottom w:val="single" w:sz="4" w:space="0" w:color="auto"/>
              <w:right w:val="single" w:sz="4" w:space="0" w:color="auto"/>
            </w:tcBorders>
            <w:shd w:val="clear" w:color="auto" w:fill="auto"/>
            <w:vAlign w:val="center"/>
            <w:hideMark/>
          </w:tcPr>
          <w:p w14:paraId="3909B9FA" w14:textId="77777777" w:rsidR="00126C62" w:rsidRPr="00E86842" w:rsidRDefault="00126C62" w:rsidP="008C2E1E">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 xml:space="preserve">　</w:t>
            </w:r>
          </w:p>
        </w:tc>
      </w:tr>
      <w:tr w:rsidR="00126C62" w:rsidRPr="00246CB8" w14:paraId="2F5FC5C2" w14:textId="566566E1" w:rsidTr="00126C62">
        <w:trPr>
          <w:trHeight w:val="142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708D4CA6" w14:textId="77777777" w:rsidR="00126C62" w:rsidRPr="001B531C" w:rsidRDefault="00126C62" w:rsidP="008C2E1E">
            <w:pPr>
              <w:widowControl/>
              <w:spacing w:line="240" w:lineRule="auto"/>
              <w:jc w:val="center"/>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9</w:t>
            </w:r>
          </w:p>
        </w:tc>
        <w:tc>
          <w:tcPr>
            <w:tcW w:w="709" w:type="dxa"/>
            <w:tcBorders>
              <w:top w:val="nil"/>
              <w:left w:val="nil"/>
              <w:bottom w:val="single" w:sz="4" w:space="0" w:color="auto"/>
              <w:right w:val="single" w:sz="4" w:space="0" w:color="auto"/>
            </w:tcBorders>
            <w:shd w:val="clear" w:color="auto" w:fill="auto"/>
            <w:noWrap/>
            <w:vAlign w:val="center"/>
            <w:hideMark/>
          </w:tcPr>
          <w:p w14:paraId="77C27D2E" w14:textId="77777777" w:rsidR="00126C62" w:rsidRPr="001B531C" w:rsidRDefault="00126C62" w:rsidP="008C2E1E">
            <w:pPr>
              <w:widowControl/>
              <w:spacing w:line="240" w:lineRule="auto"/>
              <w:jc w:val="center"/>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Z3</w:t>
            </w:r>
          </w:p>
        </w:tc>
        <w:tc>
          <w:tcPr>
            <w:tcW w:w="992" w:type="dxa"/>
            <w:tcBorders>
              <w:top w:val="nil"/>
              <w:left w:val="nil"/>
              <w:bottom w:val="single" w:sz="4" w:space="0" w:color="auto"/>
              <w:right w:val="single" w:sz="4" w:space="0" w:color="auto"/>
            </w:tcBorders>
            <w:shd w:val="clear" w:color="auto" w:fill="auto"/>
            <w:noWrap/>
            <w:vAlign w:val="center"/>
            <w:hideMark/>
          </w:tcPr>
          <w:p w14:paraId="7B4937BB" w14:textId="77777777" w:rsidR="00126C62" w:rsidRPr="001B531C" w:rsidRDefault="00126C62" w:rsidP="008C2E1E">
            <w:pPr>
              <w:widowControl/>
              <w:spacing w:line="240" w:lineRule="auto"/>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客户阶段</w:t>
            </w:r>
          </w:p>
        </w:tc>
        <w:tc>
          <w:tcPr>
            <w:tcW w:w="1418" w:type="dxa"/>
            <w:tcBorders>
              <w:top w:val="nil"/>
              <w:left w:val="nil"/>
              <w:bottom w:val="single" w:sz="4" w:space="0" w:color="auto"/>
              <w:right w:val="single" w:sz="4" w:space="0" w:color="auto"/>
            </w:tcBorders>
            <w:shd w:val="clear" w:color="auto" w:fill="auto"/>
            <w:vAlign w:val="center"/>
            <w:hideMark/>
          </w:tcPr>
          <w:p w14:paraId="42EC0209" w14:textId="77777777" w:rsidR="00126C62" w:rsidRPr="001B531C" w:rsidRDefault="00126C62" w:rsidP="008C2E1E">
            <w:pPr>
              <w:widowControl/>
              <w:spacing w:line="240" w:lineRule="auto"/>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手工或系统根据基础信息运算得出</w:t>
            </w:r>
          </w:p>
        </w:tc>
        <w:tc>
          <w:tcPr>
            <w:tcW w:w="2268" w:type="dxa"/>
            <w:tcBorders>
              <w:top w:val="nil"/>
              <w:left w:val="nil"/>
              <w:bottom w:val="single" w:sz="4" w:space="0" w:color="auto"/>
              <w:right w:val="single" w:sz="4" w:space="0" w:color="auto"/>
            </w:tcBorders>
            <w:shd w:val="clear" w:color="auto" w:fill="auto"/>
            <w:vAlign w:val="center"/>
            <w:hideMark/>
          </w:tcPr>
          <w:p w14:paraId="7316EBE8" w14:textId="703D0BA0" w:rsidR="00126C62" w:rsidRPr="001B531C" w:rsidRDefault="00126C62" w:rsidP="008C2E1E">
            <w:pPr>
              <w:widowControl/>
              <w:spacing w:line="240" w:lineRule="auto"/>
              <w:rPr>
                <w:rFonts w:ascii="微软雅黑" w:eastAsia="微软雅黑" w:hAnsi="微软雅黑"/>
                <w:color w:val="000000"/>
                <w:sz w:val="18"/>
                <w:szCs w:val="18"/>
                <w:lang w:eastAsia="zh-CN"/>
              </w:rPr>
            </w:pPr>
            <w:r w:rsidRPr="001B531C">
              <w:rPr>
                <w:rFonts w:ascii="微软雅黑" w:eastAsia="微软雅黑" w:hAnsi="微软雅黑" w:hint="eastAsia"/>
                <w:color w:val="000000"/>
                <w:sz w:val="18"/>
                <w:szCs w:val="18"/>
                <w:lang w:eastAsia="zh-CN"/>
              </w:rPr>
              <w:t>潜在客户</w:t>
            </w:r>
            <w:r w:rsidRPr="001B531C">
              <w:rPr>
                <w:rFonts w:ascii="微软雅黑" w:eastAsia="微软雅黑" w:hAnsi="微软雅黑" w:hint="eastAsia"/>
                <w:color w:val="000000"/>
                <w:sz w:val="18"/>
                <w:szCs w:val="18"/>
                <w:lang w:eastAsia="zh-CN"/>
              </w:rPr>
              <w:br/>
              <w:t>互动访客</w:t>
            </w:r>
            <w:r w:rsidRPr="001B531C">
              <w:rPr>
                <w:rFonts w:ascii="微软雅黑" w:eastAsia="微软雅黑" w:hAnsi="微软雅黑" w:hint="eastAsia"/>
                <w:color w:val="000000"/>
                <w:sz w:val="18"/>
                <w:szCs w:val="18"/>
                <w:lang w:eastAsia="zh-CN"/>
              </w:rPr>
              <w:br/>
              <w:t>意向客户</w:t>
            </w:r>
            <w:r w:rsidRPr="001B531C">
              <w:rPr>
                <w:rFonts w:ascii="微软雅黑" w:eastAsia="微软雅黑" w:hAnsi="微软雅黑" w:hint="eastAsia"/>
                <w:color w:val="000000"/>
                <w:sz w:val="18"/>
                <w:szCs w:val="18"/>
                <w:lang w:eastAsia="zh-CN"/>
              </w:rPr>
              <w:br/>
              <w:t>成交客户</w:t>
            </w:r>
            <w:r w:rsidRPr="001B531C">
              <w:rPr>
                <w:rFonts w:ascii="微软雅黑" w:eastAsia="微软雅黑" w:hAnsi="微软雅黑" w:hint="eastAsia"/>
                <w:color w:val="000000"/>
                <w:sz w:val="18"/>
                <w:szCs w:val="18"/>
                <w:lang w:eastAsia="zh-CN"/>
              </w:rPr>
              <w:br/>
              <w:t>加保意向客户</w:t>
            </w:r>
          </w:p>
        </w:tc>
        <w:tc>
          <w:tcPr>
            <w:tcW w:w="2977" w:type="dxa"/>
            <w:tcBorders>
              <w:top w:val="nil"/>
              <w:left w:val="nil"/>
              <w:bottom w:val="single" w:sz="4" w:space="0" w:color="auto"/>
              <w:right w:val="single" w:sz="4" w:space="0" w:color="auto"/>
            </w:tcBorders>
            <w:shd w:val="clear" w:color="auto" w:fill="auto"/>
            <w:vAlign w:val="center"/>
            <w:hideMark/>
          </w:tcPr>
          <w:p w14:paraId="51651EEA" w14:textId="31ACA7F1" w:rsidR="00126C62" w:rsidRPr="00E86842" w:rsidRDefault="00126C62" w:rsidP="008C2E1E">
            <w:pPr>
              <w:widowControl/>
              <w:spacing w:line="240" w:lineRule="auto"/>
              <w:rPr>
                <w:rFonts w:ascii="微软雅黑" w:eastAsia="微软雅黑" w:hAnsi="微软雅黑" w:cs="宋体"/>
                <w:color w:val="000000"/>
                <w:sz w:val="18"/>
                <w:szCs w:val="18"/>
                <w:lang w:eastAsia="zh-CN"/>
              </w:rPr>
            </w:pPr>
          </w:p>
        </w:tc>
      </w:tr>
      <w:tr w:rsidR="00126C62" w:rsidRPr="00246CB8" w14:paraId="16AF4D97" w14:textId="31CC3370" w:rsidTr="00126C62">
        <w:trPr>
          <w:trHeight w:val="85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083279A6" w14:textId="77777777" w:rsidR="00126C62" w:rsidRPr="001B531C" w:rsidRDefault="00126C62" w:rsidP="00D97DF6">
            <w:pPr>
              <w:widowControl/>
              <w:spacing w:line="240" w:lineRule="auto"/>
              <w:jc w:val="center"/>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10</w:t>
            </w:r>
          </w:p>
        </w:tc>
        <w:tc>
          <w:tcPr>
            <w:tcW w:w="709" w:type="dxa"/>
            <w:tcBorders>
              <w:top w:val="nil"/>
              <w:left w:val="nil"/>
              <w:bottom w:val="single" w:sz="4" w:space="0" w:color="auto"/>
              <w:right w:val="single" w:sz="4" w:space="0" w:color="auto"/>
            </w:tcBorders>
            <w:shd w:val="clear" w:color="auto" w:fill="auto"/>
            <w:noWrap/>
            <w:vAlign w:val="center"/>
            <w:hideMark/>
          </w:tcPr>
          <w:p w14:paraId="13718470" w14:textId="77777777" w:rsidR="00126C62" w:rsidRPr="001B531C" w:rsidRDefault="00126C62" w:rsidP="00D97DF6">
            <w:pPr>
              <w:widowControl/>
              <w:spacing w:line="240" w:lineRule="auto"/>
              <w:jc w:val="center"/>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Z1</w:t>
            </w:r>
          </w:p>
        </w:tc>
        <w:tc>
          <w:tcPr>
            <w:tcW w:w="992" w:type="dxa"/>
            <w:tcBorders>
              <w:top w:val="nil"/>
              <w:left w:val="nil"/>
              <w:bottom w:val="single" w:sz="4" w:space="0" w:color="auto"/>
              <w:right w:val="single" w:sz="4" w:space="0" w:color="auto"/>
            </w:tcBorders>
            <w:shd w:val="clear" w:color="auto" w:fill="auto"/>
            <w:noWrap/>
            <w:vAlign w:val="center"/>
            <w:hideMark/>
          </w:tcPr>
          <w:p w14:paraId="04F279D5" w14:textId="77777777" w:rsidR="00126C62" w:rsidRPr="001B531C" w:rsidRDefault="00126C62" w:rsidP="00D97DF6">
            <w:pPr>
              <w:widowControl/>
              <w:spacing w:line="240" w:lineRule="auto"/>
              <w:rPr>
                <w:rFonts w:ascii="微软雅黑" w:eastAsia="微软雅黑" w:hAnsi="微软雅黑" w:cs="宋体"/>
                <w:color w:val="000000"/>
                <w:sz w:val="18"/>
                <w:szCs w:val="18"/>
                <w:lang w:eastAsia="zh-CN"/>
              </w:rPr>
            </w:pPr>
            <w:bookmarkStart w:id="137" w:name="_Hlk101027565"/>
            <w:r w:rsidRPr="001B531C">
              <w:rPr>
                <w:rFonts w:ascii="微软雅黑" w:eastAsia="微软雅黑" w:hAnsi="微软雅黑" w:cs="宋体" w:hint="eastAsia"/>
                <w:color w:val="000000"/>
                <w:sz w:val="18"/>
                <w:szCs w:val="18"/>
                <w:lang w:eastAsia="zh-CN"/>
              </w:rPr>
              <w:t>客户分类</w:t>
            </w:r>
            <w:bookmarkEnd w:id="137"/>
          </w:p>
        </w:tc>
        <w:tc>
          <w:tcPr>
            <w:tcW w:w="1418" w:type="dxa"/>
            <w:tcBorders>
              <w:top w:val="nil"/>
              <w:left w:val="nil"/>
              <w:bottom w:val="single" w:sz="4" w:space="0" w:color="auto"/>
              <w:right w:val="single" w:sz="4" w:space="0" w:color="auto"/>
            </w:tcBorders>
            <w:shd w:val="clear" w:color="auto" w:fill="auto"/>
            <w:vAlign w:val="center"/>
            <w:hideMark/>
          </w:tcPr>
          <w:p w14:paraId="65389C3F" w14:textId="77777777" w:rsidR="00126C62" w:rsidRPr="001B531C" w:rsidRDefault="00126C62" w:rsidP="00D97DF6">
            <w:pPr>
              <w:widowControl/>
              <w:spacing w:line="240" w:lineRule="auto"/>
              <w:rPr>
                <w:rFonts w:ascii="微软雅黑" w:eastAsia="微软雅黑" w:hAnsi="微软雅黑" w:cs="宋体"/>
                <w:color w:val="000000"/>
                <w:sz w:val="18"/>
                <w:szCs w:val="18"/>
                <w:lang w:eastAsia="zh-CN"/>
              </w:rPr>
            </w:pPr>
            <w:r w:rsidRPr="001B531C">
              <w:rPr>
                <w:rFonts w:ascii="微软雅黑" w:eastAsia="微软雅黑" w:hAnsi="微软雅黑" w:cs="宋体"/>
                <w:color w:val="000000"/>
                <w:sz w:val="18"/>
                <w:szCs w:val="18"/>
                <w:lang w:eastAsia="zh-CN"/>
              </w:rPr>
              <w:t xml:space="preserve">Customer </w:t>
            </w:r>
            <w:r w:rsidRPr="001B531C">
              <w:rPr>
                <w:rFonts w:ascii="微软雅黑" w:eastAsia="微软雅黑" w:hAnsi="微软雅黑" w:cs="宋体" w:hint="eastAsia"/>
                <w:color w:val="000000"/>
                <w:sz w:val="18"/>
                <w:szCs w:val="18"/>
                <w:lang w:eastAsia="zh-CN"/>
              </w:rPr>
              <w:t>3</w:t>
            </w:r>
            <w:r w:rsidRPr="001B531C">
              <w:rPr>
                <w:rFonts w:ascii="微软雅黑" w:eastAsia="微软雅黑" w:hAnsi="微软雅黑" w:cs="宋体"/>
                <w:color w:val="000000"/>
                <w:sz w:val="18"/>
                <w:szCs w:val="18"/>
                <w:lang w:eastAsia="zh-CN"/>
              </w:rPr>
              <w:t>60</w:t>
            </w:r>
          </w:p>
        </w:tc>
        <w:tc>
          <w:tcPr>
            <w:tcW w:w="2268" w:type="dxa"/>
            <w:tcBorders>
              <w:top w:val="nil"/>
              <w:left w:val="nil"/>
              <w:bottom w:val="single" w:sz="4" w:space="0" w:color="auto"/>
              <w:right w:val="single" w:sz="4" w:space="0" w:color="auto"/>
            </w:tcBorders>
            <w:shd w:val="clear" w:color="auto" w:fill="auto"/>
            <w:vAlign w:val="center"/>
            <w:hideMark/>
          </w:tcPr>
          <w:p w14:paraId="5F06B07C" w14:textId="113BAC06" w:rsidR="00126C62" w:rsidRDefault="00126C62" w:rsidP="00D97DF6">
            <w:pPr>
              <w:widowControl/>
              <w:spacing w:line="240" w:lineRule="auto"/>
              <w:rPr>
                <w:rFonts w:ascii="微软雅黑" w:eastAsia="微软雅黑" w:hAnsi="微软雅黑" w:cs="宋体"/>
                <w:color w:val="000000"/>
                <w:sz w:val="18"/>
                <w:szCs w:val="18"/>
                <w:lang w:eastAsia="zh-CN"/>
              </w:rPr>
            </w:pPr>
            <w:bookmarkStart w:id="138" w:name="_Hlk101027581"/>
            <w:r w:rsidRPr="001B531C">
              <w:rPr>
                <w:rFonts w:ascii="微软雅黑" w:eastAsia="微软雅黑" w:hAnsi="微软雅黑" w:cs="宋体" w:hint="eastAsia"/>
                <w:color w:val="000000"/>
                <w:sz w:val="18"/>
                <w:szCs w:val="18"/>
                <w:lang w:eastAsia="zh-CN"/>
              </w:rPr>
              <w:t xml:space="preserve">选项1：A </w:t>
            </w:r>
            <w:r w:rsidRPr="001B531C">
              <w:rPr>
                <w:rFonts w:ascii="微软雅黑" w:eastAsia="微软雅黑" w:hAnsi="微软雅黑" w:cs="宋体" w:hint="eastAsia"/>
                <w:color w:val="000000"/>
                <w:sz w:val="18"/>
                <w:szCs w:val="18"/>
                <w:lang w:eastAsia="zh-CN"/>
              </w:rPr>
              <w:br/>
              <w:t>选项2：B</w:t>
            </w:r>
            <w:r w:rsidRPr="001B531C">
              <w:rPr>
                <w:rFonts w:ascii="微软雅黑" w:eastAsia="微软雅黑" w:hAnsi="微软雅黑" w:cs="宋体" w:hint="eastAsia"/>
                <w:color w:val="000000"/>
                <w:sz w:val="18"/>
                <w:szCs w:val="18"/>
                <w:lang w:eastAsia="zh-CN"/>
              </w:rPr>
              <w:br/>
              <w:t>选项3：C</w:t>
            </w:r>
          </w:p>
          <w:p w14:paraId="47CEFBBF" w14:textId="4DF2969D" w:rsidR="00126C62" w:rsidRPr="001B531C" w:rsidRDefault="00126C62" w:rsidP="00D97DF6">
            <w:pPr>
              <w:widowControl/>
              <w:spacing w:line="240" w:lineRule="auto"/>
              <w:rPr>
                <w:rFonts w:ascii="微软雅黑" w:eastAsia="微软雅黑" w:hAnsi="微软雅黑" w:cs="宋体"/>
                <w:color w:val="000000"/>
                <w:sz w:val="18"/>
                <w:szCs w:val="18"/>
                <w:lang w:eastAsia="zh-CN"/>
              </w:rPr>
            </w:pPr>
            <w:r w:rsidRPr="001B531C">
              <w:rPr>
                <w:rFonts w:ascii="微软雅黑" w:eastAsia="微软雅黑" w:hAnsi="微软雅黑" w:cs="宋体" w:hint="eastAsia"/>
                <w:color w:val="000000"/>
                <w:sz w:val="18"/>
                <w:szCs w:val="18"/>
                <w:lang w:eastAsia="zh-CN"/>
              </w:rPr>
              <w:t>选项</w:t>
            </w:r>
            <w:r>
              <w:rPr>
                <w:rFonts w:ascii="微软雅黑" w:eastAsia="微软雅黑" w:hAnsi="微软雅黑" w:cs="宋体"/>
                <w:color w:val="000000"/>
                <w:sz w:val="18"/>
                <w:szCs w:val="18"/>
                <w:lang w:eastAsia="zh-CN"/>
              </w:rPr>
              <w:t>4</w:t>
            </w:r>
            <w:r w:rsidRPr="001B531C">
              <w:rPr>
                <w:rFonts w:ascii="微软雅黑" w:eastAsia="微软雅黑" w:hAnsi="微软雅黑" w:cs="宋体" w:hint="eastAsia"/>
                <w:color w:val="000000"/>
                <w:sz w:val="18"/>
                <w:szCs w:val="18"/>
                <w:lang w:eastAsia="zh-CN"/>
              </w:rPr>
              <w:t>：</w:t>
            </w:r>
            <w:bookmarkEnd w:id="138"/>
            <w:r>
              <w:rPr>
                <w:rFonts w:ascii="微软雅黑" w:eastAsia="微软雅黑" w:hAnsi="微软雅黑" w:cs="宋体"/>
                <w:color w:val="000000"/>
                <w:sz w:val="18"/>
                <w:szCs w:val="18"/>
                <w:lang w:eastAsia="zh-CN"/>
              </w:rPr>
              <w:t>D</w:t>
            </w:r>
          </w:p>
        </w:tc>
        <w:tc>
          <w:tcPr>
            <w:tcW w:w="2977" w:type="dxa"/>
            <w:tcBorders>
              <w:top w:val="nil"/>
              <w:left w:val="nil"/>
              <w:bottom w:val="single" w:sz="4" w:space="0" w:color="auto"/>
              <w:right w:val="single" w:sz="4" w:space="0" w:color="auto"/>
            </w:tcBorders>
            <w:shd w:val="clear" w:color="auto" w:fill="auto"/>
            <w:vAlign w:val="center"/>
            <w:hideMark/>
          </w:tcPr>
          <w:p w14:paraId="6A9CA693" w14:textId="2F176950"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12B2A139" w14:textId="40345103" w:rsidTr="00126C62">
        <w:trPr>
          <w:trHeight w:val="85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5E405AD1"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11</w:t>
            </w:r>
          </w:p>
        </w:tc>
        <w:tc>
          <w:tcPr>
            <w:tcW w:w="709" w:type="dxa"/>
            <w:tcBorders>
              <w:top w:val="nil"/>
              <w:left w:val="nil"/>
              <w:bottom w:val="single" w:sz="4" w:space="0" w:color="auto"/>
              <w:right w:val="single" w:sz="4" w:space="0" w:color="auto"/>
            </w:tcBorders>
            <w:shd w:val="clear" w:color="auto" w:fill="auto"/>
            <w:noWrap/>
            <w:vAlign w:val="center"/>
            <w:hideMark/>
          </w:tcPr>
          <w:p w14:paraId="65E8F045"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Z2</w:t>
            </w:r>
          </w:p>
        </w:tc>
        <w:tc>
          <w:tcPr>
            <w:tcW w:w="992" w:type="dxa"/>
            <w:tcBorders>
              <w:top w:val="nil"/>
              <w:left w:val="nil"/>
              <w:bottom w:val="single" w:sz="4" w:space="0" w:color="auto"/>
              <w:right w:val="single" w:sz="4" w:space="0" w:color="auto"/>
            </w:tcBorders>
            <w:shd w:val="clear" w:color="auto" w:fill="auto"/>
            <w:noWrap/>
            <w:vAlign w:val="center"/>
            <w:hideMark/>
          </w:tcPr>
          <w:p w14:paraId="345679EF" w14:textId="77777777" w:rsidR="00126C62" w:rsidRPr="00E86842" w:rsidRDefault="00126C62" w:rsidP="00D97DF6">
            <w:pPr>
              <w:widowControl/>
              <w:spacing w:line="240" w:lineRule="auto"/>
              <w:rPr>
                <w:rFonts w:ascii="微软雅黑" w:eastAsia="微软雅黑" w:hAnsi="微软雅黑" w:cs="宋体"/>
                <w:sz w:val="18"/>
                <w:szCs w:val="18"/>
                <w:lang w:eastAsia="zh-CN"/>
              </w:rPr>
            </w:pPr>
            <w:r w:rsidRPr="00E86842">
              <w:rPr>
                <w:rFonts w:ascii="微软雅黑" w:eastAsia="微软雅黑" w:hAnsi="微软雅黑" w:cs="宋体" w:hint="eastAsia"/>
                <w:sz w:val="18"/>
                <w:szCs w:val="18"/>
                <w:lang w:eastAsia="zh-CN"/>
              </w:rPr>
              <w:t>客户热度</w:t>
            </w:r>
          </w:p>
        </w:tc>
        <w:tc>
          <w:tcPr>
            <w:tcW w:w="1418" w:type="dxa"/>
            <w:tcBorders>
              <w:top w:val="nil"/>
              <w:left w:val="nil"/>
              <w:bottom w:val="single" w:sz="4" w:space="0" w:color="auto"/>
              <w:right w:val="single" w:sz="4" w:space="0" w:color="auto"/>
            </w:tcBorders>
            <w:shd w:val="clear" w:color="auto" w:fill="auto"/>
            <w:noWrap/>
            <w:vAlign w:val="center"/>
            <w:hideMark/>
          </w:tcPr>
          <w:p w14:paraId="74908AC1"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 xml:space="preserve">Customer </w:t>
            </w:r>
            <w:r w:rsidRPr="00E86842">
              <w:rPr>
                <w:rFonts w:ascii="微软雅黑" w:eastAsia="微软雅黑" w:hAnsi="微软雅黑" w:cs="宋体" w:hint="eastAsia"/>
                <w:color w:val="000000"/>
                <w:sz w:val="18"/>
                <w:szCs w:val="18"/>
                <w:lang w:eastAsia="zh-CN"/>
              </w:rPr>
              <w:t>3</w:t>
            </w:r>
            <w:r w:rsidRPr="00E86842">
              <w:rPr>
                <w:rFonts w:ascii="微软雅黑" w:eastAsia="微软雅黑" w:hAnsi="微软雅黑" w:cs="宋体"/>
                <w:color w:val="000000"/>
                <w:sz w:val="18"/>
                <w:szCs w:val="18"/>
                <w:lang w:eastAsia="zh-CN"/>
              </w:rPr>
              <w:t>60</w:t>
            </w:r>
          </w:p>
        </w:tc>
        <w:tc>
          <w:tcPr>
            <w:tcW w:w="2268" w:type="dxa"/>
            <w:tcBorders>
              <w:top w:val="nil"/>
              <w:left w:val="nil"/>
              <w:bottom w:val="single" w:sz="4" w:space="0" w:color="auto"/>
              <w:right w:val="single" w:sz="4" w:space="0" w:color="auto"/>
            </w:tcBorders>
            <w:shd w:val="clear" w:color="auto" w:fill="auto"/>
            <w:vAlign w:val="center"/>
            <w:hideMark/>
          </w:tcPr>
          <w:p w14:paraId="68281282"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Hot</w:t>
            </w:r>
            <w:r w:rsidRPr="00E86842">
              <w:rPr>
                <w:rFonts w:ascii="微软雅黑" w:eastAsia="微软雅黑" w:hAnsi="微软雅黑" w:cs="宋体" w:hint="eastAsia"/>
                <w:color w:val="000000"/>
                <w:sz w:val="18"/>
                <w:szCs w:val="18"/>
                <w:lang w:eastAsia="zh-CN"/>
              </w:rPr>
              <w:br/>
            </w:r>
            <w:r>
              <w:rPr>
                <w:rFonts w:ascii="微软雅黑" w:eastAsia="微软雅黑" w:hAnsi="微软雅黑" w:cs="宋体"/>
                <w:color w:val="000000"/>
                <w:sz w:val="18"/>
                <w:szCs w:val="18"/>
                <w:lang w:eastAsia="zh-CN"/>
              </w:rPr>
              <w:t>W</w:t>
            </w:r>
            <w:r w:rsidRPr="00E86842">
              <w:rPr>
                <w:rFonts w:ascii="微软雅黑" w:eastAsia="微软雅黑" w:hAnsi="微软雅黑" w:cs="宋体" w:hint="eastAsia"/>
                <w:color w:val="000000"/>
                <w:sz w:val="18"/>
                <w:szCs w:val="18"/>
                <w:lang w:eastAsia="zh-CN"/>
              </w:rPr>
              <w:t>arm</w:t>
            </w:r>
            <w:r w:rsidRPr="00E86842">
              <w:rPr>
                <w:rFonts w:ascii="微软雅黑" w:eastAsia="微软雅黑" w:hAnsi="微软雅黑" w:cs="宋体" w:hint="eastAsia"/>
                <w:color w:val="000000"/>
                <w:sz w:val="18"/>
                <w:szCs w:val="18"/>
                <w:lang w:eastAsia="zh-CN"/>
              </w:rPr>
              <w:br/>
            </w:r>
            <w:r>
              <w:rPr>
                <w:rFonts w:ascii="微软雅黑" w:eastAsia="微软雅黑" w:hAnsi="微软雅黑" w:cs="宋体"/>
                <w:color w:val="000000"/>
                <w:sz w:val="18"/>
                <w:szCs w:val="18"/>
                <w:lang w:eastAsia="zh-CN"/>
              </w:rPr>
              <w:t>C</w:t>
            </w:r>
            <w:r w:rsidRPr="00E86842">
              <w:rPr>
                <w:rFonts w:ascii="微软雅黑" w:eastAsia="微软雅黑" w:hAnsi="微软雅黑" w:cs="宋体" w:hint="eastAsia"/>
                <w:color w:val="000000"/>
                <w:sz w:val="18"/>
                <w:szCs w:val="18"/>
                <w:lang w:eastAsia="zh-CN"/>
              </w:rPr>
              <w:t>old</w:t>
            </w:r>
          </w:p>
        </w:tc>
        <w:tc>
          <w:tcPr>
            <w:tcW w:w="2977" w:type="dxa"/>
            <w:tcBorders>
              <w:top w:val="nil"/>
              <w:left w:val="nil"/>
              <w:bottom w:val="single" w:sz="4" w:space="0" w:color="auto"/>
              <w:right w:val="single" w:sz="4" w:space="0" w:color="auto"/>
            </w:tcBorders>
            <w:shd w:val="clear" w:color="auto" w:fill="auto"/>
            <w:vAlign w:val="center"/>
            <w:hideMark/>
          </w:tcPr>
          <w:p w14:paraId="645B03EE" w14:textId="302FE19A"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25DA0AA6" w14:textId="6016C92B" w:rsidTr="00126C62">
        <w:trPr>
          <w:trHeight w:val="369"/>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69DFC06D"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12</w:t>
            </w:r>
          </w:p>
        </w:tc>
        <w:tc>
          <w:tcPr>
            <w:tcW w:w="709" w:type="dxa"/>
            <w:tcBorders>
              <w:top w:val="nil"/>
              <w:left w:val="nil"/>
              <w:bottom w:val="single" w:sz="4" w:space="0" w:color="auto"/>
              <w:right w:val="single" w:sz="4" w:space="0" w:color="auto"/>
            </w:tcBorders>
            <w:shd w:val="clear" w:color="auto" w:fill="auto"/>
            <w:noWrap/>
            <w:vAlign w:val="center"/>
            <w:hideMark/>
          </w:tcPr>
          <w:p w14:paraId="47E602B1"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A27</w:t>
            </w:r>
          </w:p>
        </w:tc>
        <w:tc>
          <w:tcPr>
            <w:tcW w:w="992" w:type="dxa"/>
            <w:tcBorders>
              <w:top w:val="nil"/>
              <w:left w:val="nil"/>
              <w:bottom w:val="single" w:sz="4" w:space="0" w:color="auto"/>
              <w:right w:val="single" w:sz="4" w:space="0" w:color="auto"/>
            </w:tcBorders>
            <w:shd w:val="clear" w:color="auto" w:fill="auto"/>
            <w:noWrap/>
            <w:vAlign w:val="center"/>
            <w:hideMark/>
          </w:tcPr>
          <w:p w14:paraId="5E022C1F"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婚姻情况</w:t>
            </w:r>
          </w:p>
        </w:tc>
        <w:tc>
          <w:tcPr>
            <w:tcW w:w="1418" w:type="dxa"/>
            <w:tcBorders>
              <w:top w:val="nil"/>
              <w:left w:val="nil"/>
              <w:bottom w:val="single" w:sz="4" w:space="0" w:color="auto"/>
              <w:right w:val="single" w:sz="4" w:space="0" w:color="auto"/>
            </w:tcBorders>
            <w:shd w:val="clear" w:color="auto" w:fill="auto"/>
            <w:noWrap/>
            <w:vAlign w:val="center"/>
            <w:hideMark/>
          </w:tcPr>
          <w:p w14:paraId="146389B7"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7FDDC1E0" w14:textId="12938D33" w:rsidR="00126C62" w:rsidRPr="00C23B46" w:rsidRDefault="00126C62" w:rsidP="00D97DF6">
            <w:pPr>
              <w:widowControl/>
              <w:spacing w:line="240" w:lineRule="auto"/>
              <w:rPr>
                <w:rFonts w:ascii="微软雅黑" w:eastAsia="微软雅黑" w:hAnsi="微软雅黑" w:cs="宋体"/>
                <w:color w:val="000000"/>
                <w:sz w:val="18"/>
                <w:szCs w:val="18"/>
                <w:lang w:eastAsia="zh-CN"/>
              </w:rPr>
            </w:pPr>
            <w:r w:rsidRPr="00C23B46">
              <w:rPr>
                <w:rFonts w:ascii="微软雅黑" w:eastAsia="微软雅黑" w:hAnsi="微软雅黑" w:cs="宋体" w:hint="eastAsia"/>
                <w:color w:val="000000"/>
                <w:sz w:val="18"/>
                <w:szCs w:val="18"/>
                <w:lang w:eastAsia="zh-CN"/>
              </w:rPr>
              <w:t>选项1：</w:t>
            </w:r>
            <w:r w:rsidR="008361B6">
              <w:rPr>
                <w:rFonts w:ascii="微软雅黑" w:eastAsia="微软雅黑" w:hAnsi="微软雅黑" w:cs="宋体" w:hint="eastAsia"/>
                <w:color w:val="000000"/>
                <w:sz w:val="18"/>
                <w:szCs w:val="18"/>
                <w:lang w:eastAsia="zh-CN"/>
              </w:rPr>
              <w:t>未婚</w:t>
            </w:r>
          </w:p>
          <w:p w14:paraId="40C209DF" w14:textId="77777777" w:rsidR="00126C62" w:rsidRDefault="00126C62" w:rsidP="00D97DF6">
            <w:pPr>
              <w:widowControl/>
              <w:spacing w:line="240" w:lineRule="auto"/>
              <w:rPr>
                <w:rFonts w:ascii="微软雅黑" w:eastAsia="微软雅黑" w:hAnsi="微软雅黑" w:cs="宋体"/>
                <w:color w:val="000000"/>
                <w:sz w:val="18"/>
                <w:szCs w:val="18"/>
                <w:lang w:eastAsia="zh-CN"/>
              </w:rPr>
            </w:pPr>
            <w:r w:rsidRPr="00C23B46">
              <w:rPr>
                <w:rFonts w:ascii="微软雅黑" w:eastAsia="微软雅黑" w:hAnsi="微软雅黑" w:cs="宋体" w:hint="eastAsia"/>
                <w:color w:val="000000"/>
                <w:sz w:val="18"/>
                <w:szCs w:val="18"/>
                <w:lang w:eastAsia="zh-CN"/>
              </w:rPr>
              <w:t>选项2：已婚</w:t>
            </w:r>
          </w:p>
          <w:p w14:paraId="49A6ECE6" w14:textId="207AF466" w:rsidR="008361B6" w:rsidRPr="008361B6" w:rsidRDefault="008361B6" w:rsidP="00D97DF6">
            <w:pPr>
              <w:widowControl/>
              <w:spacing w:line="240" w:lineRule="auto"/>
              <w:rPr>
                <w:rFonts w:ascii="微软雅黑" w:eastAsia="微软雅黑" w:hAnsi="微软雅黑" w:cs="宋体"/>
                <w:color w:val="000000"/>
                <w:sz w:val="18"/>
                <w:szCs w:val="18"/>
                <w:lang w:eastAsia="zh-CN"/>
              </w:rPr>
            </w:pPr>
            <w:r w:rsidRPr="008361B6">
              <w:rPr>
                <w:rFonts w:ascii="微软雅黑" w:eastAsia="微软雅黑" w:hAnsi="微软雅黑" w:cs="宋体" w:hint="eastAsia"/>
                <w:color w:val="000000"/>
                <w:sz w:val="18"/>
                <w:szCs w:val="18"/>
                <w:lang w:eastAsia="zh-CN"/>
              </w:rPr>
              <w:t>选项3：其他</w:t>
            </w:r>
            <w:r>
              <w:rPr>
                <w:rFonts w:ascii="微软雅黑" w:eastAsia="微软雅黑" w:hAnsi="微软雅黑" w:cs="宋体" w:hint="eastAsia"/>
                <w:color w:val="000000"/>
                <w:sz w:val="18"/>
                <w:szCs w:val="18"/>
                <w:lang w:eastAsia="zh-CN"/>
              </w:rPr>
              <w:t xml:space="preserve"> </w:t>
            </w:r>
            <w:r>
              <w:rPr>
                <w:rFonts w:ascii="微软雅黑" w:eastAsia="微软雅黑" w:hAnsi="微软雅黑" w:cs="宋体"/>
                <w:color w:val="000000"/>
                <w:sz w:val="18"/>
                <w:szCs w:val="18"/>
                <w:lang w:eastAsia="zh-CN"/>
              </w:rPr>
              <w:t xml:space="preserve"> -- </w:t>
            </w:r>
            <w:r>
              <w:rPr>
                <w:rFonts w:ascii="微软雅黑" w:eastAsia="微软雅黑" w:hAnsi="微软雅黑" w:cs="宋体" w:hint="eastAsia"/>
                <w:color w:val="000000"/>
                <w:sz w:val="18"/>
                <w:szCs w:val="18"/>
                <w:lang w:eastAsia="zh-CN"/>
              </w:rPr>
              <w:t>备注：二期添加</w:t>
            </w:r>
          </w:p>
        </w:tc>
        <w:tc>
          <w:tcPr>
            <w:tcW w:w="2977" w:type="dxa"/>
            <w:tcBorders>
              <w:top w:val="nil"/>
              <w:left w:val="nil"/>
              <w:bottom w:val="single" w:sz="4" w:space="0" w:color="auto"/>
              <w:right w:val="single" w:sz="4" w:space="0" w:color="auto"/>
            </w:tcBorders>
            <w:shd w:val="clear" w:color="auto" w:fill="auto"/>
            <w:vAlign w:val="center"/>
            <w:hideMark/>
          </w:tcPr>
          <w:p w14:paraId="23DB0EF8" w14:textId="37EEABFC"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1F1DAC97" w14:textId="0D0F4810" w:rsidTr="00126C62">
        <w:trPr>
          <w:trHeight w:val="85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38D751E1"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13</w:t>
            </w:r>
          </w:p>
        </w:tc>
        <w:tc>
          <w:tcPr>
            <w:tcW w:w="709" w:type="dxa"/>
            <w:tcBorders>
              <w:top w:val="nil"/>
              <w:left w:val="nil"/>
              <w:bottom w:val="single" w:sz="4" w:space="0" w:color="auto"/>
              <w:right w:val="single" w:sz="4" w:space="0" w:color="auto"/>
            </w:tcBorders>
            <w:shd w:val="clear" w:color="auto" w:fill="auto"/>
            <w:noWrap/>
            <w:vAlign w:val="center"/>
            <w:hideMark/>
          </w:tcPr>
          <w:p w14:paraId="376CFAD5"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A28</w:t>
            </w:r>
          </w:p>
        </w:tc>
        <w:tc>
          <w:tcPr>
            <w:tcW w:w="992" w:type="dxa"/>
            <w:tcBorders>
              <w:top w:val="nil"/>
              <w:left w:val="nil"/>
              <w:bottom w:val="single" w:sz="4" w:space="0" w:color="auto"/>
              <w:right w:val="single" w:sz="4" w:space="0" w:color="auto"/>
            </w:tcBorders>
            <w:shd w:val="clear" w:color="auto" w:fill="auto"/>
            <w:noWrap/>
            <w:vAlign w:val="center"/>
            <w:hideMark/>
          </w:tcPr>
          <w:p w14:paraId="6ADF8BE7"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子女情况</w:t>
            </w:r>
          </w:p>
        </w:tc>
        <w:tc>
          <w:tcPr>
            <w:tcW w:w="1418" w:type="dxa"/>
            <w:tcBorders>
              <w:top w:val="nil"/>
              <w:left w:val="nil"/>
              <w:bottom w:val="single" w:sz="4" w:space="0" w:color="auto"/>
              <w:right w:val="single" w:sz="4" w:space="0" w:color="auto"/>
            </w:tcBorders>
            <w:shd w:val="clear" w:color="auto" w:fill="auto"/>
            <w:noWrap/>
            <w:vAlign w:val="center"/>
            <w:hideMark/>
          </w:tcPr>
          <w:p w14:paraId="1D07048C"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31462A6E" w14:textId="384AE20B"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选项1：没有孩子</w:t>
            </w:r>
            <w:r w:rsidRPr="00E86842">
              <w:rPr>
                <w:rFonts w:ascii="微软雅黑" w:eastAsia="微软雅黑" w:hAnsi="微软雅黑" w:cs="宋体" w:hint="eastAsia"/>
                <w:color w:val="000000"/>
                <w:sz w:val="18"/>
                <w:szCs w:val="18"/>
                <w:lang w:eastAsia="zh-CN"/>
              </w:rPr>
              <w:br/>
              <w:t>选择2：一个孩子</w:t>
            </w:r>
            <w:r w:rsidRPr="00E86842">
              <w:rPr>
                <w:rFonts w:ascii="微软雅黑" w:eastAsia="微软雅黑" w:hAnsi="微软雅黑" w:cs="宋体" w:hint="eastAsia"/>
                <w:color w:val="000000"/>
                <w:sz w:val="18"/>
                <w:szCs w:val="18"/>
                <w:lang w:eastAsia="zh-CN"/>
              </w:rPr>
              <w:br/>
              <w:t>选项3：两个</w:t>
            </w:r>
            <w:r w:rsidR="0028211E">
              <w:rPr>
                <w:rFonts w:ascii="微软雅黑" w:eastAsia="微软雅黑" w:hAnsi="微软雅黑" w:cs="宋体" w:hint="eastAsia"/>
                <w:color w:val="000000"/>
                <w:sz w:val="18"/>
                <w:szCs w:val="18"/>
                <w:lang w:eastAsia="zh-CN"/>
              </w:rPr>
              <w:t>孩子</w:t>
            </w:r>
            <w:r w:rsidRPr="00E86842">
              <w:rPr>
                <w:rFonts w:ascii="微软雅黑" w:eastAsia="微软雅黑" w:hAnsi="微软雅黑" w:cs="宋体" w:hint="eastAsia"/>
                <w:color w:val="000000"/>
                <w:sz w:val="18"/>
                <w:szCs w:val="18"/>
                <w:lang w:eastAsia="zh-CN"/>
              </w:rPr>
              <w:t>及以上</w:t>
            </w:r>
          </w:p>
        </w:tc>
        <w:tc>
          <w:tcPr>
            <w:tcW w:w="2977" w:type="dxa"/>
            <w:tcBorders>
              <w:top w:val="nil"/>
              <w:left w:val="nil"/>
              <w:bottom w:val="single" w:sz="4" w:space="0" w:color="auto"/>
              <w:right w:val="single" w:sz="4" w:space="0" w:color="auto"/>
            </w:tcBorders>
            <w:shd w:val="clear" w:color="auto" w:fill="auto"/>
            <w:vAlign w:val="center"/>
            <w:hideMark/>
          </w:tcPr>
          <w:p w14:paraId="6BD680F2" w14:textId="5A48B09F"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5DC12C2A" w14:textId="708B0D5E" w:rsidTr="00126C62">
        <w:trPr>
          <w:trHeight w:val="85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5072ED41"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14</w:t>
            </w:r>
          </w:p>
        </w:tc>
        <w:tc>
          <w:tcPr>
            <w:tcW w:w="709" w:type="dxa"/>
            <w:tcBorders>
              <w:top w:val="nil"/>
              <w:left w:val="nil"/>
              <w:bottom w:val="single" w:sz="4" w:space="0" w:color="auto"/>
              <w:right w:val="single" w:sz="4" w:space="0" w:color="auto"/>
            </w:tcBorders>
            <w:shd w:val="clear" w:color="auto" w:fill="auto"/>
            <w:noWrap/>
            <w:vAlign w:val="center"/>
            <w:hideMark/>
          </w:tcPr>
          <w:p w14:paraId="6404ACA1"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A12</w:t>
            </w:r>
          </w:p>
        </w:tc>
        <w:tc>
          <w:tcPr>
            <w:tcW w:w="992" w:type="dxa"/>
            <w:tcBorders>
              <w:top w:val="nil"/>
              <w:left w:val="nil"/>
              <w:bottom w:val="single" w:sz="4" w:space="0" w:color="auto"/>
              <w:right w:val="single" w:sz="4" w:space="0" w:color="auto"/>
            </w:tcBorders>
            <w:shd w:val="clear" w:color="auto" w:fill="auto"/>
            <w:noWrap/>
            <w:vAlign w:val="center"/>
            <w:hideMark/>
          </w:tcPr>
          <w:p w14:paraId="225F8A69"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认识程度</w:t>
            </w:r>
          </w:p>
        </w:tc>
        <w:tc>
          <w:tcPr>
            <w:tcW w:w="1418" w:type="dxa"/>
            <w:tcBorders>
              <w:top w:val="nil"/>
              <w:left w:val="nil"/>
              <w:bottom w:val="single" w:sz="4" w:space="0" w:color="auto"/>
              <w:right w:val="single" w:sz="4" w:space="0" w:color="auto"/>
            </w:tcBorders>
            <w:shd w:val="clear" w:color="auto" w:fill="auto"/>
            <w:noWrap/>
            <w:vAlign w:val="center"/>
            <w:hideMark/>
          </w:tcPr>
          <w:p w14:paraId="464DA387"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2B875387"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选项1：非常熟悉</w:t>
            </w:r>
            <w:r w:rsidRPr="00E86842">
              <w:rPr>
                <w:rFonts w:ascii="微软雅黑" w:eastAsia="微软雅黑" w:hAnsi="微软雅黑" w:cs="宋体" w:hint="eastAsia"/>
                <w:color w:val="000000"/>
                <w:sz w:val="18"/>
                <w:szCs w:val="18"/>
                <w:lang w:eastAsia="zh-CN"/>
              </w:rPr>
              <w:br/>
              <w:t>选项2：关系较好</w:t>
            </w:r>
            <w:r w:rsidRPr="00E86842">
              <w:rPr>
                <w:rFonts w:ascii="微软雅黑" w:eastAsia="微软雅黑" w:hAnsi="微软雅黑" w:cs="宋体" w:hint="eastAsia"/>
                <w:color w:val="000000"/>
                <w:sz w:val="18"/>
                <w:szCs w:val="18"/>
                <w:lang w:eastAsia="zh-CN"/>
              </w:rPr>
              <w:br/>
              <w:t>选项3：关系一般</w:t>
            </w:r>
          </w:p>
        </w:tc>
        <w:tc>
          <w:tcPr>
            <w:tcW w:w="2977" w:type="dxa"/>
            <w:tcBorders>
              <w:top w:val="nil"/>
              <w:left w:val="nil"/>
              <w:bottom w:val="single" w:sz="4" w:space="0" w:color="auto"/>
              <w:right w:val="single" w:sz="4" w:space="0" w:color="auto"/>
            </w:tcBorders>
            <w:shd w:val="clear" w:color="auto" w:fill="auto"/>
            <w:vAlign w:val="center"/>
            <w:hideMark/>
          </w:tcPr>
          <w:p w14:paraId="019C2196" w14:textId="47B39CC5"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51240734" w14:textId="3168E7F7" w:rsidTr="00126C62">
        <w:trPr>
          <w:trHeight w:val="1140"/>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56C83BB2"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15</w:t>
            </w:r>
          </w:p>
        </w:tc>
        <w:tc>
          <w:tcPr>
            <w:tcW w:w="709" w:type="dxa"/>
            <w:tcBorders>
              <w:top w:val="nil"/>
              <w:left w:val="nil"/>
              <w:bottom w:val="single" w:sz="4" w:space="0" w:color="auto"/>
              <w:right w:val="single" w:sz="4" w:space="0" w:color="auto"/>
            </w:tcBorders>
            <w:shd w:val="clear" w:color="auto" w:fill="auto"/>
            <w:noWrap/>
            <w:vAlign w:val="center"/>
            <w:hideMark/>
          </w:tcPr>
          <w:p w14:paraId="5AA70B4E"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A13</w:t>
            </w:r>
          </w:p>
        </w:tc>
        <w:tc>
          <w:tcPr>
            <w:tcW w:w="992" w:type="dxa"/>
            <w:tcBorders>
              <w:top w:val="nil"/>
              <w:left w:val="nil"/>
              <w:bottom w:val="single" w:sz="4" w:space="0" w:color="auto"/>
              <w:right w:val="single" w:sz="4" w:space="0" w:color="auto"/>
            </w:tcBorders>
            <w:shd w:val="clear" w:color="auto" w:fill="auto"/>
            <w:noWrap/>
            <w:vAlign w:val="center"/>
            <w:hideMark/>
          </w:tcPr>
          <w:p w14:paraId="5569A1E6"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约见难度</w:t>
            </w:r>
          </w:p>
        </w:tc>
        <w:tc>
          <w:tcPr>
            <w:tcW w:w="1418" w:type="dxa"/>
            <w:tcBorders>
              <w:top w:val="nil"/>
              <w:left w:val="nil"/>
              <w:bottom w:val="single" w:sz="4" w:space="0" w:color="auto"/>
              <w:right w:val="single" w:sz="4" w:space="0" w:color="auto"/>
            </w:tcBorders>
            <w:shd w:val="clear" w:color="auto" w:fill="auto"/>
            <w:noWrap/>
            <w:vAlign w:val="center"/>
            <w:hideMark/>
          </w:tcPr>
          <w:p w14:paraId="5074EA57"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304EFA20"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选项1：非常容易</w:t>
            </w:r>
            <w:r w:rsidRPr="00E86842">
              <w:rPr>
                <w:rFonts w:ascii="微软雅黑" w:eastAsia="微软雅黑" w:hAnsi="微软雅黑" w:cs="宋体" w:hint="eastAsia"/>
                <w:color w:val="000000"/>
                <w:sz w:val="18"/>
                <w:szCs w:val="18"/>
                <w:lang w:eastAsia="zh-CN"/>
              </w:rPr>
              <w:br/>
              <w:t>选项2：相对容易</w:t>
            </w:r>
            <w:r w:rsidRPr="00E86842">
              <w:rPr>
                <w:rFonts w:ascii="微软雅黑" w:eastAsia="微软雅黑" w:hAnsi="微软雅黑" w:cs="宋体" w:hint="eastAsia"/>
                <w:color w:val="000000"/>
                <w:sz w:val="18"/>
                <w:szCs w:val="18"/>
                <w:lang w:eastAsia="zh-CN"/>
              </w:rPr>
              <w:br/>
              <w:t>选项3：有点困难</w:t>
            </w:r>
            <w:r w:rsidRPr="00E86842">
              <w:rPr>
                <w:rFonts w:ascii="微软雅黑" w:eastAsia="微软雅黑" w:hAnsi="微软雅黑" w:cs="宋体" w:hint="eastAsia"/>
                <w:color w:val="000000"/>
                <w:sz w:val="18"/>
                <w:szCs w:val="18"/>
                <w:lang w:eastAsia="zh-CN"/>
              </w:rPr>
              <w:br/>
              <w:t>选项4：相当困难</w:t>
            </w:r>
          </w:p>
        </w:tc>
        <w:tc>
          <w:tcPr>
            <w:tcW w:w="2977" w:type="dxa"/>
            <w:tcBorders>
              <w:top w:val="nil"/>
              <w:left w:val="nil"/>
              <w:bottom w:val="single" w:sz="4" w:space="0" w:color="auto"/>
              <w:right w:val="single" w:sz="4" w:space="0" w:color="auto"/>
            </w:tcBorders>
            <w:shd w:val="clear" w:color="auto" w:fill="auto"/>
            <w:vAlign w:val="center"/>
            <w:hideMark/>
          </w:tcPr>
          <w:p w14:paraId="60DE7464" w14:textId="509211B3"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5CDB3557" w14:textId="76E59E04" w:rsidTr="00126C62">
        <w:trPr>
          <w:trHeight w:val="936"/>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6E353ECA"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lastRenderedPageBreak/>
              <w:t>16</w:t>
            </w:r>
          </w:p>
        </w:tc>
        <w:tc>
          <w:tcPr>
            <w:tcW w:w="709" w:type="dxa"/>
            <w:tcBorders>
              <w:top w:val="nil"/>
              <w:left w:val="nil"/>
              <w:bottom w:val="single" w:sz="4" w:space="0" w:color="auto"/>
              <w:right w:val="single" w:sz="4" w:space="0" w:color="auto"/>
            </w:tcBorders>
            <w:shd w:val="clear" w:color="auto" w:fill="auto"/>
            <w:noWrap/>
            <w:vAlign w:val="center"/>
            <w:hideMark/>
          </w:tcPr>
          <w:p w14:paraId="0BB6B09D"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A14</w:t>
            </w:r>
          </w:p>
        </w:tc>
        <w:tc>
          <w:tcPr>
            <w:tcW w:w="992" w:type="dxa"/>
            <w:tcBorders>
              <w:top w:val="nil"/>
              <w:left w:val="nil"/>
              <w:bottom w:val="single" w:sz="4" w:space="0" w:color="auto"/>
              <w:right w:val="single" w:sz="4" w:space="0" w:color="auto"/>
            </w:tcBorders>
            <w:shd w:val="clear" w:color="auto" w:fill="auto"/>
            <w:noWrap/>
            <w:vAlign w:val="center"/>
            <w:hideMark/>
          </w:tcPr>
          <w:p w14:paraId="7AA239CB"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教育背景</w:t>
            </w:r>
          </w:p>
        </w:tc>
        <w:tc>
          <w:tcPr>
            <w:tcW w:w="1418" w:type="dxa"/>
            <w:tcBorders>
              <w:top w:val="nil"/>
              <w:left w:val="nil"/>
              <w:bottom w:val="single" w:sz="4" w:space="0" w:color="auto"/>
              <w:right w:val="single" w:sz="4" w:space="0" w:color="auto"/>
            </w:tcBorders>
            <w:shd w:val="clear" w:color="auto" w:fill="auto"/>
            <w:noWrap/>
            <w:vAlign w:val="center"/>
            <w:hideMark/>
          </w:tcPr>
          <w:p w14:paraId="3C901AE1"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7F640692" w14:textId="64BD0C6B" w:rsidR="00126C62" w:rsidRPr="002B79B8" w:rsidRDefault="00126C62" w:rsidP="00D97DF6">
            <w:pPr>
              <w:widowControl/>
              <w:spacing w:line="240" w:lineRule="auto"/>
              <w:rPr>
                <w:rFonts w:ascii="微软雅黑" w:eastAsia="微软雅黑" w:hAnsi="微软雅黑" w:cs="宋体"/>
                <w:color w:val="000000"/>
                <w:sz w:val="18"/>
                <w:szCs w:val="18"/>
                <w:lang w:eastAsia="zh-CN"/>
              </w:rPr>
            </w:pPr>
            <w:r w:rsidRPr="002B79B8">
              <w:rPr>
                <w:rFonts w:ascii="微软雅黑" w:eastAsia="微软雅黑" w:hAnsi="微软雅黑" w:cs="宋体" w:hint="eastAsia"/>
                <w:color w:val="000000"/>
                <w:sz w:val="18"/>
                <w:szCs w:val="18"/>
                <w:lang w:eastAsia="zh-CN"/>
              </w:rPr>
              <w:t>选项1：高中</w:t>
            </w:r>
            <w:r w:rsidR="00E70E1F">
              <w:rPr>
                <w:rFonts w:ascii="微软雅黑" w:eastAsia="微软雅黑" w:hAnsi="微软雅黑" w:cs="宋体" w:hint="eastAsia"/>
                <w:color w:val="000000"/>
                <w:sz w:val="18"/>
                <w:szCs w:val="18"/>
                <w:lang w:eastAsia="zh-CN"/>
              </w:rPr>
              <w:t>及以下</w:t>
            </w:r>
            <w:r w:rsidRPr="002B79B8">
              <w:rPr>
                <w:rFonts w:ascii="微软雅黑" w:eastAsia="微软雅黑" w:hAnsi="微软雅黑" w:cs="宋体" w:hint="eastAsia"/>
                <w:color w:val="000000"/>
                <w:sz w:val="18"/>
                <w:szCs w:val="18"/>
                <w:lang w:eastAsia="zh-CN"/>
              </w:rPr>
              <w:br/>
            </w:r>
            <w:r w:rsidRPr="002B79B8">
              <w:rPr>
                <w:rFonts w:ascii="微软雅黑" w:eastAsia="微软雅黑" w:hAnsi="微软雅黑" w:cs="宋体" w:hint="eastAsia"/>
                <w:color w:val="000000"/>
                <w:sz w:val="18"/>
                <w:szCs w:val="18"/>
                <w:lang w:eastAsia="zh-CN"/>
              </w:rPr>
              <w:br/>
              <w:t>选项</w:t>
            </w:r>
            <w:r w:rsidR="00E70E1F">
              <w:rPr>
                <w:rFonts w:ascii="微软雅黑" w:eastAsia="微软雅黑" w:hAnsi="微软雅黑" w:cs="宋体"/>
                <w:color w:val="000000"/>
                <w:sz w:val="18"/>
                <w:szCs w:val="18"/>
                <w:lang w:eastAsia="zh-CN"/>
              </w:rPr>
              <w:t>2</w:t>
            </w:r>
            <w:r w:rsidRPr="002B79B8">
              <w:rPr>
                <w:rFonts w:ascii="微软雅黑" w:eastAsia="微软雅黑" w:hAnsi="微软雅黑" w:cs="宋体" w:hint="eastAsia"/>
                <w:color w:val="000000"/>
                <w:sz w:val="18"/>
                <w:szCs w:val="18"/>
                <w:lang w:eastAsia="zh-CN"/>
              </w:rPr>
              <w:t>：</w:t>
            </w:r>
            <w:r w:rsidR="00E70E1F">
              <w:rPr>
                <w:rFonts w:ascii="微软雅黑" w:eastAsia="微软雅黑" w:hAnsi="微软雅黑" w:cs="宋体" w:hint="eastAsia"/>
                <w:color w:val="000000"/>
                <w:sz w:val="18"/>
                <w:szCs w:val="18"/>
                <w:lang w:eastAsia="zh-CN"/>
              </w:rPr>
              <w:t>专科</w:t>
            </w:r>
            <w:r w:rsidRPr="002B79B8">
              <w:rPr>
                <w:rFonts w:ascii="微软雅黑" w:eastAsia="微软雅黑" w:hAnsi="微软雅黑" w:cs="宋体" w:hint="eastAsia"/>
                <w:color w:val="000000"/>
                <w:sz w:val="18"/>
                <w:szCs w:val="18"/>
                <w:lang w:eastAsia="zh-CN"/>
              </w:rPr>
              <w:br/>
              <w:t>选项</w:t>
            </w:r>
            <w:r w:rsidR="00E70E1F">
              <w:rPr>
                <w:rFonts w:ascii="微软雅黑" w:eastAsia="微软雅黑" w:hAnsi="微软雅黑" w:cs="宋体"/>
                <w:color w:val="000000"/>
                <w:sz w:val="18"/>
                <w:szCs w:val="18"/>
                <w:lang w:eastAsia="zh-CN"/>
              </w:rPr>
              <w:t>3</w:t>
            </w:r>
            <w:r w:rsidRPr="002B79B8">
              <w:rPr>
                <w:rFonts w:ascii="微软雅黑" w:eastAsia="微软雅黑" w:hAnsi="微软雅黑" w:cs="宋体" w:hint="eastAsia"/>
                <w:color w:val="000000"/>
                <w:sz w:val="18"/>
                <w:szCs w:val="18"/>
                <w:lang w:eastAsia="zh-CN"/>
              </w:rPr>
              <w:t>：本科</w:t>
            </w:r>
          </w:p>
          <w:p w14:paraId="3B5D1144" w14:textId="43924E5F"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2B79B8">
              <w:rPr>
                <w:rFonts w:ascii="微软雅黑" w:eastAsia="微软雅黑" w:hAnsi="微软雅黑" w:cs="宋体" w:hint="eastAsia"/>
                <w:color w:val="000000"/>
                <w:sz w:val="18"/>
                <w:szCs w:val="18"/>
                <w:lang w:eastAsia="zh-CN"/>
              </w:rPr>
              <w:t>选项</w:t>
            </w:r>
            <w:r w:rsidR="00E70E1F">
              <w:rPr>
                <w:rFonts w:ascii="微软雅黑" w:eastAsia="微软雅黑" w:hAnsi="微软雅黑" w:cs="宋体"/>
                <w:color w:val="000000"/>
                <w:sz w:val="18"/>
                <w:szCs w:val="18"/>
                <w:lang w:eastAsia="zh-CN"/>
              </w:rPr>
              <w:t>4</w:t>
            </w:r>
            <w:r w:rsidRPr="002B79B8">
              <w:rPr>
                <w:rFonts w:ascii="微软雅黑" w:eastAsia="微软雅黑" w:hAnsi="微软雅黑" w:cs="宋体" w:hint="eastAsia"/>
                <w:color w:val="000000"/>
                <w:sz w:val="18"/>
                <w:szCs w:val="18"/>
                <w:lang w:eastAsia="zh-CN"/>
              </w:rPr>
              <w:t>：研究生及以上</w:t>
            </w:r>
          </w:p>
        </w:tc>
        <w:tc>
          <w:tcPr>
            <w:tcW w:w="2977" w:type="dxa"/>
            <w:tcBorders>
              <w:top w:val="nil"/>
              <w:left w:val="nil"/>
              <w:bottom w:val="single" w:sz="4" w:space="0" w:color="auto"/>
              <w:right w:val="single" w:sz="4" w:space="0" w:color="auto"/>
            </w:tcBorders>
            <w:shd w:val="clear" w:color="auto" w:fill="auto"/>
            <w:vAlign w:val="center"/>
            <w:hideMark/>
          </w:tcPr>
          <w:p w14:paraId="7C6C2BDA" w14:textId="0EBDDB98"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3EDA52A3" w14:textId="31CAAF19" w:rsidTr="00126C62">
        <w:trPr>
          <w:trHeight w:val="854"/>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609A4137"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17</w:t>
            </w:r>
          </w:p>
        </w:tc>
        <w:tc>
          <w:tcPr>
            <w:tcW w:w="709" w:type="dxa"/>
            <w:tcBorders>
              <w:top w:val="nil"/>
              <w:left w:val="nil"/>
              <w:bottom w:val="single" w:sz="4" w:space="0" w:color="auto"/>
              <w:right w:val="single" w:sz="4" w:space="0" w:color="auto"/>
            </w:tcBorders>
            <w:shd w:val="clear" w:color="auto" w:fill="auto"/>
            <w:noWrap/>
            <w:vAlign w:val="center"/>
            <w:hideMark/>
          </w:tcPr>
          <w:p w14:paraId="18C4C96D"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A19</w:t>
            </w:r>
          </w:p>
        </w:tc>
        <w:tc>
          <w:tcPr>
            <w:tcW w:w="992" w:type="dxa"/>
            <w:tcBorders>
              <w:top w:val="nil"/>
              <w:left w:val="nil"/>
              <w:bottom w:val="single" w:sz="4" w:space="0" w:color="auto"/>
              <w:right w:val="single" w:sz="4" w:space="0" w:color="auto"/>
            </w:tcBorders>
            <w:shd w:val="clear" w:color="auto" w:fill="auto"/>
            <w:noWrap/>
            <w:vAlign w:val="center"/>
            <w:hideMark/>
          </w:tcPr>
          <w:p w14:paraId="50702A65"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健康情况</w:t>
            </w:r>
          </w:p>
        </w:tc>
        <w:tc>
          <w:tcPr>
            <w:tcW w:w="1418" w:type="dxa"/>
            <w:tcBorders>
              <w:top w:val="nil"/>
              <w:left w:val="nil"/>
              <w:bottom w:val="single" w:sz="4" w:space="0" w:color="auto"/>
              <w:right w:val="single" w:sz="4" w:space="0" w:color="auto"/>
            </w:tcBorders>
            <w:shd w:val="clear" w:color="auto" w:fill="auto"/>
            <w:noWrap/>
            <w:vAlign w:val="center"/>
            <w:hideMark/>
          </w:tcPr>
          <w:p w14:paraId="7A174FB0"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6B58FB76" w14:textId="7A4EE741"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w:t>
            </w:r>
            <w:r w:rsidRPr="002B7664">
              <w:rPr>
                <w:rFonts w:ascii="微软雅黑" w:eastAsia="微软雅黑" w:hAnsi="微软雅黑" w:cs="宋体" w:hint="eastAsia"/>
                <w:color w:val="000000"/>
                <w:sz w:val="18"/>
                <w:szCs w:val="18"/>
                <w:lang w:eastAsia="zh-CN"/>
              </w:rPr>
              <w:t>标准体</w:t>
            </w:r>
            <w:r w:rsidRPr="00E86842">
              <w:rPr>
                <w:rFonts w:ascii="微软雅黑" w:eastAsia="微软雅黑" w:hAnsi="微软雅黑" w:cs="宋体" w:hint="eastAsia"/>
                <w:color w:val="000000"/>
                <w:sz w:val="18"/>
                <w:szCs w:val="18"/>
                <w:lang w:eastAsia="zh-CN"/>
              </w:rPr>
              <w:br/>
              <w:t>选项2：</w:t>
            </w:r>
            <w:r w:rsidRPr="002B7664">
              <w:rPr>
                <w:rFonts w:ascii="微软雅黑" w:eastAsia="微软雅黑" w:hAnsi="微软雅黑" w:cs="宋体" w:hint="eastAsia"/>
                <w:color w:val="000000"/>
                <w:sz w:val="18"/>
                <w:szCs w:val="18"/>
                <w:lang w:eastAsia="zh-CN"/>
              </w:rPr>
              <w:t>次标准体</w:t>
            </w:r>
            <w:r w:rsidRPr="00E86842">
              <w:rPr>
                <w:rFonts w:ascii="微软雅黑" w:eastAsia="微软雅黑" w:hAnsi="微软雅黑" w:cs="宋体" w:hint="eastAsia"/>
                <w:color w:val="000000"/>
                <w:sz w:val="18"/>
                <w:szCs w:val="18"/>
                <w:lang w:eastAsia="zh-CN"/>
              </w:rPr>
              <w:br/>
              <w:t>选项3：其他</w:t>
            </w:r>
          </w:p>
        </w:tc>
        <w:tc>
          <w:tcPr>
            <w:tcW w:w="2977" w:type="dxa"/>
            <w:tcBorders>
              <w:top w:val="nil"/>
              <w:left w:val="nil"/>
              <w:bottom w:val="single" w:sz="4" w:space="0" w:color="auto"/>
              <w:right w:val="single" w:sz="4" w:space="0" w:color="auto"/>
            </w:tcBorders>
            <w:shd w:val="clear" w:color="auto" w:fill="auto"/>
            <w:vAlign w:val="center"/>
            <w:hideMark/>
          </w:tcPr>
          <w:p w14:paraId="4FB3C6B1"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3BE8A3A3" w14:textId="315A82B6" w:rsidTr="00126C62">
        <w:trPr>
          <w:trHeight w:val="199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58A104FD"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18</w:t>
            </w:r>
          </w:p>
        </w:tc>
        <w:tc>
          <w:tcPr>
            <w:tcW w:w="709" w:type="dxa"/>
            <w:tcBorders>
              <w:top w:val="nil"/>
              <w:left w:val="nil"/>
              <w:bottom w:val="single" w:sz="4" w:space="0" w:color="auto"/>
              <w:right w:val="single" w:sz="4" w:space="0" w:color="auto"/>
            </w:tcBorders>
            <w:shd w:val="clear" w:color="auto" w:fill="auto"/>
            <w:noWrap/>
            <w:vAlign w:val="center"/>
            <w:hideMark/>
          </w:tcPr>
          <w:p w14:paraId="34494C95"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A15</w:t>
            </w:r>
          </w:p>
        </w:tc>
        <w:tc>
          <w:tcPr>
            <w:tcW w:w="992" w:type="dxa"/>
            <w:tcBorders>
              <w:top w:val="nil"/>
              <w:left w:val="nil"/>
              <w:bottom w:val="single" w:sz="4" w:space="0" w:color="auto"/>
              <w:right w:val="single" w:sz="4" w:space="0" w:color="auto"/>
            </w:tcBorders>
            <w:shd w:val="clear" w:color="auto" w:fill="auto"/>
            <w:noWrap/>
            <w:vAlign w:val="center"/>
            <w:hideMark/>
          </w:tcPr>
          <w:p w14:paraId="7B0BAE77" w14:textId="5ED562C2"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年收入</w:t>
            </w:r>
          </w:p>
        </w:tc>
        <w:tc>
          <w:tcPr>
            <w:tcW w:w="1418" w:type="dxa"/>
            <w:tcBorders>
              <w:top w:val="nil"/>
              <w:left w:val="nil"/>
              <w:bottom w:val="single" w:sz="4" w:space="0" w:color="auto"/>
              <w:right w:val="single" w:sz="4" w:space="0" w:color="auto"/>
            </w:tcBorders>
            <w:shd w:val="clear" w:color="auto" w:fill="auto"/>
            <w:noWrap/>
            <w:vAlign w:val="center"/>
            <w:hideMark/>
          </w:tcPr>
          <w:p w14:paraId="0A31103B"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17486ACC" w14:textId="01A50EB5"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选项1：10万以下</w:t>
            </w:r>
            <w:r w:rsidRPr="00E86842">
              <w:rPr>
                <w:rFonts w:ascii="微软雅黑" w:eastAsia="微软雅黑" w:hAnsi="微软雅黑" w:cs="宋体" w:hint="eastAsia"/>
                <w:color w:val="000000"/>
                <w:sz w:val="18"/>
                <w:szCs w:val="18"/>
                <w:lang w:eastAsia="zh-CN"/>
              </w:rPr>
              <w:br/>
              <w:t>选项2：10~20万</w:t>
            </w:r>
            <w:r w:rsidRPr="00E86842">
              <w:rPr>
                <w:rFonts w:ascii="微软雅黑" w:eastAsia="微软雅黑" w:hAnsi="微软雅黑" w:cs="宋体" w:hint="eastAsia"/>
                <w:color w:val="000000"/>
                <w:sz w:val="18"/>
                <w:szCs w:val="18"/>
                <w:lang w:eastAsia="zh-CN"/>
              </w:rPr>
              <w:br/>
              <w:t>选项3：20~30万</w:t>
            </w:r>
            <w:r w:rsidRPr="00E86842">
              <w:rPr>
                <w:rFonts w:ascii="微软雅黑" w:eastAsia="微软雅黑" w:hAnsi="微软雅黑" w:cs="宋体" w:hint="eastAsia"/>
                <w:color w:val="000000"/>
                <w:sz w:val="18"/>
                <w:szCs w:val="18"/>
                <w:lang w:eastAsia="zh-CN"/>
              </w:rPr>
              <w:br/>
              <w:t>选项4：30~50万</w:t>
            </w:r>
            <w:r w:rsidRPr="00E86842">
              <w:rPr>
                <w:rFonts w:ascii="微软雅黑" w:eastAsia="微软雅黑" w:hAnsi="微软雅黑" w:cs="宋体" w:hint="eastAsia"/>
                <w:color w:val="000000"/>
                <w:sz w:val="18"/>
                <w:szCs w:val="18"/>
                <w:lang w:eastAsia="zh-CN"/>
              </w:rPr>
              <w:br/>
              <w:t>选项5：50~100万</w:t>
            </w:r>
            <w:r w:rsidRPr="00E86842">
              <w:rPr>
                <w:rFonts w:ascii="微软雅黑" w:eastAsia="微软雅黑" w:hAnsi="微软雅黑" w:cs="宋体" w:hint="eastAsia"/>
                <w:color w:val="000000"/>
                <w:sz w:val="18"/>
                <w:szCs w:val="18"/>
                <w:lang w:eastAsia="zh-CN"/>
              </w:rPr>
              <w:br/>
              <w:t>选项6：100万以上</w:t>
            </w:r>
            <w:r w:rsidRPr="00E86842">
              <w:rPr>
                <w:rFonts w:ascii="微软雅黑" w:eastAsia="微软雅黑" w:hAnsi="微软雅黑" w:cs="宋体" w:hint="eastAsia"/>
                <w:color w:val="000000"/>
                <w:sz w:val="18"/>
                <w:szCs w:val="18"/>
                <w:lang w:eastAsia="zh-CN"/>
              </w:rPr>
              <w:br/>
            </w:r>
          </w:p>
        </w:tc>
        <w:tc>
          <w:tcPr>
            <w:tcW w:w="2977" w:type="dxa"/>
            <w:tcBorders>
              <w:top w:val="nil"/>
              <w:left w:val="nil"/>
              <w:bottom w:val="single" w:sz="4" w:space="0" w:color="auto"/>
              <w:right w:val="single" w:sz="4" w:space="0" w:color="auto"/>
            </w:tcBorders>
            <w:shd w:val="clear" w:color="auto" w:fill="auto"/>
            <w:vAlign w:val="center"/>
            <w:hideMark/>
          </w:tcPr>
          <w:p w14:paraId="5035D2E6"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 xml:space="preserve">　</w:t>
            </w:r>
          </w:p>
        </w:tc>
      </w:tr>
      <w:tr w:rsidR="00126C62" w:rsidRPr="00246CB8" w14:paraId="1A7BCF20" w14:textId="7C91475F" w:rsidTr="00126C62">
        <w:trPr>
          <w:trHeight w:val="1425"/>
        </w:trPr>
        <w:tc>
          <w:tcPr>
            <w:tcW w:w="649" w:type="dxa"/>
            <w:tcBorders>
              <w:top w:val="nil"/>
              <w:left w:val="single" w:sz="4" w:space="0" w:color="auto"/>
              <w:bottom w:val="single" w:sz="4" w:space="0" w:color="auto"/>
              <w:right w:val="single" w:sz="4" w:space="0" w:color="auto"/>
            </w:tcBorders>
            <w:shd w:val="clear" w:color="auto" w:fill="auto"/>
            <w:noWrap/>
            <w:vAlign w:val="center"/>
            <w:hideMark/>
          </w:tcPr>
          <w:p w14:paraId="66DA7523"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19</w:t>
            </w:r>
          </w:p>
        </w:tc>
        <w:tc>
          <w:tcPr>
            <w:tcW w:w="709" w:type="dxa"/>
            <w:tcBorders>
              <w:top w:val="nil"/>
              <w:left w:val="nil"/>
              <w:bottom w:val="single" w:sz="4" w:space="0" w:color="auto"/>
              <w:right w:val="single" w:sz="4" w:space="0" w:color="auto"/>
            </w:tcBorders>
            <w:shd w:val="clear" w:color="auto" w:fill="auto"/>
            <w:noWrap/>
            <w:vAlign w:val="center"/>
            <w:hideMark/>
          </w:tcPr>
          <w:p w14:paraId="65CCA025"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A29</w:t>
            </w:r>
          </w:p>
        </w:tc>
        <w:tc>
          <w:tcPr>
            <w:tcW w:w="992" w:type="dxa"/>
            <w:tcBorders>
              <w:top w:val="nil"/>
              <w:left w:val="nil"/>
              <w:bottom w:val="single" w:sz="4" w:space="0" w:color="auto"/>
              <w:right w:val="single" w:sz="4" w:space="0" w:color="auto"/>
            </w:tcBorders>
            <w:shd w:val="clear" w:color="auto" w:fill="auto"/>
            <w:noWrap/>
            <w:vAlign w:val="center"/>
            <w:hideMark/>
          </w:tcPr>
          <w:p w14:paraId="7628A2E0"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家庭年收入</w:t>
            </w:r>
          </w:p>
        </w:tc>
        <w:tc>
          <w:tcPr>
            <w:tcW w:w="1418" w:type="dxa"/>
            <w:tcBorders>
              <w:top w:val="nil"/>
              <w:left w:val="nil"/>
              <w:bottom w:val="single" w:sz="4" w:space="0" w:color="auto"/>
              <w:right w:val="single" w:sz="4" w:space="0" w:color="auto"/>
            </w:tcBorders>
            <w:shd w:val="clear" w:color="auto" w:fill="auto"/>
            <w:noWrap/>
            <w:vAlign w:val="center"/>
            <w:hideMark/>
          </w:tcPr>
          <w:p w14:paraId="0FFD59BF"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nil"/>
              <w:left w:val="nil"/>
              <w:bottom w:val="single" w:sz="4" w:space="0" w:color="auto"/>
              <w:right w:val="single" w:sz="4" w:space="0" w:color="auto"/>
            </w:tcBorders>
            <w:shd w:val="clear" w:color="auto" w:fill="auto"/>
            <w:vAlign w:val="center"/>
            <w:hideMark/>
          </w:tcPr>
          <w:p w14:paraId="0568BD4C"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选项1：20万以下</w:t>
            </w:r>
            <w:r w:rsidRPr="00E86842">
              <w:rPr>
                <w:rFonts w:ascii="微软雅黑" w:eastAsia="微软雅黑" w:hAnsi="微软雅黑" w:cs="宋体" w:hint="eastAsia"/>
                <w:color w:val="000000"/>
                <w:sz w:val="18"/>
                <w:szCs w:val="18"/>
                <w:lang w:eastAsia="zh-CN"/>
              </w:rPr>
              <w:br/>
              <w:t>选项2：20~50万</w:t>
            </w:r>
            <w:r w:rsidRPr="00E86842">
              <w:rPr>
                <w:rFonts w:ascii="微软雅黑" w:eastAsia="微软雅黑" w:hAnsi="微软雅黑" w:cs="宋体" w:hint="eastAsia"/>
                <w:color w:val="000000"/>
                <w:sz w:val="18"/>
                <w:szCs w:val="18"/>
                <w:lang w:eastAsia="zh-CN"/>
              </w:rPr>
              <w:br/>
              <w:t>选项3：50~100万</w:t>
            </w:r>
            <w:r w:rsidRPr="00E86842">
              <w:rPr>
                <w:rFonts w:ascii="微软雅黑" w:eastAsia="微软雅黑" w:hAnsi="微软雅黑" w:cs="宋体" w:hint="eastAsia"/>
                <w:color w:val="000000"/>
                <w:sz w:val="18"/>
                <w:szCs w:val="18"/>
                <w:lang w:eastAsia="zh-CN"/>
              </w:rPr>
              <w:br/>
              <w:t>选项4：100~300万</w:t>
            </w:r>
            <w:r w:rsidRPr="00E86842">
              <w:rPr>
                <w:rFonts w:ascii="微软雅黑" w:eastAsia="微软雅黑" w:hAnsi="微软雅黑" w:cs="宋体" w:hint="eastAsia"/>
                <w:color w:val="000000"/>
                <w:sz w:val="18"/>
                <w:szCs w:val="18"/>
                <w:lang w:eastAsia="zh-CN"/>
              </w:rPr>
              <w:br/>
              <w:t>选项5：300万以上</w:t>
            </w:r>
          </w:p>
        </w:tc>
        <w:tc>
          <w:tcPr>
            <w:tcW w:w="2977" w:type="dxa"/>
            <w:tcBorders>
              <w:top w:val="nil"/>
              <w:left w:val="nil"/>
              <w:bottom w:val="single" w:sz="4" w:space="0" w:color="auto"/>
              <w:right w:val="single" w:sz="4" w:space="0" w:color="auto"/>
            </w:tcBorders>
            <w:shd w:val="clear" w:color="auto" w:fill="auto"/>
            <w:vAlign w:val="center"/>
            <w:hideMark/>
          </w:tcPr>
          <w:p w14:paraId="1E32B5F9"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 xml:space="preserve">　</w:t>
            </w:r>
          </w:p>
        </w:tc>
      </w:tr>
      <w:tr w:rsidR="00126C62" w:rsidRPr="00246CB8" w14:paraId="56B0F38D" w14:textId="07B5C621" w:rsidTr="00126C62">
        <w:trPr>
          <w:trHeight w:val="634"/>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C5C4E9"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20</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301FE0A8"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A7</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1FA67D8"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客户来源</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0E6EA901"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agent录入项</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656558B"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E86842">
              <w:rPr>
                <w:rFonts w:ascii="微软雅黑" w:eastAsia="微软雅黑" w:hAnsi="微软雅黑" w:cs="宋体" w:hint="eastAsia"/>
                <w:color w:val="000000"/>
                <w:sz w:val="18"/>
                <w:szCs w:val="18"/>
                <w:lang w:eastAsia="zh-CN"/>
              </w:rPr>
              <w:t>选项1：缘故</w:t>
            </w:r>
            <w:r w:rsidRPr="00E86842">
              <w:rPr>
                <w:rFonts w:ascii="微软雅黑" w:eastAsia="微软雅黑" w:hAnsi="微软雅黑" w:cs="宋体" w:hint="eastAsia"/>
                <w:color w:val="000000"/>
                <w:sz w:val="18"/>
                <w:szCs w:val="18"/>
                <w:lang w:eastAsia="zh-CN"/>
              </w:rPr>
              <w:br/>
              <w:t>选项2：转介绍</w:t>
            </w:r>
            <w:r w:rsidRPr="00E86842">
              <w:rPr>
                <w:rFonts w:ascii="微软雅黑" w:eastAsia="微软雅黑" w:hAnsi="微软雅黑" w:cs="宋体" w:hint="eastAsia"/>
                <w:color w:val="000000"/>
                <w:sz w:val="18"/>
                <w:szCs w:val="18"/>
                <w:lang w:eastAsia="zh-CN"/>
              </w:rPr>
              <w:br/>
              <w:t>选项3：随缘</w:t>
            </w:r>
            <w:r w:rsidRPr="00E86842">
              <w:rPr>
                <w:rFonts w:ascii="微软雅黑" w:eastAsia="微软雅黑" w:hAnsi="微软雅黑" w:cs="宋体" w:hint="eastAsia"/>
                <w:color w:val="000000"/>
                <w:sz w:val="18"/>
                <w:szCs w:val="18"/>
                <w:lang w:eastAsia="zh-CN"/>
              </w:rPr>
              <w:br/>
              <w:t>选项4：陌拜</w:t>
            </w:r>
            <w:r w:rsidRPr="00E86842">
              <w:rPr>
                <w:rFonts w:ascii="微软雅黑" w:eastAsia="微软雅黑" w:hAnsi="微软雅黑" w:cs="宋体" w:hint="eastAsia"/>
                <w:color w:val="000000"/>
                <w:sz w:val="18"/>
                <w:szCs w:val="18"/>
                <w:lang w:eastAsia="zh-CN"/>
              </w:rPr>
              <w:br/>
              <w:t>选项5：其他（所有非选择1~4的都在本区间）</w:t>
            </w:r>
          </w:p>
        </w:tc>
        <w:tc>
          <w:tcPr>
            <w:tcW w:w="2977" w:type="dxa"/>
            <w:tcBorders>
              <w:top w:val="single" w:sz="4" w:space="0" w:color="auto"/>
              <w:left w:val="nil"/>
              <w:bottom w:val="single" w:sz="4" w:space="0" w:color="auto"/>
              <w:right w:val="single" w:sz="4" w:space="0" w:color="auto"/>
            </w:tcBorders>
            <w:shd w:val="clear" w:color="auto" w:fill="auto"/>
            <w:vAlign w:val="center"/>
            <w:hideMark/>
          </w:tcPr>
          <w:p w14:paraId="791C8897"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7A1D3E9F" w14:textId="079628CE" w:rsidTr="00126C62">
        <w:trPr>
          <w:trHeight w:val="754"/>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C5B3C"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r>
              <w:rPr>
                <w:rFonts w:ascii="微软雅黑" w:eastAsia="微软雅黑" w:hAnsi="微软雅黑" w:cs="宋体"/>
                <w:color w:val="000000"/>
                <w:sz w:val="18"/>
                <w:szCs w:val="18"/>
                <w:lang w:eastAsia="zh-CN"/>
              </w:rPr>
              <w:t>1</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6C50609" w14:textId="77777777" w:rsidR="00126C62" w:rsidRPr="00E86842" w:rsidRDefault="00126C62" w:rsidP="00D97DF6">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A</w:t>
            </w:r>
            <w:r>
              <w:rPr>
                <w:rFonts w:ascii="微软雅黑" w:eastAsia="微软雅黑" w:hAnsi="微软雅黑" w:cs="宋体"/>
                <w:color w:val="000000"/>
                <w:sz w:val="18"/>
                <w:szCs w:val="18"/>
                <w:lang w:eastAsia="zh-CN"/>
              </w:rPr>
              <w:t>34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F8536B3" w14:textId="747C10D3"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C23B46">
              <w:rPr>
                <w:rFonts w:ascii="微软雅黑" w:eastAsia="微软雅黑" w:hAnsi="微软雅黑" w:cs="宋体" w:hint="eastAsia"/>
                <w:color w:val="000000"/>
                <w:sz w:val="18"/>
                <w:szCs w:val="18"/>
                <w:lang w:eastAsia="zh-CN"/>
              </w:rPr>
              <w:t>是否在本地</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44904A0B"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BF51AB">
              <w:rPr>
                <w:rFonts w:ascii="微软雅黑" w:eastAsia="微软雅黑" w:hAnsi="微软雅黑" w:cs="宋体" w:hint="eastAsia"/>
                <w:color w:val="000000"/>
                <w:sz w:val="18"/>
                <w:szCs w:val="18"/>
                <w:lang w:eastAsia="zh-CN"/>
              </w:rPr>
              <w:t>agent录入项</w:t>
            </w:r>
          </w:p>
        </w:tc>
        <w:tc>
          <w:tcPr>
            <w:tcW w:w="2268" w:type="dxa"/>
            <w:tcBorders>
              <w:top w:val="single" w:sz="4" w:space="0" w:color="auto"/>
              <w:left w:val="nil"/>
              <w:bottom w:val="single" w:sz="4" w:space="0" w:color="auto"/>
              <w:right w:val="single" w:sz="4" w:space="0" w:color="auto"/>
            </w:tcBorders>
            <w:shd w:val="clear" w:color="auto" w:fill="auto"/>
            <w:vAlign w:val="center"/>
          </w:tcPr>
          <w:p w14:paraId="6E7559BE" w14:textId="77777777" w:rsidR="00126C62" w:rsidRPr="00BF51AB" w:rsidRDefault="00126C62" w:rsidP="00D97DF6">
            <w:pPr>
              <w:widowControl/>
              <w:spacing w:line="240" w:lineRule="auto"/>
              <w:rPr>
                <w:rFonts w:ascii="微软雅黑" w:eastAsia="微软雅黑" w:hAnsi="微软雅黑" w:cs="宋体"/>
                <w:color w:val="000000"/>
                <w:sz w:val="18"/>
                <w:szCs w:val="18"/>
                <w:lang w:eastAsia="zh-CN"/>
              </w:rPr>
            </w:pPr>
            <w:r w:rsidRPr="00BF51AB">
              <w:rPr>
                <w:rFonts w:ascii="微软雅黑" w:eastAsia="微软雅黑" w:hAnsi="微软雅黑" w:cs="宋体" w:hint="eastAsia"/>
                <w:color w:val="000000"/>
                <w:sz w:val="18"/>
                <w:szCs w:val="18"/>
                <w:lang w:eastAsia="zh-CN"/>
              </w:rPr>
              <w:t>选项1：是</w:t>
            </w:r>
          </w:p>
          <w:p w14:paraId="2700AE62"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r w:rsidRPr="00BF51AB">
              <w:rPr>
                <w:rFonts w:ascii="微软雅黑" w:eastAsia="微软雅黑" w:hAnsi="微软雅黑" w:cs="宋体" w:hint="eastAsia"/>
                <w:color w:val="000000"/>
                <w:sz w:val="18"/>
                <w:szCs w:val="18"/>
                <w:lang w:eastAsia="zh-CN"/>
              </w:rPr>
              <w:t>选项2：否</w:t>
            </w:r>
          </w:p>
        </w:tc>
        <w:tc>
          <w:tcPr>
            <w:tcW w:w="2977" w:type="dxa"/>
            <w:tcBorders>
              <w:top w:val="single" w:sz="4" w:space="0" w:color="auto"/>
              <w:left w:val="nil"/>
              <w:bottom w:val="single" w:sz="4" w:space="0" w:color="auto"/>
              <w:right w:val="single" w:sz="4" w:space="0" w:color="auto"/>
            </w:tcBorders>
            <w:shd w:val="clear" w:color="auto" w:fill="auto"/>
            <w:vAlign w:val="center"/>
          </w:tcPr>
          <w:p w14:paraId="602EAFDB" w14:textId="77777777" w:rsidR="00126C62" w:rsidRPr="00E86842" w:rsidRDefault="00126C62" w:rsidP="00D97DF6">
            <w:pPr>
              <w:widowControl/>
              <w:spacing w:line="240" w:lineRule="auto"/>
              <w:rPr>
                <w:rFonts w:ascii="微软雅黑" w:eastAsia="微软雅黑" w:hAnsi="微软雅黑" w:cs="宋体"/>
                <w:color w:val="000000"/>
                <w:sz w:val="18"/>
                <w:szCs w:val="18"/>
                <w:lang w:eastAsia="zh-CN"/>
              </w:rPr>
            </w:pPr>
          </w:p>
        </w:tc>
      </w:tr>
      <w:tr w:rsidR="00126C62" w:rsidRPr="00246CB8" w14:paraId="36B6841F" w14:textId="1BEEEAC0" w:rsidTr="00126C62">
        <w:trPr>
          <w:trHeight w:val="835"/>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F84057" w14:textId="77777777" w:rsidR="00126C62" w:rsidRDefault="00126C62" w:rsidP="00D97DF6">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r>
              <w:rPr>
                <w:rFonts w:ascii="微软雅黑" w:eastAsia="微软雅黑" w:hAnsi="微软雅黑" w:cs="宋体"/>
                <w:color w:val="000000"/>
                <w:sz w:val="18"/>
                <w:szCs w:val="18"/>
                <w:lang w:eastAsia="zh-CN"/>
              </w:rPr>
              <w:t>2</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4C916B5" w14:textId="77777777" w:rsidR="00126C62" w:rsidRPr="00BC67CD" w:rsidRDefault="00126C62" w:rsidP="00D97DF6">
            <w:pPr>
              <w:widowControl/>
              <w:spacing w:line="240" w:lineRule="auto"/>
              <w:jc w:val="center"/>
              <w:rPr>
                <w:rFonts w:ascii="微软雅黑" w:eastAsia="微软雅黑" w:hAnsi="微软雅黑" w:cs="宋体"/>
                <w:color w:val="000000"/>
                <w:sz w:val="18"/>
                <w:szCs w:val="18"/>
                <w:lang w:eastAsia="zh-CN"/>
              </w:rPr>
            </w:pPr>
            <w:r w:rsidRPr="00BC67CD">
              <w:rPr>
                <w:rFonts w:ascii="微软雅黑" w:eastAsia="微软雅黑" w:hAnsi="微软雅黑" w:cs="宋体" w:hint="eastAsia"/>
                <w:color w:val="000000"/>
                <w:sz w:val="18"/>
                <w:szCs w:val="18"/>
                <w:lang w:eastAsia="zh-CN"/>
              </w:rPr>
              <w:t>无</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5178F412" w14:textId="77777777" w:rsidR="00126C62" w:rsidRPr="00BC67CD" w:rsidRDefault="00126C62" w:rsidP="00D97DF6">
            <w:pPr>
              <w:widowControl/>
              <w:spacing w:line="240" w:lineRule="auto"/>
              <w:rPr>
                <w:rFonts w:ascii="微软雅黑" w:eastAsia="微软雅黑" w:hAnsi="微软雅黑" w:cs="宋体"/>
                <w:color w:val="000000"/>
                <w:sz w:val="18"/>
                <w:szCs w:val="18"/>
                <w:lang w:eastAsia="zh-CN"/>
              </w:rPr>
            </w:pPr>
            <w:r w:rsidRPr="00BC67CD">
              <w:rPr>
                <w:rFonts w:ascii="微软雅黑" w:eastAsia="微软雅黑" w:hAnsi="微软雅黑" w:cs="宋体" w:hint="eastAsia"/>
                <w:color w:val="000000"/>
                <w:sz w:val="18"/>
                <w:szCs w:val="18"/>
                <w:lang w:eastAsia="zh-CN"/>
              </w:rPr>
              <w:t>面访次数(近一年</w:t>
            </w:r>
            <w:r w:rsidRPr="00BC67CD">
              <w:rPr>
                <w:rFonts w:ascii="微软雅黑" w:eastAsia="微软雅黑" w:hAnsi="微软雅黑" w:cs="宋体"/>
                <w:color w:val="000000"/>
                <w:sz w:val="18"/>
                <w:szCs w:val="18"/>
                <w:lang w:eastAsia="zh-CN"/>
              </w:rPr>
              <w:t>)</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283839F8" w14:textId="77777777" w:rsidR="00126C62" w:rsidRPr="00BC67CD"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CRM</w:t>
            </w:r>
            <w:r w:rsidRPr="00BC67CD">
              <w:rPr>
                <w:rFonts w:ascii="微软雅黑" w:eastAsia="微软雅黑" w:hAnsi="微软雅黑" w:cs="宋体" w:hint="eastAsia"/>
                <w:color w:val="000000"/>
                <w:sz w:val="18"/>
                <w:szCs w:val="18"/>
                <w:lang w:eastAsia="zh-CN"/>
              </w:rPr>
              <w:t>统计值</w:t>
            </w:r>
          </w:p>
        </w:tc>
        <w:tc>
          <w:tcPr>
            <w:tcW w:w="2268" w:type="dxa"/>
            <w:tcBorders>
              <w:top w:val="single" w:sz="4" w:space="0" w:color="auto"/>
              <w:left w:val="nil"/>
              <w:bottom w:val="single" w:sz="4" w:space="0" w:color="auto"/>
              <w:right w:val="single" w:sz="4" w:space="0" w:color="auto"/>
            </w:tcBorders>
            <w:shd w:val="clear" w:color="auto" w:fill="auto"/>
            <w:vAlign w:val="center"/>
          </w:tcPr>
          <w:p w14:paraId="7F482DA1" w14:textId="77777777" w:rsidR="00126C62"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0次</w:t>
            </w:r>
          </w:p>
          <w:p w14:paraId="7B19725B" w14:textId="77777777" w:rsidR="00126C62"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r>
              <w:rPr>
                <w:rFonts w:ascii="微软雅黑" w:eastAsia="微软雅黑" w:hAnsi="微软雅黑" w:cs="宋体"/>
                <w:color w:val="000000"/>
                <w:sz w:val="18"/>
                <w:szCs w:val="18"/>
                <w:lang w:eastAsia="zh-CN"/>
              </w:rPr>
              <w:t>-3</w:t>
            </w:r>
            <w:r>
              <w:rPr>
                <w:rFonts w:ascii="微软雅黑" w:eastAsia="微软雅黑" w:hAnsi="微软雅黑" w:cs="宋体" w:hint="eastAsia"/>
                <w:color w:val="000000"/>
                <w:sz w:val="18"/>
                <w:szCs w:val="18"/>
                <w:lang w:eastAsia="zh-CN"/>
              </w:rPr>
              <w:t>次</w:t>
            </w:r>
          </w:p>
          <w:p w14:paraId="3DA7117B" w14:textId="77777777" w:rsidR="00126C62"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r>
              <w:rPr>
                <w:rFonts w:ascii="微软雅黑" w:eastAsia="微软雅黑" w:hAnsi="微软雅黑" w:cs="宋体"/>
                <w:color w:val="000000"/>
                <w:sz w:val="18"/>
                <w:szCs w:val="18"/>
                <w:lang w:eastAsia="zh-CN"/>
              </w:rPr>
              <w:t>-10</w:t>
            </w:r>
            <w:r>
              <w:rPr>
                <w:rFonts w:ascii="微软雅黑" w:eastAsia="微软雅黑" w:hAnsi="微软雅黑" w:cs="宋体" w:hint="eastAsia"/>
                <w:color w:val="000000"/>
                <w:sz w:val="18"/>
                <w:szCs w:val="18"/>
                <w:lang w:eastAsia="zh-CN"/>
              </w:rPr>
              <w:t>次</w:t>
            </w:r>
          </w:p>
          <w:p w14:paraId="063E180B" w14:textId="13329457" w:rsidR="00126C62" w:rsidRPr="00BC67CD"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r>
              <w:rPr>
                <w:rFonts w:ascii="微软雅黑" w:eastAsia="微软雅黑" w:hAnsi="微软雅黑" w:cs="宋体"/>
                <w:color w:val="000000"/>
                <w:sz w:val="18"/>
                <w:szCs w:val="18"/>
                <w:lang w:eastAsia="zh-CN"/>
              </w:rPr>
              <w:t>1</w:t>
            </w:r>
            <w:r>
              <w:rPr>
                <w:rFonts w:ascii="微软雅黑" w:eastAsia="微软雅黑" w:hAnsi="微软雅黑" w:cs="宋体" w:hint="eastAsia"/>
                <w:color w:val="000000"/>
                <w:sz w:val="18"/>
                <w:szCs w:val="18"/>
                <w:lang w:eastAsia="zh-CN"/>
              </w:rPr>
              <w:t>次及以上</w:t>
            </w:r>
          </w:p>
        </w:tc>
        <w:tc>
          <w:tcPr>
            <w:tcW w:w="2977" w:type="dxa"/>
            <w:tcBorders>
              <w:top w:val="single" w:sz="4" w:space="0" w:color="auto"/>
              <w:left w:val="nil"/>
              <w:bottom w:val="single" w:sz="4" w:space="0" w:color="auto"/>
              <w:right w:val="single" w:sz="4" w:space="0" w:color="auto"/>
            </w:tcBorders>
            <w:shd w:val="clear" w:color="auto" w:fill="auto"/>
            <w:vAlign w:val="center"/>
          </w:tcPr>
          <w:p w14:paraId="172D0F74" w14:textId="77777777" w:rsidR="00126C62" w:rsidRPr="00BC67CD" w:rsidRDefault="00126C62" w:rsidP="00D97DF6">
            <w:pPr>
              <w:widowControl/>
              <w:spacing w:line="240" w:lineRule="auto"/>
              <w:rPr>
                <w:rFonts w:ascii="微软雅黑" w:eastAsia="微软雅黑" w:hAnsi="微软雅黑" w:cs="宋体"/>
                <w:color w:val="000000"/>
                <w:sz w:val="18"/>
                <w:szCs w:val="18"/>
                <w:lang w:eastAsia="zh-CN"/>
              </w:rPr>
            </w:pPr>
            <w:r w:rsidRPr="00BC67CD">
              <w:rPr>
                <w:rFonts w:ascii="微软雅黑" w:eastAsia="微软雅黑" w:hAnsi="微软雅黑" w:cs="宋体" w:hint="eastAsia"/>
                <w:color w:val="000000"/>
                <w:sz w:val="18"/>
                <w:szCs w:val="18"/>
                <w:lang w:eastAsia="zh-CN"/>
              </w:rPr>
              <w:t>统计规则为在T</w:t>
            </w:r>
            <w:r w:rsidRPr="00BC67CD">
              <w:rPr>
                <w:rFonts w:ascii="微软雅黑" w:eastAsia="微软雅黑" w:hAnsi="微软雅黑" w:cs="宋体"/>
                <w:color w:val="000000"/>
                <w:sz w:val="18"/>
                <w:szCs w:val="18"/>
                <w:lang w:eastAsia="zh-CN"/>
              </w:rPr>
              <w:t>-</w:t>
            </w:r>
            <w:r w:rsidRPr="00BC67CD">
              <w:rPr>
                <w:rFonts w:ascii="微软雅黑" w:eastAsia="微软雅黑" w:hAnsi="微软雅黑" w:cs="宋体" w:hint="eastAsia"/>
                <w:color w:val="000000"/>
                <w:sz w:val="18"/>
                <w:szCs w:val="18"/>
                <w:lang w:eastAsia="zh-CN"/>
              </w:rPr>
              <w:t>3</w:t>
            </w:r>
            <w:r w:rsidRPr="00BC67CD">
              <w:rPr>
                <w:rFonts w:ascii="微软雅黑" w:eastAsia="微软雅黑" w:hAnsi="微软雅黑" w:cs="宋体"/>
                <w:color w:val="000000"/>
                <w:sz w:val="18"/>
                <w:szCs w:val="18"/>
                <w:lang w:eastAsia="zh-CN"/>
              </w:rPr>
              <w:t>65</w:t>
            </w:r>
            <w:r w:rsidRPr="00BC67CD">
              <w:rPr>
                <w:rFonts w:ascii="微软雅黑" w:eastAsia="微软雅黑" w:hAnsi="微软雅黑" w:cs="宋体" w:hint="eastAsia"/>
                <w:color w:val="000000"/>
                <w:sz w:val="18"/>
                <w:szCs w:val="18"/>
                <w:lang w:eastAsia="zh-CN"/>
              </w:rPr>
              <w:t>天内，累计名下创建面访次数符合该条件的客户</w:t>
            </w:r>
          </w:p>
        </w:tc>
      </w:tr>
      <w:tr w:rsidR="00126C62" w:rsidRPr="00246CB8" w14:paraId="4B725353" w14:textId="0CA181A3" w:rsidTr="00126C62">
        <w:trPr>
          <w:trHeight w:val="835"/>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4423EC" w14:textId="77777777" w:rsidR="00126C62" w:rsidRDefault="00126C62" w:rsidP="00D97DF6">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r>
              <w:rPr>
                <w:rFonts w:ascii="微软雅黑" w:eastAsia="微软雅黑" w:hAnsi="微软雅黑" w:cs="宋体"/>
                <w:color w:val="000000"/>
                <w:sz w:val="18"/>
                <w:szCs w:val="18"/>
                <w:lang w:eastAsia="zh-CN"/>
              </w:rPr>
              <w:t>4</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222ED4C" w14:textId="77777777" w:rsidR="00126C62" w:rsidRPr="00BC67CD" w:rsidRDefault="00126C62" w:rsidP="00D97DF6">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A</w:t>
            </w:r>
            <w:r>
              <w:rPr>
                <w:rFonts w:ascii="微软雅黑" w:eastAsia="微软雅黑" w:hAnsi="微软雅黑" w:cs="宋体"/>
                <w:color w:val="000000"/>
                <w:sz w:val="18"/>
                <w:szCs w:val="18"/>
                <w:lang w:eastAsia="zh-CN"/>
              </w:rPr>
              <w:t>25</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0F67145" w14:textId="77777777" w:rsidR="00126C62" w:rsidRPr="00BC67CD" w:rsidRDefault="00126C62" w:rsidP="00D97DF6">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职业</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39645D27" w14:textId="77777777" w:rsidR="00126C62" w:rsidRDefault="00126C62" w:rsidP="00D97DF6">
            <w:pPr>
              <w:widowControl/>
              <w:spacing w:line="240" w:lineRule="auto"/>
              <w:rPr>
                <w:rFonts w:ascii="微软雅黑" w:eastAsia="微软雅黑" w:hAnsi="微软雅黑" w:cs="宋体"/>
                <w:color w:val="000000"/>
                <w:sz w:val="18"/>
                <w:szCs w:val="18"/>
                <w:lang w:eastAsia="zh-CN"/>
              </w:rPr>
            </w:pPr>
            <w:r w:rsidRPr="00BF51AB">
              <w:rPr>
                <w:rFonts w:ascii="微软雅黑" w:eastAsia="微软雅黑" w:hAnsi="微软雅黑" w:cs="宋体" w:hint="eastAsia"/>
                <w:color w:val="000000"/>
                <w:sz w:val="18"/>
                <w:szCs w:val="18"/>
                <w:lang w:eastAsia="zh-CN"/>
              </w:rPr>
              <w:t>agent录入项</w:t>
            </w:r>
          </w:p>
        </w:tc>
        <w:tc>
          <w:tcPr>
            <w:tcW w:w="2268" w:type="dxa"/>
            <w:tcBorders>
              <w:top w:val="single" w:sz="4" w:space="0" w:color="auto"/>
              <w:left w:val="nil"/>
              <w:bottom w:val="single" w:sz="4" w:space="0" w:color="auto"/>
              <w:right w:val="single" w:sz="4" w:space="0" w:color="auto"/>
            </w:tcBorders>
            <w:shd w:val="clear" w:color="auto" w:fill="auto"/>
            <w:vAlign w:val="center"/>
          </w:tcPr>
          <w:p w14:paraId="5A566906"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金融/会计</w:t>
            </w:r>
          </w:p>
          <w:p w14:paraId="4007EC70"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贸易/消费</w:t>
            </w:r>
          </w:p>
          <w:p w14:paraId="0B0655B0"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建筑/地产</w:t>
            </w:r>
          </w:p>
          <w:p w14:paraId="0D1201FB"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物流/仓储</w:t>
            </w:r>
          </w:p>
          <w:p w14:paraId="06E2A0C7"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服务/餐饮</w:t>
            </w:r>
          </w:p>
          <w:p w14:paraId="3F3E9450"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制造业</w:t>
            </w:r>
          </w:p>
          <w:p w14:paraId="5ECC865F"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公共事业</w:t>
            </w:r>
          </w:p>
          <w:p w14:paraId="674BC506"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lastRenderedPageBreak/>
              <w:t>医疗/制药</w:t>
            </w:r>
          </w:p>
          <w:p w14:paraId="60D26134"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IT/通讯</w:t>
            </w:r>
          </w:p>
          <w:p w14:paraId="01E7E28F"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零售业</w:t>
            </w:r>
          </w:p>
          <w:p w14:paraId="37EB332F"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教育/培训</w:t>
            </w:r>
          </w:p>
          <w:p w14:paraId="5517647F"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广告/媒体</w:t>
            </w:r>
          </w:p>
          <w:p w14:paraId="7D77457C" w14:textId="77777777" w:rsidR="00126C62" w:rsidRPr="00AE3666"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渔/林/牧</w:t>
            </w:r>
          </w:p>
          <w:p w14:paraId="63B18EB8" w14:textId="77777777" w:rsidR="00126C62" w:rsidRPr="00BC67CD" w:rsidRDefault="00126C62" w:rsidP="00D97DF6">
            <w:pPr>
              <w:widowControl/>
              <w:spacing w:line="240" w:lineRule="auto"/>
              <w:rPr>
                <w:rFonts w:ascii="微软雅黑" w:eastAsia="微软雅黑" w:hAnsi="微软雅黑" w:cs="宋体"/>
                <w:color w:val="000000"/>
                <w:sz w:val="18"/>
                <w:szCs w:val="18"/>
                <w:lang w:eastAsia="zh-CN"/>
              </w:rPr>
            </w:pPr>
            <w:r w:rsidRPr="00AE3666">
              <w:rPr>
                <w:rFonts w:ascii="微软雅黑" w:eastAsia="微软雅黑" w:hAnsi="微软雅黑" w:cs="宋体" w:hint="eastAsia"/>
                <w:color w:val="000000"/>
                <w:sz w:val="18"/>
                <w:szCs w:val="18"/>
                <w:lang w:eastAsia="zh-CN"/>
              </w:rPr>
              <w:t>其他</w:t>
            </w:r>
          </w:p>
        </w:tc>
        <w:tc>
          <w:tcPr>
            <w:tcW w:w="2977" w:type="dxa"/>
            <w:tcBorders>
              <w:top w:val="single" w:sz="4" w:space="0" w:color="auto"/>
              <w:left w:val="nil"/>
              <w:bottom w:val="single" w:sz="4" w:space="0" w:color="auto"/>
              <w:right w:val="single" w:sz="4" w:space="0" w:color="auto"/>
            </w:tcBorders>
            <w:shd w:val="clear" w:color="auto" w:fill="auto"/>
            <w:vAlign w:val="center"/>
          </w:tcPr>
          <w:p w14:paraId="2DBD1F9B" w14:textId="77777777" w:rsidR="00126C62" w:rsidRPr="00BC67CD" w:rsidRDefault="00126C62" w:rsidP="00D97DF6">
            <w:pPr>
              <w:widowControl/>
              <w:spacing w:line="240" w:lineRule="auto"/>
              <w:rPr>
                <w:rFonts w:ascii="微软雅黑" w:eastAsia="微软雅黑" w:hAnsi="微软雅黑" w:cs="宋体"/>
                <w:color w:val="000000"/>
                <w:sz w:val="18"/>
                <w:szCs w:val="18"/>
                <w:lang w:eastAsia="zh-CN"/>
              </w:rPr>
            </w:pPr>
          </w:p>
        </w:tc>
      </w:tr>
    </w:tbl>
    <w:p w14:paraId="2F539F6D" w14:textId="77777777" w:rsidR="00E620C2" w:rsidRPr="00AE3666" w:rsidRDefault="00E620C2" w:rsidP="00621128">
      <w:pPr>
        <w:pStyle w:val="BodyText3"/>
      </w:pPr>
    </w:p>
    <w:p w14:paraId="179CA527" w14:textId="77777777" w:rsidR="00576E05" w:rsidRDefault="00576E05" w:rsidP="00562EF6">
      <w:pPr>
        <w:pStyle w:val="Heading4"/>
        <w:spacing w:before="120" w:after="120"/>
        <w:rPr>
          <w:rFonts w:ascii="微软雅黑" w:eastAsia="微软雅黑" w:hAnsi="微软雅黑"/>
          <w:i w:val="0"/>
          <w:iCs/>
        </w:rPr>
      </w:pPr>
      <w:r>
        <w:rPr>
          <w:rFonts w:ascii="微软雅黑" w:eastAsia="微软雅黑" w:hAnsi="微软雅黑" w:hint="eastAsia"/>
          <w:i w:val="0"/>
          <w:iCs/>
        </w:rPr>
        <w:t>快捷操作</w:t>
      </w:r>
    </w:p>
    <w:p w14:paraId="6F7896A4" w14:textId="2129C302" w:rsidR="00576E05" w:rsidRDefault="00576E05" w:rsidP="00621128">
      <w:pPr>
        <w:pStyle w:val="BodyText3"/>
      </w:pPr>
      <w:r w:rsidRPr="00D06CA2">
        <w:rPr>
          <w:rFonts w:hint="eastAsia"/>
        </w:rPr>
        <w:t>示意图</w:t>
      </w:r>
    </w:p>
    <w:p w14:paraId="0100C390" w14:textId="16C331BD" w:rsidR="00576E05" w:rsidRDefault="00AC0AD6" w:rsidP="00621128">
      <w:pPr>
        <w:pStyle w:val="BodyText3"/>
      </w:pPr>
      <w:r w:rsidRPr="00AC0AD6">
        <w:drawing>
          <wp:inline distT="0" distB="0" distL="0" distR="0" wp14:anchorId="5957D442" wp14:editId="00499019">
            <wp:extent cx="5537200" cy="1764764"/>
            <wp:effectExtent l="0" t="0" r="63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5013" cy="1767254"/>
                    </a:xfrm>
                    <a:prstGeom prst="rect">
                      <a:avLst/>
                    </a:prstGeom>
                  </pic:spPr>
                </pic:pic>
              </a:graphicData>
            </a:graphic>
          </wp:inline>
        </w:drawing>
      </w:r>
    </w:p>
    <w:p w14:paraId="155B290F" w14:textId="77777777" w:rsidR="00576E05" w:rsidRDefault="00576E05" w:rsidP="00621128">
      <w:pPr>
        <w:pStyle w:val="BodyText3"/>
      </w:pPr>
    </w:p>
    <w:p w14:paraId="6542D9B5" w14:textId="6CBB0150" w:rsidR="00576E05" w:rsidRPr="001C4564" w:rsidRDefault="00576E05" w:rsidP="00621128">
      <w:pPr>
        <w:pStyle w:val="BodyText3"/>
      </w:pPr>
      <w:r w:rsidRPr="001C4564">
        <w:rPr>
          <w:rFonts w:hint="eastAsia"/>
        </w:rPr>
        <w:t>快捷</w:t>
      </w:r>
      <w:r>
        <w:rPr>
          <w:rFonts w:hint="eastAsia"/>
        </w:rPr>
        <w:t>操作</w:t>
      </w:r>
      <w:r w:rsidRPr="001C4564">
        <w:rPr>
          <w:rFonts w:hint="eastAsia"/>
        </w:rPr>
        <w:t>为：打电话</w:t>
      </w:r>
      <w:r>
        <w:rPr>
          <w:rFonts w:hint="eastAsia"/>
        </w:rPr>
        <w:t>（</w:t>
      </w:r>
      <w:r w:rsidRPr="001C4564">
        <w:rPr>
          <w:rFonts w:hint="eastAsia"/>
        </w:rPr>
        <w:t>P</w:t>
      </w:r>
      <w:r w:rsidRPr="001C4564">
        <w:t>AD</w:t>
      </w:r>
      <w:r w:rsidRPr="001C4564">
        <w:rPr>
          <w:rFonts w:hint="eastAsia"/>
        </w:rPr>
        <w:t>版无</w:t>
      </w:r>
      <w:r>
        <w:rPr>
          <w:rFonts w:hint="eastAsia"/>
        </w:rPr>
        <w:t>此</w:t>
      </w:r>
      <w:r w:rsidRPr="001C4564">
        <w:rPr>
          <w:rFonts w:hint="eastAsia"/>
        </w:rPr>
        <w:t>功能</w:t>
      </w:r>
      <w:r>
        <w:rPr>
          <w:rFonts w:hint="eastAsia"/>
        </w:rPr>
        <w:t>）</w:t>
      </w:r>
      <w:r w:rsidRPr="001C4564">
        <w:rPr>
          <w:rFonts w:hint="eastAsia"/>
        </w:rPr>
        <w:t>，</w:t>
      </w:r>
      <w:r>
        <w:rPr>
          <w:rFonts w:hint="eastAsia"/>
        </w:rPr>
        <w:t>新建</w:t>
      </w:r>
      <w:r w:rsidR="00FA3E26">
        <w:rPr>
          <w:rFonts w:hint="eastAsia"/>
        </w:rPr>
        <w:t>日程</w:t>
      </w:r>
      <w:r w:rsidRPr="001C4564">
        <w:rPr>
          <w:rFonts w:hint="eastAsia"/>
        </w:rPr>
        <w:t>、经营日志、置为月重点客户。</w:t>
      </w:r>
    </w:p>
    <w:p w14:paraId="2F32D6A3" w14:textId="40B1E626" w:rsidR="00576E05" w:rsidRPr="001C4564" w:rsidRDefault="00576E05" w:rsidP="00621128">
      <w:pPr>
        <w:pStyle w:val="BodyText3"/>
        <w:numPr>
          <w:ilvl w:val="0"/>
          <w:numId w:val="15"/>
        </w:numPr>
      </w:pPr>
      <w:r w:rsidRPr="001C4564">
        <w:rPr>
          <w:rFonts w:hint="eastAsia"/>
        </w:rPr>
        <w:t>点击快捷方式【</w:t>
      </w:r>
      <w:r>
        <w:rPr>
          <w:rFonts w:hint="eastAsia"/>
        </w:rPr>
        <w:t>新建</w:t>
      </w:r>
      <w:r w:rsidR="00C04422">
        <w:rPr>
          <w:rFonts w:hint="eastAsia"/>
        </w:rPr>
        <w:t>日程</w:t>
      </w:r>
      <w:r w:rsidRPr="001C4564">
        <w:rPr>
          <w:rFonts w:hint="eastAsia"/>
        </w:rPr>
        <w:t>】：</w:t>
      </w:r>
      <w:r w:rsidR="00E03CA5">
        <w:rPr>
          <w:rFonts w:hint="eastAsia"/>
        </w:rPr>
        <w:t>打开</w:t>
      </w:r>
      <w:r>
        <w:rPr>
          <w:rFonts w:hint="eastAsia"/>
        </w:rPr>
        <w:t>新建</w:t>
      </w:r>
      <w:r w:rsidR="00E03CA5">
        <w:rPr>
          <w:rFonts w:hint="eastAsia"/>
        </w:rPr>
        <w:t>面访</w:t>
      </w:r>
      <w:r>
        <w:rPr>
          <w:rFonts w:hint="eastAsia"/>
        </w:rPr>
        <w:t>功能，可选</w:t>
      </w:r>
      <w:r w:rsidR="00B94F7D">
        <w:rPr>
          <w:rFonts w:hint="eastAsia"/>
        </w:rPr>
        <w:t>销售</w:t>
      </w:r>
      <w:r>
        <w:rPr>
          <w:rFonts w:hint="eastAsia"/>
        </w:rPr>
        <w:t>面访</w:t>
      </w:r>
      <w:r w:rsidR="00A50378">
        <w:rPr>
          <w:rFonts w:hint="eastAsia"/>
        </w:rPr>
        <w:t>，服务面访</w:t>
      </w:r>
      <w:r>
        <w:rPr>
          <w:rFonts w:hint="eastAsia"/>
        </w:rPr>
        <w:t>或自定义</w:t>
      </w:r>
      <w:r w:rsidR="00284F29">
        <w:rPr>
          <w:rFonts w:hint="eastAsia"/>
        </w:rPr>
        <w:t>日程</w:t>
      </w:r>
      <w:r w:rsidRPr="001C4564">
        <w:rPr>
          <w:rFonts w:hint="eastAsia"/>
        </w:rPr>
        <w:t>。</w:t>
      </w:r>
    </w:p>
    <w:p w14:paraId="4C60E8A8" w14:textId="1967FC10" w:rsidR="00576E05" w:rsidRPr="001C4564" w:rsidRDefault="00576E05" w:rsidP="00621128">
      <w:pPr>
        <w:pStyle w:val="BodyText3"/>
        <w:numPr>
          <w:ilvl w:val="0"/>
          <w:numId w:val="15"/>
        </w:numPr>
      </w:pPr>
      <w:r w:rsidRPr="001C4564">
        <w:rPr>
          <w:rFonts w:hint="eastAsia"/>
        </w:rPr>
        <w:t>点击快捷方式【经营日志】：</w:t>
      </w:r>
      <w:r w:rsidR="00E03CA5">
        <w:rPr>
          <w:rFonts w:hint="eastAsia"/>
        </w:rPr>
        <w:t>打开</w:t>
      </w:r>
      <w:r w:rsidRPr="001C4564">
        <w:rPr>
          <w:rFonts w:hint="eastAsia"/>
        </w:rPr>
        <w:t>经营日志功能</w:t>
      </w:r>
      <w:r w:rsidR="00B94F7D">
        <w:rPr>
          <w:rFonts w:hint="eastAsia"/>
        </w:rPr>
        <w:t>，可选经营日志或随手记。</w:t>
      </w:r>
    </w:p>
    <w:p w14:paraId="3CCA4CC6" w14:textId="0202C79A" w:rsidR="00576E05" w:rsidRPr="001C4564" w:rsidRDefault="00576E05" w:rsidP="00621128">
      <w:pPr>
        <w:pStyle w:val="BodyText3"/>
        <w:numPr>
          <w:ilvl w:val="0"/>
          <w:numId w:val="15"/>
        </w:numPr>
      </w:pPr>
      <w:r w:rsidRPr="001C4564">
        <w:rPr>
          <w:rFonts w:hint="eastAsia"/>
        </w:rPr>
        <w:t>点击快捷方式【月重点客户</w:t>
      </w:r>
      <w:r w:rsidR="00E03CA5">
        <w:rPr>
          <w:rFonts w:hint="eastAsia"/>
        </w:rPr>
        <w:t>标识</w:t>
      </w:r>
      <w:r w:rsidRPr="001C4564">
        <w:rPr>
          <w:rFonts w:hint="eastAsia"/>
        </w:rPr>
        <w:t>】：将</w:t>
      </w:r>
      <w:r>
        <w:rPr>
          <w:rFonts w:hint="eastAsia"/>
        </w:rPr>
        <w:t>根据用户选择，将</w:t>
      </w:r>
      <w:r w:rsidRPr="001C4564">
        <w:rPr>
          <w:rFonts w:hint="eastAsia"/>
        </w:rPr>
        <w:t>该客户置为月重点客户</w:t>
      </w:r>
      <w:r>
        <w:rPr>
          <w:rFonts w:hint="eastAsia"/>
        </w:rPr>
        <w:t>（详细规则客参考【月重点客户】模块）</w:t>
      </w:r>
    </w:p>
    <w:p w14:paraId="10948807" w14:textId="77777777" w:rsidR="00576E05" w:rsidRDefault="00576E05" w:rsidP="00621128">
      <w:pPr>
        <w:pStyle w:val="BodyText3"/>
      </w:pPr>
    </w:p>
    <w:p w14:paraId="2D333848" w14:textId="77777777" w:rsidR="00576E05" w:rsidRPr="00AE3666" w:rsidRDefault="00576E05" w:rsidP="00621128">
      <w:pPr>
        <w:pStyle w:val="BodyText3"/>
        <w:sectPr w:rsidR="00576E05" w:rsidRPr="00AE3666" w:rsidSect="00E74CB2">
          <w:pgSz w:w="11907" w:h="16840" w:code="9"/>
          <w:pgMar w:top="1800" w:right="1440" w:bottom="1440" w:left="1440" w:header="1800" w:footer="864" w:gutter="0"/>
          <w:cols w:space="720"/>
          <w:docGrid w:linePitch="272"/>
        </w:sectPr>
      </w:pPr>
      <w:r>
        <w:drawing>
          <wp:inline distT="0" distB="0" distL="0" distR="0" wp14:anchorId="2AA1D8EC" wp14:editId="1E0BA2C3">
            <wp:extent cx="1944806" cy="156752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1244" cy="1572712"/>
                    </a:xfrm>
                    <a:prstGeom prst="rect">
                      <a:avLst/>
                    </a:prstGeom>
                  </pic:spPr>
                </pic:pic>
              </a:graphicData>
            </a:graphic>
          </wp:inline>
        </w:drawing>
      </w:r>
    </w:p>
    <w:p w14:paraId="5D2A076F" w14:textId="049F7C22" w:rsidR="005345BE" w:rsidRPr="001054E0" w:rsidRDefault="005345BE" w:rsidP="007C5EF6">
      <w:pPr>
        <w:pStyle w:val="Heading2"/>
        <w:spacing w:before="120" w:after="120"/>
        <w:ind w:left="578" w:hanging="578"/>
        <w:rPr>
          <w:rFonts w:ascii="微软雅黑" w:eastAsia="微软雅黑" w:hAnsi="微软雅黑" w:cs="Calibri"/>
        </w:rPr>
      </w:pPr>
      <w:bookmarkStart w:id="139" w:name="_Toc27990074"/>
      <w:bookmarkStart w:id="140" w:name="_Toc97688502"/>
      <w:bookmarkStart w:id="141" w:name="_Toc111473573"/>
      <w:bookmarkEnd w:id="139"/>
      <w:r w:rsidRPr="001054E0">
        <w:rPr>
          <w:rFonts w:ascii="微软雅黑" w:eastAsia="微软雅黑" w:hAnsi="微软雅黑" w:cs="Calibri" w:hint="eastAsia"/>
        </w:rPr>
        <w:lastRenderedPageBreak/>
        <w:t>个人详情页</w:t>
      </w:r>
      <w:bookmarkEnd w:id="140"/>
      <w:bookmarkEnd w:id="141"/>
    </w:p>
    <w:p w14:paraId="306C0D9C" w14:textId="77777777" w:rsidR="005345BE" w:rsidRDefault="005345BE" w:rsidP="005345BE">
      <w:pPr>
        <w:spacing w:line="240" w:lineRule="auto"/>
        <w:rPr>
          <w:rFonts w:ascii="微软雅黑" w:eastAsia="微软雅黑" w:hAnsi="微软雅黑"/>
          <w:lang w:eastAsia="zh-CN"/>
        </w:rPr>
      </w:pPr>
      <w:r w:rsidRPr="00901112">
        <w:rPr>
          <w:rFonts w:ascii="微软雅黑" w:eastAsia="微软雅黑" w:hAnsi="微软雅黑" w:hint="eastAsia"/>
          <w:lang w:eastAsia="zh-CN"/>
        </w:rPr>
        <w:t>在客户通讯录中，点击某个具体客户进入该客户的个人详情页。</w:t>
      </w:r>
    </w:p>
    <w:p w14:paraId="3C52DCCF" w14:textId="77777777" w:rsidR="005345BE" w:rsidRPr="00453CED" w:rsidRDefault="005345BE" w:rsidP="005345BE">
      <w:pPr>
        <w:numPr>
          <w:ilvl w:val="0"/>
          <w:numId w:val="16"/>
        </w:numPr>
        <w:rPr>
          <w:rFonts w:ascii="微软雅黑" w:eastAsia="微软雅黑" w:hAnsi="微软雅黑"/>
          <w:lang w:eastAsia="zh-CN"/>
        </w:rPr>
      </w:pPr>
      <w:r w:rsidRPr="00453CED">
        <w:rPr>
          <w:rFonts w:ascii="微软雅黑" w:eastAsia="微软雅黑" w:hAnsi="微软雅黑" w:hint="eastAsia"/>
          <w:lang w:eastAsia="zh-CN"/>
        </w:rPr>
        <w:t>One Service 提供现客基本信息</w:t>
      </w:r>
      <w:r>
        <w:rPr>
          <w:rFonts w:ascii="微软雅黑" w:eastAsia="微软雅黑" w:hAnsi="微软雅黑" w:hint="eastAsia"/>
          <w:lang w:eastAsia="zh-CN"/>
        </w:rPr>
        <w:t>实时</w:t>
      </w:r>
      <w:r w:rsidRPr="00453CED">
        <w:rPr>
          <w:rFonts w:ascii="微软雅黑" w:eastAsia="微软雅黑" w:hAnsi="微软雅黑" w:hint="eastAsia"/>
          <w:lang w:eastAsia="zh-CN"/>
        </w:rPr>
        <w:t>查询接口（5要素）。</w:t>
      </w:r>
    </w:p>
    <w:p w14:paraId="51EDC172" w14:textId="77777777" w:rsidR="005345BE" w:rsidRPr="00453CED" w:rsidRDefault="005345BE" w:rsidP="005345BE">
      <w:pPr>
        <w:numPr>
          <w:ilvl w:val="0"/>
          <w:numId w:val="16"/>
        </w:numPr>
        <w:rPr>
          <w:rFonts w:ascii="微软雅黑" w:eastAsia="微软雅黑" w:hAnsi="微软雅黑"/>
          <w:lang w:eastAsia="zh-CN"/>
        </w:rPr>
      </w:pPr>
      <w:r w:rsidRPr="00453CED">
        <w:rPr>
          <w:rFonts w:ascii="微软雅黑" w:eastAsia="微软雅黑" w:hAnsi="微软雅黑" w:hint="eastAsia"/>
          <w:lang w:eastAsia="zh-CN"/>
        </w:rPr>
        <w:t>CRM前端显示</w:t>
      </w:r>
      <w:r>
        <w:rPr>
          <w:rFonts w:ascii="微软雅黑" w:eastAsia="微软雅黑" w:hAnsi="微软雅黑" w:hint="eastAsia"/>
          <w:lang w:eastAsia="zh-CN"/>
        </w:rPr>
        <w:t>的其它基本信息</w:t>
      </w:r>
      <w:r w:rsidRPr="00453CED">
        <w:rPr>
          <w:rFonts w:ascii="微软雅黑" w:eastAsia="微软雅黑" w:hAnsi="微软雅黑" w:hint="eastAsia"/>
          <w:lang w:eastAsia="zh-CN"/>
        </w:rPr>
        <w:t>查CRM本地数据（考虑到信息变更后查看客户详情从接口返回信息的时差问题）。</w:t>
      </w:r>
    </w:p>
    <w:p w14:paraId="292320DC" w14:textId="77777777" w:rsidR="005345BE" w:rsidRPr="00D62BE1" w:rsidRDefault="005345BE" w:rsidP="005345BE">
      <w:pPr>
        <w:spacing w:line="240" w:lineRule="auto"/>
        <w:rPr>
          <w:rFonts w:ascii="微软雅黑" w:eastAsia="微软雅黑" w:hAnsi="微软雅黑"/>
          <w:lang w:eastAsia="zh-CN"/>
        </w:rPr>
      </w:pPr>
    </w:p>
    <w:p w14:paraId="43B067B8" w14:textId="77777777" w:rsidR="005345BE" w:rsidRPr="006B43A5" w:rsidRDefault="005345BE" w:rsidP="007C5EF6">
      <w:pPr>
        <w:pStyle w:val="Heading3"/>
        <w:spacing w:before="120" w:after="120"/>
        <w:rPr>
          <w:rFonts w:ascii="微软雅黑" w:eastAsia="微软雅黑" w:hAnsi="微软雅黑"/>
        </w:rPr>
      </w:pPr>
      <w:bookmarkStart w:id="142" w:name="_Toc97688503"/>
      <w:bookmarkStart w:id="143" w:name="_Toc111473574"/>
      <w:r w:rsidRPr="006B43A5">
        <w:rPr>
          <w:rFonts w:ascii="微软雅黑" w:eastAsia="微软雅黑" w:hAnsi="微软雅黑" w:hint="eastAsia"/>
        </w:rPr>
        <w:t>个人详情页的构成</w:t>
      </w:r>
      <w:bookmarkEnd w:id="142"/>
      <w:bookmarkEnd w:id="143"/>
    </w:p>
    <w:p w14:paraId="6187E8D7" w14:textId="77777777"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基础信息模块：【客户</w:t>
      </w:r>
      <w:r>
        <w:rPr>
          <w:rFonts w:ascii="微软雅黑" w:eastAsia="微软雅黑" w:hAnsi="微软雅黑" w:hint="eastAsia"/>
          <w:lang w:eastAsia="zh-CN"/>
        </w:rPr>
        <w:t>基础</w:t>
      </w:r>
      <w:r w:rsidRPr="002D336D">
        <w:rPr>
          <w:rFonts w:ascii="微软雅黑" w:eastAsia="微软雅黑" w:hAnsi="微软雅黑" w:hint="eastAsia"/>
          <w:lang w:eastAsia="zh-CN"/>
        </w:rPr>
        <w:t>信息】【客户标签】【客户画像】</w:t>
      </w:r>
    </w:p>
    <w:p w14:paraId="35FC68A2" w14:textId="6F4E6760"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经营导航模块：【待办</w:t>
      </w:r>
      <w:r w:rsidR="007C5EF6">
        <w:rPr>
          <w:rFonts w:ascii="微软雅黑" w:eastAsia="微软雅黑" w:hAnsi="微软雅黑" w:hint="eastAsia"/>
          <w:lang w:eastAsia="zh-CN"/>
        </w:rPr>
        <w:t>任务</w:t>
      </w:r>
      <w:r w:rsidRPr="002D336D">
        <w:rPr>
          <w:rFonts w:ascii="微软雅黑" w:eastAsia="微软雅黑" w:hAnsi="微软雅黑" w:hint="eastAsia"/>
          <w:lang w:eastAsia="zh-CN"/>
        </w:rPr>
        <w:t>】【客户动线】</w:t>
      </w:r>
    </w:p>
    <w:p w14:paraId="2F46D13D" w14:textId="77777777"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互动旅程模块：【互动旅程】</w:t>
      </w:r>
    </w:p>
    <w:p w14:paraId="4AD5E874" w14:textId="77777777"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保单模块：【保单详情】【保单管家】</w:t>
      </w:r>
    </w:p>
    <w:p w14:paraId="0B437513" w14:textId="1E89F528"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关键工作按钮模块：【新建</w:t>
      </w:r>
      <w:r w:rsidR="007C5EF6">
        <w:rPr>
          <w:rFonts w:ascii="微软雅黑" w:eastAsia="微软雅黑" w:hAnsi="微软雅黑" w:hint="eastAsia"/>
          <w:lang w:eastAsia="zh-CN"/>
        </w:rPr>
        <w:t>日程</w:t>
      </w:r>
      <w:r w:rsidRPr="002D336D">
        <w:rPr>
          <w:rFonts w:ascii="微软雅黑" w:eastAsia="微软雅黑" w:hAnsi="微软雅黑" w:hint="eastAsia"/>
          <w:lang w:eastAsia="zh-CN"/>
        </w:rPr>
        <w:t>】【</w:t>
      </w:r>
      <w:r w:rsidR="007C5EF6">
        <w:rPr>
          <w:rFonts w:ascii="微软雅黑" w:eastAsia="微软雅黑" w:hAnsi="微软雅黑" w:hint="eastAsia"/>
          <w:lang w:eastAsia="zh-CN"/>
        </w:rPr>
        <w:t>创建</w:t>
      </w:r>
      <w:r w:rsidRPr="002D336D">
        <w:rPr>
          <w:rFonts w:ascii="微软雅黑" w:eastAsia="微软雅黑" w:hAnsi="微软雅黑" w:hint="eastAsia"/>
          <w:lang w:eastAsia="zh-CN"/>
        </w:rPr>
        <w:t>日志】【邀请活动】【微信</w:t>
      </w:r>
      <w:r w:rsidR="007C5EF6">
        <w:rPr>
          <w:rFonts w:ascii="微软雅黑" w:eastAsia="微软雅黑" w:hAnsi="微软雅黑" w:hint="eastAsia"/>
          <w:lang w:eastAsia="zh-CN"/>
        </w:rPr>
        <w:t>联系</w:t>
      </w:r>
      <w:r w:rsidRPr="002D336D">
        <w:rPr>
          <w:rFonts w:ascii="微软雅黑" w:eastAsia="微软雅黑" w:hAnsi="微软雅黑" w:hint="eastAsia"/>
          <w:lang w:eastAsia="zh-CN"/>
        </w:rPr>
        <w:t>】</w:t>
      </w:r>
      <w:r w:rsidR="007C5EF6" w:rsidRPr="002D336D">
        <w:rPr>
          <w:rFonts w:ascii="微软雅黑" w:eastAsia="微软雅黑" w:hAnsi="微软雅黑" w:hint="eastAsia"/>
          <w:lang w:eastAsia="zh-CN"/>
        </w:rPr>
        <w:t>【电话联系】</w:t>
      </w:r>
      <w:r w:rsidR="007C5EF6">
        <w:rPr>
          <w:rFonts w:ascii="微软雅黑" w:eastAsia="微软雅黑" w:hAnsi="微软雅黑" w:hint="eastAsia"/>
          <w:lang w:eastAsia="zh-CN"/>
        </w:rPr>
        <w:t>（pad版无）</w:t>
      </w:r>
    </w:p>
    <w:p w14:paraId="35EEFF98" w14:textId="77777777"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操作功能：【编辑个人资料】【置</w:t>
      </w:r>
      <w:r>
        <w:rPr>
          <w:rFonts w:ascii="微软雅黑" w:eastAsia="微软雅黑" w:hAnsi="微软雅黑" w:hint="eastAsia"/>
          <w:lang w:eastAsia="zh-CN"/>
        </w:rPr>
        <w:t>为</w:t>
      </w:r>
      <w:r w:rsidRPr="002D336D">
        <w:rPr>
          <w:rFonts w:ascii="微软雅黑" w:eastAsia="微软雅黑" w:hAnsi="微软雅黑" w:hint="eastAsia"/>
          <w:lang w:eastAsia="zh-CN"/>
        </w:rPr>
        <w:t>本月重点客户】</w:t>
      </w:r>
    </w:p>
    <w:p w14:paraId="2CD02BB5" w14:textId="0BEAEE8B" w:rsidR="005345BE" w:rsidRPr="002D336D" w:rsidRDefault="005345BE" w:rsidP="005345BE">
      <w:pPr>
        <w:numPr>
          <w:ilvl w:val="0"/>
          <w:numId w:val="16"/>
        </w:numPr>
        <w:rPr>
          <w:rFonts w:ascii="微软雅黑" w:eastAsia="微软雅黑" w:hAnsi="微软雅黑"/>
          <w:lang w:eastAsia="zh-CN"/>
        </w:rPr>
      </w:pPr>
      <w:r w:rsidRPr="002D336D">
        <w:rPr>
          <w:rFonts w:ascii="微软雅黑" w:eastAsia="微软雅黑" w:hAnsi="微软雅黑" w:hint="eastAsia"/>
          <w:lang w:eastAsia="zh-CN"/>
        </w:rPr>
        <w:t>特殊通知：和公共模块【名单</w:t>
      </w:r>
      <w:r w:rsidR="007C5EF6">
        <w:rPr>
          <w:rFonts w:ascii="微软雅黑" w:eastAsia="微软雅黑" w:hAnsi="微软雅黑" w:hint="eastAsia"/>
          <w:lang w:eastAsia="zh-CN"/>
        </w:rPr>
        <w:t>超市</w:t>
      </w:r>
      <w:r w:rsidRPr="002D336D">
        <w:rPr>
          <w:rFonts w:ascii="微软雅黑" w:eastAsia="微软雅黑" w:hAnsi="微软雅黑" w:hint="eastAsia"/>
          <w:lang w:eastAsia="zh-CN"/>
        </w:rPr>
        <w:t>】联动</w:t>
      </w:r>
    </w:p>
    <w:p w14:paraId="5A65A12F" w14:textId="77777777" w:rsidR="005345BE" w:rsidRDefault="005345BE" w:rsidP="005345BE">
      <w:pPr>
        <w:rPr>
          <w:rFonts w:ascii="微软雅黑" w:eastAsia="微软雅黑" w:hAnsi="微软雅黑"/>
          <w:lang w:eastAsia="zh-CN"/>
        </w:rPr>
      </w:pPr>
      <w:r>
        <w:rPr>
          <w:rFonts w:ascii="微软雅黑" w:eastAsia="微软雅黑" w:hAnsi="微软雅黑" w:hint="eastAsia"/>
          <w:lang w:eastAsia="zh-CN"/>
        </w:rPr>
        <w:t>以上</w:t>
      </w:r>
      <w:r w:rsidRPr="004D2963">
        <w:rPr>
          <w:rFonts w:ascii="微软雅黑" w:eastAsia="微软雅黑" w:hAnsi="微软雅黑" w:hint="eastAsia"/>
          <w:lang w:eastAsia="zh-CN"/>
        </w:rPr>
        <w:t>个人详情页的构成功能，整体交互以U</w:t>
      </w:r>
      <w:r w:rsidRPr="004D2963">
        <w:rPr>
          <w:rFonts w:ascii="微软雅黑" w:eastAsia="微软雅黑" w:hAnsi="微软雅黑"/>
          <w:lang w:eastAsia="zh-CN"/>
        </w:rPr>
        <w:t>XUI</w:t>
      </w:r>
      <w:r w:rsidRPr="004D2963">
        <w:rPr>
          <w:rFonts w:ascii="微软雅黑" w:eastAsia="微软雅黑" w:hAnsi="微软雅黑" w:hint="eastAsia"/>
          <w:lang w:eastAsia="zh-CN"/>
        </w:rPr>
        <w:t>为准，详细功能见下方各子需求描述。</w:t>
      </w:r>
    </w:p>
    <w:p w14:paraId="6B9D19C7" w14:textId="77777777" w:rsidR="003E4EB5" w:rsidRDefault="003E4EB5" w:rsidP="005345BE">
      <w:pPr>
        <w:rPr>
          <w:rFonts w:ascii="微软雅黑" w:eastAsia="微软雅黑" w:hAnsi="微软雅黑"/>
          <w:lang w:eastAsia="zh-CN"/>
        </w:rPr>
        <w:sectPr w:rsidR="003E4EB5" w:rsidSect="00E74CB2">
          <w:pgSz w:w="11907" w:h="16840" w:code="9"/>
          <w:pgMar w:top="1800" w:right="1440" w:bottom="1440" w:left="1440" w:header="1800" w:footer="864" w:gutter="0"/>
          <w:cols w:space="720"/>
          <w:docGrid w:linePitch="272"/>
        </w:sectPr>
      </w:pPr>
    </w:p>
    <w:p w14:paraId="08EC7D06" w14:textId="7AC16102" w:rsidR="005345BE" w:rsidRDefault="003E4EB5" w:rsidP="005345BE">
      <w:pPr>
        <w:rPr>
          <w:rFonts w:ascii="微软雅黑" w:eastAsia="微软雅黑" w:hAnsi="微软雅黑"/>
          <w:lang w:eastAsia="zh-CN"/>
        </w:rPr>
      </w:pPr>
      <w:r>
        <w:rPr>
          <w:rFonts w:ascii="微软雅黑" w:eastAsia="微软雅黑" w:hAnsi="微软雅黑" w:hint="eastAsia"/>
          <w:lang w:eastAsia="zh-CN"/>
        </w:rPr>
        <w:lastRenderedPageBreak/>
        <w:t>客户详情页</w:t>
      </w:r>
      <w:r w:rsidR="005345BE" w:rsidRPr="004D2963">
        <w:rPr>
          <w:rFonts w:ascii="微软雅黑" w:eastAsia="微软雅黑" w:hAnsi="微软雅黑" w:hint="eastAsia"/>
          <w:lang w:eastAsia="zh-CN"/>
        </w:rPr>
        <w:t>示意图</w:t>
      </w:r>
    </w:p>
    <w:p w14:paraId="73850A4C" w14:textId="7E8B2086" w:rsidR="005345BE" w:rsidRDefault="007C5EF6" w:rsidP="005345BE">
      <w:pPr>
        <w:rPr>
          <w:lang w:eastAsia="zh-CN"/>
        </w:rPr>
      </w:pPr>
      <w:r w:rsidRPr="007C5EF6">
        <w:rPr>
          <w:noProof/>
          <w:lang w:eastAsia="zh-CN"/>
        </w:rPr>
        <w:drawing>
          <wp:inline distT="0" distB="0" distL="0" distR="0" wp14:anchorId="3A6BB70E" wp14:editId="7D669EA3">
            <wp:extent cx="5429250" cy="37662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1512" cy="3774760"/>
                    </a:xfrm>
                    <a:prstGeom prst="rect">
                      <a:avLst/>
                    </a:prstGeom>
                  </pic:spPr>
                </pic:pic>
              </a:graphicData>
            </a:graphic>
          </wp:inline>
        </w:drawing>
      </w:r>
    </w:p>
    <w:p w14:paraId="733DC09C" w14:textId="7B54D1D2" w:rsidR="003E4EB5" w:rsidRPr="003E4EB5" w:rsidRDefault="005B0A26" w:rsidP="005345BE">
      <w:pPr>
        <w:rPr>
          <w:rFonts w:ascii="微软雅黑" w:eastAsia="微软雅黑" w:hAnsi="微软雅黑"/>
          <w:lang w:eastAsia="zh-CN"/>
        </w:rPr>
      </w:pPr>
      <w:r w:rsidRPr="007C5EF6">
        <w:rPr>
          <w:rFonts w:ascii="微软雅黑" w:eastAsia="微软雅黑" w:hAnsi="微软雅黑" w:hint="eastAsia"/>
          <w:lang w:eastAsia="zh-CN"/>
        </w:rPr>
        <w:t>客户详情页空白文案展示</w:t>
      </w:r>
    </w:p>
    <w:p w14:paraId="79D7AC41" w14:textId="38DAD058" w:rsidR="005B0A26" w:rsidRPr="002D336D" w:rsidRDefault="006B2A14" w:rsidP="005345BE">
      <w:pPr>
        <w:rPr>
          <w:lang w:eastAsia="zh-CN"/>
        </w:rPr>
      </w:pPr>
      <w:r w:rsidRPr="006B2A14">
        <w:rPr>
          <w:noProof/>
          <w:lang w:eastAsia="zh-CN"/>
        </w:rPr>
        <w:drawing>
          <wp:inline distT="0" distB="0" distL="0" distR="0" wp14:anchorId="3D779D41" wp14:editId="721B2DE5">
            <wp:extent cx="5388963" cy="375920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252" cy="3764285"/>
                    </a:xfrm>
                    <a:prstGeom prst="rect">
                      <a:avLst/>
                    </a:prstGeom>
                  </pic:spPr>
                </pic:pic>
              </a:graphicData>
            </a:graphic>
          </wp:inline>
        </w:drawing>
      </w:r>
    </w:p>
    <w:p w14:paraId="6F9FDBA0" w14:textId="200FCE87" w:rsidR="005345BE" w:rsidRPr="006B43A5" w:rsidRDefault="005345BE" w:rsidP="003E4EB5">
      <w:pPr>
        <w:pStyle w:val="Heading3"/>
        <w:spacing w:before="120" w:after="120"/>
        <w:rPr>
          <w:rFonts w:ascii="微软雅黑" w:eastAsia="微软雅黑" w:hAnsi="微软雅黑"/>
        </w:rPr>
      </w:pPr>
      <w:bookmarkStart w:id="144" w:name="_Toc97688504"/>
      <w:bookmarkStart w:id="145" w:name="_Toc111473575"/>
      <w:r w:rsidRPr="006B43A5">
        <w:rPr>
          <w:rFonts w:ascii="微软雅黑" w:eastAsia="微软雅黑" w:hAnsi="微软雅黑" w:hint="eastAsia"/>
        </w:rPr>
        <w:lastRenderedPageBreak/>
        <w:t>客户基</w:t>
      </w:r>
      <w:r w:rsidR="00E33D69">
        <w:rPr>
          <w:rFonts w:ascii="微软雅黑" w:eastAsia="微软雅黑" w:hAnsi="微软雅黑" w:hint="eastAsia"/>
        </w:rPr>
        <w:t>本</w:t>
      </w:r>
      <w:r w:rsidRPr="006B43A5">
        <w:rPr>
          <w:rFonts w:ascii="微软雅黑" w:eastAsia="微软雅黑" w:hAnsi="微软雅黑" w:hint="eastAsia"/>
        </w:rPr>
        <w:t>信息</w:t>
      </w:r>
      <w:bookmarkEnd w:id="144"/>
      <w:bookmarkEnd w:id="145"/>
    </w:p>
    <w:p w14:paraId="447A0BFE" w14:textId="2F67DD49" w:rsidR="002C7573" w:rsidRPr="00173D52" w:rsidRDefault="00B33D1A" w:rsidP="00173D52">
      <w:pPr>
        <w:rPr>
          <w:rFonts w:ascii="微软雅黑" w:eastAsia="微软雅黑" w:hAnsi="微软雅黑"/>
          <w:lang w:eastAsia="zh-CN"/>
        </w:rPr>
      </w:pPr>
      <w:r w:rsidRPr="00173D52">
        <w:rPr>
          <w:rFonts w:ascii="微软雅黑" w:eastAsia="微软雅黑" w:hAnsi="微软雅黑" w:hint="eastAsia"/>
          <w:lang w:eastAsia="zh-CN"/>
        </w:rPr>
        <w:t>客户</w:t>
      </w:r>
      <w:r w:rsidR="002C7573" w:rsidRPr="00173D52">
        <w:rPr>
          <w:rFonts w:ascii="微软雅黑" w:eastAsia="微软雅黑" w:hAnsi="微软雅黑" w:hint="eastAsia"/>
          <w:lang w:eastAsia="zh-CN"/>
        </w:rPr>
        <w:t>基本信息包含：手机号、</w:t>
      </w:r>
      <w:r w:rsidRPr="00173D52">
        <w:rPr>
          <w:rFonts w:ascii="微软雅黑" w:eastAsia="微软雅黑" w:hAnsi="微软雅黑" w:hint="eastAsia"/>
          <w:lang w:eastAsia="zh-CN"/>
        </w:rPr>
        <w:t>年龄、生日、</w:t>
      </w:r>
      <w:r w:rsidR="002C7573" w:rsidRPr="00173D52">
        <w:rPr>
          <w:rFonts w:ascii="微软雅黑" w:eastAsia="微软雅黑" w:hAnsi="微软雅黑" w:hint="eastAsia"/>
          <w:lang w:eastAsia="zh-CN"/>
        </w:rPr>
        <w:t>来源、地址（常用地址）</w:t>
      </w:r>
      <w:r w:rsidR="006B2A14">
        <w:rPr>
          <w:rFonts w:ascii="微软雅黑" w:eastAsia="微软雅黑" w:hAnsi="微软雅黑" w:hint="eastAsia"/>
          <w:lang w:eastAsia="zh-CN"/>
        </w:rPr>
        <w:t>。客户基本信息字段显示位置固定，即使参数没有值，对应字段名称仍旧显示。</w:t>
      </w:r>
    </w:p>
    <w:p w14:paraId="6B042217" w14:textId="4659290B" w:rsidR="002C7573" w:rsidRDefault="002C7573" w:rsidP="009B528D">
      <w:pPr>
        <w:pStyle w:val="ListParagraph"/>
        <w:numPr>
          <w:ilvl w:val="0"/>
          <w:numId w:val="93"/>
        </w:numPr>
        <w:ind w:firstLineChars="0"/>
        <w:rPr>
          <w:rFonts w:ascii="微软雅黑" w:eastAsia="微软雅黑" w:hAnsi="微软雅黑"/>
          <w:sz w:val="20"/>
          <w:szCs w:val="20"/>
        </w:rPr>
      </w:pPr>
      <w:r w:rsidRPr="002D0C00">
        <w:rPr>
          <w:rFonts w:ascii="微软雅黑" w:eastAsia="微软雅黑" w:hAnsi="微软雅黑" w:hint="eastAsia"/>
          <w:sz w:val="20"/>
          <w:szCs w:val="20"/>
        </w:rPr>
        <w:t>点击</w:t>
      </w:r>
      <w:r w:rsidR="00173D52">
        <w:rPr>
          <w:rFonts w:ascii="微软雅黑" w:eastAsia="微软雅黑" w:hAnsi="微软雅黑" w:hint="eastAsia"/>
          <w:sz w:val="20"/>
          <w:szCs w:val="20"/>
        </w:rPr>
        <w:t>【</w:t>
      </w:r>
      <w:r w:rsidRPr="002D0C00">
        <w:rPr>
          <w:rFonts w:ascii="微软雅黑" w:eastAsia="微软雅黑" w:hAnsi="微软雅黑" w:hint="eastAsia"/>
          <w:sz w:val="20"/>
          <w:szCs w:val="20"/>
        </w:rPr>
        <w:t>查看全部</w:t>
      </w:r>
      <w:r w:rsidR="00B33D1A" w:rsidRPr="002D0C00">
        <w:rPr>
          <w:rFonts w:ascii="微软雅黑" w:eastAsia="微软雅黑" w:hAnsi="微软雅黑" w:hint="eastAsia"/>
          <w:sz w:val="20"/>
          <w:szCs w:val="20"/>
        </w:rPr>
        <w:t>信息</w:t>
      </w:r>
      <w:r w:rsidR="00173D52">
        <w:rPr>
          <w:rFonts w:ascii="微软雅黑" w:eastAsia="微软雅黑" w:hAnsi="微软雅黑" w:hint="eastAsia"/>
          <w:sz w:val="20"/>
          <w:szCs w:val="20"/>
        </w:rPr>
        <w:t>】</w:t>
      </w:r>
      <w:r w:rsidRPr="002D0C00">
        <w:rPr>
          <w:rFonts w:ascii="微软雅黑" w:eastAsia="微软雅黑" w:hAnsi="微软雅黑" w:hint="eastAsia"/>
          <w:sz w:val="20"/>
          <w:szCs w:val="20"/>
        </w:rPr>
        <w:t>，拉起个人</w:t>
      </w:r>
      <w:r w:rsidR="00E33D69" w:rsidRPr="002D0C00">
        <w:rPr>
          <w:rFonts w:ascii="微软雅黑" w:eastAsia="微软雅黑" w:hAnsi="微软雅黑" w:hint="eastAsia"/>
          <w:sz w:val="20"/>
          <w:szCs w:val="20"/>
        </w:rPr>
        <w:t>信息</w:t>
      </w:r>
      <w:r w:rsidRPr="002D0C00">
        <w:rPr>
          <w:rFonts w:ascii="微软雅黑" w:eastAsia="微软雅黑" w:hAnsi="微软雅黑" w:hint="eastAsia"/>
          <w:sz w:val="20"/>
          <w:szCs w:val="20"/>
        </w:rPr>
        <w:t>完整呈现页（字段及排序详见U</w:t>
      </w:r>
      <w:r w:rsidRPr="002D0C00">
        <w:rPr>
          <w:rFonts w:ascii="微软雅黑" w:eastAsia="微软雅黑" w:hAnsi="微软雅黑"/>
          <w:sz w:val="20"/>
          <w:szCs w:val="20"/>
        </w:rPr>
        <w:t>IUX</w:t>
      </w:r>
      <w:r w:rsidRPr="002D0C00">
        <w:rPr>
          <w:rFonts w:ascii="微软雅黑" w:eastAsia="微软雅黑" w:hAnsi="微软雅黑" w:hint="eastAsia"/>
          <w:sz w:val="20"/>
          <w:szCs w:val="20"/>
        </w:rPr>
        <w:t>稿）</w:t>
      </w:r>
      <w:r w:rsidR="00F83420">
        <w:rPr>
          <w:rFonts w:ascii="微软雅黑" w:eastAsia="微软雅黑" w:hAnsi="微软雅黑" w:hint="eastAsia"/>
          <w:sz w:val="20"/>
          <w:szCs w:val="20"/>
        </w:rPr>
        <w:t>。</w:t>
      </w:r>
    </w:p>
    <w:p w14:paraId="0581542B" w14:textId="77777777" w:rsidR="00027A1F" w:rsidRDefault="002C7573" w:rsidP="009B528D">
      <w:pPr>
        <w:pStyle w:val="ListParagraph"/>
        <w:numPr>
          <w:ilvl w:val="0"/>
          <w:numId w:val="93"/>
        </w:numPr>
        <w:ind w:firstLineChars="0"/>
        <w:rPr>
          <w:rFonts w:ascii="微软雅黑" w:eastAsia="微软雅黑" w:hAnsi="微软雅黑"/>
          <w:sz w:val="20"/>
          <w:szCs w:val="20"/>
        </w:rPr>
      </w:pPr>
      <w:r w:rsidRPr="002D0C00">
        <w:rPr>
          <w:rFonts w:ascii="微软雅黑" w:eastAsia="微软雅黑" w:hAnsi="微软雅黑" w:hint="eastAsia"/>
          <w:sz w:val="20"/>
          <w:szCs w:val="20"/>
        </w:rPr>
        <w:t>点击</w:t>
      </w:r>
      <w:r w:rsidR="00173D52">
        <w:rPr>
          <w:rFonts w:ascii="微软雅黑" w:eastAsia="微软雅黑" w:hAnsi="微软雅黑" w:hint="eastAsia"/>
          <w:sz w:val="20"/>
          <w:szCs w:val="20"/>
        </w:rPr>
        <w:t>【</w:t>
      </w:r>
      <w:r w:rsidRPr="002D0C00">
        <w:rPr>
          <w:rFonts w:ascii="微软雅黑" w:eastAsia="微软雅黑" w:hAnsi="微软雅黑" w:hint="eastAsia"/>
          <w:sz w:val="20"/>
          <w:szCs w:val="20"/>
        </w:rPr>
        <w:t>编辑</w:t>
      </w:r>
      <w:r w:rsidR="00173D52">
        <w:rPr>
          <w:rFonts w:ascii="微软雅黑" w:eastAsia="微软雅黑" w:hAnsi="微软雅黑" w:hint="eastAsia"/>
          <w:sz w:val="20"/>
          <w:szCs w:val="20"/>
        </w:rPr>
        <w:t>】</w:t>
      </w:r>
      <w:r w:rsidRPr="002D0C00">
        <w:rPr>
          <w:rFonts w:ascii="微软雅黑" w:eastAsia="微软雅黑" w:hAnsi="微软雅黑" w:hint="eastAsia"/>
          <w:sz w:val="20"/>
          <w:szCs w:val="20"/>
        </w:rPr>
        <w:t>，拉起编辑态的个人全部</w:t>
      </w:r>
      <w:r w:rsidR="00E33D69" w:rsidRPr="002D0C00">
        <w:rPr>
          <w:rFonts w:ascii="微软雅黑" w:eastAsia="微软雅黑" w:hAnsi="微软雅黑" w:hint="eastAsia"/>
          <w:sz w:val="20"/>
          <w:szCs w:val="20"/>
        </w:rPr>
        <w:t>信息</w:t>
      </w:r>
      <w:r w:rsidR="002E6E59">
        <w:rPr>
          <w:rFonts w:ascii="微软雅黑" w:eastAsia="微软雅黑" w:hAnsi="微软雅黑" w:hint="eastAsia"/>
          <w:sz w:val="20"/>
          <w:szCs w:val="20"/>
        </w:rPr>
        <w:t>。</w:t>
      </w:r>
    </w:p>
    <w:p w14:paraId="03237563" w14:textId="71C2CC0E" w:rsidR="00173D52" w:rsidRPr="003B70B9" w:rsidRDefault="00173D52" w:rsidP="009B528D">
      <w:pPr>
        <w:pStyle w:val="ListParagraph"/>
        <w:numPr>
          <w:ilvl w:val="0"/>
          <w:numId w:val="93"/>
        </w:numPr>
        <w:ind w:firstLineChars="0"/>
        <w:rPr>
          <w:rFonts w:ascii="微软雅黑" w:eastAsia="微软雅黑" w:hAnsi="微软雅黑"/>
          <w:sz w:val="20"/>
          <w:szCs w:val="20"/>
        </w:rPr>
      </w:pPr>
      <w:r w:rsidRPr="00173D52">
        <w:rPr>
          <w:rFonts w:ascii="微软雅黑" w:eastAsia="微软雅黑" w:hAnsi="微软雅黑" w:hint="eastAsia"/>
          <w:sz w:val="20"/>
          <w:szCs w:val="20"/>
        </w:rPr>
        <w:t>关于证件号码显示的说明</w:t>
      </w:r>
      <w:r w:rsidR="003B70B9">
        <w:rPr>
          <w:rFonts w:ascii="微软雅黑" w:eastAsia="微软雅黑" w:hAnsi="微软雅黑" w:hint="eastAsia"/>
          <w:sz w:val="20"/>
          <w:szCs w:val="20"/>
        </w:rPr>
        <w:t>：现客和潜客的证件号码，在查看和编辑状态下都需掩码显示。</w:t>
      </w:r>
      <w:r w:rsidRPr="003B70B9">
        <w:rPr>
          <w:rFonts w:ascii="微软雅黑" w:eastAsia="微软雅黑" w:hAnsi="微软雅黑" w:hint="eastAsia"/>
        </w:rPr>
        <w:t>掩码展示效果</w:t>
      </w:r>
      <w:r w:rsidR="004E3D08">
        <w:rPr>
          <w:rFonts w:ascii="微软雅黑" w:eastAsia="微软雅黑" w:hAnsi="微软雅黑" w:hint="eastAsia"/>
        </w:rPr>
        <w:t>为</w:t>
      </w:r>
      <w:r w:rsidRPr="003B70B9">
        <w:rPr>
          <w:rFonts w:ascii="微软雅黑" w:eastAsia="微软雅黑" w:hAnsi="微软雅黑" w:hint="eastAsia"/>
        </w:rPr>
        <w:t>展示前3位和后4位</w:t>
      </w:r>
      <w:r w:rsidR="003B70B9">
        <w:rPr>
          <w:rFonts w:ascii="微软雅黑" w:eastAsia="微软雅黑" w:hAnsi="微软雅黑" w:hint="eastAsia"/>
        </w:rPr>
        <w:t>。</w:t>
      </w:r>
    </w:p>
    <w:p w14:paraId="156ECB7E" w14:textId="568168A1" w:rsidR="00173D52" w:rsidRPr="00173D52" w:rsidRDefault="00173D52" w:rsidP="009A457D">
      <w:pPr>
        <w:rPr>
          <w:rFonts w:ascii="微软雅黑" w:eastAsia="微软雅黑" w:hAnsi="微软雅黑"/>
          <w:lang w:eastAsia="zh-CN"/>
        </w:rPr>
      </w:pPr>
    </w:p>
    <w:p w14:paraId="4A15E5FD" w14:textId="1248CDF9" w:rsidR="002C7573" w:rsidRPr="002C7573" w:rsidRDefault="00B33D1A" w:rsidP="009A457D">
      <w:pPr>
        <w:rPr>
          <w:rFonts w:ascii="微软雅黑" w:eastAsia="微软雅黑" w:hAnsi="微软雅黑"/>
          <w:lang w:eastAsia="zh-CN"/>
        </w:rPr>
      </w:pPr>
      <w:r>
        <w:rPr>
          <w:rFonts w:ascii="微软雅黑" w:eastAsia="微软雅黑" w:hAnsi="微软雅黑" w:hint="eastAsia"/>
          <w:lang w:eastAsia="zh-CN"/>
        </w:rPr>
        <w:t>客户基本信息</w:t>
      </w:r>
      <w:r w:rsidR="002C7573">
        <w:rPr>
          <w:rFonts w:ascii="微软雅黑" w:eastAsia="微软雅黑" w:hAnsi="微软雅黑" w:hint="eastAsia"/>
          <w:lang w:eastAsia="zh-CN"/>
        </w:rPr>
        <w:t>示意图：</w:t>
      </w:r>
    </w:p>
    <w:p w14:paraId="55A35A28" w14:textId="2E51FF50" w:rsidR="002C7573" w:rsidRDefault="00B33D1A" w:rsidP="00B33D1A">
      <w:pPr>
        <w:rPr>
          <w:rFonts w:ascii="微软雅黑" w:eastAsia="微软雅黑" w:hAnsi="微软雅黑"/>
          <w:lang w:eastAsia="zh-CN"/>
        </w:rPr>
      </w:pPr>
      <w:r w:rsidRPr="00B33D1A">
        <w:rPr>
          <w:rFonts w:ascii="微软雅黑" w:eastAsia="微软雅黑" w:hAnsi="微软雅黑"/>
          <w:noProof/>
          <w:lang w:eastAsia="zh-CN"/>
        </w:rPr>
        <w:drawing>
          <wp:inline distT="0" distB="0" distL="0" distR="0" wp14:anchorId="1ABC7256" wp14:editId="6FF0295A">
            <wp:extent cx="2180343"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7948" cy="2732377"/>
                    </a:xfrm>
                    <a:prstGeom prst="rect">
                      <a:avLst/>
                    </a:prstGeom>
                  </pic:spPr>
                </pic:pic>
              </a:graphicData>
            </a:graphic>
          </wp:inline>
        </w:drawing>
      </w:r>
    </w:p>
    <w:p w14:paraId="768252A8" w14:textId="6B50F92E" w:rsidR="002C7573" w:rsidRDefault="00242FFE" w:rsidP="005345BE">
      <w:pPr>
        <w:rPr>
          <w:rFonts w:ascii="微软雅黑" w:eastAsia="微软雅黑" w:hAnsi="微软雅黑"/>
          <w:lang w:eastAsia="zh-CN"/>
        </w:rPr>
      </w:pPr>
      <w:r>
        <w:rPr>
          <w:rFonts w:ascii="微软雅黑" w:eastAsia="微软雅黑" w:hAnsi="微软雅黑" w:hint="eastAsia"/>
          <w:lang w:eastAsia="zh-CN"/>
        </w:rPr>
        <w:t>客户详情呈现示意图：</w:t>
      </w:r>
    </w:p>
    <w:p w14:paraId="30A0B325" w14:textId="779C9BD7" w:rsidR="002C7573" w:rsidRDefault="007F379A" w:rsidP="005345BE">
      <w:pPr>
        <w:rPr>
          <w:rFonts w:ascii="微软雅黑" w:eastAsia="微软雅黑" w:hAnsi="微软雅黑"/>
          <w:lang w:eastAsia="zh-CN"/>
        </w:rPr>
      </w:pPr>
      <w:r w:rsidRPr="007F379A">
        <w:rPr>
          <w:rFonts w:ascii="微软雅黑" w:eastAsia="微软雅黑" w:hAnsi="微软雅黑"/>
          <w:noProof/>
          <w:lang w:eastAsia="zh-CN"/>
        </w:rPr>
        <w:lastRenderedPageBreak/>
        <w:drawing>
          <wp:inline distT="0" distB="0" distL="0" distR="0" wp14:anchorId="4E137639" wp14:editId="407DDC12">
            <wp:extent cx="5441950" cy="3655698"/>
            <wp:effectExtent l="0" t="0" r="635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4972" cy="3657728"/>
                    </a:xfrm>
                    <a:prstGeom prst="rect">
                      <a:avLst/>
                    </a:prstGeom>
                  </pic:spPr>
                </pic:pic>
              </a:graphicData>
            </a:graphic>
          </wp:inline>
        </w:drawing>
      </w:r>
    </w:p>
    <w:p w14:paraId="721A4B5C" w14:textId="77777777" w:rsidR="001426D0" w:rsidRDefault="001426D0" w:rsidP="005345BE">
      <w:pPr>
        <w:rPr>
          <w:rFonts w:ascii="微软雅黑" w:eastAsia="微软雅黑" w:hAnsi="微软雅黑"/>
          <w:lang w:eastAsia="zh-CN"/>
        </w:rPr>
      </w:pPr>
    </w:p>
    <w:p w14:paraId="3EF165A8" w14:textId="093AB7C2" w:rsidR="00242FFE" w:rsidRDefault="00242FFE" w:rsidP="00242FFE">
      <w:pPr>
        <w:rPr>
          <w:rFonts w:ascii="微软雅黑" w:eastAsia="微软雅黑" w:hAnsi="微软雅黑"/>
          <w:lang w:eastAsia="zh-CN"/>
        </w:rPr>
      </w:pPr>
      <w:r>
        <w:rPr>
          <w:rFonts w:ascii="微软雅黑" w:eastAsia="微软雅黑" w:hAnsi="微软雅黑" w:hint="eastAsia"/>
          <w:lang w:eastAsia="zh-CN"/>
        </w:rPr>
        <w:t>客户详情编辑示意图：</w:t>
      </w:r>
    </w:p>
    <w:p w14:paraId="26AA78BE" w14:textId="2536D3A8" w:rsidR="00242FFE" w:rsidRPr="00242FFE" w:rsidRDefault="00242FFE" w:rsidP="005345BE">
      <w:pPr>
        <w:rPr>
          <w:rFonts w:ascii="微软雅黑" w:eastAsia="微软雅黑" w:hAnsi="微软雅黑"/>
          <w:lang w:eastAsia="zh-CN"/>
        </w:rPr>
      </w:pPr>
      <w:r w:rsidRPr="00242FFE">
        <w:rPr>
          <w:rFonts w:ascii="微软雅黑" w:eastAsia="微软雅黑" w:hAnsi="微软雅黑"/>
          <w:noProof/>
          <w:lang w:eastAsia="zh-CN"/>
        </w:rPr>
        <w:drawing>
          <wp:inline distT="0" distB="0" distL="0" distR="0" wp14:anchorId="43629AB0" wp14:editId="4D051C7E">
            <wp:extent cx="5154364" cy="3727450"/>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6056" cy="3735905"/>
                    </a:xfrm>
                    <a:prstGeom prst="rect">
                      <a:avLst/>
                    </a:prstGeom>
                  </pic:spPr>
                </pic:pic>
              </a:graphicData>
            </a:graphic>
          </wp:inline>
        </w:drawing>
      </w:r>
    </w:p>
    <w:p w14:paraId="487BA240" w14:textId="77777777" w:rsidR="0038385D" w:rsidRDefault="0038385D" w:rsidP="005345BE">
      <w:pPr>
        <w:rPr>
          <w:rFonts w:ascii="微软雅黑" w:eastAsia="微软雅黑" w:hAnsi="微软雅黑"/>
          <w:lang w:eastAsia="zh-CN"/>
        </w:rPr>
      </w:pPr>
    </w:p>
    <w:p w14:paraId="655D7DBE" w14:textId="77777777" w:rsidR="005345BE" w:rsidRPr="006B43A5" w:rsidRDefault="005345BE" w:rsidP="00447B0E">
      <w:pPr>
        <w:pStyle w:val="Heading3"/>
        <w:spacing w:before="120" w:after="120"/>
        <w:rPr>
          <w:rFonts w:ascii="微软雅黑" w:eastAsia="微软雅黑" w:hAnsi="微软雅黑"/>
        </w:rPr>
      </w:pPr>
      <w:bookmarkStart w:id="146" w:name="_Toc97688505"/>
      <w:bookmarkStart w:id="147" w:name="_Toc111473576"/>
      <w:r w:rsidRPr="006B43A5">
        <w:rPr>
          <w:rFonts w:ascii="微软雅黑" w:eastAsia="微软雅黑" w:hAnsi="微软雅黑" w:hint="eastAsia"/>
        </w:rPr>
        <w:t>客户标签</w:t>
      </w:r>
      <w:bookmarkEnd w:id="146"/>
      <w:bookmarkEnd w:id="147"/>
    </w:p>
    <w:p w14:paraId="4A63F2D0" w14:textId="77777777" w:rsidR="005345BE" w:rsidRPr="00EF2BDF" w:rsidRDefault="005345BE" w:rsidP="005345BE">
      <w:pPr>
        <w:rPr>
          <w:rFonts w:ascii="微软雅黑" w:eastAsia="微软雅黑" w:hAnsi="微软雅黑"/>
          <w:lang w:eastAsia="zh-CN"/>
        </w:rPr>
      </w:pPr>
      <w:r w:rsidRPr="00EF2BDF">
        <w:rPr>
          <w:rFonts w:ascii="微软雅黑" w:eastAsia="微软雅黑" w:hAnsi="微软雅黑" w:hint="eastAsia"/>
          <w:lang w:eastAsia="zh-CN"/>
        </w:rPr>
        <w:t>客户标签列表如下</w:t>
      </w:r>
    </w:p>
    <w:tbl>
      <w:tblPr>
        <w:tblW w:w="8871" w:type="dxa"/>
        <w:tblInd w:w="-87" w:type="dxa"/>
        <w:tblLook w:val="04A0" w:firstRow="1" w:lastRow="0" w:firstColumn="1" w:lastColumn="0" w:noHBand="0" w:noVBand="1"/>
      </w:tblPr>
      <w:tblGrid>
        <w:gridCol w:w="588"/>
        <w:gridCol w:w="1054"/>
        <w:gridCol w:w="992"/>
        <w:gridCol w:w="1369"/>
        <w:gridCol w:w="1749"/>
        <w:gridCol w:w="2268"/>
        <w:gridCol w:w="851"/>
      </w:tblGrid>
      <w:tr w:rsidR="005345BE" w:rsidRPr="00683F30" w14:paraId="5BE82E70" w14:textId="77777777" w:rsidTr="00C04422">
        <w:trPr>
          <w:trHeight w:val="285"/>
          <w:tblHeader/>
        </w:trPr>
        <w:tc>
          <w:tcPr>
            <w:tcW w:w="588"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7766F864"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编号</w:t>
            </w:r>
          </w:p>
        </w:tc>
        <w:tc>
          <w:tcPr>
            <w:tcW w:w="1054"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4540492"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标签名称</w:t>
            </w:r>
          </w:p>
        </w:tc>
        <w:tc>
          <w:tcPr>
            <w:tcW w:w="992"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664032C6"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分类</w:t>
            </w:r>
          </w:p>
        </w:tc>
        <w:tc>
          <w:tcPr>
            <w:tcW w:w="136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7E8B8AF"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来源</w:t>
            </w:r>
          </w:p>
        </w:tc>
        <w:tc>
          <w:tcPr>
            <w:tcW w:w="1749"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601FAD9"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选项</w:t>
            </w:r>
          </w:p>
        </w:tc>
        <w:tc>
          <w:tcPr>
            <w:tcW w:w="2268" w:type="dxa"/>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5501388A"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标签备注</w:t>
            </w:r>
          </w:p>
        </w:tc>
        <w:tc>
          <w:tcPr>
            <w:tcW w:w="851" w:type="dxa"/>
            <w:tcBorders>
              <w:top w:val="single" w:sz="4" w:space="0" w:color="auto"/>
              <w:left w:val="nil"/>
              <w:bottom w:val="single" w:sz="4" w:space="0" w:color="auto"/>
              <w:right w:val="single" w:sz="4" w:space="0" w:color="auto"/>
            </w:tcBorders>
            <w:shd w:val="clear" w:color="auto" w:fill="A6A6A6" w:themeFill="background1" w:themeFillShade="A6"/>
          </w:tcPr>
          <w:p w14:paraId="2AE2DA94"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是否公司维度</w:t>
            </w:r>
          </w:p>
        </w:tc>
      </w:tr>
      <w:tr w:rsidR="005345BE" w:rsidRPr="00683F30" w14:paraId="49830707" w14:textId="77777777" w:rsidTr="00C04422">
        <w:trPr>
          <w:trHeight w:val="85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754A743F"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A8</w:t>
            </w:r>
          </w:p>
        </w:tc>
        <w:tc>
          <w:tcPr>
            <w:tcW w:w="1054" w:type="dxa"/>
            <w:tcBorders>
              <w:top w:val="nil"/>
              <w:left w:val="nil"/>
              <w:bottom w:val="single" w:sz="4" w:space="0" w:color="auto"/>
              <w:right w:val="single" w:sz="4" w:space="0" w:color="auto"/>
            </w:tcBorders>
            <w:shd w:val="clear" w:color="auto" w:fill="auto"/>
            <w:noWrap/>
            <w:vAlign w:val="center"/>
            <w:hideMark/>
          </w:tcPr>
          <w:p w14:paraId="445A94D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客户标识</w:t>
            </w:r>
          </w:p>
        </w:tc>
        <w:tc>
          <w:tcPr>
            <w:tcW w:w="992" w:type="dxa"/>
            <w:tcBorders>
              <w:top w:val="nil"/>
              <w:left w:val="nil"/>
              <w:bottom w:val="single" w:sz="4" w:space="0" w:color="auto"/>
              <w:right w:val="single" w:sz="4" w:space="0" w:color="auto"/>
            </w:tcBorders>
            <w:shd w:val="clear" w:color="auto" w:fill="auto"/>
            <w:noWrap/>
            <w:vAlign w:val="center"/>
            <w:hideMark/>
          </w:tcPr>
          <w:p w14:paraId="620DC56A"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自定义标签</w:t>
            </w:r>
          </w:p>
        </w:tc>
        <w:tc>
          <w:tcPr>
            <w:tcW w:w="1369" w:type="dxa"/>
            <w:tcBorders>
              <w:top w:val="nil"/>
              <w:left w:val="nil"/>
              <w:bottom w:val="single" w:sz="4" w:space="0" w:color="auto"/>
              <w:right w:val="single" w:sz="4" w:space="0" w:color="auto"/>
            </w:tcBorders>
            <w:shd w:val="clear" w:color="auto" w:fill="auto"/>
            <w:noWrap/>
            <w:vAlign w:val="center"/>
            <w:hideMark/>
          </w:tcPr>
          <w:p w14:paraId="455B5943"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agent录入项</w:t>
            </w:r>
          </w:p>
        </w:tc>
        <w:tc>
          <w:tcPr>
            <w:tcW w:w="1749" w:type="dxa"/>
            <w:tcBorders>
              <w:top w:val="nil"/>
              <w:left w:val="nil"/>
              <w:bottom w:val="single" w:sz="4" w:space="0" w:color="auto"/>
              <w:right w:val="single" w:sz="4" w:space="0" w:color="auto"/>
            </w:tcBorders>
            <w:shd w:val="clear" w:color="auto" w:fill="auto"/>
            <w:vAlign w:val="center"/>
            <w:hideMark/>
          </w:tcPr>
          <w:p w14:paraId="5C7C2C71"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选项1：准增员</w:t>
            </w:r>
            <w:r w:rsidRPr="00EF2BDF">
              <w:rPr>
                <w:rFonts w:ascii="微软雅黑" w:eastAsia="微软雅黑" w:hAnsi="微软雅黑" w:cs="宋体" w:hint="eastAsia"/>
                <w:color w:val="000000"/>
                <w:sz w:val="18"/>
                <w:szCs w:val="18"/>
                <w:lang w:eastAsia="zh-CN"/>
              </w:rPr>
              <w:br/>
              <w:t>选项2：转介绍中心</w:t>
            </w:r>
            <w:r w:rsidRPr="00EF2BDF">
              <w:rPr>
                <w:rFonts w:ascii="微软雅黑" w:eastAsia="微软雅黑" w:hAnsi="微软雅黑" w:cs="宋体" w:hint="eastAsia"/>
                <w:color w:val="000000"/>
                <w:sz w:val="18"/>
                <w:szCs w:val="18"/>
                <w:lang w:eastAsia="zh-CN"/>
              </w:rPr>
              <w:br/>
              <w:t>选项3：+自定义</w:t>
            </w:r>
          </w:p>
        </w:tc>
        <w:tc>
          <w:tcPr>
            <w:tcW w:w="2268" w:type="dxa"/>
            <w:tcBorders>
              <w:top w:val="nil"/>
              <w:left w:val="nil"/>
              <w:bottom w:val="single" w:sz="4" w:space="0" w:color="auto"/>
              <w:right w:val="single" w:sz="4" w:space="0" w:color="auto"/>
            </w:tcBorders>
            <w:shd w:val="clear" w:color="auto" w:fill="auto"/>
            <w:vAlign w:val="center"/>
            <w:hideMark/>
          </w:tcPr>
          <w:p w14:paraId="22C1C15F"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特殊标签</w:t>
            </w:r>
            <w:r w:rsidRPr="00EF2BDF">
              <w:rPr>
                <w:rFonts w:ascii="微软雅黑" w:eastAsia="微软雅黑" w:hAnsi="微软雅黑" w:cs="宋体" w:hint="eastAsia"/>
                <w:color w:val="000000"/>
                <w:sz w:val="18"/>
                <w:szCs w:val="18"/>
                <w:lang w:eastAsia="zh-CN"/>
              </w:rPr>
              <w:br/>
              <w:t>具有自定义标签功能</w:t>
            </w:r>
            <w:r>
              <w:rPr>
                <w:rFonts w:ascii="微软雅黑" w:eastAsia="微软雅黑" w:hAnsi="微软雅黑" w:cs="宋体" w:hint="eastAsia"/>
                <w:color w:val="000000"/>
                <w:sz w:val="18"/>
                <w:szCs w:val="18"/>
                <w:lang w:eastAsia="zh-CN"/>
              </w:rPr>
              <w:t>。</w:t>
            </w:r>
          </w:p>
        </w:tc>
        <w:tc>
          <w:tcPr>
            <w:tcW w:w="851" w:type="dxa"/>
            <w:tcBorders>
              <w:top w:val="nil"/>
              <w:left w:val="nil"/>
              <w:bottom w:val="single" w:sz="4" w:space="0" w:color="auto"/>
              <w:right w:val="single" w:sz="4" w:space="0" w:color="auto"/>
            </w:tcBorders>
            <w:vAlign w:val="center"/>
          </w:tcPr>
          <w:p w14:paraId="7E241693"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r w:rsidR="005345BE" w:rsidRPr="00683F30" w14:paraId="53137AFC" w14:textId="77777777" w:rsidTr="00C04422">
        <w:trPr>
          <w:trHeight w:val="85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42B17AAC"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A</w:t>
            </w:r>
            <w:r w:rsidRPr="00EF2BDF">
              <w:rPr>
                <w:rFonts w:ascii="微软雅黑" w:eastAsia="微软雅黑" w:hAnsi="微软雅黑" w:cs="宋体"/>
                <w:color w:val="000000"/>
                <w:sz w:val="18"/>
                <w:szCs w:val="18"/>
                <w:lang w:eastAsia="zh-CN"/>
              </w:rPr>
              <w:t>9</w:t>
            </w:r>
          </w:p>
        </w:tc>
        <w:tc>
          <w:tcPr>
            <w:tcW w:w="1054" w:type="dxa"/>
            <w:tcBorders>
              <w:top w:val="nil"/>
              <w:left w:val="nil"/>
              <w:bottom w:val="single" w:sz="4" w:space="0" w:color="auto"/>
              <w:right w:val="single" w:sz="4" w:space="0" w:color="auto"/>
            </w:tcBorders>
            <w:shd w:val="clear" w:color="auto" w:fill="auto"/>
            <w:noWrap/>
            <w:vAlign w:val="center"/>
            <w:hideMark/>
          </w:tcPr>
          <w:p w14:paraId="2DBBFE3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跟进评估</w:t>
            </w:r>
          </w:p>
        </w:tc>
        <w:tc>
          <w:tcPr>
            <w:tcW w:w="992" w:type="dxa"/>
            <w:tcBorders>
              <w:top w:val="nil"/>
              <w:left w:val="nil"/>
              <w:bottom w:val="single" w:sz="4" w:space="0" w:color="auto"/>
              <w:right w:val="single" w:sz="4" w:space="0" w:color="auto"/>
            </w:tcBorders>
            <w:shd w:val="clear" w:color="auto" w:fill="auto"/>
            <w:noWrap/>
            <w:vAlign w:val="center"/>
            <w:hideMark/>
          </w:tcPr>
          <w:p w14:paraId="20153743"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手工标签</w:t>
            </w:r>
          </w:p>
        </w:tc>
        <w:tc>
          <w:tcPr>
            <w:tcW w:w="1369" w:type="dxa"/>
            <w:tcBorders>
              <w:top w:val="nil"/>
              <w:left w:val="nil"/>
              <w:bottom w:val="single" w:sz="4" w:space="0" w:color="auto"/>
              <w:right w:val="single" w:sz="4" w:space="0" w:color="auto"/>
            </w:tcBorders>
            <w:shd w:val="clear" w:color="auto" w:fill="auto"/>
            <w:noWrap/>
            <w:vAlign w:val="center"/>
            <w:hideMark/>
          </w:tcPr>
          <w:p w14:paraId="68F5DBA8"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agent录入项</w:t>
            </w:r>
          </w:p>
        </w:tc>
        <w:tc>
          <w:tcPr>
            <w:tcW w:w="1749" w:type="dxa"/>
            <w:tcBorders>
              <w:top w:val="nil"/>
              <w:left w:val="nil"/>
              <w:bottom w:val="single" w:sz="4" w:space="0" w:color="auto"/>
              <w:right w:val="single" w:sz="4" w:space="0" w:color="auto"/>
            </w:tcBorders>
            <w:shd w:val="clear" w:color="auto" w:fill="auto"/>
            <w:vAlign w:val="center"/>
            <w:hideMark/>
          </w:tcPr>
          <w:p w14:paraId="3AF89F76"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选项1：重点跟进</w:t>
            </w:r>
            <w:r w:rsidRPr="00EF2BDF">
              <w:rPr>
                <w:rFonts w:ascii="微软雅黑" w:eastAsia="微软雅黑" w:hAnsi="微软雅黑" w:cs="宋体" w:hint="eastAsia"/>
                <w:color w:val="000000"/>
                <w:sz w:val="18"/>
                <w:szCs w:val="18"/>
                <w:lang w:eastAsia="zh-CN"/>
              </w:rPr>
              <w:br/>
              <w:t>选项2：持续跟进</w:t>
            </w:r>
            <w:r w:rsidRPr="00EF2BDF">
              <w:rPr>
                <w:rFonts w:ascii="微软雅黑" w:eastAsia="微软雅黑" w:hAnsi="微软雅黑" w:cs="宋体" w:hint="eastAsia"/>
                <w:color w:val="000000"/>
                <w:sz w:val="18"/>
                <w:szCs w:val="18"/>
                <w:lang w:eastAsia="zh-CN"/>
              </w:rPr>
              <w:br/>
              <w:t>选项3：暂缓跟进</w:t>
            </w:r>
          </w:p>
        </w:tc>
        <w:tc>
          <w:tcPr>
            <w:tcW w:w="2268" w:type="dxa"/>
            <w:tcBorders>
              <w:top w:val="nil"/>
              <w:left w:val="nil"/>
              <w:bottom w:val="single" w:sz="4" w:space="0" w:color="auto"/>
              <w:right w:val="single" w:sz="4" w:space="0" w:color="auto"/>
            </w:tcBorders>
            <w:shd w:val="clear" w:color="auto" w:fill="auto"/>
            <w:vAlign w:val="center"/>
            <w:hideMark/>
          </w:tcPr>
          <w:p w14:paraId="6F0A4D21"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p>
        </w:tc>
        <w:tc>
          <w:tcPr>
            <w:tcW w:w="851" w:type="dxa"/>
            <w:tcBorders>
              <w:top w:val="nil"/>
              <w:left w:val="nil"/>
              <w:bottom w:val="single" w:sz="4" w:space="0" w:color="auto"/>
              <w:right w:val="single" w:sz="4" w:space="0" w:color="auto"/>
            </w:tcBorders>
            <w:vAlign w:val="center"/>
          </w:tcPr>
          <w:p w14:paraId="793DCDF7"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r w:rsidR="005345BE" w:rsidRPr="00683F30" w14:paraId="5705F551" w14:textId="77777777" w:rsidTr="00C04422">
        <w:trPr>
          <w:trHeight w:val="1140"/>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2D61F1EF"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A10</w:t>
            </w:r>
          </w:p>
        </w:tc>
        <w:tc>
          <w:tcPr>
            <w:tcW w:w="1054" w:type="dxa"/>
            <w:tcBorders>
              <w:top w:val="nil"/>
              <w:left w:val="nil"/>
              <w:bottom w:val="single" w:sz="4" w:space="0" w:color="auto"/>
              <w:right w:val="single" w:sz="4" w:space="0" w:color="auto"/>
            </w:tcBorders>
            <w:shd w:val="clear" w:color="auto" w:fill="auto"/>
            <w:noWrap/>
            <w:vAlign w:val="center"/>
            <w:hideMark/>
          </w:tcPr>
          <w:p w14:paraId="218B363E" w14:textId="5CF0F7BF" w:rsidR="005345BE" w:rsidRPr="00EF2BDF" w:rsidRDefault="006A71A9"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预计成交</w:t>
            </w:r>
          </w:p>
        </w:tc>
        <w:tc>
          <w:tcPr>
            <w:tcW w:w="992" w:type="dxa"/>
            <w:tcBorders>
              <w:top w:val="nil"/>
              <w:left w:val="nil"/>
              <w:bottom w:val="single" w:sz="4" w:space="0" w:color="auto"/>
              <w:right w:val="single" w:sz="4" w:space="0" w:color="auto"/>
            </w:tcBorders>
            <w:shd w:val="clear" w:color="auto" w:fill="auto"/>
            <w:noWrap/>
            <w:vAlign w:val="center"/>
            <w:hideMark/>
          </w:tcPr>
          <w:p w14:paraId="74ACA8E2"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手工标签</w:t>
            </w:r>
          </w:p>
        </w:tc>
        <w:tc>
          <w:tcPr>
            <w:tcW w:w="1369" w:type="dxa"/>
            <w:tcBorders>
              <w:top w:val="nil"/>
              <w:left w:val="nil"/>
              <w:bottom w:val="single" w:sz="4" w:space="0" w:color="auto"/>
              <w:right w:val="single" w:sz="4" w:space="0" w:color="auto"/>
            </w:tcBorders>
            <w:shd w:val="clear" w:color="auto" w:fill="auto"/>
            <w:noWrap/>
            <w:vAlign w:val="center"/>
            <w:hideMark/>
          </w:tcPr>
          <w:p w14:paraId="1ED7E76E"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agent录入项</w:t>
            </w:r>
          </w:p>
        </w:tc>
        <w:tc>
          <w:tcPr>
            <w:tcW w:w="1749" w:type="dxa"/>
            <w:tcBorders>
              <w:top w:val="nil"/>
              <w:left w:val="nil"/>
              <w:bottom w:val="single" w:sz="4" w:space="0" w:color="auto"/>
              <w:right w:val="single" w:sz="4" w:space="0" w:color="auto"/>
            </w:tcBorders>
            <w:shd w:val="clear" w:color="auto" w:fill="auto"/>
            <w:vAlign w:val="center"/>
            <w:hideMark/>
          </w:tcPr>
          <w:p w14:paraId="5BD62E37"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选项1：一个月内</w:t>
            </w:r>
            <w:r w:rsidRPr="00EF2BDF">
              <w:rPr>
                <w:rFonts w:ascii="微软雅黑" w:eastAsia="微软雅黑" w:hAnsi="微软雅黑" w:cs="宋体" w:hint="eastAsia"/>
                <w:color w:val="000000"/>
                <w:sz w:val="18"/>
                <w:szCs w:val="18"/>
                <w:lang w:eastAsia="zh-CN"/>
              </w:rPr>
              <w:br/>
              <w:t>选项2：三个月内</w:t>
            </w:r>
            <w:r w:rsidRPr="00EF2BDF">
              <w:rPr>
                <w:rFonts w:ascii="微软雅黑" w:eastAsia="微软雅黑" w:hAnsi="微软雅黑" w:cs="宋体" w:hint="eastAsia"/>
                <w:color w:val="000000"/>
                <w:sz w:val="18"/>
                <w:szCs w:val="18"/>
                <w:lang w:eastAsia="zh-CN"/>
              </w:rPr>
              <w:br/>
              <w:t>选项3：半年内</w:t>
            </w:r>
            <w:r w:rsidRPr="00EF2BDF">
              <w:rPr>
                <w:rFonts w:ascii="微软雅黑" w:eastAsia="微软雅黑" w:hAnsi="微软雅黑" w:cs="宋体" w:hint="eastAsia"/>
                <w:color w:val="000000"/>
                <w:sz w:val="18"/>
                <w:szCs w:val="18"/>
                <w:lang w:eastAsia="zh-CN"/>
              </w:rPr>
              <w:br/>
              <w:t>选项4：不确定</w:t>
            </w:r>
          </w:p>
        </w:tc>
        <w:tc>
          <w:tcPr>
            <w:tcW w:w="2268" w:type="dxa"/>
            <w:tcBorders>
              <w:top w:val="nil"/>
              <w:left w:val="nil"/>
              <w:bottom w:val="single" w:sz="4" w:space="0" w:color="auto"/>
              <w:right w:val="single" w:sz="4" w:space="0" w:color="auto"/>
            </w:tcBorders>
            <w:shd w:val="clear" w:color="auto" w:fill="auto"/>
            <w:vAlign w:val="center"/>
            <w:hideMark/>
          </w:tcPr>
          <w:p w14:paraId="42B7EA38"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p>
        </w:tc>
        <w:tc>
          <w:tcPr>
            <w:tcW w:w="851" w:type="dxa"/>
            <w:tcBorders>
              <w:top w:val="nil"/>
              <w:left w:val="nil"/>
              <w:bottom w:val="single" w:sz="4" w:space="0" w:color="auto"/>
              <w:right w:val="single" w:sz="4" w:space="0" w:color="auto"/>
            </w:tcBorders>
            <w:vAlign w:val="center"/>
          </w:tcPr>
          <w:p w14:paraId="24A131F3"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r w:rsidR="005345BE" w:rsidRPr="00683F30" w14:paraId="0A3F688A" w14:textId="77777777" w:rsidTr="00C04422">
        <w:trPr>
          <w:trHeight w:val="103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1AA10D8E"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Z1</w:t>
            </w:r>
          </w:p>
        </w:tc>
        <w:tc>
          <w:tcPr>
            <w:tcW w:w="1054" w:type="dxa"/>
            <w:tcBorders>
              <w:top w:val="nil"/>
              <w:left w:val="nil"/>
              <w:bottom w:val="single" w:sz="4" w:space="0" w:color="auto"/>
              <w:right w:val="single" w:sz="4" w:space="0" w:color="auto"/>
            </w:tcBorders>
            <w:shd w:val="clear" w:color="auto" w:fill="auto"/>
            <w:noWrap/>
            <w:vAlign w:val="center"/>
            <w:hideMark/>
          </w:tcPr>
          <w:p w14:paraId="2F91ADFE"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客户分类</w:t>
            </w:r>
          </w:p>
        </w:tc>
        <w:tc>
          <w:tcPr>
            <w:tcW w:w="992" w:type="dxa"/>
            <w:tcBorders>
              <w:top w:val="nil"/>
              <w:left w:val="nil"/>
              <w:bottom w:val="single" w:sz="4" w:space="0" w:color="auto"/>
              <w:right w:val="single" w:sz="4" w:space="0" w:color="auto"/>
            </w:tcBorders>
            <w:shd w:val="clear" w:color="auto" w:fill="auto"/>
            <w:noWrap/>
            <w:vAlign w:val="center"/>
            <w:hideMark/>
          </w:tcPr>
          <w:p w14:paraId="02CCC5F7"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特殊标签</w:t>
            </w:r>
          </w:p>
        </w:tc>
        <w:tc>
          <w:tcPr>
            <w:tcW w:w="1369" w:type="dxa"/>
            <w:tcBorders>
              <w:top w:val="nil"/>
              <w:left w:val="nil"/>
              <w:bottom w:val="single" w:sz="4" w:space="0" w:color="auto"/>
              <w:right w:val="single" w:sz="4" w:space="0" w:color="auto"/>
            </w:tcBorders>
            <w:shd w:val="clear" w:color="auto" w:fill="auto"/>
            <w:vAlign w:val="center"/>
            <w:hideMark/>
          </w:tcPr>
          <w:p w14:paraId="04D33C4C"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r w:rsidRPr="00EF2BDF">
              <w:rPr>
                <w:rFonts w:ascii="微软雅黑" w:eastAsia="微软雅黑" w:hAnsi="微软雅黑" w:cs="宋体" w:hint="eastAsia"/>
                <w:color w:val="000000"/>
                <w:sz w:val="18"/>
                <w:szCs w:val="18"/>
                <w:lang w:eastAsia="zh-CN"/>
              </w:rPr>
              <w:t xml:space="preserve"> </w:t>
            </w:r>
          </w:p>
        </w:tc>
        <w:tc>
          <w:tcPr>
            <w:tcW w:w="1749" w:type="dxa"/>
            <w:tcBorders>
              <w:top w:val="nil"/>
              <w:left w:val="nil"/>
              <w:bottom w:val="single" w:sz="4" w:space="0" w:color="auto"/>
              <w:right w:val="single" w:sz="4" w:space="0" w:color="auto"/>
            </w:tcBorders>
            <w:shd w:val="clear" w:color="auto" w:fill="auto"/>
            <w:vAlign w:val="center"/>
            <w:hideMark/>
          </w:tcPr>
          <w:p w14:paraId="36BCDF7E" w14:textId="77777777" w:rsidR="005345BE"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选项1：</w:t>
            </w:r>
            <w:r>
              <w:rPr>
                <w:rFonts w:ascii="微软雅黑" w:eastAsia="微软雅黑" w:hAnsi="微软雅黑" w:cs="宋体" w:hint="eastAsia"/>
                <w:color w:val="000000"/>
                <w:sz w:val="18"/>
                <w:szCs w:val="18"/>
                <w:lang w:eastAsia="zh-CN"/>
              </w:rPr>
              <w:t>A</w:t>
            </w:r>
            <w:r w:rsidRPr="00EF2BDF">
              <w:rPr>
                <w:rFonts w:ascii="微软雅黑" w:eastAsia="微软雅黑" w:hAnsi="微软雅黑" w:cs="宋体" w:hint="eastAsia"/>
                <w:color w:val="000000"/>
                <w:sz w:val="18"/>
                <w:szCs w:val="18"/>
                <w:lang w:eastAsia="zh-CN"/>
              </w:rPr>
              <w:br/>
              <w:t>选项2：</w:t>
            </w:r>
            <w:r>
              <w:rPr>
                <w:rFonts w:ascii="微软雅黑" w:eastAsia="微软雅黑" w:hAnsi="微软雅黑" w:cs="宋体" w:hint="eastAsia"/>
                <w:color w:val="000000"/>
                <w:sz w:val="18"/>
                <w:szCs w:val="18"/>
                <w:lang w:eastAsia="zh-CN"/>
              </w:rPr>
              <w:t>B</w:t>
            </w:r>
            <w:r w:rsidRPr="00EF2BDF">
              <w:rPr>
                <w:rFonts w:ascii="微软雅黑" w:eastAsia="微软雅黑" w:hAnsi="微软雅黑" w:cs="宋体" w:hint="eastAsia"/>
                <w:color w:val="000000"/>
                <w:sz w:val="18"/>
                <w:szCs w:val="18"/>
                <w:lang w:eastAsia="zh-CN"/>
              </w:rPr>
              <w:br/>
              <w:t>选项3：</w:t>
            </w:r>
            <w:r>
              <w:rPr>
                <w:rFonts w:ascii="微软雅黑" w:eastAsia="微软雅黑" w:hAnsi="微软雅黑" w:cs="宋体" w:hint="eastAsia"/>
                <w:color w:val="000000"/>
                <w:sz w:val="18"/>
                <w:szCs w:val="18"/>
                <w:lang w:eastAsia="zh-CN"/>
              </w:rPr>
              <w:t>C</w:t>
            </w:r>
          </w:p>
          <w:p w14:paraId="06D6B1DE"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选项4：D</w:t>
            </w:r>
          </w:p>
        </w:tc>
        <w:tc>
          <w:tcPr>
            <w:tcW w:w="2268" w:type="dxa"/>
            <w:tcBorders>
              <w:top w:val="nil"/>
              <w:left w:val="nil"/>
              <w:bottom w:val="single" w:sz="4" w:space="0" w:color="auto"/>
              <w:right w:val="single" w:sz="4" w:space="0" w:color="auto"/>
            </w:tcBorders>
            <w:shd w:val="clear" w:color="auto" w:fill="auto"/>
            <w:vAlign w:val="center"/>
            <w:hideMark/>
          </w:tcPr>
          <w:p w14:paraId="757258A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特殊标签</w:t>
            </w:r>
            <w:r w:rsidRPr="00EF2BDF">
              <w:rPr>
                <w:rFonts w:ascii="微软雅黑" w:eastAsia="微软雅黑" w:hAnsi="微软雅黑" w:cs="宋体" w:hint="eastAsia"/>
                <w:color w:val="000000"/>
                <w:sz w:val="18"/>
                <w:szCs w:val="18"/>
                <w:lang w:eastAsia="zh-CN"/>
              </w:rPr>
              <w:br/>
              <w:t>运算规则见</w:t>
            </w:r>
            <w:r>
              <w:rPr>
                <w:rFonts w:ascii="微软雅黑" w:eastAsia="微软雅黑" w:hAnsi="微软雅黑" w:cs="宋体" w:hint="eastAsia"/>
                <w:color w:val="000000"/>
                <w:sz w:val="18"/>
                <w:szCs w:val="18"/>
                <w:lang w:eastAsia="zh-CN"/>
              </w:rPr>
              <w:t>客户分类评分</w:t>
            </w:r>
            <w:r w:rsidRPr="00EF2BDF">
              <w:rPr>
                <w:rFonts w:ascii="微软雅黑" w:eastAsia="微软雅黑" w:hAnsi="微软雅黑" w:cs="宋体" w:hint="eastAsia"/>
                <w:color w:val="000000"/>
                <w:sz w:val="18"/>
                <w:szCs w:val="18"/>
                <w:lang w:eastAsia="zh-CN"/>
              </w:rPr>
              <w:t>模型</w:t>
            </w:r>
            <w:r w:rsidRPr="00EF2BDF">
              <w:rPr>
                <w:rFonts w:ascii="微软雅黑" w:eastAsia="微软雅黑" w:hAnsi="微软雅黑" w:cs="宋体" w:hint="eastAsia"/>
                <w:color w:val="000000"/>
                <w:sz w:val="18"/>
                <w:szCs w:val="18"/>
                <w:lang w:eastAsia="zh-CN"/>
              </w:rPr>
              <w:br/>
              <w:t>呈现上UI单独位置展示</w:t>
            </w:r>
          </w:p>
        </w:tc>
        <w:tc>
          <w:tcPr>
            <w:tcW w:w="851" w:type="dxa"/>
            <w:tcBorders>
              <w:top w:val="nil"/>
              <w:left w:val="nil"/>
              <w:bottom w:val="single" w:sz="4" w:space="0" w:color="auto"/>
              <w:right w:val="single" w:sz="4" w:space="0" w:color="auto"/>
            </w:tcBorders>
            <w:vAlign w:val="center"/>
          </w:tcPr>
          <w:p w14:paraId="3EC0EC8B"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r w:rsidR="005345BE" w:rsidRPr="00683F30" w14:paraId="7872DC7F" w14:textId="77777777" w:rsidTr="00C04422">
        <w:trPr>
          <w:trHeight w:val="85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3D9A3A05"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Z2</w:t>
            </w:r>
          </w:p>
        </w:tc>
        <w:tc>
          <w:tcPr>
            <w:tcW w:w="1054" w:type="dxa"/>
            <w:tcBorders>
              <w:top w:val="nil"/>
              <w:left w:val="nil"/>
              <w:bottom w:val="single" w:sz="4" w:space="0" w:color="auto"/>
              <w:right w:val="single" w:sz="4" w:space="0" w:color="auto"/>
            </w:tcBorders>
            <w:shd w:val="clear" w:color="auto" w:fill="auto"/>
            <w:noWrap/>
            <w:vAlign w:val="center"/>
            <w:hideMark/>
          </w:tcPr>
          <w:p w14:paraId="60B09B05"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热度标签</w:t>
            </w:r>
          </w:p>
        </w:tc>
        <w:tc>
          <w:tcPr>
            <w:tcW w:w="992" w:type="dxa"/>
            <w:tcBorders>
              <w:top w:val="nil"/>
              <w:left w:val="nil"/>
              <w:bottom w:val="single" w:sz="4" w:space="0" w:color="auto"/>
              <w:right w:val="single" w:sz="4" w:space="0" w:color="auto"/>
            </w:tcBorders>
            <w:shd w:val="clear" w:color="auto" w:fill="auto"/>
            <w:noWrap/>
            <w:vAlign w:val="center"/>
            <w:hideMark/>
          </w:tcPr>
          <w:p w14:paraId="7237FA69"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自动标签</w:t>
            </w:r>
          </w:p>
        </w:tc>
        <w:tc>
          <w:tcPr>
            <w:tcW w:w="1369" w:type="dxa"/>
            <w:tcBorders>
              <w:top w:val="nil"/>
              <w:left w:val="nil"/>
              <w:bottom w:val="single" w:sz="4" w:space="0" w:color="auto"/>
              <w:right w:val="single" w:sz="4" w:space="0" w:color="auto"/>
            </w:tcBorders>
            <w:shd w:val="clear" w:color="auto" w:fill="auto"/>
            <w:noWrap/>
            <w:vAlign w:val="center"/>
            <w:hideMark/>
          </w:tcPr>
          <w:p w14:paraId="688E880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p>
        </w:tc>
        <w:tc>
          <w:tcPr>
            <w:tcW w:w="1749" w:type="dxa"/>
            <w:tcBorders>
              <w:top w:val="nil"/>
              <w:left w:val="nil"/>
              <w:bottom w:val="single" w:sz="4" w:space="0" w:color="auto"/>
              <w:right w:val="single" w:sz="4" w:space="0" w:color="auto"/>
            </w:tcBorders>
            <w:shd w:val="clear" w:color="auto" w:fill="auto"/>
            <w:vAlign w:val="center"/>
            <w:hideMark/>
          </w:tcPr>
          <w:p w14:paraId="3F0648F1" w14:textId="55B452E0"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H</w:t>
            </w:r>
            <w:r w:rsidR="006846C4">
              <w:rPr>
                <w:rFonts w:ascii="微软雅黑" w:eastAsia="微软雅黑" w:hAnsi="微软雅黑" w:cs="宋体"/>
                <w:color w:val="000000"/>
                <w:sz w:val="18"/>
                <w:szCs w:val="18"/>
                <w:lang w:eastAsia="zh-CN"/>
              </w:rPr>
              <w:t>ot</w:t>
            </w:r>
            <w:r w:rsidRPr="00EF2BDF">
              <w:rPr>
                <w:rFonts w:ascii="微软雅黑" w:eastAsia="微软雅黑" w:hAnsi="微软雅黑" w:cs="宋体" w:hint="eastAsia"/>
                <w:color w:val="000000"/>
                <w:sz w:val="18"/>
                <w:szCs w:val="18"/>
                <w:lang w:eastAsia="zh-CN"/>
              </w:rPr>
              <w:br/>
            </w:r>
            <w:r>
              <w:rPr>
                <w:rFonts w:ascii="微软雅黑" w:eastAsia="微软雅黑" w:hAnsi="微软雅黑" w:cs="宋体"/>
                <w:color w:val="000000"/>
                <w:sz w:val="18"/>
                <w:szCs w:val="18"/>
                <w:lang w:eastAsia="zh-CN"/>
              </w:rPr>
              <w:t>W</w:t>
            </w:r>
            <w:r w:rsidRPr="00EF2BDF">
              <w:rPr>
                <w:rFonts w:ascii="微软雅黑" w:eastAsia="微软雅黑" w:hAnsi="微软雅黑" w:cs="宋体" w:hint="eastAsia"/>
                <w:color w:val="000000"/>
                <w:sz w:val="18"/>
                <w:szCs w:val="18"/>
                <w:lang w:eastAsia="zh-CN"/>
              </w:rPr>
              <w:t>arm</w:t>
            </w:r>
            <w:r w:rsidRPr="00EF2BDF">
              <w:rPr>
                <w:rFonts w:ascii="微软雅黑" w:eastAsia="微软雅黑" w:hAnsi="微软雅黑" w:cs="宋体" w:hint="eastAsia"/>
                <w:color w:val="000000"/>
                <w:sz w:val="18"/>
                <w:szCs w:val="18"/>
                <w:lang w:eastAsia="zh-CN"/>
              </w:rPr>
              <w:br/>
            </w:r>
            <w:r>
              <w:rPr>
                <w:rFonts w:ascii="微软雅黑" w:eastAsia="微软雅黑" w:hAnsi="微软雅黑" w:cs="宋体"/>
                <w:color w:val="000000"/>
                <w:sz w:val="18"/>
                <w:szCs w:val="18"/>
                <w:lang w:eastAsia="zh-CN"/>
              </w:rPr>
              <w:t>C</w:t>
            </w:r>
            <w:r w:rsidRPr="00EF2BDF">
              <w:rPr>
                <w:rFonts w:ascii="微软雅黑" w:eastAsia="微软雅黑" w:hAnsi="微软雅黑" w:cs="宋体" w:hint="eastAsia"/>
                <w:color w:val="000000"/>
                <w:sz w:val="18"/>
                <w:szCs w:val="18"/>
                <w:lang w:eastAsia="zh-CN"/>
              </w:rPr>
              <w:t>old</w:t>
            </w:r>
          </w:p>
        </w:tc>
        <w:tc>
          <w:tcPr>
            <w:tcW w:w="2268" w:type="dxa"/>
            <w:tcBorders>
              <w:top w:val="nil"/>
              <w:left w:val="nil"/>
              <w:bottom w:val="single" w:sz="4" w:space="0" w:color="auto"/>
              <w:right w:val="single" w:sz="4" w:space="0" w:color="auto"/>
            </w:tcBorders>
            <w:shd w:val="clear" w:color="auto" w:fill="auto"/>
            <w:vAlign w:val="center"/>
            <w:hideMark/>
          </w:tcPr>
          <w:p w14:paraId="6F2926CE" w14:textId="77777777" w:rsidR="005345BE"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UI上单独位置展示</w:t>
            </w:r>
            <w:r>
              <w:rPr>
                <w:rFonts w:ascii="微软雅黑" w:eastAsia="微软雅黑" w:hAnsi="微软雅黑" w:cs="宋体" w:hint="eastAsia"/>
                <w:color w:val="000000"/>
                <w:sz w:val="18"/>
                <w:szCs w:val="18"/>
                <w:lang w:eastAsia="zh-CN"/>
              </w:rPr>
              <w:t>：</w:t>
            </w:r>
          </w:p>
          <w:p w14:paraId="18C2A433" w14:textId="77777777" w:rsidR="005345BE" w:rsidRPr="00697DE1" w:rsidRDefault="005345BE" w:rsidP="00C04422">
            <w:pPr>
              <w:widowControl/>
              <w:spacing w:line="240" w:lineRule="auto"/>
              <w:rPr>
                <w:rFonts w:ascii="微软雅黑" w:eastAsia="微软雅黑" w:hAnsi="微软雅黑" w:cs="宋体"/>
                <w:color w:val="000000"/>
                <w:sz w:val="18"/>
                <w:szCs w:val="18"/>
                <w:lang w:eastAsia="zh-CN"/>
              </w:rPr>
            </w:pPr>
            <w:r w:rsidRPr="00697DE1">
              <w:rPr>
                <w:rFonts w:ascii="微软雅黑" w:eastAsia="微软雅黑" w:hAnsi="微软雅黑" w:hint="eastAsia"/>
                <w:sz w:val="18"/>
                <w:szCs w:val="18"/>
                <w:lang w:eastAsia="zh-CN"/>
              </w:rPr>
              <w:t>在头像</w:t>
            </w:r>
            <w:r>
              <w:rPr>
                <w:rFonts w:ascii="微软雅黑" w:eastAsia="微软雅黑" w:hAnsi="微软雅黑" w:hint="eastAsia"/>
                <w:sz w:val="18"/>
                <w:szCs w:val="18"/>
                <w:lang w:eastAsia="zh-CN"/>
              </w:rPr>
              <w:t>附近</w:t>
            </w:r>
            <w:r w:rsidRPr="00697DE1">
              <w:rPr>
                <w:rFonts w:ascii="微软雅黑" w:eastAsia="微软雅黑" w:hAnsi="微软雅黑" w:hint="eastAsia"/>
                <w:sz w:val="18"/>
                <w:szCs w:val="18"/>
                <w:lang w:eastAsia="zh-CN"/>
              </w:rPr>
              <w:t>标注</w:t>
            </w:r>
            <w:r>
              <w:rPr>
                <w:rFonts w:ascii="微软雅黑" w:eastAsia="微软雅黑" w:hAnsi="微软雅黑" w:hint="eastAsia"/>
                <w:sz w:val="18"/>
                <w:szCs w:val="18"/>
                <w:lang w:eastAsia="zh-CN"/>
              </w:rPr>
              <w:t>。</w:t>
            </w:r>
          </w:p>
        </w:tc>
        <w:tc>
          <w:tcPr>
            <w:tcW w:w="851" w:type="dxa"/>
            <w:tcBorders>
              <w:top w:val="nil"/>
              <w:left w:val="nil"/>
              <w:bottom w:val="single" w:sz="4" w:space="0" w:color="auto"/>
              <w:right w:val="single" w:sz="4" w:space="0" w:color="auto"/>
            </w:tcBorders>
            <w:vAlign w:val="center"/>
          </w:tcPr>
          <w:p w14:paraId="7E21F9A3"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r>
      <w:tr w:rsidR="005345BE" w:rsidRPr="00683F30" w14:paraId="3B01682E" w14:textId="77777777" w:rsidTr="00C04422">
        <w:trPr>
          <w:trHeight w:val="142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6981DEC2"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Z3</w:t>
            </w:r>
          </w:p>
        </w:tc>
        <w:tc>
          <w:tcPr>
            <w:tcW w:w="1054" w:type="dxa"/>
            <w:tcBorders>
              <w:top w:val="nil"/>
              <w:left w:val="nil"/>
              <w:bottom w:val="single" w:sz="4" w:space="0" w:color="auto"/>
              <w:right w:val="single" w:sz="4" w:space="0" w:color="auto"/>
            </w:tcBorders>
            <w:shd w:val="clear" w:color="auto" w:fill="auto"/>
            <w:noWrap/>
            <w:vAlign w:val="center"/>
            <w:hideMark/>
          </w:tcPr>
          <w:p w14:paraId="364BA499"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客户阶段</w:t>
            </w:r>
          </w:p>
        </w:tc>
        <w:tc>
          <w:tcPr>
            <w:tcW w:w="992" w:type="dxa"/>
            <w:tcBorders>
              <w:top w:val="nil"/>
              <w:left w:val="nil"/>
              <w:bottom w:val="single" w:sz="4" w:space="0" w:color="auto"/>
              <w:right w:val="single" w:sz="4" w:space="0" w:color="auto"/>
            </w:tcBorders>
            <w:shd w:val="clear" w:color="auto" w:fill="auto"/>
            <w:noWrap/>
            <w:vAlign w:val="center"/>
            <w:hideMark/>
          </w:tcPr>
          <w:p w14:paraId="0EF65F8C"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特殊标签</w:t>
            </w:r>
          </w:p>
        </w:tc>
        <w:tc>
          <w:tcPr>
            <w:tcW w:w="1369" w:type="dxa"/>
            <w:tcBorders>
              <w:top w:val="nil"/>
              <w:left w:val="nil"/>
              <w:bottom w:val="single" w:sz="4" w:space="0" w:color="auto"/>
              <w:right w:val="single" w:sz="4" w:space="0" w:color="auto"/>
            </w:tcBorders>
            <w:shd w:val="clear" w:color="auto" w:fill="auto"/>
            <w:vAlign w:val="center"/>
            <w:hideMark/>
          </w:tcPr>
          <w:p w14:paraId="1CBC28CC"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r w:rsidRPr="00EF2BDF">
              <w:rPr>
                <w:rFonts w:ascii="微软雅黑" w:eastAsia="微软雅黑" w:hAnsi="微软雅黑" w:cs="宋体" w:hint="eastAsia"/>
                <w:color w:val="000000"/>
                <w:sz w:val="18"/>
                <w:szCs w:val="18"/>
                <w:lang w:eastAsia="zh-CN"/>
              </w:rPr>
              <w:t xml:space="preserve"> </w:t>
            </w:r>
            <w:r w:rsidRPr="00EF2BDF">
              <w:rPr>
                <w:rFonts w:ascii="微软雅黑" w:eastAsia="微软雅黑" w:hAnsi="微软雅黑" w:cs="宋体" w:hint="eastAsia"/>
                <w:color w:val="000000"/>
                <w:sz w:val="18"/>
                <w:szCs w:val="18"/>
                <w:lang w:eastAsia="zh-CN"/>
              </w:rPr>
              <w:br/>
            </w:r>
          </w:p>
        </w:tc>
        <w:tc>
          <w:tcPr>
            <w:tcW w:w="1749" w:type="dxa"/>
            <w:tcBorders>
              <w:top w:val="nil"/>
              <w:left w:val="nil"/>
              <w:bottom w:val="single" w:sz="4" w:space="0" w:color="auto"/>
              <w:right w:val="single" w:sz="4" w:space="0" w:color="auto"/>
            </w:tcBorders>
            <w:shd w:val="clear" w:color="auto" w:fill="auto"/>
            <w:vAlign w:val="center"/>
            <w:hideMark/>
          </w:tcPr>
          <w:p w14:paraId="7975D0A7"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潜在客户</w:t>
            </w:r>
            <w:r w:rsidRPr="00EF2BDF">
              <w:rPr>
                <w:rFonts w:ascii="微软雅黑" w:eastAsia="微软雅黑" w:hAnsi="微软雅黑" w:cs="宋体" w:hint="eastAsia"/>
                <w:color w:val="000000"/>
                <w:sz w:val="18"/>
                <w:szCs w:val="18"/>
                <w:lang w:eastAsia="zh-CN"/>
              </w:rPr>
              <w:br/>
            </w:r>
            <w:r>
              <w:rPr>
                <w:rFonts w:ascii="微软雅黑" w:eastAsia="微软雅黑" w:hAnsi="微软雅黑" w:cs="宋体" w:hint="eastAsia"/>
                <w:color w:val="000000"/>
                <w:sz w:val="18"/>
                <w:szCs w:val="18"/>
                <w:lang w:eastAsia="zh-CN"/>
              </w:rPr>
              <w:t>互动客户</w:t>
            </w:r>
            <w:r w:rsidRPr="00EF2BDF">
              <w:rPr>
                <w:rFonts w:ascii="微软雅黑" w:eastAsia="微软雅黑" w:hAnsi="微软雅黑" w:cs="宋体" w:hint="eastAsia"/>
                <w:color w:val="000000"/>
                <w:sz w:val="18"/>
                <w:szCs w:val="18"/>
                <w:lang w:eastAsia="zh-CN"/>
              </w:rPr>
              <w:br/>
              <w:t>意向客户</w:t>
            </w:r>
            <w:r w:rsidRPr="00EF2BDF">
              <w:rPr>
                <w:rFonts w:ascii="微软雅黑" w:eastAsia="微软雅黑" w:hAnsi="微软雅黑" w:cs="宋体" w:hint="eastAsia"/>
                <w:color w:val="000000"/>
                <w:sz w:val="18"/>
                <w:szCs w:val="18"/>
                <w:lang w:eastAsia="zh-CN"/>
              </w:rPr>
              <w:br/>
              <w:t>成交客户</w:t>
            </w:r>
            <w:r w:rsidRPr="00EF2BDF">
              <w:rPr>
                <w:rFonts w:ascii="微软雅黑" w:eastAsia="微软雅黑" w:hAnsi="微软雅黑" w:cs="宋体" w:hint="eastAsia"/>
                <w:color w:val="000000"/>
                <w:sz w:val="18"/>
                <w:szCs w:val="18"/>
                <w:lang w:eastAsia="zh-CN"/>
              </w:rPr>
              <w:br/>
            </w:r>
            <w:r>
              <w:rPr>
                <w:rFonts w:ascii="微软雅黑" w:eastAsia="微软雅黑" w:hAnsi="微软雅黑" w:cs="宋体" w:hint="eastAsia"/>
                <w:color w:val="000000"/>
                <w:sz w:val="18"/>
                <w:szCs w:val="18"/>
                <w:lang w:eastAsia="zh-CN"/>
              </w:rPr>
              <w:t>加保意向客</w:t>
            </w:r>
            <w:r w:rsidRPr="00EF2BDF">
              <w:rPr>
                <w:rFonts w:ascii="微软雅黑" w:eastAsia="微软雅黑" w:hAnsi="微软雅黑" w:cs="宋体" w:hint="eastAsia"/>
                <w:color w:val="000000"/>
                <w:sz w:val="18"/>
                <w:szCs w:val="18"/>
                <w:lang w:eastAsia="zh-CN"/>
              </w:rPr>
              <w:t>户</w:t>
            </w:r>
          </w:p>
        </w:tc>
        <w:tc>
          <w:tcPr>
            <w:tcW w:w="2268" w:type="dxa"/>
            <w:tcBorders>
              <w:top w:val="nil"/>
              <w:left w:val="nil"/>
              <w:bottom w:val="single" w:sz="4" w:space="0" w:color="auto"/>
              <w:right w:val="single" w:sz="4" w:space="0" w:color="auto"/>
            </w:tcBorders>
            <w:shd w:val="clear" w:color="auto" w:fill="auto"/>
            <w:vAlign w:val="center"/>
            <w:hideMark/>
          </w:tcPr>
          <w:p w14:paraId="37D29FDD" w14:textId="77777777" w:rsidR="005345BE"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用户可手工在潜客、互动客、意向客中进行唯一性标注。</w:t>
            </w:r>
          </w:p>
          <w:p w14:paraId="264BAB3E" w14:textId="25A550FC"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或在成交后，在成交客户、加保意向客户中进行手工标注</w:t>
            </w:r>
            <w:r w:rsidRPr="00EF2BDF">
              <w:rPr>
                <w:rFonts w:ascii="微软雅黑" w:eastAsia="微软雅黑" w:hAnsi="微软雅黑" w:cs="宋体" w:hint="eastAsia"/>
                <w:color w:val="000000"/>
                <w:sz w:val="18"/>
                <w:szCs w:val="18"/>
                <w:lang w:eastAsia="zh-CN"/>
              </w:rPr>
              <w:br/>
              <w:t>若用户未进行标注的，则由系统运算模型标注，模型见</w:t>
            </w:r>
            <w:r w:rsidR="00790498">
              <w:rPr>
                <w:rFonts w:ascii="微软雅黑" w:eastAsia="微软雅黑" w:hAnsi="微软雅黑" w:cs="宋体" w:hint="eastAsia"/>
                <w:color w:val="000000"/>
                <w:sz w:val="18"/>
                <w:szCs w:val="18"/>
                <w:lang w:eastAsia="zh-CN"/>
              </w:rPr>
              <w:t>7</w:t>
            </w:r>
            <w:r w:rsidR="00790498">
              <w:rPr>
                <w:rFonts w:ascii="微软雅黑" w:eastAsia="微软雅黑" w:hAnsi="微软雅黑" w:cs="宋体"/>
                <w:color w:val="000000"/>
                <w:sz w:val="18"/>
                <w:szCs w:val="18"/>
                <w:lang w:eastAsia="zh-CN"/>
              </w:rPr>
              <w:t>.2.6</w:t>
            </w:r>
            <w:r w:rsidR="00790498">
              <w:rPr>
                <w:rFonts w:ascii="微软雅黑" w:eastAsia="微软雅黑" w:hAnsi="微软雅黑" w:cs="宋体" w:hint="eastAsia"/>
                <w:color w:val="000000"/>
                <w:sz w:val="18"/>
                <w:szCs w:val="18"/>
                <w:lang w:eastAsia="zh-CN"/>
              </w:rPr>
              <w:t>客户动线</w:t>
            </w:r>
            <w:r>
              <w:rPr>
                <w:rFonts w:ascii="微软雅黑" w:eastAsia="微软雅黑" w:hAnsi="微软雅黑" w:cs="宋体" w:hint="eastAsia"/>
                <w:color w:val="000000"/>
                <w:sz w:val="18"/>
                <w:szCs w:val="18"/>
                <w:lang w:eastAsia="zh-CN"/>
              </w:rPr>
              <w:t>。</w:t>
            </w:r>
          </w:p>
        </w:tc>
        <w:tc>
          <w:tcPr>
            <w:tcW w:w="851" w:type="dxa"/>
            <w:tcBorders>
              <w:top w:val="nil"/>
              <w:left w:val="nil"/>
              <w:bottom w:val="single" w:sz="4" w:space="0" w:color="auto"/>
              <w:right w:val="single" w:sz="4" w:space="0" w:color="auto"/>
            </w:tcBorders>
            <w:vAlign w:val="center"/>
          </w:tcPr>
          <w:p w14:paraId="3FF527B7"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r w:rsidR="005345BE" w:rsidRPr="00683F30" w14:paraId="6061E7B7" w14:textId="77777777" w:rsidTr="00C04422">
        <w:trPr>
          <w:trHeight w:val="570"/>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4006783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Z4</w:t>
            </w:r>
          </w:p>
        </w:tc>
        <w:tc>
          <w:tcPr>
            <w:tcW w:w="1054" w:type="dxa"/>
            <w:tcBorders>
              <w:top w:val="nil"/>
              <w:left w:val="nil"/>
              <w:bottom w:val="single" w:sz="4" w:space="0" w:color="auto"/>
              <w:right w:val="single" w:sz="4" w:space="0" w:color="auto"/>
            </w:tcBorders>
            <w:shd w:val="clear" w:color="auto" w:fill="auto"/>
            <w:noWrap/>
            <w:vAlign w:val="center"/>
            <w:hideMark/>
          </w:tcPr>
          <w:p w14:paraId="533F9998"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VIP标识</w:t>
            </w:r>
          </w:p>
        </w:tc>
        <w:tc>
          <w:tcPr>
            <w:tcW w:w="992" w:type="dxa"/>
            <w:tcBorders>
              <w:top w:val="nil"/>
              <w:left w:val="nil"/>
              <w:bottom w:val="single" w:sz="4" w:space="0" w:color="auto"/>
              <w:right w:val="single" w:sz="4" w:space="0" w:color="auto"/>
            </w:tcBorders>
            <w:shd w:val="clear" w:color="auto" w:fill="auto"/>
            <w:noWrap/>
            <w:vAlign w:val="center"/>
            <w:hideMark/>
          </w:tcPr>
          <w:p w14:paraId="49F44977"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自动标签</w:t>
            </w:r>
          </w:p>
        </w:tc>
        <w:tc>
          <w:tcPr>
            <w:tcW w:w="1369" w:type="dxa"/>
            <w:tcBorders>
              <w:top w:val="nil"/>
              <w:left w:val="nil"/>
              <w:bottom w:val="single" w:sz="4" w:space="0" w:color="auto"/>
              <w:right w:val="single" w:sz="4" w:space="0" w:color="auto"/>
            </w:tcBorders>
            <w:shd w:val="clear" w:color="auto" w:fill="auto"/>
            <w:noWrap/>
            <w:vAlign w:val="center"/>
            <w:hideMark/>
          </w:tcPr>
          <w:p w14:paraId="3BB32DA0"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p>
        </w:tc>
        <w:tc>
          <w:tcPr>
            <w:tcW w:w="1749" w:type="dxa"/>
            <w:tcBorders>
              <w:top w:val="nil"/>
              <w:left w:val="nil"/>
              <w:bottom w:val="single" w:sz="4" w:space="0" w:color="auto"/>
              <w:right w:val="single" w:sz="4" w:space="0" w:color="auto"/>
            </w:tcBorders>
            <w:shd w:val="clear" w:color="auto" w:fill="auto"/>
            <w:vAlign w:val="center"/>
            <w:hideMark/>
          </w:tcPr>
          <w:p w14:paraId="63EA3355"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是则VIP，不是则无</w:t>
            </w:r>
          </w:p>
        </w:tc>
        <w:tc>
          <w:tcPr>
            <w:tcW w:w="2268" w:type="dxa"/>
            <w:tcBorders>
              <w:top w:val="nil"/>
              <w:left w:val="nil"/>
              <w:bottom w:val="single" w:sz="4" w:space="0" w:color="auto"/>
              <w:right w:val="single" w:sz="4" w:space="0" w:color="auto"/>
            </w:tcBorders>
            <w:shd w:val="clear" w:color="auto" w:fill="auto"/>
            <w:vAlign w:val="center"/>
            <w:hideMark/>
          </w:tcPr>
          <w:p w14:paraId="2AC02669"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VIP客户则显示</w:t>
            </w:r>
            <w:r w:rsidRPr="00EF2BDF">
              <w:rPr>
                <w:rFonts w:ascii="微软雅黑" w:eastAsia="微软雅黑" w:hAnsi="微软雅黑" w:cs="宋体" w:hint="eastAsia"/>
                <w:color w:val="000000"/>
                <w:sz w:val="18"/>
                <w:szCs w:val="18"/>
                <w:lang w:eastAsia="zh-CN"/>
              </w:rPr>
              <w:br/>
              <w:t>备注：准贵宾不属于VIP</w:t>
            </w:r>
          </w:p>
          <w:p w14:paraId="288E5E84"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存放显示在客户标识下</w:t>
            </w:r>
          </w:p>
        </w:tc>
        <w:tc>
          <w:tcPr>
            <w:tcW w:w="851" w:type="dxa"/>
            <w:tcBorders>
              <w:top w:val="nil"/>
              <w:left w:val="nil"/>
              <w:bottom w:val="single" w:sz="4" w:space="0" w:color="auto"/>
              <w:right w:val="single" w:sz="4" w:space="0" w:color="auto"/>
            </w:tcBorders>
            <w:vAlign w:val="center"/>
          </w:tcPr>
          <w:p w14:paraId="78CCB5A8"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r>
      <w:tr w:rsidR="005345BE" w:rsidRPr="00683F30" w14:paraId="6A3489A3" w14:textId="77777777" w:rsidTr="00C04422">
        <w:trPr>
          <w:trHeight w:val="28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270330B9"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Z5</w:t>
            </w:r>
          </w:p>
        </w:tc>
        <w:tc>
          <w:tcPr>
            <w:tcW w:w="1054" w:type="dxa"/>
            <w:tcBorders>
              <w:top w:val="nil"/>
              <w:left w:val="nil"/>
              <w:bottom w:val="single" w:sz="4" w:space="0" w:color="auto"/>
              <w:right w:val="single" w:sz="4" w:space="0" w:color="auto"/>
            </w:tcBorders>
            <w:shd w:val="clear" w:color="auto" w:fill="auto"/>
            <w:noWrap/>
            <w:vAlign w:val="center"/>
            <w:hideMark/>
          </w:tcPr>
          <w:p w14:paraId="4070E97F"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CCC标识</w:t>
            </w:r>
          </w:p>
        </w:tc>
        <w:tc>
          <w:tcPr>
            <w:tcW w:w="992" w:type="dxa"/>
            <w:tcBorders>
              <w:top w:val="nil"/>
              <w:left w:val="nil"/>
              <w:bottom w:val="single" w:sz="4" w:space="0" w:color="auto"/>
              <w:right w:val="single" w:sz="4" w:space="0" w:color="auto"/>
            </w:tcBorders>
            <w:shd w:val="clear" w:color="auto" w:fill="auto"/>
            <w:noWrap/>
            <w:vAlign w:val="center"/>
            <w:hideMark/>
          </w:tcPr>
          <w:p w14:paraId="46BA8122"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自动标签</w:t>
            </w:r>
          </w:p>
        </w:tc>
        <w:tc>
          <w:tcPr>
            <w:tcW w:w="1369" w:type="dxa"/>
            <w:tcBorders>
              <w:top w:val="nil"/>
              <w:left w:val="nil"/>
              <w:bottom w:val="single" w:sz="4" w:space="0" w:color="auto"/>
              <w:right w:val="single" w:sz="4" w:space="0" w:color="auto"/>
            </w:tcBorders>
            <w:shd w:val="clear" w:color="auto" w:fill="auto"/>
            <w:noWrap/>
            <w:vAlign w:val="center"/>
            <w:hideMark/>
          </w:tcPr>
          <w:p w14:paraId="7BF8C094"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p>
        </w:tc>
        <w:tc>
          <w:tcPr>
            <w:tcW w:w="1749" w:type="dxa"/>
            <w:tcBorders>
              <w:top w:val="nil"/>
              <w:left w:val="nil"/>
              <w:bottom w:val="single" w:sz="4" w:space="0" w:color="auto"/>
              <w:right w:val="single" w:sz="4" w:space="0" w:color="auto"/>
            </w:tcBorders>
            <w:shd w:val="clear" w:color="auto" w:fill="auto"/>
            <w:vAlign w:val="center"/>
            <w:hideMark/>
          </w:tcPr>
          <w:p w14:paraId="1100D5B2"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是则CCC 不是则无</w:t>
            </w:r>
          </w:p>
        </w:tc>
        <w:tc>
          <w:tcPr>
            <w:tcW w:w="2268" w:type="dxa"/>
            <w:tcBorders>
              <w:top w:val="nil"/>
              <w:left w:val="nil"/>
              <w:bottom w:val="single" w:sz="4" w:space="0" w:color="auto"/>
              <w:right w:val="single" w:sz="4" w:space="0" w:color="auto"/>
            </w:tcBorders>
            <w:shd w:val="clear" w:color="auto" w:fill="auto"/>
            <w:vAlign w:val="center"/>
            <w:hideMark/>
          </w:tcPr>
          <w:p w14:paraId="6812BEBD" w14:textId="509C0529" w:rsidR="005345BE" w:rsidRPr="00EF2BDF" w:rsidRDefault="00C431C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当孤儿单</w:t>
            </w:r>
            <w:r w:rsidR="001A6B38" w:rsidRPr="001A6B38">
              <w:rPr>
                <w:rFonts w:ascii="微软雅黑" w:eastAsia="微软雅黑" w:hAnsi="微软雅黑" w:cs="宋体" w:hint="eastAsia"/>
                <w:color w:val="000000"/>
                <w:sz w:val="18"/>
                <w:szCs w:val="18"/>
                <w:lang w:eastAsia="zh-CN"/>
              </w:rPr>
              <w:t>被分配到新服务营销员</w:t>
            </w:r>
            <w:r>
              <w:rPr>
                <w:rFonts w:ascii="微软雅黑" w:eastAsia="微软雅黑" w:hAnsi="微软雅黑" w:cs="宋体" w:hint="eastAsia"/>
                <w:color w:val="000000"/>
                <w:sz w:val="18"/>
                <w:szCs w:val="18"/>
                <w:lang w:eastAsia="zh-CN"/>
              </w:rPr>
              <w:t>名下</w:t>
            </w:r>
            <w:r w:rsidR="001A6B38" w:rsidRPr="001A6B38">
              <w:rPr>
                <w:rFonts w:ascii="微软雅黑" w:eastAsia="微软雅黑" w:hAnsi="微软雅黑" w:cs="宋体" w:hint="eastAsia"/>
                <w:color w:val="000000"/>
                <w:sz w:val="18"/>
                <w:szCs w:val="18"/>
                <w:lang w:eastAsia="zh-CN"/>
              </w:rPr>
              <w:t>，</w:t>
            </w:r>
            <w:r>
              <w:rPr>
                <w:rFonts w:ascii="微软雅黑" w:eastAsia="微软雅黑" w:hAnsi="微软雅黑" w:cs="宋体" w:hint="eastAsia"/>
                <w:color w:val="000000"/>
                <w:sz w:val="18"/>
                <w:szCs w:val="18"/>
                <w:lang w:eastAsia="zh-CN"/>
              </w:rPr>
              <w:t>且</w:t>
            </w:r>
            <w:r w:rsidR="001A6B38" w:rsidRPr="001A6B38">
              <w:rPr>
                <w:rFonts w:ascii="微软雅黑" w:eastAsia="微软雅黑" w:hAnsi="微软雅黑" w:cs="宋体" w:hint="eastAsia"/>
                <w:color w:val="000000"/>
                <w:sz w:val="18"/>
                <w:szCs w:val="18"/>
                <w:lang w:eastAsia="zh-CN"/>
              </w:rPr>
              <w:t>该营销员的现客列表里没有这个客户</w:t>
            </w:r>
            <w:r>
              <w:rPr>
                <w:rFonts w:ascii="微软雅黑" w:eastAsia="微软雅黑" w:hAnsi="微软雅黑" w:cs="宋体" w:hint="eastAsia"/>
                <w:color w:val="000000"/>
                <w:sz w:val="18"/>
                <w:szCs w:val="18"/>
                <w:lang w:eastAsia="zh-CN"/>
              </w:rPr>
              <w:t>时</w:t>
            </w:r>
            <w:r w:rsidR="001A6B38" w:rsidRPr="001A6B38">
              <w:rPr>
                <w:rFonts w:ascii="微软雅黑" w:eastAsia="微软雅黑" w:hAnsi="微软雅黑" w:cs="宋体" w:hint="eastAsia"/>
                <w:color w:val="000000"/>
                <w:sz w:val="18"/>
                <w:szCs w:val="18"/>
                <w:lang w:eastAsia="zh-CN"/>
              </w:rPr>
              <w:t>，</w:t>
            </w:r>
            <w:r>
              <w:rPr>
                <w:rFonts w:ascii="微软雅黑" w:eastAsia="微软雅黑" w:hAnsi="微软雅黑" w:cs="宋体" w:hint="eastAsia"/>
                <w:color w:val="000000"/>
                <w:sz w:val="18"/>
                <w:szCs w:val="18"/>
                <w:lang w:eastAsia="zh-CN"/>
              </w:rPr>
              <w:t>需要将该保单客户</w:t>
            </w:r>
            <w:r>
              <w:rPr>
                <w:rFonts w:ascii="微软雅黑" w:eastAsia="微软雅黑" w:hAnsi="微软雅黑" w:cs="宋体" w:hint="eastAsia"/>
                <w:color w:val="000000"/>
                <w:sz w:val="18"/>
                <w:szCs w:val="18"/>
                <w:lang w:eastAsia="zh-CN"/>
              </w:rPr>
              <w:lastRenderedPageBreak/>
              <w:t>新增到代理人名下</w:t>
            </w:r>
            <w:r w:rsidR="001A6B38" w:rsidRPr="008B223B">
              <w:rPr>
                <w:rFonts w:ascii="微软雅黑" w:eastAsia="微软雅黑" w:hAnsi="微软雅黑" w:cs="宋体" w:hint="eastAsia"/>
                <w:color w:val="000000"/>
                <w:sz w:val="18"/>
                <w:szCs w:val="18"/>
                <w:lang w:eastAsia="zh-CN"/>
              </w:rPr>
              <w:t>，</w:t>
            </w:r>
            <w:r w:rsidR="008B223B" w:rsidRPr="008B223B">
              <w:rPr>
                <w:rFonts w:ascii="微软雅黑" w:eastAsia="微软雅黑" w:hAnsi="微软雅黑" w:cs="宋体" w:hint="eastAsia"/>
                <w:color w:val="000000"/>
                <w:sz w:val="18"/>
                <w:szCs w:val="18"/>
                <w:lang w:eastAsia="zh-CN"/>
              </w:rPr>
              <w:t>此时，若为CCC单，则带CCC标识，若为义务单、佣金单，则不打标识</w:t>
            </w:r>
            <w:r w:rsidRPr="008B223B">
              <w:rPr>
                <w:rFonts w:ascii="微软雅黑" w:eastAsia="微软雅黑" w:hAnsi="微软雅黑" w:cs="宋体" w:hint="eastAsia"/>
                <w:color w:val="000000"/>
                <w:sz w:val="18"/>
                <w:szCs w:val="18"/>
                <w:lang w:eastAsia="zh-CN"/>
              </w:rPr>
              <w:t>。</w:t>
            </w:r>
          </w:p>
        </w:tc>
        <w:tc>
          <w:tcPr>
            <w:tcW w:w="851" w:type="dxa"/>
            <w:tcBorders>
              <w:top w:val="nil"/>
              <w:left w:val="nil"/>
              <w:bottom w:val="single" w:sz="4" w:space="0" w:color="auto"/>
              <w:right w:val="single" w:sz="4" w:space="0" w:color="auto"/>
            </w:tcBorders>
            <w:vAlign w:val="center"/>
          </w:tcPr>
          <w:p w14:paraId="322C57E4" w14:textId="6A5E6CA9" w:rsidR="005345BE" w:rsidRDefault="001A6B38"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否</w:t>
            </w:r>
          </w:p>
        </w:tc>
      </w:tr>
      <w:tr w:rsidR="005345BE" w:rsidRPr="00683F30" w14:paraId="2504D150" w14:textId="77777777" w:rsidTr="00C04422">
        <w:trPr>
          <w:trHeight w:val="1425"/>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14:paraId="7C911AD0"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Z6</w:t>
            </w:r>
          </w:p>
        </w:tc>
        <w:tc>
          <w:tcPr>
            <w:tcW w:w="1054" w:type="dxa"/>
            <w:tcBorders>
              <w:top w:val="nil"/>
              <w:left w:val="nil"/>
              <w:bottom w:val="single" w:sz="4" w:space="0" w:color="auto"/>
              <w:right w:val="single" w:sz="4" w:space="0" w:color="auto"/>
            </w:tcBorders>
            <w:shd w:val="clear" w:color="auto" w:fill="auto"/>
            <w:noWrap/>
            <w:vAlign w:val="center"/>
            <w:hideMark/>
          </w:tcPr>
          <w:p w14:paraId="65BE8D47"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阅读偏好</w:t>
            </w:r>
          </w:p>
        </w:tc>
        <w:tc>
          <w:tcPr>
            <w:tcW w:w="992" w:type="dxa"/>
            <w:tcBorders>
              <w:top w:val="nil"/>
              <w:left w:val="nil"/>
              <w:bottom w:val="single" w:sz="4" w:space="0" w:color="auto"/>
              <w:right w:val="single" w:sz="4" w:space="0" w:color="auto"/>
            </w:tcBorders>
            <w:shd w:val="clear" w:color="auto" w:fill="auto"/>
            <w:noWrap/>
            <w:vAlign w:val="center"/>
            <w:hideMark/>
          </w:tcPr>
          <w:p w14:paraId="5A3ED666"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自动标签</w:t>
            </w:r>
          </w:p>
        </w:tc>
        <w:tc>
          <w:tcPr>
            <w:tcW w:w="1369" w:type="dxa"/>
            <w:tcBorders>
              <w:top w:val="nil"/>
              <w:left w:val="nil"/>
              <w:bottom w:val="single" w:sz="4" w:space="0" w:color="auto"/>
              <w:right w:val="single" w:sz="4" w:space="0" w:color="auto"/>
            </w:tcBorders>
            <w:shd w:val="clear" w:color="auto" w:fill="auto"/>
            <w:noWrap/>
            <w:vAlign w:val="center"/>
            <w:hideMark/>
          </w:tcPr>
          <w:p w14:paraId="37B3FFB1"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p>
        </w:tc>
        <w:tc>
          <w:tcPr>
            <w:tcW w:w="1749" w:type="dxa"/>
            <w:tcBorders>
              <w:top w:val="nil"/>
              <w:left w:val="nil"/>
              <w:bottom w:val="single" w:sz="4" w:space="0" w:color="auto"/>
              <w:right w:val="single" w:sz="4" w:space="0" w:color="auto"/>
            </w:tcBorders>
            <w:shd w:val="clear" w:color="auto" w:fill="auto"/>
            <w:vAlign w:val="center"/>
            <w:hideMark/>
          </w:tcPr>
          <w:p w14:paraId="0F64EDB7"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健康</w:t>
            </w:r>
            <w:r w:rsidRPr="00EF2BDF">
              <w:rPr>
                <w:rFonts w:ascii="微软雅黑" w:eastAsia="微软雅黑" w:hAnsi="微软雅黑" w:cs="宋体" w:hint="eastAsia"/>
                <w:color w:val="000000"/>
                <w:sz w:val="18"/>
                <w:szCs w:val="18"/>
                <w:lang w:eastAsia="zh-CN"/>
              </w:rPr>
              <w:br/>
              <w:t>运动</w:t>
            </w:r>
            <w:r w:rsidRPr="00EF2BDF">
              <w:rPr>
                <w:rFonts w:ascii="微软雅黑" w:eastAsia="微软雅黑" w:hAnsi="微软雅黑" w:cs="宋体" w:hint="eastAsia"/>
                <w:color w:val="000000"/>
                <w:sz w:val="18"/>
                <w:szCs w:val="18"/>
                <w:lang w:eastAsia="zh-CN"/>
              </w:rPr>
              <w:br/>
              <w:t>美妆</w:t>
            </w:r>
            <w:r w:rsidRPr="00EF2BDF">
              <w:rPr>
                <w:rFonts w:ascii="微软雅黑" w:eastAsia="微软雅黑" w:hAnsi="微软雅黑" w:cs="宋体" w:hint="eastAsia"/>
                <w:color w:val="000000"/>
                <w:sz w:val="18"/>
                <w:szCs w:val="18"/>
                <w:lang w:eastAsia="zh-CN"/>
              </w:rPr>
              <w:br/>
              <w:t>教育</w:t>
            </w:r>
            <w:r w:rsidRPr="00EF2BDF">
              <w:rPr>
                <w:rFonts w:ascii="微软雅黑" w:eastAsia="微软雅黑" w:hAnsi="微软雅黑" w:cs="宋体" w:hint="eastAsia"/>
                <w:color w:val="000000"/>
                <w:sz w:val="18"/>
                <w:szCs w:val="18"/>
                <w:lang w:eastAsia="zh-CN"/>
              </w:rPr>
              <w:br/>
              <w:t>……</w:t>
            </w:r>
          </w:p>
        </w:tc>
        <w:tc>
          <w:tcPr>
            <w:tcW w:w="2268" w:type="dxa"/>
            <w:tcBorders>
              <w:top w:val="nil"/>
              <w:left w:val="nil"/>
              <w:bottom w:val="single" w:sz="4" w:space="0" w:color="auto"/>
              <w:right w:val="single" w:sz="4" w:space="0" w:color="auto"/>
            </w:tcBorders>
            <w:shd w:val="clear" w:color="auto" w:fill="auto"/>
            <w:vAlign w:val="center"/>
          </w:tcPr>
          <w:p w14:paraId="2E0032B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8D0D16">
              <w:rPr>
                <w:rFonts w:ascii="微软雅黑" w:eastAsia="微软雅黑" w:hAnsi="微软雅黑" w:cs="宋体" w:hint="eastAsia"/>
                <w:color w:val="000000"/>
                <w:sz w:val="18"/>
                <w:szCs w:val="18"/>
                <w:lang w:eastAsia="zh-CN"/>
              </w:rPr>
              <w:t>采用C</w:t>
            </w:r>
            <w:r w:rsidRPr="008D0D16">
              <w:rPr>
                <w:rFonts w:ascii="微软雅黑" w:eastAsia="微软雅黑" w:hAnsi="微软雅黑" w:cs="宋体"/>
                <w:color w:val="000000"/>
                <w:sz w:val="18"/>
                <w:szCs w:val="18"/>
                <w:lang w:eastAsia="zh-CN"/>
              </w:rPr>
              <w:t>ustomer 360</w:t>
            </w:r>
            <w:r w:rsidRPr="008D0D16">
              <w:rPr>
                <w:rFonts w:ascii="微软雅黑" w:eastAsia="微软雅黑" w:hAnsi="微软雅黑" w:cs="宋体" w:hint="eastAsia"/>
                <w:color w:val="000000"/>
                <w:sz w:val="18"/>
                <w:szCs w:val="18"/>
                <w:lang w:eastAsia="zh-CN"/>
              </w:rPr>
              <w:t>现有标签规则：返回3个月内最近的一个标签。（只返回一个）</w:t>
            </w:r>
          </w:p>
        </w:tc>
        <w:tc>
          <w:tcPr>
            <w:tcW w:w="851" w:type="dxa"/>
            <w:tcBorders>
              <w:top w:val="nil"/>
              <w:left w:val="nil"/>
              <w:bottom w:val="single" w:sz="4" w:space="0" w:color="auto"/>
              <w:right w:val="single" w:sz="4" w:space="0" w:color="auto"/>
            </w:tcBorders>
            <w:vAlign w:val="center"/>
          </w:tcPr>
          <w:p w14:paraId="58A74B69" w14:textId="77777777" w:rsidR="005345BE" w:rsidRPr="008D0D16"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r>
      <w:tr w:rsidR="005345BE" w:rsidRPr="00683F30" w14:paraId="2F9D5AD1" w14:textId="77777777" w:rsidTr="00C04422">
        <w:trPr>
          <w:trHeight w:val="1425"/>
        </w:trPr>
        <w:tc>
          <w:tcPr>
            <w:tcW w:w="588" w:type="dxa"/>
            <w:tcBorders>
              <w:top w:val="nil"/>
              <w:left w:val="single" w:sz="4" w:space="0" w:color="auto"/>
              <w:bottom w:val="single" w:sz="4" w:space="0" w:color="auto"/>
              <w:right w:val="single" w:sz="4" w:space="0" w:color="auto"/>
            </w:tcBorders>
            <w:shd w:val="clear" w:color="auto" w:fill="auto"/>
            <w:noWrap/>
            <w:vAlign w:val="center"/>
          </w:tcPr>
          <w:p w14:paraId="44DEBF8E"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X1</w:t>
            </w:r>
          </w:p>
        </w:tc>
        <w:tc>
          <w:tcPr>
            <w:tcW w:w="1054" w:type="dxa"/>
            <w:tcBorders>
              <w:top w:val="nil"/>
              <w:left w:val="nil"/>
              <w:bottom w:val="single" w:sz="4" w:space="0" w:color="auto"/>
              <w:right w:val="single" w:sz="4" w:space="0" w:color="auto"/>
            </w:tcBorders>
            <w:shd w:val="clear" w:color="auto" w:fill="auto"/>
            <w:noWrap/>
            <w:vAlign w:val="center"/>
          </w:tcPr>
          <w:p w14:paraId="30678E18"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现客</w:t>
            </w:r>
          </w:p>
        </w:tc>
        <w:tc>
          <w:tcPr>
            <w:tcW w:w="992" w:type="dxa"/>
            <w:tcBorders>
              <w:top w:val="nil"/>
              <w:left w:val="nil"/>
              <w:bottom w:val="single" w:sz="4" w:space="0" w:color="auto"/>
              <w:right w:val="single" w:sz="4" w:space="0" w:color="auto"/>
            </w:tcBorders>
            <w:shd w:val="clear" w:color="auto" w:fill="auto"/>
            <w:noWrap/>
            <w:vAlign w:val="center"/>
          </w:tcPr>
          <w:p w14:paraId="0FC2EA97"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自动标签</w:t>
            </w:r>
          </w:p>
        </w:tc>
        <w:tc>
          <w:tcPr>
            <w:tcW w:w="1369" w:type="dxa"/>
            <w:tcBorders>
              <w:top w:val="nil"/>
              <w:left w:val="nil"/>
              <w:bottom w:val="single" w:sz="4" w:space="0" w:color="auto"/>
              <w:right w:val="single" w:sz="4" w:space="0" w:color="auto"/>
            </w:tcBorders>
            <w:shd w:val="clear" w:color="auto" w:fill="auto"/>
            <w:noWrap/>
            <w:vAlign w:val="center"/>
          </w:tcPr>
          <w:p w14:paraId="43AE5B5A" w14:textId="77777777" w:rsidR="005345BE"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p>
        </w:tc>
        <w:tc>
          <w:tcPr>
            <w:tcW w:w="1749" w:type="dxa"/>
            <w:tcBorders>
              <w:top w:val="nil"/>
              <w:left w:val="nil"/>
              <w:bottom w:val="single" w:sz="4" w:space="0" w:color="auto"/>
              <w:right w:val="single" w:sz="4" w:space="0" w:color="auto"/>
            </w:tcBorders>
            <w:shd w:val="clear" w:color="auto" w:fill="auto"/>
            <w:vAlign w:val="center"/>
          </w:tcPr>
          <w:p w14:paraId="12F363E4" w14:textId="0C3D94CC"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是</w:t>
            </w:r>
            <w:r w:rsidR="00AD69CD">
              <w:rPr>
                <w:rFonts w:ascii="微软雅黑" w:eastAsia="微软雅黑" w:hAnsi="微软雅黑" w:cs="宋体" w:hint="eastAsia"/>
                <w:color w:val="000000"/>
                <w:sz w:val="18"/>
                <w:szCs w:val="18"/>
                <w:lang w:eastAsia="zh-CN"/>
              </w:rPr>
              <w:t>成交客户</w:t>
            </w:r>
            <w:r w:rsidRPr="00EF2BDF">
              <w:rPr>
                <w:rFonts w:ascii="微软雅黑" w:eastAsia="微软雅黑" w:hAnsi="微软雅黑" w:cs="宋体" w:hint="eastAsia"/>
                <w:color w:val="000000"/>
                <w:sz w:val="18"/>
                <w:szCs w:val="18"/>
                <w:lang w:eastAsia="zh-CN"/>
              </w:rPr>
              <w:t>则有</w:t>
            </w:r>
          </w:p>
        </w:tc>
        <w:tc>
          <w:tcPr>
            <w:tcW w:w="2268" w:type="dxa"/>
            <w:tcBorders>
              <w:top w:val="nil"/>
              <w:left w:val="nil"/>
              <w:bottom w:val="single" w:sz="4" w:space="0" w:color="auto"/>
              <w:right w:val="single" w:sz="4" w:space="0" w:color="auto"/>
            </w:tcBorders>
            <w:shd w:val="clear" w:color="auto" w:fill="auto"/>
            <w:vAlign w:val="center"/>
          </w:tcPr>
          <w:p w14:paraId="1E4BCD4A" w14:textId="77777777" w:rsidR="005345BE" w:rsidRPr="008D0D16"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现客特殊标识，在名字旁边，有【投】【被】的方框展示</w:t>
            </w:r>
          </w:p>
        </w:tc>
        <w:tc>
          <w:tcPr>
            <w:tcW w:w="851" w:type="dxa"/>
            <w:tcBorders>
              <w:top w:val="nil"/>
              <w:left w:val="nil"/>
              <w:bottom w:val="single" w:sz="4" w:space="0" w:color="auto"/>
              <w:right w:val="single" w:sz="4" w:space="0" w:color="auto"/>
            </w:tcBorders>
            <w:vAlign w:val="center"/>
          </w:tcPr>
          <w:p w14:paraId="5D0F50D8" w14:textId="77777777" w:rsidR="005345BE" w:rsidRPr="00EF2BDF"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r w:rsidR="005345BE" w:rsidRPr="00683F30" w14:paraId="5B034CF9" w14:textId="77777777" w:rsidTr="00C04422">
        <w:trPr>
          <w:trHeight w:val="855"/>
        </w:trPr>
        <w:tc>
          <w:tcPr>
            <w:tcW w:w="588" w:type="dxa"/>
            <w:tcBorders>
              <w:top w:val="nil"/>
              <w:left w:val="single" w:sz="4" w:space="0" w:color="auto"/>
              <w:bottom w:val="single" w:sz="4" w:space="0" w:color="auto"/>
              <w:right w:val="single" w:sz="4" w:space="0" w:color="auto"/>
            </w:tcBorders>
            <w:shd w:val="clear" w:color="auto" w:fill="auto"/>
            <w:noWrap/>
            <w:vAlign w:val="center"/>
          </w:tcPr>
          <w:p w14:paraId="42B1D06D"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p>
        </w:tc>
        <w:tc>
          <w:tcPr>
            <w:tcW w:w="1054" w:type="dxa"/>
            <w:tcBorders>
              <w:top w:val="nil"/>
              <w:left w:val="nil"/>
              <w:bottom w:val="single" w:sz="4" w:space="0" w:color="auto"/>
              <w:right w:val="single" w:sz="4" w:space="0" w:color="auto"/>
            </w:tcBorders>
            <w:shd w:val="clear" w:color="auto" w:fill="auto"/>
            <w:noWrap/>
            <w:vAlign w:val="center"/>
          </w:tcPr>
          <w:p w14:paraId="3A95D0E5"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D2535D">
              <w:rPr>
                <w:rFonts w:ascii="微软雅黑" w:eastAsia="微软雅黑" w:hAnsi="微软雅黑" w:cs="宋体" w:hint="eastAsia"/>
                <w:sz w:val="18"/>
                <w:szCs w:val="18"/>
                <w:lang w:eastAsia="zh-CN"/>
              </w:rPr>
              <w:t>近期待续保</w:t>
            </w:r>
          </w:p>
        </w:tc>
        <w:tc>
          <w:tcPr>
            <w:tcW w:w="992" w:type="dxa"/>
            <w:tcBorders>
              <w:top w:val="nil"/>
              <w:left w:val="nil"/>
              <w:bottom w:val="single" w:sz="4" w:space="0" w:color="auto"/>
              <w:right w:val="single" w:sz="4" w:space="0" w:color="auto"/>
            </w:tcBorders>
            <w:shd w:val="clear" w:color="auto" w:fill="auto"/>
            <w:noWrap/>
            <w:vAlign w:val="center"/>
          </w:tcPr>
          <w:p w14:paraId="207BBF3B" w14:textId="77777777" w:rsidR="005345BE" w:rsidRPr="00EF2BDF" w:rsidRDefault="005345BE" w:rsidP="00C04422">
            <w:pPr>
              <w:widowControl/>
              <w:spacing w:line="240" w:lineRule="auto"/>
              <w:rPr>
                <w:rFonts w:ascii="微软雅黑" w:eastAsia="微软雅黑" w:hAnsi="微软雅黑" w:cs="宋体"/>
                <w:sz w:val="18"/>
                <w:szCs w:val="18"/>
                <w:lang w:eastAsia="zh-CN"/>
              </w:rPr>
            </w:pPr>
            <w:r w:rsidRPr="00EF2BDF">
              <w:rPr>
                <w:rFonts w:ascii="微软雅黑" w:eastAsia="微软雅黑" w:hAnsi="微软雅黑" w:cs="宋体" w:hint="eastAsia"/>
                <w:sz w:val="18"/>
                <w:szCs w:val="18"/>
                <w:lang w:eastAsia="zh-CN"/>
              </w:rPr>
              <w:t>自动标签</w:t>
            </w:r>
          </w:p>
        </w:tc>
        <w:tc>
          <w:tcPr>
            <w:tcW w:w="1369" w:type="dxa"/>
            <w:tcBorders>
              <w:top w:val="nil"/>
              <w:left w:val="nil"/>
              <w:bottom w:val="single" w:sz="4" w:space="0" w:color="auto"/>
              <w:right w:val="single" w:sz="4" w:space="0" w:color="auto"/>
            </w:tcBorders>
            <w:shd w:val="clear" w:color="auto" w:fill="auto"/>
            <w:noWrap/>
            <w:vAlign w:val="center"/>
          </w:tcPr>
          <w:p w14:paraId="4663EC56"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C</w:t>
            </w:r>
            <w:r>
              <w:rPr>
                <w:rFonts w:ascii="微软雅黑" w:eastAsia="微软雅黑" w:hAnsi="微软雅黑" w:cs="宋体"/>
                <w:color w:val="000000"/>
                <w:sz w:val="18"/>
                <w:szCs w:val="18"/>
                <w:lang w:eastAsia="zh-CN"/>
              </w:rPr>
              <w:t>ustomer360</w:t>
            </w:r>
          </w:p>
        </w:tc>
        <w:tc>
          <w:tcPr>
            <w:tcW w:w="1749" w:type="dxa"/>
            <w:tcBorders>
              <w:top w:val="nil"/>
              <w:left w:val="nil"/>
              <w:bottom w:val="single" w:sz="4" w:space="0" w:color="auto"/>
              <w:right w:val="single" w:sz="4" w:space="0" w:color="auto"/>
            </w:tcBorders>
            <w:shd w:val="clear" w:color="auto" w:fill="auto"/>
            <w:vAlign w:val="center"/>
          </w:tcPr>
          <w:p w14:paraId="026E7809" w14:textId="77777777" w:rsidR="005345BE" w:rsidRPr="00EF2BDF" w:rsidRDefault="005345BE" w:rsidP="00C04422">
            <w:pPr>
              <w:widowControl/>
              <w:spacing w:line="240" w:lineRule="auto"/>
              <w:rPr>
                <w:rFonts w:ascii="微软雅黑" w:eastAsia="微软雅黑" w:hAnsi="微软雅黑" w:cs="宋体"/>
                <w:color w:val="000000"/>
                <w:sz w:val="18"/>
                <w:szCs w:val="18"/>
                <w:lang w:eastAsia="zh-CN"/>
              </w:rPr>
            </w:pPr>
            <w:r w:rsidRPr="00EF2BDF">
              <w:rPr>
                <w:rFonts w:ascii="微软雅黑" w:eastAsia="微软雅黑" w:hAnsi="微软雅黑" w:cs="宋体" w:hint="eastAsia"/>
                <w:color w:val="000000"/>
                <w:sz w:val="18"/>
                <w:szCs w:val="18"/>
                <w:lang w:eastAsia="zh-CN"/>
              </w:rPr>
              <w:t>是则有</w:t>
            </w:r>
          </w:p>
        </w:tc>
        <w:tc>
          <w:tcPr>
            <w:tcW w:w="2268" w:type="dxa"/>
            <w:tcBorders>
              <w:top w:val="nil"/>
              <w:left w:val="nil"/>
              <w:bottom w:val="single" w:sz="4" w:space="0" w:color="auto"/>
              <w:right w:val="single" w:sz="4" w:space="0" w:color="auto"/>
            </w:tcBorders>
            <w:shd w:val="clear" w:color="auto" w:fill="auto"/>
            <w:vAlign w:val="center"/>
          </w:tcPr>
          <w:p w14:paraId="62FFAE1C" w14:textId="77777777" w:rsidR="005345BE" w:rsidRDefault="005345BE" w:rsidP="00C04422">
            <w:pPr>
              <w:widowControl/>
              <w:spacing w:line="240" w:lineRule="auto"/>
              <w:rPr>
                <w:rFonts w:ascii="微软雅黑" w:eastAsia="微软雅黑" w:hAnsi="微软雅黑" w:cs="宋体"/>
                <w:color w:val="000000"/>
                <w:sz w:val="18"/>
                <w:szCs w:val="18"/>
                <w:lang w:eastAsia="zh-CN"/>
              </w:rPr>
            </w:pPr>
            <w:r w:rsidRPr="00D2535D">
              <w:rPr>
                <w:rFonts w:ascii="微软雅黑" w:eastAsia="微软雅黑" w:hAnsi="微软雅黑" w:cs="宋体" w:hint="eastAsia"/>
                <w:color w:val="000000"/>
                <w:sz w:val="18"/>
                <w:szCs w:val="18"/>
                <w:lang w:eastAsia="zh-CN"/>
              </w:rPr>
              <w:t>投保人</w:t>
            </w:r>
            <w:r>
              <w:rPr>
                <w:rFonts w:ascii="微软雅黑" w:eastAsia="微软雅黑" w:hAnsi="微软雅黑" w:cs="宋体" w:hint="eastAsia"/>
                <w:color w:val="000000"/>
                <w:sz w:val="18"/>
                <w:szCs w:val="18"/>
                <w:lang w:eastAsia="zh-CN"/>
              </w:rPr>
              <w:t>在</w:t>
            </w:r>
            <w:r w:rsidRPr="00D2535D">
              <w:rPr>
                <w:rFonts w:ascii="微软雅黑" w:eastAsia="微软雅黑" w:hAnsi="微软雅黑" w:cs="宋体" w:hint="eastAsia"/>
                <w:color w:val="000000"/>
                <w:sz w:val="18"/>
                <w:szCs w:val="18"/>
                <w:lang w:eastAsia="zh-CN"/>
              </w:rPr>
              <w:t>30天之内有保单该缴费，但目前</w:t>
            </w:r>
            <w:r>
              <w:rPr>
                <w:rFonts w:ascii="微软雅黑" w:eastAsia="微软雅黑" w:hAnsi="微软雅黑" w:cs="宋体" w:hint="eastAsia"/>
                <w:color w:val="000000"/>
                <w:sz w:val="18"/>
                <w:szCs w:val="18"/>
                <w:lang w:eastAsia="zh-CN"/>
              </w:rPr>
              <w:t>仍</w:t>
            </w:r>
            <w:r w:rsidRPr="00D2535D">
              <w:rPr>
                <w:rFonts w:ascii="微软雅黑" w:eastAsia="微软雅黑" w:hAnsi="微软雅黑" w:cs="宋体" w:hint="eastAsia"/>
                <w:color w:val="000000"/>
                <w:sz w:val="18"/>
                <w:szCs w:val="18"/>
                <w:lang w:eastAsia="zh-CN"/>
              </w:rPr>
              <w:t>尚未缴费。</w:t>
            </w:r>
          </w:p>
          <w:p w14:paraId="5E1C8293" w14:textId="77777777" w:rsidR="005345BE" w:rsidRDefault="005345BE" w:rsidP="00C04422">
            <w:pPr>
              <w:widowControl/>
              <w:spacing w:line="240" w:lineRule="auto"/>
              <w:rPr>
                <w:ins w:id="148" w:author="SHI, Guofeng-GF" w:date="2022-08-23T14:41:00Z"/>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已进入宽限期的保单不统计在内。</w:t>
            </w:r>
          </w:p>
          <w:p w14:paraId="05C754E6" w14:textId="02DD5857" w:rsidR="00DD3D38" w:rsidRPr="00DD3D38" w:rsidRDefault="00DD3D38" w:rsidP="00C04422">
            <w:pPr>
              <w:widowControl/>
              <w:spacing w:line="240" w:lineRule="auto"/>
              <w:rPr>
                <w:rFonts w:ascii="微软雅黑" w:eastAsia="微软雅黑" w:hAnsi="微软雅黑" w:cs="宋体"/>
                <w:color w:val="000000"/>
                <w:sz w:val="18"/>
                <w:szCs w:val="18"/>
                <w:lang w:eastAsia="zh-CN"/>
              </w:rPr>
            </w:pPr>
            <w:ins w:id="149" w:author="SHI, Guofeng-GF" w:date="2022-08-23T14:41:00Z">
              <w:r>
                <w:rPr>
                  <w:rFonts w:ascii="微软雅黑" w:eastAsia="微软雅黑" w:hAnsi="微软雅黑" w:cs="宋体" w:hint="eastAsia"/>
                  <w:color w:val="000000"/>
                  <w:sz w:val="18"/>
                  <w:szCs w:val="18"/>
                  <w:lang w:eastAsia="zh-CN"/>
                </w:rPr>
                <w:t>若3</w:t>
              </w:r>
              <w:r>
                <w:rPr>
                  <w:rFonts w:ascii="微软雅黑" w:eastAsia="微软雅黑" w:hAnsi="微软雅黑" w:cs="宋体"/>
                  <w:color w:val="000000"/>
                  <w:sz w:val="18"/>
                  <w:szCs w:val="18"/>
                  <w:lang w:eastAsia="zh-CN"/>
                </w:rPr>
                <w:t>0</w:t>
              </w:r>
              <w:r>
                <w:rPr>
                  <w:rFonts w:ascii="微软雅黑" w:eastAsia="微软雅黑" w:hAnsi="微软雅黑" w:cs="宋体" w:hint="eastAsia"/>
                  <w:color w:val="000000"/>
                  <w:sz w:val="18"/>
                  <w:szCs w:val="18"/>
                  <w:lang w:eastAsia="zh-CN"/>
                </w:rPr>
                <w:t>天内YRT保单待重投转换，也需考虑在内。</w:t>
              </w:r>
            </w:ins>
          </w:p>
        </w:tc>
        <w:tc>
          <w:tcPr>
            <w:tcW w:w="851" w:type="dxa"/>
            <w:tcBorders>
              <w:top w:val="nil"/>
              <w:left w:val="nil"/>
              <w:bottom w:val="single" w:sz="4" w:space="0" w:color="auto"/>
              <w:right w:val="single" w:sz="4" w:space="0" w:color="auto"/>
            </w:tcBorders>
            <w:vAlign w:val="center"/>
          </w:tcPr>
          <w:p w14:paraId="4B10B52D" w14:textId="77777777" w:rsidR="005345BE" w:rsidRPr="00D2535D" w:rsidRDefault="005345BE" w:rsidP="00C04422">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r>
    </w:tbl>
    <w:p w14:paraId="23503D68" w14:textId="030C26B3" w:rsidR="00D0706A" w:rsidRDefault="00D0706A" w:rsidP="003D6CEE">
      <w:pPr>
        <w:rPr>
          <w:rFonts w:ascii="微软雅黑" w:eastAsia="微软雅黑" w:hAnsi="微软雅黑"/>
          <w:lang w:eastAsia="zh-CN"/>
        </w:rPr>
      </w:pPr>
    </w:p>
    <w:p w14:paraId="09E90D38" w14:textId="77777777" w:rsidR="004D47B7" w:rsidRDefault="004D47B7" w:rsidP="003D6CEE">
      <w:pPr>
        <w:rPr>
          <w:rFonts w:ascii="微软雅黑" w:eastAsia="微软雅黑" w:hAnsi="微软雅黑"/>
          <w:lang w:eastAsia="zh-CN"/>
        </w:rPr>
      </w:pPr>
      <w:r>
        <w:rPr>
          <w:rFonts w:ascii="微软雅黑" w:eastAsia="微软雅黑" w:hAnsi="微软雅黑" w:hint="eastAsia"/>
          <w:lang w:eastAsia="zh-CN"/>
        </w:rPr>
        <w:t>注：</w:t>
      </w:r>
    </w:p>
    <w:p w14:paraId="04355482" w14:textId="1350A3AC" w:rsidR="004D47B7" w:rsidRDefault="004D47B7" w:rsidP="009B528D">
      <w:pPr>
        <w:pStyle w:val="ListParagraph"/>
        <w:numPr>
          <w:ilvl w:val="0"/>
          <w:numId w:val="153"/>
        </w:numPr>
        <w:ind w:firstLineChars="0"/>
        <w:rPr>
          <w:rFonts w:ascii="微软雅黑" w:eastAsia="微软雅黑" w:hAnsi="微软雅黑"/>
          <w:sz w:val="20"/>
          <w:szCs w:val="20"/>
        </w:rPr>
      </w:pPr>
      <w:r w:rsidRPr="00A70073">
        <w:rPr>
          <w:rFonts w:ascii="微软雅黑" w:eastAsia="微软雅黑" w:hAnsi="微软雅黑" w:hint="eastAsia"/>
          <w:sz w:val="20"/>
          <w:szCs w:val="20"/>
        </w:rPr>
        <w:t>关于【客户阶段】特殊标签，C</w:t>
      </w:r>
      <w:r w:rsidRPr="00A70073">
        <w:rPr>
          <w:rFonts w:ascii="微软雅黑" w:eastAsia="微软雅黑" w:hAnsi="微软雅黑"/>
          <w:sz w:val="20"/>
          <w:szCs w:val="20"/>
        </w:rPr>
        <w:t xml:space="preserve">ustomer </w:t>
      </w:r>
      <w:r w:rsidRPr="00A70073">
        <w:rPr>
          <w:rFonts w:ascii="微软雅黑" w:eastAsia="微软雅黑" w:hAnsi="微软雅黑" w:hint="eastAsia"/>
          <w:sz w:val="20"/>
          <w:szCs w:val="20"/>
        </w:rPr>
        <w:t>360按天加工客户阶段涉及的统计口径，One</w:t>
      </w:r>
      <w:r w:rsidRPr="00A70073">
        <w:rPr>
          <w:rFonts w:ascii="微软雅黑" w:eastAsia="微软雅黑" w:hAnsi="微软雅黑"/>
          <w:sz w:val="20"/>
          <w:szCs w:val="20"/>
        </w:rPr>
        <w:t xml:space="preserve"> </w:t>
      </w:r>
      <w:r w:rsidRPr="00A70073">
        <w:rPr>
          <w:rFonts w:ascii="微软雅黑" w:eastAsia="微软雅黑" w:hAnsi="微软雅黑" w:hint="eastAsia"/>
          <w:sz w:val="20"/>
          <w:szCs w:val="20"/>
        </w:rPr>
        <w:t>Service加工当天的统计口径，在触发客户合并拆分时，计算C</w:t>
      </w:r>
      <w:r w:rsidRPr="00A70073">
        <w:rPr>
          <w:rFonts w:ascii="微软雅黑" w:eastAsia="微软雅黑" w:hAnsi="微软雅黑"/>
          <w:sz w:val="20"/>
          <w:szCs w:val="20"/>
        </w:rPr>
        <w:t xml:space="preserve">ustomer </w:t>
      </w:r>
      <w:r w:rsidRPr="00A70073">
        <w:rPr>
          <w:rFonts w:ascii="微软雅黑" w:eastAsia="微软雅黑" w:hAnsi="微软雅黑" w:hint="eastAsia"/>
          <w:sz w:val="20"/>
          <w:szCs w:val="20"/>
        </w:rPr>
        <w:t>360</w:t>
      </w:r>
      <w:r w:rsidRPr="00A70073">
        <w:rPr>
          <w:rFonts w:ascii="微软雅黑" w:eastAsia="微软雅黑" w:hAnsi="微软雅黑"/>
          <w:sz w:val="20"/>
          <w:szCs w:val="20"/>
        </w:rPr>
        <w:t>+O</w:t>
      </w:r>
      <w:r w:rsidRPr="00A70073">
        <w:rPr>
          <w:rFonts w:ascii="微软雅黑" w:eastAsia="微软雅黑" w:hAnsi="微软雅黑" w:hint="eastAsia"/>
          <w:sz w:val="20"/>
          <w:szCs w:val="20"/>
        </w:rPr>
        <w:t>ne</w:t>
      </w:r>
      <w:r w:rsidRPr="00A70073">
        <w:rPr>
          <w:rFonts w:ascii="微软雅黑" w:eastAsia="微软雅黑" w:hAnsi="微软雅黑"/>
          <w:sz w:val="20"/>
          <w:szCs w:val="20"/>
        </w:rPr>
        <w:t xml:space="preserve"> S</w:t>
      </w:r>
      <w:r w:rsidRPr="00A70073">
        <w:rPr>
          <w:rFonts w:ascii="微软雅黑" w:eastAsia="微软雅黑" w:hAnsi="微软雅黑" w:hint="eastAsia"/>
          <w:sz w:val="20"/>
          <w:szCs w:val="20"/>
        </w:rPr>
        <w:t>ervice统计数据并更新客户阶段标签。</w:t>
      </w:r>
      <w:r w:rsidR="004B312B">
        <w:rPr>
          <w:rFonts w:ascii="微软雅黑" w:eastAsia="微软雅黑" w:hAnsi="微软雅黑" w:hint="eastAsia"/>
          <w:sz w:val="20"/>
          <w:szCs w:val="20"/>
        </w:rPr>
        <w:t>需考虑的合并拆分场景如下：</w:t>
      </w:r>
    </w:p>
    <w:p w14:paraId="051972DE" w14:textId="6DAC530C" w:rsidR="004B312B" w:rsidRPr="004B312B" w:rsidRDefault="004B312B" w:rsidP="009B528D">
      <w:pPr>
        <w:pStyle w:val="ListParagraph"/>
        <w:numPr>
          <w:ilvl w:val="1"/>
          <w:numId w:val="154"/>
        </w:numPr>
        <w:ind w:firstLineChars="0"/>
        <w:rPr>
          <w:rFonts w:ascii="微软雅黑" w:eastAsia="微软雅黑" w:hAnsi="微软雅黑"/>
          <w:sz w:val="20"/>
          <w:szCs w:val="20"/>
        </w:rPr>
      </w:pPr>
      <w:r w:rsidRPr="004B312B">
        <w:rPr>
          <w:rFonts w:ascii="微软雅黑" w:eastAsia="微软雅黑" w:hAnsi="微软雅黑" w:hint="eastAsia"/>
          <w:sz w:val="20"/>
          <w:szCs w:val="20"/>
        </w:rPr>
        <w:t>现客和潜客合并</w:t>
      </w:r>
    </w:p>
    <w:p w14:paraId="3C5863FF" w14:textId="533ADE3A" w:rsidR="004B312B" w:rsidRPr="004B312B" w:rsidRDefault="00E52207" w:rsidP="009B528D">
      <w:pPr>
        <w:pStyle w:val="ListParagraph"/>
        <w:numPr>
          <w:ilvl w:val="1"/>
          <w:numId w:val="154"/>
        </w:numPr>
        <w:ind w:firstLineChars="0"/>
        <w:rPr>
          <w:rFonts w:ascii="微软雅黑" w:eastAsia="微软雅黑" w:hAnsi="微软雅黑"/>
          <w:sz w:val="20"/>
          <w:szCs w:val="20"/>
        </w:rPr>
      </w:pPr>
      <w:r>
        <w:rPr>
          <w:rFonts w:ascii="微软雅黑" w:eastAsia="微软雅黑" w:hAnsi="微软雅黑" w:hint="eastAsia"/>
          <w:sz w:val="20"/>
          <w:szCs w:val="20"/>
        </w:rPr>
        <w:t>待识别</w:t>
      </w:r>
      <w:r w:rsidR="004B312B" w:rsidRPr="004B312B">
        <w:rPr>
          <w:rFonts w:ascii="微软雅黑" w:eastAsia="微软雅黑" w:hAnsi="微软雅黑" w:hint="eastAsia"/>
          <w:sz w:val="20"/>
          <w:szCs w:val="20"/>
        </w:rPr>
        <w:t>访客置为通讯录新客户</w:t>
      </w:r>
    </w:p>
    <w:p w14:paraId="26011411" w14:textId="6AC9CC8A" w:rsidR="004B312B" w:rsidRPr="004B312B" w:rsidRDefault="00E52207" w:rsidP="009B528D">
      <w:pPr>
        <w:pStyle w:val="ListParagraph"/>
        <w:numPr>
          <w:ilvl w:val="1"/>
          <w:numId w:val="154"/>
        </w:numPr>
        <w:ind w:firstLineChars="0"/>
        <w:rPr>
          <w:rFonts w:ascii="微软雅黑" w:eastAsia="微软雅黑" w:hAnsi="微软雅黑"/>
          <w:sz w:val="20"/>
          <w:szCs w:val="20"/>
        </w:rPr>
      </w:pPr>
      <w:r>
        <w:rPr>
          <w:rFonts w:ascii="微软雅黑" w:eastAsia="微软雅黑" w:hAnsi="微软雅黑" w:hint="eastAsia"/>
          <w:sz w:val="20"/>
          <w:szCs w:val="20"/>
        </w:rPr>
        <w:t>待识别</w:t>
      </w:r>
      <w:r w:rsidR="004B312B" w:rsidRPr="004B312B">
        <w:rPr>
          <w:rFonts w:ascii="微软雅黑" w:eastAsia="微软雅黑" w:hAnsi="微软雅黑" w:hint="eastAsia"/>
          <w:sz w:val="20"/>
          <w:szCs w:val="20"/>
        </w:rPr>
        <w:t>访客与通讯录客户合并</w:t>
      </w:r>
    </w:p>
    <w:p w14:paraId="7DB70732" w14:textId="5AB8C52A" w:rsidR="004B312B" w:rsidRPr="004B312B" w:rsidRDefault="00E52207" w:rsidP="009B528D">
      <w:pPr>
        <w:pStyle w:val="ListParagraph"/>
        <w:numPr>
          <w:ilvl w:val="1"/>
          <w:numId w:val="154"/>
        </w:numPr>
        <w:ind w:firstLineChars="0"/>
        <w:rPr>
          <w:rFonts w:ascii="微软雅黑" w:eastAsia="微软雅黑" w:hAnsi="微软雅黑"/>
          <w:sz w:val="20"/>
          <w:szCs w:val="20"/>
        </w:rPr>
      </w:pPr>
      <w:r>
        <w:rPr>
          <w:rFonts w:ascii="微软雅黑" w:eastAsia="微软雅黑" w:hAnsi="微软雅黑" w:hint="eastAsia"/>
          <w:sz w:val="20"/>
          <w:szCs w:val="20"/>
        </w:rPr>
        <w:t>待识别</w:t>
      </w:r>
      <w:r w:rsidR="004B312B" w:rsidRPr="004B312B">
        <w:rPr>
          <w:rFonts w:ascii="微软雅黑" w:eastAsia="微软雅黑" w:hAnsi="微软雅黑" w:hint="eastAsia"/>
          <w:sz w:val="20"/>
          <w:szCs w:val="20"/>
        </w:rPr>
        <w:t>访客从通讯录客户上拆分（包括合并场景下同源访客被挤掉的情况）</w:t>
      </w:r>
    </w:p>
    <w:p w14:paraId="47F5728B" w14:textId="5FD3D360" w:rsidR="004D47B7" w:rsidRPr="00A70073" w:rsidRDefault="004D47B7" w:rsidP="009B528D">
      <w:pPr>
        <w:pStyle w:val="ListParagraph"/>
        <w:numPr>
          <w:ilvl w:val="0"/>
          <w:numId w:val="153"/>
        </w:numPr>
        <w:ind w:firstLineChars="0"/>
        <w:rPr>
          <w:rFonts w:ascii="微软雅黑" w:eastAsia="微软雅黑" w:hAnsi="微软雅黑"/>
          <w:sz w:val="20"/>
          <w:szCs w:val="20"/>
        </w:rPr>
      </w:pPr>
      <w:r w:rsidRPr="00A70073">
        <w:rPr>
          <w:rFonts w:ascii="微软雅黑" w:eastAsia="微软雅黑" w:hAnsi="微软雅黑" w:hint="eastAsia"/>
          <w:sz w:val="20"/>
          <w:szCs w:val="20"/>
        </w:rPr>
        <w:t>其它由C</w:t>
      </w:r>
      <w:r w:rsidRPr="00A70073">
        <w:rPr>
          <w:rFonts w:ascii="微软雅黑" w:eastAsia="微软雅黑" w:hAnsi="微软雅黑"/>
          <w:sz w:val="20"/>
          <w:szCs w:val="20"/>
        </w:rPr>
        <w:t>ustomer 360</w:t>
      </w:r>
      <w:r w:rsidRPr="00A70073">
        <w:rPr>
          <w:rFonts w:ascii="微软雅黑" w:eastAsia="微软雅黑" w:hAnsi="微软雅黑" w:hint="eastAsia"/>
          <w:sz w:val="20"/>
          <w:szCs w:val="20"/>
        </w:rPr>
        <w:t>加工的标签处理时效为T</w:t>
      </w:r>
      <w:r w:rsidRPr="00A70073">
        <w:rPr>
          <w:rFonts w:ascii="微软雅黑" w:eastAsia="微软雅黑" w:hAnsi="微软雅黑"/>
          <w:sz w:val="20"/>
          <w:szCs w:val="20"/>
        </w:rPr>
        <w:t>+1</w:t>
      </w:r>
      <w:r w:rsidRPr="00A70073">
        <w:rPr>
          <w:rFonts w:ascii="微软雅黑" w:eastAsia="微软雅黑" w:hAnsi="微软雅黑" w:hint="eastAsia"/>
          <w:sz w:val="20"/>
          <w:szCs w:val="20"/>
        </w:rPr>
        <w:t>。</w:t>
      </w:r>
    </w:p>
    <w:p w14:paraId="14563A28" w14:textId="77777777" w:rsidR="004D47B7" w:rsidRDefault="004D47B7" w:rsidP="003D6CEE">
      <w:pPr>
        <w:rPr>
          <w:rFonts w:ascii="微软雅黑" w:eastAsia="微软雅黑" w:hAnsi="微软雅黑"/>
          <w:lang w:eastAsia="zh-CN"/>
        </w:rPr>
      </w:pPr>
    </w:p>
    <w:p w14:paraId="24F2A9B3" w14:textId="77777777" w:rsidR="00447B0E" w:rsidRDefault="00447B0E" w:rsidP="00447B0E">
      <w:pPr>
        <w:pStyle w:val="Heading4"/>
        <w:spacing w:before="120" w:after="120"/>
        <w:rPr>
          <w:rFonts w:ascii="微软雅黑" w:eastAsia="微软雅黑" w:hAnsi="微软雅黑"/>
          <w:i w:val="0"/>
          <w:iCs/>
        </w:rPr>
      </w:pPr>
      <w:r w:rsidRPr="001E09EE">
        <w:rPr>
          <w:rFonts w:ascii="微软雅黑" w:eastAsia="微软雅黑" w:hAnsi="微软雅黑" w:hint="eastAsia"/>
          <w:i w:val="0"/>
          <w:iCs/>
        </w:rPr>
        <w:t>手工标签</w:t>
      </w:r>
    </w:p>
    <w:p w14:paraId="59549355" w14:textId="1601A193" w:rsidR="00F864D5" w:rsidRDefault="003D6CEE" w:rsidP="00400C0C">
      <w:pPr>
        <w:rPr>
          <w:rFonts w:ascii="微软雅黑" w:eastAsia="微软雅黑" w:hAnsi="微软雅黑"/>
          <w:lang w:eastAsia="zh-CN"/>
        </w:rPr>
      </w:pPr>
      <w:r w:rsidRPr="003D6CEE">
        <w:rPr>
          <w:rFonts w:ascii="微软雅黑" w:eastAsia="微软雅黑" w:hAnsi="微软雅黑" w:hint="eastAsia"/>
          <w:lang w:eastAsia="zh-CN"/>
        </w:rPr>
        <w:t>手工标签</w:t>
      </w:r>
      <w:r w:rsidR="006A71A9">
        <w:rPr>
          <w:rFonts w:ascii="微软雅黑" w:eastAsia="微软雅黑" w:hAnsi="微软雅黑" w:hint="eastAsia"/>
          <w:lang w:eastAsia="zh-CN"/>
        </w:rPr>
        <w:t>【</w:t>
      </w:r>
      <w:r w:rsidR="006A71A9" w:rsidRPr="005C298F">
        <w:rPr>
          <w:rFonts w:ascii="微软雅黑" w:eastAsia="微软雅黑" w:hAnsi="微软雅黑" w:hint="eastAsia"/>
          <w:lang w:eastAsia="zh-CN"/>
        </w:rPr>
        <w:t>跟进评估</w:t>
      </w:r>
      <w:r w:rsidR="006A71A9">
        <w:rPr>
          <w:rFonts w:ascii="微软雅黑" w:eastAsia="微软雅黑" w:hAnsi="微软雅黑" w:hint="eastAsia"/>
          <w:lang w:eastAsia="zh-CN"/>
        </w:rPr>
        <w:t>】和【</w:t>
      </w:r>
      <w:r w:rsidR="006A71A9" w:rsidRPr="006A71A9">
        <w:rPr>
          <w:rFonts w:ascii="微软雅黑" w:eastAsia="微软雅黑" w:hAnsi="微软雅黑" w:hint="eastAsia"/>
          <w:lang w:eastAsia="zh-CN"/>
        </w:rPr>
        <w:t>预计成交</w:t>
      </w:r>
      <w:r w:rsidR="006A71A9">
        <w:rPr>
          <w:rFonts w:ascii="微软雅黑" w:eastAsia="微软雅黑" w:hAnsi="微软雅黑" w:hint="eastAsia"/>
          <w:lang w:eastAsia="zh-CN"/>
        </w:rPr>
        <w:t>】</w:t>
      </w:r>
      <w:r w:rsidRPr="003D6CEE">
        <w:rPr>
          <w:rFonts w:ascii="微软雅黑" w:eastAsia="微软雅黑" w:hAnsi="微软雅黑" w:hint="eastAsia"/>
          <w:lang w:eastAsia="zh-CN"/>
        </w:rPr>
        <w:t>为编辑客户详情的字段，通过【编辑客户详情】</w:t>
      </w:r>
      <w:r w:rsidR="007D7F2A">
        <w:rPr>
          <w:rFonts w:ascii="微软雅黑" w:eastAsia="微软雅黑" w:hAnsi="微软雅黑" w:hint="eastAsia"/>
          <w:lang w:eastAsia="zh-CN"/>
        </w:rPr>
        <w:t>修</w:t>
      </w:r>
      <w:r w:rsidRPr="003D6CEE">
        <w:rPr>
          <w:rFonts w:ascii="微软雅黑" w:eastAsia="微软雅黑" w:hAnsi="微软雅黑" w:hint="eastAsia"/>
          <w:lang w:eastAsia="zh-CN"/>
        </w:rPr>
        <w:t>改，也可通过</w:t>
      </w:r>
      <w:r w:rsidR="00400C0C">
        <w:rPr>
          <w:rFonts w:ascii="微软雅黑" w:eastAsia="微软雅黑" w:hAnsi="微软雅黑" w:hint="eastAsia"/>
          <w:lang w:eastAsia="zh-CN"/>
        </w:rPr>
        <w:t>点击客户标签管理修改</w:t>
      </w:r>
      <w:r w:rsidRPr="003D6CEE">
        <w:rPr>
          <w:rFonts w:ascii="微软雅黑" w:eastAsia="微软雅黑" w:hAnsi="微软雅黑" w:hint="eastAsia"/>
          <w:lang w:eastAsia="zh-CN"/>
        </w:rPr>
        <w:t>。</w:t>
      </w:r>
    </w:p>
    <w:p w14:paraId="1AFB3F07" w14:textId="6450D4C2" w:rsidR="00400C0C" w:rsidRDefault="00F212D4" w:rsidP="00400C0C">
      <w:pPr>
        <w:rPr>
          <w:rFonts w:ascii="微软雅黑" w:eastAsia="微软雅黑" w:hAnsi="微软雅黑"/>
          <w:lang w:eastAsia="zh-CN"/>
        </w:rPr>
      </w:pPr>
      <w:r>
        <w:rPr>
          <w:rFonts w:ascii="微软雅黑" w:eastAsia="微软雅黑" w:hAnsi="微软雅黑" w:hint="eastAsia"/>
          <w:lang w:eastAsia="zh-CN"/>
        </w:rPr>
        <w:t>手工标签在客户标签区域展示，如下图所示。</w:t>
      </w:r>
    </w:p>
    <w:p w14:paraId="61CDFE7A" w14:textId="77777777" w:rsidR="001426D0" w:rsidRDefault="001426D0" w:rsidP="00400C0C">
      <w:pPr>
        <w:rPr>
          <w:rFonts w:ascii="微软雅黑" w:eastAsia="微软雅黑" w:hAnsi="微软雅黑"/>
          <w:lang w:eastAsia="zh-CN"/>
        </w:rPr>
      </w:pPr>
    </w:p>
    <w:p w14:paraId="7593FFDB" w14:textId="77777777" w:rsidR="001426D0" w:rsidRDefault="001426D0" w:rsidP="00400C0C">
      <w:pPr>
        <w:rPr>
          <w:rFonts w:ascii="微软雅黑" w:eastAsia="微软雅黑" w:hAnsi="微软雅黑"/>
          <w:lang w:eastAsia="zh-CN"/>
        </w:rPr>
      </w:pPr>
    </w:p>
    <w:p w14:paraId="1DA72A73" w14:textId="77777777" w:rsidR="001426D0" w:rsidRDefault="001426D0" w:rsidP="00400C0C">
      <w:pPr>
        <w:rPr>
          <w:rFonts w:ascii="微软雅黑" w:eastAsia="微软雅黑" w:hAnsi="微软雅黑"/>
          <w:lang w:eastAsia="zh-CN"/>
        </w:rPr>
      </w:pPr>
    </w:p>
    <w:p w14:paraId="72E84BC9" w14:textId="424C13AA" w:rsidR="001426D0" w:rsidRDefault="001426D0" w:rsidP="00400C0C">
      <w:pPr>
        <w:rPr>
          <w:rFonts w:ascii="微软雅黑" w:eastAsia="微软雅黑" w:hAnsi="微软雅黑"/>
          <w:lang w:eastAsia="zh-CN"/>
        </w:rPr>
      </w:pPr>
      <w:r>
        <w:rPr>
          <w:rFonts w:ascii="微软雅黑" w:eastAsia="微软雅黑" w:hAnsi="微软雅黑" w:hint="eastAsia"/>
          <w:lang w:eastAsia="zh-CN"/>
        </w:rPr>
        <w:t>客户标签示意图</w:t>
      </w:r>
    </w:p>
    <w:p w14:paraId="33ADA5DE" w14:textId="31144D5A" w:rsidR="00400C0C" w:rsidRDefault="00400C0C" w:rsidP="00400C0C">
      <w:pPr>
        <w:rPr>
          <w:rFonts w:ascii="微软雅黑" w:eastAsia="微软雅黑" w:hAnsi="微软雅黑"/>
          <w:lang w:eastAsia="zh-CN"/>
        </w:rPr>
      </w:pPr>
      <w:r w:rsidRPr="00447B0E">
        <w:rPr>
          <w:rFonts w:ascii="微软雅黑" w:eastAsia="微软雅黑" w:hAnsi="微软雅黑"/>
          <w:noProof/>
          <w:lang w:eastAsia="zh-CN"/>
        </w:rPr>
        <w:drawing>
          <wp:inline distT="0" distB="0" distL="0" distR="0" wp14:anchorId="27C10393" wp14:editId="35BA3ACE">
            <wp:extent cx="2765027" cy="1720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6081" cy="1740177"/>
                    </a:xfrm>
                    <a:prstGeom prst="rect">
                      <a:avLst/>
                    </a:prstGeom>
                  </pic:spPr>
                </pic:pic>
              </a:graphicData>
            </a:graphic>
          </wp:inline>
        </w:drawing>
      </w:r>
    </w:p>
    <w:p w14:paraId="4BE8CD7D" w14:textId="687B5DA3" w:rsidR="00111015" w:rsidRDefault="00F864D5" w:rsidP="00621128">
      <w:pPr>
        <w:pStyle w:val="BodyText3"/>
      </w:pPr>
      <w:r>
        <w:rPr>
          <w:rFonts w:hint="eastAsia"/>
        </w:rPr>
        <w:t>图1</w:t>
      </w:r>
    </w:p>
    <w:p w14:paraId="5FC429C1" w14:textId="23CB8907" w:rsidR="00F864D5" w:rsidRDefault="001426D0" w:rsidP="00621128">
      <w:pPr>
        <w:pStyle w:val="BodyText3"/>
      </w:pPr>
      <w:r>
        <w:rPr>
          <w:rFonts w:hint="eastAsia"/>
        </w:rPr>
        <w:t>注：上图中</w:t>
      </w:r>
      <w:r w:rsidRPr="001426D0">
        <w:rPr>
          <w:rFonts w:hint="eastAsia"/>
        </w:rPr>
        <w:t>显示</w:t>
      </w:r>
      <w:r>
        <w:rPr>
          <w:rFonts w:hint="eastAsia"/>
        </w:rPr>
        <w:t>的客户标签字段</w:t>
      </w:r>
      <w:r w:rsidRPr="001426D0">
        <w:rPr>
          <w:rFonts w:hint="eastAsia"/>
        </w:rPr>
        <w:t>位置固定，即使参数没有值，对应</w:t>
      </w:r>
      <w:r>
        <w:rPr>
          <w:rFonts w:hint="eastAsia"/>
        </w:rPr>
        <w:t>标签</w:t>
      </w:r>
      <w:r w:rsidRPr="001426D0">
        <w:rPr>
          <w:rFonts w:hint="eastAsia"/>
        </w:rPr>
        <w:t>字段名称仍旧显示。</w:t>
      </w:r>
    </w:p>
    <w:p w14:paraId="0E0F86A7" w14:textId="77777777" w:rsidR="001426D0" w:rsidRDefault="001426D0" w:rsidP="00621128">
      <w:pPr>
        <w:pStyle w:val="BodyText3"/>
      </w:pPr>
    </w:p>
    <w:p w14:paraId="4D818B5F" w14:textId="03626D0D" w:rsidR="00400C0C" w:rsidRDefault="00400C0C" w:rsidP="00621128">
      <w:pPr>
        <w:pStyle w:val="BodyText3"/>
      </w:pPr>
      <w:r>
        <w:rPr>
          <w:rFonts w:hint="eastAsia"/>
        </w:rPr>
        <w:t>客户标签管理</w:t>
      </w:r>
      <w:r w:rsidR="00C345AE">
        <w:rPr>
          <w:rFonts w:hint="eastAsia"/>
        </w:rPr>
        <w:t>示意图</w:t>
      </w:r>
    </w:p>
    <w:p w14:paraId="2566E1DE" w14:textId="0BC9C18A" w:rsidR="00400C0C" w:rsidRDefault="00400C0C" w:rsidP="00621128">
      <w:pPr>
        <w:pStyle w:val="BodyText3"/>
      </w:pPr>
      <w:r w:rsidRPr="00400C0C">
        <w:drawing>
          <wp:inline distT="0" distB="0" distL="0" distR="0" wp14:anchorId="56127099" wp14:editId="45A628CA">
            <wp:extent cx="3517900" cy="2758748"/>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4983" cy="2772144"/>
                    </a:xfrm>
                    <a:prstGeom prst="rect">
                      <a:avLst/>
                    </a:prstGeom>
                  </pic:spPr>
                </pic:pic>
              </a:graphicData>
            </a:graphic>
          </wp:inline>
        </w:drawing>
      </w:r>
    </w:p>
    <w:p w14:paraId="1B40CF70" w14:textId="0CFD6121" w:rsidR="00400C0C" w:rsidRDefault="00F864D5" w:rsidP="00621128">
      <w:pPr>
        <w:pStyle w:val="BodyText3"/>
      </w:pPr>
      <w:r>
        <w:rPr>
          <w:rFonts w:hint="eastAsia"/>
        </w:rPr>
        <w:t>图2</w:t>
      </w:r>
    </w:p>
    <w:p w14:paraId="6F83DBA5" w14:textId="77777777" w:rsidR="00F864D5" w:rsidRPr="001E09EE" w:rsidRDefault="00F864D5" w:rsidP="00621128">
      <w:pPr>
        <w:pStyle w:val="BodyText3"/>
      </w:pPr>
    </w:p>
    <w:p w14:paraId="387EB107" w14:textId="5E946F70" w:rsidR="00EF2BDF" w:rsidRDefault="00EF2BDF" w:rsidP="00D30ECC">
      <w:pPr>
        <w:pStyle w:val="Heading4"/>
        <w:spacing w:before="120" w:after="120"/>
        <w:rPr>
          <w:rFonts w:ascii="微软雅黑" w:eastAsia="微软雅黑" w:hAnsi="微软雅黑"/>
          <w:i w:val="0"/>
          <w:iCs/>
        </w:rPr>
      </w:pPr>
      <w:r w:rsidRPr="001E09EE">
        <w:rPr>
          <w:rFonts w:ascii="微软雅黑" w:eastAsia="微软雅黑" w:hAnsi="微软雅黑" w:hint="eastAsia"/>
          <w:i w:val="0"/>
          <w:iCs/>
        </w:rPr>
        <w:t>自动标签</w:t>
      </w:r>
    </w:p>
    <w:p w14:paraId="1941101B" w14:textId="5F3A6F59" w:rsidR="00C849DF" w:rsidRPr="00C849DF" w:rsidRDefault="00C849DF" w:rsidP="00C849DF">
      <w:pPr>
        <w:rPr>
          <w:rFonts w:ascii="微软雅黑" w:eastAsia="微软雅黑" w:hAnsi="微软雅黑"/>
          <w:lang w:eastAsia="zh-CN"/>
        </w:rPr>
      </w:pPr>
      <w:r w:rsidRPr="00C849DF">
        <w:rPr>
          <w:rFonts w:ascii="微软雅黑" w:eastAsia="微软雅黑" w:hAnsi="微软雅黑" w:hint="eastAsia"/>
          <w:lang w:eastAsia="zh-CN"/>
        </w:rPr>
        <w:t>自动标签</w:t>
      </w:r>
      <w:r w:rsidR="003A122B">
        <w:rPr>
          <w:rFonts w:ascii="微软雅黑" w:eastAsia="微软雅黑" w:hAnsi="微软雅黑" w:hint="eastAsia"/>
          <w:lang w:eastAsia="zh-CN"/>
        </w:rPr>
        <w:t>均</w:t>
      </w:r>
      <w:r w:rsidRPr="00C849DF">
        <w:rPr>
          <w:rFonts w:ascii="微软雅黑" w:eastAsia="微软雅黑" w:hAnsi="微软雅黑" w:hint="eastAsia"/>
          <w:lang w:eastAsia="zh-CN"/>
        </w:rPr>
        <w:t>通过</w:t>
      </w:r>
      <w:r w:rsidR="007D7F2A">
        <w:rPr>
          <w:rFonts w:ascii="微软雅黑" w:eastAsia="微软雅黑" w:hAnsi="微软雅黑" w:hint="eastAsia"/>
          <w:lang w:eastAsia="zh-CN"/>
        </w:rPr>
        <w:t>C</w:t>
      </w:r>
      <w:r w:rsidR="007D7F2A">
        <w:rPr>
          <w:rFonts w:ascii="微软雅黑" w:eastAsia="微软雅黑" w:hAnsi="微软雅黑"/>
          <w:lang w:eastAsia="zh-CN"/>
        </w:rPr>
        <w:t>ustomer 360</w:t>
      </w:r>
      <w:r w:rsidRPr="00C849DF">
        <w:rPr>
          <w:rFonts w:ascii="微软雅黑" w:eastAsia="微软雅黑" w:hAnsi="微软雅黑" w:hint="eastAsia"/>
          <w:lang w:eastAsia="zh-CN"/>
        </w:rPr>
        <w:t>系统计算</w:t>
      </w:r>
      <w:r w:rsidR="00D14DF0">
        <w:rPr>
          <w:rFonts w:ascii="微软雅黑" w:eastAsia="微软雅黑" w:hAnsi="微软雅黑" w:hint="eastAsia"/>
          <w:lang w:eastAsia="zh-CN"/>
        </w:rPr>
        <w:t>，并通过O</w:t>
      </w:r>
      <w:r w:rsidR="00D14DF0">
        <w:rPr>
          <w:rFonts w:ascii="微软雅黑" w:eastAsia="微软雅黑" w:hAnsi="微软雅黑"/>
          <w:lang w:eastAsia="zh-CN"/>
        </w:rPr>
        <w:t>ne Service</w:t>
      </w:r>
      <w:r w:rsidRPr="00C849DF">
        <w:rPr>
          <w:rFonts w:ascii="微软雅黑" w:eastAsia="微软雅黑" w:hAnsi="微软雅黑" w:hint="eastAsia"/>
          <w:lang w:eastAsia="zh-CN"/>
        </w:rPr>
        <w:t>传输</w:t>
      </w:r>
      <w:r w:rsidR="00647F85">
        <w:rPr>
          <w:rFonts w:ascii="微软雅黑" w:eastAsia="微软雅黑" w:hAnsi="微软雅黑" w:hint="eastAsia"/>
          <w:lang w:eastAsia="zh-CN"/>
        </w:rPr>
        <w:t>到C</w:t>
      </w:r>
      <w:r w:rsidR="00647F85">
        <w:rPr>
          <w:rFonts w:ascii="微软雅黑" w:eastAsia="微软雅黑" w:hAnsi="微软雅黑"/>
          <w:lang w:eastAsia="zh-CN"/>
        </w:rPr>
        <w:t>RM</w:t>
      </w:r>
      <w:r w:rsidRPr="00C849DF">
        <w:rPr>
          <w:rFonts w:ascii="微软雅黑" w:eastAsia="微软雅黑" w:hAnsi="微软雅黑" w:hint="eastAsia"/>
          <w:lang w:eastAsia="zh-CN"/>
        </w:rPr>
        <w:t>。</w:t>
      </w:r>
    </w:p>
    <w:p w14:paraId="7013A35D" w14:textId="7CE3AC1D" w:rsidR="00C849DF" w:rsidRPr="00C849DF" w:rsidRDefault="00C849DF" w:rsidP="00D257F1">
      <w:pPr>
        <w:pStyle w:val="ListParagraph"/>
        <w:numPr>
          <w:ilvl w:val="0"/>
          <w:numId w:val="17"/>
        </w:numPr>
        <w:ind w:firstLineChars="0"/>
        <w:rPr>
          <w:rFonts w:ascii="微软雅黑" w:eastAsia="微软雅黑" w:hAnsi="微软雅黑"/>
          <w:sz w:val="20"/>
          <w:szCs w:val="20"/>
        </w:rPr>
      </w:pPr>
      <w:r w:rsidRPr="00C849DF">
        <w:rPr>
          <w:rFonts w:ascii="微软雅黑" w:eastAsia="微软雅黑" w:hAnsi="微软雅黑" w:hint="eastAsia"/>
          <w:sz w:val="20"/>
          <w:szCs w:val="20"/>
        </w:rPr>
        <w:t>Z</w:t>
      </w:r>
      <w:r w:rsidRPr="00C849DF">
        <w:rPr>
          <w:rFonts w:ascii="微软雅黑" w:eastAsia="微软雅黑" w:hAnsi="微软雅黑"/>
          <w:sz w:val="20"/>
          <w:szCs w:val="20"/>
        </w:rPr>
        <w:t>4</w:t>
      </w:r>
      <w:r w:rsidRPr="00C849DF">
        <w:rPr>
          <w:rFonts w:ascii="微软雅黑" w:eastAsia="微软雅黑" w:hAnsi="微软雅黑" w:hint="eastAsia"/>
          <w:sz w:val="20"/>
          <w:szCs w:val="20"/>
        </w:rPr>
        <w:t>【V</w:t>
      </w:r>
      <w:r w:rsidRPr="00C849DF">
        <w:rPr>
          <w:rFonts w:ascii="微软雅黑" w:eastAsia="微软雅黑" w:hAnsi="微软雅黑"/>
          <w:sz w:val="20"/>
          <w:szCs w:val="20"/>
        </w:rPr>
        <w:t>IP</w:t>
      </w:r>
      <w:r w:rsidRPr="00C849DF">
        <w:rPr>
          <w:rFonts w:ascii="微软雅黑" w:eastAsia="微软雅黑" w:hAnsi="微软雅黑" w:hint="eastAsia"/>
          <w:sz w:val="20"/>
          <w:szCs w:val="20"/>
        </w:rPr>
        <w:t>】</w:t>
      </w:r>
      <w:r>
        <w:rPr>
          <w:rFonts w:ascii="微软雅黑" w:eastAsia="微软雅黑" w:hAnsi="微软雅黑" w:hint="eastAsia"/>
          <w:sz w:val="20"/>
          <w:szCs w:val="20"/>
        </w:rPr>
        <w:t>，</w:t>
      </w:r>
      <w:r w:rsidRPr="00C849DF">
        <w:rPr>
          <w:rFonts w:ascii="微软雅黑" w:eastAsia="微软雅黑" w:hAnsi="微软雅黑" w:hint="eastAsia"/>
          <w:sz w:val="20"/>
          <w:szCs w:val="20"/>
        </w:rPr>
        <w:t>Z</w:t>
      </w:r>
      <w:r w:rsidRPr="00C849DF">
        <w:rPr>
          <w:rFonts w:ascii="微软雅黑" w:eastAsia="微软雅黑" w:hAnsi="微软雅黑"/>
          <w:sz w:val="20"/>
          <w:szCs w:val="20"/>
        </w:rPr>
        <w:t>5</w:t>
      </w:r>
      <w:r w:rsidRPr="00C849DF">
        <w:rPr>
          <w:rFonts w:ascii="微软雅黑" w:eastAsia="微软雅黑" w:hAnsi="微软雅黑" w:hint="eastAsia"/>
          <w:sz w:val="20"/>
          <w:szCs w:val="20"/>
        </w:rPr>
        <w:t>【C</w:t>
      </w:r>
      <w:r w:rsidRPr="00C849DF">
        <w:rPr>
          <w:rFonts w:ascii="微软雅黑" w:eastAsia="微软雅黑" w:hAnsi="微软雅黑"/>
          <w:sz w:val="20"/>
          <w:szCs w:val="20"/>
        </w:rPr>
        <w:t>CC</w:t>
      </w:r>
      <w:r w:rsidRPr="00C849DF">
        <w:rPr>
          <w:rFonts w:ascii="微软雅黑" w:eastAsia="微软雅黑" w:hAnsi="微软雅黑" w:hint="eastAsia"/>
          <w:sz w:val="20"/>
          <w:szCs w:val="20"/>
        </w:rPr>
        <w:t>】</w:t>
      </w:r>
      <w:r w:rsidR="00F92F6D">
        <w:rPr>
          <w:rFonts w:ascii="微软雅黑" w:eastAsia="微软雅黑" w:hAnsi="微软雅黑" w:hint="eastAsia"/>
          <w:sz w:val="20"/>
          <w:szCs w:val="20"/>
        </w:rPr>
        <w:t>在客户标签区域的</w:t>
      </w:r>
      <w:r w:rsidRPr="00C849DF">
        <w:rPr>
          <w:rFonts w:ascii="微软雅黑" w:eastAsia="微软雅黑" w:hAnsi="微软雅黑" w:hint="eastAsia"/>
          <w:sz w:val="20"/>
          <w:szCs w:val="20"/>
        </w:rPr>
        <w:t>【客户标识】字段中</w:t>
      </w:r>
      <w:r w:rsidR="00F92F6D">
        <w:rPr>
          <w:rFonts w:ascii="微软雅黑" w:eastAsia="微软雅黑" w:hAnsi="微软雅黑" w:hint="eastAsia"/>
          <w:sz w:val="20"/>
          <w:szCs w:val="20"/>
        </w:rPr>
        <w:t>显示</w:t>
      </w:r>
      <w:r w:rsidRPr="00C849DF">
        <w:rPr>
          <w:rFonts w:ascii="微软雅黑" w:eastAsia="微软雅黑" w:hAnsi="微软雅黑" w:hint="eastAsia"/>
          <w:sz w:val="20"/>
          <w:szCs w:val="20"/>
        </w:rPr>
        <w:t>（</w:t>
      </w:r>
      <w:r>
        <w:rPr>
          <w:rFonts w:ascii="微软雅黑" w:eastAsia="微软雅黑" w:hAnsi="微软雅黑" w:hint="eastAsia"/>
          <w:sz w:val="20"/>
          <w:szCs w:val="20"/>
        </w:rPr>
        <w:t>如上图</w:t>
      </w:r>
      <w:r w:rsidR="008B6474">
        <w:rPr>
          <w:rFonts w:ascii="微软雅黑" w:eastAsia="微软雅黑" w:hAnsi="微软雅黑" w:hint="eastAsia"/>
          <w:sz w:val="20"/>
          <w:szCs w:val="20"/>
        </w:rPr>
        <w:t>1</w:t>
      </w:r>
      <w:r w:rsidRPr="00C849DF">
        <w:rPr>
          <w:rFonts w:ascii="微软雅黑" w:eastAsia="微软雅黑" w:hAnsi="微软雅黑" w:hint="eastAsia"/>
          <w:sz w:val="20"/>
          <w:szCs w:val="20"/>
        </w:rPr>
        <w:t>）</w:t>
      </w:r>
      <w:r w:rsidR="00E61D45">
        <w:rPr>
          <w:rFonts w:ascii="微软雅黑" w:eastAsia="微软雅黑" w:hAnsi="微软雅黑" w:hint="eastAsia"/>
          <w:sz w:val="20"/>
          <w:szCs w:val="20"/>
        </w:rPr>
        <w:t>。</w:t>
      </w:r>
    </w:p>
    <w:p w14:paraId="3C6F1288" w14:textId="26C25796" w:rsidR="00C849DF" w:rsidRPr="00C849DF" w:rsidRDefault="00C849DF" w:rsidP="00D257F1">
      <w:pPr>
        <w:pStyle w:val="ListParagraph"/>
        <w:numPr>
          <w:ilvl w:val="0"/>
          <w:numId w:val="17"/>
        </w:numPr>
        <w:ind w:firstLineChars="0"/>
        <w:rPr>
          <w:rFonts w:ascii="微软雅黑" w:eastAsia="微软雅黑" w:hAnsi="微软雅黑"/>
          <w:sz w:val="20"/>
          <w:szCs w:val="20"/>
        </w:rPr>
      </w:pPr>
      <w:r w:rsidRPr="00C849DF">
        <w:rPr>
          <w:rFonts w:ascii="微软雅黑" w:eastAsia="微软雅黑" w:hAnsi="微软雅黑" w:hint="eastAsia"/>
          <w:sz w:val="20"/>
          <w:szCs w:val="20"/>
        </w:rPr>
        <w:t>Z</w:t>
      </w:r>
      <w:r w:rsidRPr="00C849DF">
        <w:rPr>
          <w:rFonts w:ascii="微软雅黑" w:eastAsia="微软雅黑" w:hAnsi="微软雅黑"/>
          <w:sz w:val="20"/>
          <w:szCs w:val="20"/>
        </w:rPr>
        <w:t>6</w:t>
      </w:r>
      <w:r w:rsidRPr="00C849DF">
        <w:rPr>
          <w:rFonts w:ascii="微软雅黑" w:eastAsia="微软雅黑" w:hAnsi="微软雅黑" w:hint="eastAsia"/>
          <w:sz w:val="20"/>
          <w:szCs w:val="20"/>
        </w:rPr>
        <w:t>【阅读偏好】</w:t>
      </w:r>
      <w:r w:rsidR="00FF6E6D">
        <w:rPr>
          <w:rFonts w:ascii="微软雅黑" w:eastAsia="微软雅黑" w:hAnsi="微软雅黑" w:hint="eastAsia"/>
          <w:sz w:val="20"/>
          <w:szCs w:val="20"/>
        </w:rPr>
        <w:t>在</w:t>
      </w:r>
      <w:r w:rsidRPr="00C849DF">
        <w:rPr>
          <w:rFonts w:ascii="微软雅黑" w:eastAsia="微软雅黑" w:hAnsi="微软雅黑" w:hint="eastAsia"/>
          <w:sz w:val="20"/>
          <w:szCs w:val="20"/>
        </w:rPr>
        <w:t>标签区单独字段显示</w:t>
      </w:r>
      <w:r w:rsidR="00F544B1" w:rsidRPr="00C849DF">
        <w:rPr>
          <w:rFonts w:ascii="微软雅黑" w:eastAsia="微软雅黑" w:hAnsi="微软雅黑" w:hint="eastAsia"/>
          <w:sz w:val="20"/>
          <w:szCs w:val="20"/>
        </w:rPr>
        <w:t>（</w:t>
      </w:r>
      <w:r w:rsidR="00F544B1">
        <w:rPr>
          <w:rFonts w:ascii="微软雅黑" w:eastAsia="微软雅黑" w:hAnsi="微软雅黑" w:hint="eastAsia"/>
          <w:sz w:val="20"/>
          <w:szCs w:val="20"/>
        </w:rPr>
        <w:t>如上图</w:t>
      </w:r>
      <w:r w:rsidR="00FF6E6D">
        <w:rPr>
          <w:rFonts w:ascii="微软雅黑" w:eastAsia="微软雅黑" w:hAnsi="微软雅黑" w:hint="eastAsia"/>
          <w:sz w:val="20"/>
          <w:szCs w:val="20"/>
        </w:rPr>
        <w:t>1</w:t>
      </w:r>
      <w:r w:rsidR="00F544B1" w:rsidRPr="00C849DF">
        <w:rPr>
          <w:rFonts w:ascii="微软雅黑" w:eastAsia="微软雅黑" w:hAnsi="微软雅黑" w:hint="eastAsia"/>
          <w:sz w:val="20"/>
          <w:szCs w:val="20"/>
        </w:rPr>
        <w:t>）</w:t>
      </w:r>
      <w:r w:rsidR="00F544B1">
        <w:rPr>
          <w:rFonts w:ascii="微软雅黑" w:eastAsia="微软雅黑" w:hAnsi="微软雅黑" w:hint="eastAsia"/>
          <w:sz w:val="20"/>
          <w:szCs w:val="20"/>
        </w:rPr>
        <w:t>。</w:t>
      </w:r>
    </w:p>
    <w:p w14:paraId="0C26CD0B" w14:textId="3741FBC6" w:rsidR="00C849DF" w:rsidRDefault="00C849DF" w:rsidP="00D257F1">
      <w:pPr>
        <w:pStyle w:val="ListParagraph"/>
        <w:numPr>
          <w:ilvl w:val="0"/>
          <w:numId w:val="17"/>
        </w:numPr>
        <w:ind w:firstLineChars="0"/>
        <w:rPr>
          <w:rFonts w:ascii="微软雅黑" w:eastAsia="微软雅黑" w:hAnsi="微软雅黑"/>
          <w:sz w:val="20"/>
          <w:szCs w:val="20"/>
        </w:rPr>
      </w:pPr>
      <w:r w:rsidRPr="00C849DF">
        <w:rPr>
          <w:rFonts w:ascii="微软雅黑" w:eastAsia="微软雅黑" w:hAnsi="微软雅黑" w:hint="eastAsia"/>
          <w:sz w:val="20"/>
          <w:szCs w:val="20"/>
        </w:rPr>
        <w:t>Z</w:t>
      </w:r>
      <w:r w:rsidRPr="00C849DF">
        <w:rPr>
          <w:rFonts w:ascii="微软雅黑" w:eastAsia="微软雅黑" w:hAnsi="微软雅黑"/>
          <w:sz w:val="20"/>
          <w:szCs w:val="20"/>
        </w:rPr>
        <w:t>2</w:t>
      </w:r>
      <w:r w:rsidRPr="00C849DF">
        <w:rPr>
          <w:rFonts w:ascii="微软雅黑" w:eastAsia="微软雅黑" w:hAnsi="微软雅黑" w:hint="eastAsia"/>
          <w:sz w:val="20"/>
          <w:szCs w:val="20"/>
        </w:rPr>
        <w:t>【热度标签】</w:t>
      </w:r>
      <w:r w:rsidR="00FF6E6D">
        <w:rPr>
          <w:rFonts w:ascii="微软雅黑" w:eastAsia="微软雅黑" w:hAnsi="微软雅黑" w:hint="eastAsia"/>
          <w:sz w:val="20"/>
          <w:szCs w:val="20"/>
        </w:rPr>
        <w:t>在个人详情页</w:t>
      </w:r>
      <w:r w:rsidR="005766E1">
        <w:rPr>
          <w:rFonts w:ascii="微软雅黑" w:eastAsia="微软雅黑" w:hAnsi="微软雅黑" w:hint="eastAsia"/>
          <w:sz w:val="20"/>
          <w:szCs w:val="20"/>
        </w:rPr>
        <w:t>客户</w:t>
      </w:r>
      <w:r w:rsidRPr="00C849DF">
        <w:rPr>
          <w:rFonts w:ascii="微软雅黑" w:eastAsia="微软雅黑" w:hAnsi="微软雅黑" w:hint="eastAsia"/>
          <w:sz w:val="20"/>
          <w:szCs w:val="20"/>
        </w:rPr>
        <w:t>头像</w:t>
      </w:r>
      <w:r w:rsidR="00C345AE">
        <w:rPr>
          <w:rFonts w:ascii="微软雅黑" w:eastAsia="微软雅黑" w:hAnsi="微软雅黑" w:hint="eastAsia"/>
          <w:sz w:val="20"/>
          <w:szCs w:val="20"/>
        </w:rPr>
        <w:t>左</w:t>
      </w:r>
      <w:r w:rsidRPr="00C849DF">
        <w:rPr>
          <w:rFonts w:ascii="微软雅黑" w:eastAsia="微软雅黑" w:hAnsi="微软雅黑" w:hint="eastAsia"/>
          <w:sz w:val="20"/>
          <w:szCs w:val="20"/>
        </w:rPr>
        <w:t>上角</w:t>
      </w:r>
      <w:r w:rsidR="00FF6E6D">
        <w:rPr>
          <w:rFonts w:ascii="微软雅黑" w:eastAsia="微软雅黑" w:hAnsi="微软雅黑" w:hint="eastAsia"/>
          <w:sz w:val="20"/>
          <w:szCs w:val="20"/>
        </w:rPr>
        <w:t>显示（如下图所示）</w:t>
      </w:r>
      <w:r w:rsidRPr="00C849DF">
        <w:rPr>
          <w:rFonts w:ascii="微软雅黑" w:eastAsia="微软雅黑" w:hAnsi="微软雅黑" w:hint="eastAsia"/>
          <w:sz w:val="20"/>
          <w:szCs w:val="20"/>
        </w:rPr>
        <w:t>。</w:t>
      </w:r>
    </w:p>
    <w:p w14:paraId="45D05B67" w14:textId="580594CA" w:rsidR="00F544B1" w:rsidRDefault="00F544B1" w:rsidP="00F544B1">
      <w:pPr>
        <w:pStyle w:val="ListParagraph"/>
        <w:ind w:left="420" w:firstLineChars="0" w:firstLine="0"/>
        <w:rPr>
          <w:rFonts w:ascii="微软雅黑" w:eastAsia="微软雅黑" w:hAnsi="微软雅黑"/>
          <w:sz w:val="20"/>
          <w:szCs w:val="20"/>
        </w:rPr>
      </w:pPr>
      <w:r w:rsidRPr="00F544B1">
        <w:rPr>
          <w:rFonts w:ascii="微软雅黑" w:eastAsia="微软雅黑" w:hAnsi="微软雅黑"/>
          <w:noProof/>
          <w:sz w:val="20"/>
          <w:szCs w:val="20"/>
        </w:rPr>
        <w:lastRenderedPageBreak/>
        <w:drawing>
          <wp:inline distT="0" distB="0" distL="0" distR="0" wp14:anchorId="6929EFBC" wp14:editId="22805E19">
            <wp:extent cx="2171700" cy="7433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5076" cy="754793"/>
                    </a:xfrm>
                    <a:prstGeom prst="rect">
                      <a:avLst/>
                    </a:prstGeom>
                  </pic:spPr>
                </pic:pic>
              </a:graphicData>
            </a:graphic>
          </wp:inline>
        </w:drawing>
      </w:r>
    </w:p>
    <w:p w14:paraId="599B27B7" w14:textId="77AEC3A5" w:rsidR="00EA5C10" w:rsidRPr="00F544B1" w:rsidRDefault="00EA5C10" w:rsidP="00D257F1">
      <w:pPr>
        <w:pStyle w:val="ListParagraph"/>
        <w:numPr>
          <w:ilvl w:val="0"/>
          <w:numId w:val="17"/>
        </w:numPr>
        <w:ind w:firstLineChars="0"/>
        <w:rPr>
          <w:rFonts w:ascii="微软雅黑" w:eastAsia="微软雅黑" w:hAnsi="微软雅黑"/>
          <w:sz w:val="20"/>
          <w:szCs w:val="20"/>
        </w:rPr>
      </w:pPr>
      <w:r w:rsidRPr="00EA5C10">
        <w:rPr>
          <w:rFonts w:ascii="微软雅黑" w:eastAsia="微软雅黑" w:hAnsi="微软雅黑" w:hint="eastAsia"/>
          <w:sz w:val="20"/>
          <w:szCs w:val="20"/>
        </w:rPr>
        <w:t>X</w:t>
      </w:r>
      <w:r w:rsidRPr="00EA5C10">
        <w:rPr>
          <w:rFonts w:ascii="微软雅黑" w:eastAsia="微软雅黑" w:hAnsi="微软雅黑"/>
          <w:sz w:val="20"/>
          <w:szCs w:val="20"/>
        </w:rPr>
        <w:t>1</w:t>
      </w:r>
      <w:r w:rsidRPr="00EA5C10">
        <w:rPr>
          <w:rFonts w:ascii="微软雅黑" w:eastAsia="微软雅黑" w:hAnsi="微软雅黑" w:hint="eastAsia"/>
          <w:sz w:val="20"/>
          <w:szCs w:val="20"/>
        </w:rPr>
        <w:t>【现客】</w:t>
      </w:r>
      <w:r w:rsidRPr="00EA5C10">
        <w:rPr>
          <w:rFonts w:ascii="微软雅黑" w:eastAsia="微软雅黑" w:hAnsi="微软雅黑" w:cs="宋体" w:hint="eastAsia"/>
          <w:color w:val="000000"/>
          <w:sz w:val="20"/>
          <w:szCs w:val="20"/>
        </w:rPr>
        <w:t>特殊标识，在名字旁边，有【投】【被】的方框icon 展示</w:t>
      </w:r>
      <w:r>
        <w:rPr>
          <w:rFonts w:ascii="微软雅黑" w:eastAsia="微软雅黑" w:hAnsi="微软雅黑" w:cs="宋体" w:hint="eastAsia"/>
          <w:color w:val="000000"/>
          <w:sz w:val="20"/>
          <w:szCs w:val="20"/>
        </w:rPr>
        <w:t>。</w:t>
      </w:r>
    </w:p>
    <w:p w14:paraId="069482C3" w14:textId="6C17F93E" w:rsidR="00F544B1" w:rsidRPr="00EA5C10" w:rsidRDefault="00F544B1" w:rsidP="00F544B1">
      <w:pPr>
        <w:pStyle w:val="ListParagraph"/>
        <w:ind w:left="420" w:firstLineChars="0" w:firstLine="0"/>
        <w:rPr>
          <w:rFonts w:ascii="微软雅黑" w:eastAsia="微软雅黑" w:hAnsi="微软雅黑"/>
          <w:sz w:val="20"/>
          <w:szCs w:val="20"/>
        </w:rPr>
      </w:pPr>
      <w:r w:rsidRPr="00F544B1">
        <w:rPr>
          <w:rFonts w:ascii="微软雅黑" w:eastAsia="微软雅黑" w:hAnsi="微软雅黑"/>
          <w:noProof/>
          <w:sz w:val="20"/>
          <w:szCs w:val="20"/>
        </w:rPr>
        <w:drawing>
          <wp:inline distT="0" distB="0" distL="0" distR="0" wp14:anchorId="6EC19D55" wp14:editId="6163630E">
            <wp:extent cx="3657600" cy="871552"/>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0027" cy="876896"/>
                    </a:xfrm>
                    <a:prstGeom prst="rect">
                      <a:avLst/>
                    </a:prstGeom>
                  </pic:spPr>
                </pic:pic>
              </a:graphicData>
            </a:graphic>
          </wp:inline>
        </w:drawing>
      </w:r>
    </w:p>
    <w:p w14:paraId="5E021D3F" w14:textId="77777777" w:rsidR="00F544B1" w:rsidRPr="000C30CF" w:rsidRDefault="00F544B1" w:rsidP="00621128">
      <w:pPr>
        <w:pStyle w:val="BodyText3"/>
      </w:pPr>
    </w:p>
    <w:p w14:paraId="70EF732E" w14:textId="079CCBF5" w:rsidR="008576D9" w:rsidRPr="008576D9" w:rsidRDefault="008576D9" w:rsidP="006254A4">
      <w:pPr>
        <w:pStyle w:val="Heading4"/>
        <w:spacing w:before="120" w:after="120"/>
        <w:rPr>
          <w:rFonts w:ascii="微软雅黑" w:eastAsia="微软雅黑" w:hAnsi="微软雅黑"/>
          <w:i w:val="0"/>
          <w:iCs/>
        </w:rPr>
      </w:pPr>
      <w:r w:rsidRPr="008576D9">
        <w:rPr>
          <w:rFonts w:ascii="微软雅黑" w:eastAsia="微软雅黑" w:hAnsi="微软雅黑" w:hint="eastAsia"/>
          <w:i w:val="0"/>
          <w:iCs/>
        </w:rPr>
        <w:t>自定义标签</w:t>
      </w:r>
    </w:p>
    <w:p w14:paraId="7417CF15" w14:textId="57E5E0F0" w:rsidR="008576D9" w:rsidRPr="003A122B" w:rsidRDefault="008576D9" w:rsidP="006C6D45">
      <w:pPr>
        <w:pStyle w:val="ListParagraph"/>
        <w:numPr>
          <w:ilvl w:val="0"/>
          <w:numId w:val="31"/>
        </w:numPr>
        <w:ind w:firstLineChars="0"/>
        <w:rPr>
          <w:rFonts w:ascii="微软雅黑" w:eastAsia="微软雅黑" w:hAnsi="微软雅黑"/>
        </w:rPr>
      </w:pPr>
      <w:r w:rsidRPr="003A122B">
        <w:rPr>
          <w:rFonts w:ascii="微软雅黑" w:eastAsia="微软雅黑" w:hAnsi="微软雅黑" w:hint="eastAsia"/>
        </w:rPr>
        <w:t>【客户标识】自定义标签。</w:t>
      </w:r>
    </w:p>
    <w:p w14:paraId="00BF188C" w14:textId="0475A1BA" w:rsidR="008576D9" w:rsidRPr="00EA5C10" w:rsidRDefault="008576D9" w:rsidP="006C6D45">
      <w:pPr>
        <w:pStyle w:val="ListParagraph"/>
        <w:numPr>
          <w:ilvl w:val="1"/>
          <w:numId w:val="32"/>
        </w:numPr>
        <w:ind w:firstLineChars="0"/>
        <w:rPr>
          <w:rFonts w:ascii="微软雅黑" w:eastAsia="微软雅黑" w:hAnsi="微软雅黑"/>
          <w:sz w:val="20"/>
          <w:szCs w:val="20"/>
        </w:rPr>
      </w:pPr>
      <w:r w:rsidRPr="00EA5C10">
        <w:rPr>
          <w:rFonts w:ascii="微软雅黑" w:eastAsia="微软雅黑" w:hAnsi="微软雅黑"/>
          <w:sz w:val="20"/>
          <w:szCs w:val="20"/>
        </w:rPr>
        <w:t>2</w:t>
      </w:r>
      <w:r w:rsidRPr="00EA5C10">
        <w:rPr>
          <w:rFonts w:ascii="微软雅黑" w:eastAsia="微软雅黑" w:hAnsi="微软雅黑" w:hint="eastAsia"/>
          <w:sz w:val="20"/>
          <w:szCs w:val="20"/>
        </w:rPr>
        <w:t>个可直接选择的固定预设值为：准增员、转介绍中心。</w:t>
      </w:r>
    </w:p>
    <w:p w14:paraId="3E1D6211" w14:textId="56FE0A73" w:rsidR="008576D9" w:rsidRPr="00B14AD1" w:rsidRDefault="008576D9" w:rsidP="006C6D45">
      <w:pPr>
        <w:pStyle w:val="ListParagraph"/>
        <w:numPr>
          <w:ilvl w:val="1"/>
          <w:numId w:val="32"/>
        </w:numPr>
        <w:ind w:firstLineChars="0"/>
        <w:rPr>
          <w:rFonts w:ascii="微软雅黑" w:eastAsia="微软雅黑" w:hAnsi="微软雅黑"/>
          <w:sz w:val="20"/>
          <w:szCs w:val="20"/>
        </w:rPr>
      </w:pPr>
      <w:r w:rsidRPr="00B14AD1">
        <w:rPr>
          <w:rFonts w:ascii="微软雅黑" w:eastAsia="微软雅黑" w:hAnsi="微软雅黑" w:hint="eastAsia"/>
          <w:sz w:val="20"/>
          <w:szCs w:val="20"/>
        </w:rPr>
        <w:t>其他</w:t>
      </w:r>
      <w:r w:rsidR="00EA5C10">
        <w:rPr>
          <w:rFonts w:ascii="微软雅黑" w:eastAsia="微软雅黑" w:hAnsi="微软雅黑" w:hint="eastAsia"/>
          <w:sz w:val="20"/>
          <w:szCs w:val="20"/>
        </w:rPr>
        <w:t>自定义</w:t>
      </w:r>
      <w:r w:rsidRPr="00B14AD1">
        <w:rPr>
          <w:rFonts w:ascii="微软雅黑" w:eastAsia="微软雅黑" w:hAnsi="微软雅黑" w:hint="eastAsia"/>
          <w:sz w:val="20"/>
          <w:szCs w:val="20"/>
        </w:rPr>
        <w:t>标签可以通过点击</w:t>
      </w:r>
      <w:r w:rsidR="003847FE">
        <w:rPr>
          <w:rFonts w:ascii="微软雅黑" w:eastAsia="微软雅黑" w:hAnsi="微软雅黑" w:hint="eastAsia"/>
          <w:sz w:val="20"/>
          <w:szCs w:val="20"/>
        </w:rPr>
        <w:t>【</w:t>
      </w:r>
      <w:r w:rsidRPr="00B14AD1">
        <w:rPr>
          <w:rFonts w:ascii="微软雅黑" w:eastAsia="微软雅黑" w:hAnsi="微软雅黑"/>
          <w:sz w:val="20"/>
          <w:szCs w:val="20"/>
        </w:rPr>
        <w:t>+</w:t>
      </w:r>
      <w:r w:rsidR="003847FE">
        <w:rPr>
          <w:rFonts w:ascii="微软雅黑" w:eastAsia="微软雅黑" w:hAnsi="微软雅黑" w:hint="eastAsia"/>
          <w:sz w:val="20"/>
          <w:szCs w:val="20"/>
        </w:rPr>
        <w:t>新建标签】</w:t>
      </w:r>
      <w:r w:rsidRPr="00B14AD1">
        <w:rPr>
          <w:rFonts w:ascii="微软雅黑" w:eastAsia="微软雅黑" w:hAnsi="微软雅黑" w:hint="eastAsia"/>
          <w:sz w:val="20"/>
          <w:szCs w:val="20"/>
        </w:rPr>
        <w:t>，拉起</w:t>
      </w:r>
      <w:r w:rsidR="002B2154">
        <w:rPr>
          <w:rFonts w:ascii="微软雅黑" w:eastAsia="微软雅黑" w:hAnsi="微软雅黑" w:hint="eastAsia"/>
          <w:sz w:val="20"/>
          <w:szCs w:val="20"/>
        </w:rPr>
        <w:t>新增</w:t>
      </w:r>
      <w:r w:rsidRPr="00B14AD1">
        <w:rPr>
          <w:rFonts w:ascii="微软雅黑" w:eastAsia="微软雅黑" w:hAnsi="微软雅黑" w:hint="eastAsia"/>
          <w:sz w:val="20"/>
          <w:szCs w:val="20"/>
        </w:rPr>
        <w:t>自定义标签功能。（在新建客户</w:t>
      </w:r>
      <w:r w:rsidR="000870C8">
        <w:rPr>
          <w:rFonts w:ascii="微软雅黑" w:eastAsia="微软雅黑" w:hAnsi="微软雅黑" w:hint="eastAsia"/>
          <w:sz w:val="20"/>
          <w:szCs w:val="20"/>
        </w:rPr>
        <w:t>录入页面</w:t>
      </w:r>
      <w:r w:rsidRPr="00B14AD1">
        <w:rPr>
          <w:rFonts w:ascii="微软雅黑" w:eastAsia="微软雅黑" w:hAnsi="微软雅黑" w:hint="eastAsia"/>
          <w:sz w:val="20"/>
          <w:szCs w:val="20"/>
        </w:rPr>
        <w:t>、和个人详情页都一样调用此功能）。</w:t>
      </w:r>
    </w:p>
    <w:p w14:paraId="0847EA4A" w14:textId="655589FF" w:rsidR="008576D9" w:rsidRDefault="008576D9" w:rsidP="006C6D45">
      <w:pPr>
        <w:pStyle w:val="ListParagraph"/>
        <w:numPr>
          <w:ilvl w:val="1"/>
          <w:numId w:val="32"/>
        </w:numPr>
        <w:ind w:firstLineChars="0"/>
        <w:rPr>
          <w:rFonts w:ascii="微软雅黑" w:eastAsia="微软雅黑" w:hAnsi="微软雅黑"/>
          <w:sz w:val="20"/>
          <w:szCs w:val="20"/>
        </w:rPr>
      </w:pPr>
      <w:r w:rsidRPr="003A122B">
        <w:rPr>
          <w:rFonts w:ascii="微软雅黑" w:eastAsia="微软雅黑" w:hAnsi="微软雅黑" w:hint="eastAsia"/>
          <w:sz w:val="20"/>
          <w:szCs w:val="20"/>
        </w:rPr>
        <w:t>用户</w:t>
      </w:r>
      <w:r w:rsidR="00BC601A">
        <w:rPr>
          <w:rFonts w:ascii="微软雅黑" w:eastAsia="微软雅黑" w:hAnsi="微软雅黑" w:hint="eastAsia"/>
          <w:sz w:val="20"/>
          <w:szCs w:val="20"/>
        </w:rPr>
        <w:t>新增</w:t>
      </w:r>
      <w:r w:rsidRPr="003A122B">
        <w:rPr>
          <w:rFonts w:ascii="微软雅黑" w:eastAsia="微软雅黑" w:hAnsi="微软雅黑" w:hint="eastAsia"/>
          <w:sz w:val="20"/>
          <w:szCs w:val="20"/>
        </w:rPr>
        <w:t>自定义标签时，单个标签不超过</w:t>
      </w:r>
      <w:r w:rsidRPr="003A122B">
        <w:rPr>
          <w:rFonts w:ascii="微软雅黑" w:eastAsia="微软雅黑" w:hAnsi="微软雅黑"/>
          <w:sz w:val="20"/>
          <w:szCs w:val="20"/>
        </w:rPr>
        <w:t>10</w:t>
      </w:r>
      <w:r w:rsidRPr="003A122B">
        <w:rPr>
          <w:rFonts w:ascii="微软雅黑" w:eastAsia="微软雅黑" w:hAnsi="微软雅黑" w:hint="eastAsia"/>
          <w:sz w:val="20"/>
          <w:szCs w:val="20"/>
        </w:rPr>
        <w:t>个中文字，无个数上限。添加过的标签会被储存下来，下一次点击添加标签时，会在自定义标签模块中显示出来。</w:t>
      </w:r>
      <w:r w:rsidR="00C910D2">
        <w:rPr>
          <w:rFonts w:ascii="微软雅黑" w:eastAsia="微软雅黑" w:hAnsi="微软雅黑" w:hint="eastAsia"/>
          <w:sz w:val="20"/>
          <w:szCs w:val="20"/>
        </w:rPr>
        <w:t>标签名称不可重复创建，否则在点击确认时</w:t>
      </w:r>
      <w:r w:rsidR="008B1ACD">
        <w:rPr>
          <w:rFonts w:ascii="微软雅黑" w:eastAsia="微软雅黑" w:hAnsi="微软雅黑" w:hint="eastAsia"/>
          <w:sz w:val="20"/>
          <w:szCs w:val="20"/>
        </w:rPr>
        <w:t>页面弱提示</w:t>
      </w:r>
      <w:r w:rsidR="00C910D2">
        <w:rPr>
          <w:rFonts w:ascii="微软雅黑" w:eastAsia="微软雅黑" w:hAnsi="微软雅黑" w:hint="eastAsia"/>
          <w:sz w:val="20"/>
          <w:szCs w:val="20"/>
        </w:rPr>
        <w:t>标签已存在。</w:t>
      </w:r>
    </w:p>
    <w:p w14:paraId="76688A4E" w14:textId="7DB33B8B" w:rsidR="002B2154" w:rsidRPr="003A122B" w:rsidRDefault="002B2154" w:rsidP="006C6D45">
      <w:pPr>
        <w:pStyle w:val="ListParagraph"/>
        <w:numPr>
          <w:ilvl w:val="1"/>
          <w:numId w:val="32"/>
        </w:numPr>
        <w:ind w:firstLineChars="0"/>
        <w:rPr>
          <w:rFonts w:ascii="微软雅黑" w:eastAsia="微软雅黑" w:hAnsi="微软雅黑"/>
          <w:sz w:val="20"/>
          <w:szCs w:val="20"/>
        </w:rPr>
      </w:pPr>
      <w:r>
        <w:rPr>
          <w:rFonts w:ascii="微软雅黑" w:eastAsia="微软雅黑" w:hAnsi="微软雅黑" w:hint="eastAsia"/>
          <w:sz w:val="20"/>
          <w:szCs w:val="20"/>
        </w:rPr>
        <w:t>点击【管理客户标签】按钮，弹出管理客户标签页面，参考7</w:t>
      </w:r>
      <w:r>
        <w:rPr>
          <w:rFonts w:ascii="微软雅黑" w:eastAsia="微软雅黑" w:hAnsi="微软雅黑"/>
          <w:sz w:val="20"/>
          <w:szCs w:val="20"/>
        </w:rPr>
        <w:t>.2.3.</w:t>
      </w:r>
      <w:r w:rsidR="008B1ACD">
        <w:rPr>
          <w:rFonts w:ascii="微软雅黑" w:eastAsia="微软雅黑" w:hAnsi="微软雅黑"/>
          <w:sz w:val="20"/>
          <w:szCs w:val="20"/>
        </w:rPr>
        <w:t>5</w:t>
      </w:r>
      <w:r>
        <w:rPr>
          <w:rFonts w:ascii="微软雅黑" w:eastAsia="微软雅黑" w:hAnsi="微软雅黑" w:hint="eastAsia"/>
          <w:sz w:val="20"/>
          <w:szCs w:val="20"/>
        </w:rPr>
        <w:t>。</w:t>
      </w:r>
    </w:p>
    <w:p w14:paraId="49F3DC18" w14:textId="7E90CF26" w:rsidR="008576D9" w:rsidRPr="003A122B" w:rsidRDefault="008576D9" w:rsidP="006C6D45">
      <w:pPr>
        <w:pStyle w:val="ListParagraph"/>
        <w:numPr>
          <w:ilvl w:val="1"/>
          <w:numId w:val="32"/>
        </w:numPr>
        <w:ind w:firstLineChars="0"/>
        <w:rPr>
          <w:rFonts w:ascii="微软雅黑" w:eastAsia="微软雅黑" w:hAnsi="微软雅黑"/>
          <w:sz w:val="20"/>
          <w:szCs w:val="20"/>
        </w:rPr>
      </w:pPr>
      <w:r w:rsidRPr="003A122B">
        <w:rPr>
          <w:rFonts w:ascii="微软雅黑" w:eastAsia="微软雅黑" w:hAnsi="微软雅黑" w:hint="eastAsia"/>
          <w:sz w:val="20"/>
          <w:szCs w:val="20"/>
        </w:rPr>
        <w:t>显示优先级上，自定义优先级放在</w:t>
      </w:r>
      <w:r w:rsidRPr="003A122B">
        <w:rPr>
          <w:rFonts w:ascii="微软雅黑" w:eastAsia="微软雅黑" w:hAnsi="微软雅黑"/>
          <w:sz w:val="20"/>
          <w:szCs w:val="20"/>
        </w:rPr>
        <w:t>4</w:t>
      </w:r>
      <w:r w:rsidRPr="003A122B">
        <w:rPr>
          <w:rFonts w:ascii="微软雅黑" w:eastAsia="微软雅黑" w:hAnsi="微软雅黑" w:hint="eastAsia"/>
          <w:sz w:val="20"/>
          <w:szCs w:val="20"/>
        </w:rPr>
        <w:t>个系统标</w:t>
      </w:r>
      <w:r w:rsidR="008B1ACD">
        <w:rPr>
          <w:rFonts w:ascii="微软雅黑" w:eastAsia="微软雅黑" w:hAnsi="微软雅黑" w:hint="eastAsia"/>
          <w:sz w:val="20"/>
          <w:szCs w:val="20"/>
        </w:rPr>
        <w:t>签</w:t>
      </w:r>
      <w:r w:rsidRPr="003A122B">
        <w:rPr>
          <w:rFonts w:ascii="微软雅黑" w:eastAsia="微软雅黑" w:hAnsi="微软雅黑" w:hint="eastAsia"/>
          <w:sz w:val="20"/>
          <w:szCs w:val="20"/>
        </w:rPr>
        <w:t>（</w:t>
      </w:r>
      <w:r w:rsidRPr="003A122B">
        <w:rPr>
          <w:rFonts w:ascii="微软雅黑" w:eastAsia="微软雅黑" w:hAnsi="微软雅黑"/>
          <w:sz w:val="20"/>
          <w:szCs w:val="20"/>
        </w:rPr>
        <w:t>VIP</w:t>
      </w:r>
      <w:r w:rsidRPr="003A122B">
        <w:rPr>
          <w:rFonts w:ascii="微软雅黑" w:eastAsia="微软雅黑" w:hAnsi="微软雅黑" w:hint="eastAsia"/>
          <w:sz w:val="20"/>
          <w:szCs w:val="20"/>
        </w:rPr>
        <w:t>、</w:t>
      </w:r>
      <w:r w:rsidRPr="003A122B">
        <w:rPr>
          <w:rFonts w:ascii="微软雅黑" w:eastAsia="微软雅黑" w:hAnsi="微软雅黑"/>
          <w:sz w:val="20"/>
          <w:szCs w:val="20"/>
        </w:rPr>
        <w:t>CCC</w:t>
      </w:r>
      <w:r w:rsidR="00056A49" w:rsidRPr="003A122B">
        <w:rPr>
          <w:rFonts w:ascii="微软雅黑" w:eastAsia="微软雅黑" w:hAnsi="微软雅黑" w:hint="eastAsia"/>
          <w:sz w:val="20"/>
          <w:szCs w:val="20"/>
        </w:rPr>
        <w:t>、准增员、转介绍中心</w:t>
      </w:r>
      <w:r w:rsidRPr="003A122B">
        <w:rPr>
          <w:rFonts w:ascii="微软雅黑" w:eastAsia="微软雅黑" w:hAnsi="微软雅黑" w:hint="eastAsia"/>
          <w:sz w:val="20"/>
          <w:szCs w:val="20"/>
        </w:rPr>
        <w:t>）</w:t>
      </w:r>
      <w:r w:rsidR="00DF1752">
        <w:rPr>
          <w:rFonts w:ascii="微软雅黑" w:eastAsia="微软雅黑" w:hAnsi="微软雅黑" w:hint="eastAsia"/>
          <w:sz w:val="20"/>
          <w:szCs w:val="20"/>
        </w:rPr>
        <w:t>后</w:t>
      </w:r>
      <w:r w:rsidRPr="003A122B">
        <w:rPr>
          <w:rFonts w:ascii="微软雅黑" w:eastAsia="微软雅黑" w:hAnsi="微软雅黑" w:hint="eastAsia"/>
          <w:sz w:val="20"/>
          <w:szCs w:val="20"/>
        </w:rPr>
        <w:t>面。</w:t>
      </w:r>
    </w:p>
    <w:p w14:paraId="669BD311" w14:textId="3FC51915" w:rsidR="006C311A" w:rsidRDefault="00BB3AD3" w:rsidP="00BB3AD3">
      <w:pPr>
        <w:ind w:left="420" w:firstLine="420"/>
        <w:rPr>
          <w:rFonts w:ascii="微软雅黑" w:eastAsia="微软雅黑" w:hAnsi="微软雅黑"/>
          <w:lang w:eastAsia="zh-CN"/>
        </w:rPr>
      </w:pPr>
      <w:r>
        <w:rPr>
          <w:rFonts w:ascii="微软雅黑" w:eastAsia="微软雅黑" w:hAnsi="微软雅黑" w:hint="eastAsia"/>
          <w:lang w:eastAsia="zh-CN"/>
        </w:rPr>
        <w:t>注：在【更改客户标签】页面上的客户标识处，自动标签V</w:t>
      </w:r>
      <w:r>
        <w:rPr>
          <w:rFonts w:ascii="微软雅黑" w:eastAsia="微软雅黑" w:hAnsi="微软雅黑"/>
          <w:lang w:eastAsia="zh-CN"/>
        </w:rPr>
        <w:t>IP</w:t>
      </w:r>
      <w:r>
        <w:rPr>
          <w:rFonts w:ascii="微软雅黑" w:eastAsia="微软雅黑" w:hAnsi="微软雅黑" w:hint="eastAsia"/>
          <w:lang w:eastAsia="zh-CN"/>
        </w:rPr>
        <w:t>和C</w:t>
      </w:r>
      <w:r>
        <w:rPr>
          <w:rFonts w:ascii="微软雅黑" w:eastAsia="微软雅黑" w:hAnsi="微软雅黑"/>
          <w:lang w:eastAsia="zh-CN"/>
        </w:rPr>
        <w:t>CC</w:t>
      </w:r>
      <w:r w:rsidR="0054599C">
        <w:rPr>
          <w:rFonts w:ascii="微软雅黑" w:eastAsia="微软雅黑" w:hAnsi="微软雅黑" w:hint="eastAsia"/>
          <w:lang w:eastAsia="zh-CN"/>
        </w:rPr>
        <w:t>不显示</w:t>
      </w:r>
      <w:r>
        <w:rPr>
          <w:rFonts w:ascii="微软雅黑" w:eastAsia="微软雅黑" w:hAnsi="微软雅黑" w:hint="eastAsia"/>
          <w:lang w:eastAsia="zh-CN"/>
        </w:rPr>
        <w:t>。</w:t>
      </w:r>
    </w:p>
    <w:p w14:paraId="19F2EE57" w14:textId="77777777" w:rsidR="00BB3AD3" w:rsidRPr="0054599C" w:rsidRDefault="00BB3AD3" w:rsidP="00BB3AD3">
      <w:pPr>
        <w:ind w:left="420" w:firstLine="420"/>
        <w:rPr>
          <w:rFonts w:ascii="微软雅黑" w:eastAsia="微软雅黑" w:hAnsi="微软雅黑"/>
          <w:lang w:eastAsia="zh-CN"/>
        </w:rPr>
      </w:pPr>
    </w:p>
    <w:p w14:paraId="5FFD2CCC" w14:textId="231137F1" w:rsidR="005345BE" w:rsidRDefault="006C311A" w:rsidP="000E5AA3">
      <w:pPr>
        <w:ind w:firstLine="420"/>
        <w:rPr>
          <w:rFonts w:ascii="微软雅黑" w:eastAsia="微软雅黑" w:hAnsi="微软雅黑"/>
        </w:rPr>
      </w:pPr>
      <w:r>
        <w:rPr>
          <w:rFonts w:ascii="微软雅黑" w:eastAsia="微软雅黑" w:hAnsi="微软雅黑" w:hint="eastAsia"/>
          <w:lang w:eastAsia="zh-CN"/>
        </w:rPr>
        <w:t>客户标识示意</w:t>
      </w:r>
      <w:r w:rsidR="005345BE">
        <w:rPr>
          <w:rFonts w:ascii="微软雅黑" w:eastAsia="微软雅黑" w:hAnsi="微软雅黑" w:hint="eastAsia"/>
          <w:lang w:eastAsia="zh-CN"/>
        </w:rPr>
        <w:t>图</w:t>
      </w:r>
    </w:p>
    <w:p w14:paraId="1C089F50" w14:textId="2263D478" w:rsidR="005345BE" w:rsidRPr="000E5AA3" w:rsidRDefault="00056A49" w:rsidP="003847FE">
      <w:pPr>
        <w:ind w:leftChars="200" w:left="400"/>
        <w:rPr>
          <w:rFonts w:ascii="微软雅黑" w:eastAsia="微软雅黑" w:hAnsi="微软雅黑"/>
        </w:rPr>
      </w:pPr>
      <w:r w:rsidRPr="00056A49">
        <w:rPr>
          <w:rFonts w:ascii="微软雅黑" w:eastAsia="微软雅黑" w:hAnsi="微软雅黑"/>
          <w:noProof/>
        </w:rPr>
        <w:drawing>
          <wp:inline distT="0" distB="0" distL="0" distR="0" wp14:anchorId="6ADAC773" wp14:editId="2ADBA54F">
            <wp:extent cx="4562489" cy="1397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7796" cy="1404749"/>
                    </a:xfrm>
                    <a:prstGeom prst="rect">
                      <a:avLst/>
                    </a:prstGeom>
                  </pic:spPr>
                </pic:pic>
              </a:graphicData>
            </a:graphic>
          </wp:inline>
        </w:drawing>
      </w:r>
    </w:p>
    <w:p w14:paraId="18C634CE" w14:textId="77777777" w:rsidR="00761999" w:rsidRDefault="00761999" w:rsidP="00621128">
      <w:pPr>
        <w:pStyle w:val="BodyText3"/>
      </w:pPr>
    </w:p>
    <w:p w14:paraId="15FC6FBD" w14:textId="6D72A600" w:rsidR="00555012" w:rsidRDefault="00761999" w:rsidP="00621128">
      <w:pPr>
        <w:pStyle w:val="BodyText3"/>
      </w:pPr>
      <w:r>
        <w:rPr>
          <w:rFonts w:hint="eastAsia"/>
        </w:rPr>
        <w:t>新建自定义标签</w:t>
      </w:r>
    </w:p>
    <w:p w14:paraId="62573600" w14:textId="040239D1" w:rsidR="009F1BE9" w:rsidRDefault="009F1BE9" w:rsidP="00621128">
      <w:pPr>
        <w:pStyle w:val="BodyText3"/>
      </w:pPr>
      <w:r w:rsidRPr="009F1BE9">
        <w:lastRenderedPageBreak/>
        <w:drawing>
          <wp:inline distT="0" distB="0" distL="0" distR="0" wp14:anchorId="65697673" wp14:editId="3D279661">
            <wp:extent cx="2971800" cy="22235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3812" cy="2239970"/>
                    </a:xfrm>
                    <a:prstGeom prst="rect">
                      <a:avLst/>
                    </a:prstGeom>
                  </pic:spPr>
                </pic:pic>
              </a:graphicData>
            </a:graphic>
          </wp:inline>
        </w:drawing>
      </w:r>
    </w:p>
    <w:p w14:paraId="6470B48E" w14:textId="52CB9D2D" w:rsidR="008B1ACD" w:rsidRDefault="008B1ACD" w:rsidP="00621128">
      <w:pPr>
        <w:pStyle w:val="BodyText3"/>
      </w:pPr>
    </w:p>
    <w:p w14:paraId="6859AF45" w14:textId="67D47DA5" w:rsidR="008B1ACD" w:rsidRDefault="008B1ACD" w:rsidP="00621128">
      <w:pPr>
        <w:pStyle w:val="BodyText3"/>
      </w:pPr>
      <w:r w:rsidRPr="008B1ACD">
        <w:drawing>
          <wp:inline distT="0" distB="0" distL="0" distR="0" wp14:anchorId="5DE51FB2" wp14:editId="77CD4623">
            <wp:extent cx="2412970" cy="15303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6432" cy="1538888"/>
                    </a:xfrm>
                    <a:prstGeom prst="rect">
                      <a:avLst/>
                    </a:prstGeom>
                  </pic:spPr>
                </pic:pic>
              </a:graphicData>
            </a:graphic>
          </wp:inline>
        </w:drawing>
      </w:r>
    </w:p>
    <w:p w14:paraId="03E1A28A" w14:textId="77777777" w:rsidR="00761999" w:rsidRDefault="00761999" w:rsidP="00621128">
      <w:pPr>
        <w:pStyle w:val="BodyText3"/>
      </w:pPr>
    </w:p>
    <w:p w14:paraId="04E1F1DC" w14:textId="77777777" w:rsidR="00B14AD1" w:rsidRPr="003A122B" w:rsidRDefault="008576D9" w:rsidP="006C6D45">
      <w:pPr>
        <w:pStyle w:val="ListParagraph"/>
        <w:numPr>
          <w:ilvl w:val="0"/>
          <w:numId w:val="31"/>
        </w:numPr>
        <w:ind w:firstLineChars="0"/>
        <w:rPr>
          <w:rFonts w:ascii="微软雅黑" w:eastAsia="微软雅黑" w:hAnsi="微软雅黑"/>
          <w:sz w:val="20"/>
          <w:szCs w:val="20"/>
        </w:rPr>
      </w:pPr>
      <w:r w:rsidRPr="003A122B">
        <w:rPr>
          <w:rFonts w:ascii="微软雅黑" w:eastAsia="微软雅黑" w:hAnsi="微软雅黑" w:hint="eastAsia"/>
          <w:sz w:val="20"/>
          <w:szCs w:val="20"/>
        </w:rPr>
        <w:t>准增员标签与赢家友约人才库的联动规则：</w:t>
      </w:r>
    </w:p>
    <w:p w14:paraId="25492CC7" w14:textId="306D2427" w:rsidR="008576D9" w:rsidRPr="00B14AD1" w:rsidRDefault="008576D9" w:rsidP="007B11A9">
      <w:pPr>
        <w:ind w:left="420"/>
        <w:rPr>
          <w:rFonts w:ascii="微软雅黑" w:eastAsia="微软雅黑" w:hAnsi="微软雅黑"/>
          <w:lang w:eastAsia="zh-CN"/>
        </w:rPr>
      </w:pPr>
      <w:r w:rsidRPr="00B14AD1">
        <w:rPr>
          <w:rFonts w:ascii="微软雅黑" w:eastAsia="微软雅黑" w:hAnsi="微软雅黑" w:hint="eastAsia"/>
          <w:lang w:eastAsia="zh-CN"/>
        </w:rPr>
        <w:t>首次被打上“准增员”标签时，会将NAVI此时该客户的信息传输给赢家友约APP，并由赢家友约判断后，加入其“人才库”，具体规则详见本文档</w:t>
      </w:r>
      <w:r w:rsidR="00EA5C10">
        <w:rPr>
          <w:rFonts w:ascii="微软雅黑" w:eastAsia="微软雅黑" w:hAnsi="微软雅黑" w:hint="eastAsia"/>
          <w:lang w:eastAsia="zh-CN"/>
        </w:rPr>
        <w:t>7</w:t>
      </w:r>
      <w:r w:rsidR="00EA5C10">
        <w:rPr>
          <w:rFonts w:ascii="微软雅黑" w:eastAsia="微软雅黑" w:hAnsi="微软雅黑"/>
          <w:lang w:eastAsia="zh-CN"/>
        </w:rPr>
        <w:t>.6</w:t>
      </w:r>
      <w:r w:rsidRPr="00B14AD1">
        <w:rPr>
          <w:rFonts w:ascii="微软雅黑" w:eastAsia="微软雅黑" w:hAnsi="微软雅黑" w:hint="eastAsia"/>
          <w:lang w:eastAsia="zh-CN"/>
        </w:rPr>
        <w:t>增员人才库。</w:t>
      </w:r>
    </w:p>
    <w:p w14:paraId="6269EDDB" w14:textId="40574B6D" w:rsidR="006B43A5" w:rsidRPr="007E6299" w:rsidRDefault="006B43A5" w:rsidP="00621128">
      <w:pPr>
        <w:pStyle w:val="BodyText3"/>
      </w:pPr>
    </w:p>
    <w:p w14:paraId="3A4241DE" w14:textId="41CB6003" w:rsidR="00EF2BDF" w:rsidRDefault="00EF2BDF" w:rsidP="00FA04D0">
      <w:pPr>
        <w:pStyle w:val="Heading4"/>
        <w:spacing w:before="120" w:after="120"/>
        <w:rPr>
          <w:rFonts w:ascii="微软雅黑" w:eastAsia="微软雅黑" w:hAnsi="微软雅黑"/>
          <w:i w:val="0"/>
          <w:iCs/>
        </w:rPr>
      </w:pPr>
      <w:r w:rsidRPr="001E09EE">
        <w:rPr>
          <w:rFonts w:ascii="微软雅黑" w:eastAsia="微软雅黑" w:hAnsi="微软雅黑" w:hint="eastAsia"/>
          <w:i w:val="0"/>
          <w:iCs/>
        </w:rPr>
        <w:t>特殊标签</w:t>
      </w:r>
    </w:p>
    <w:p w14:paraId="322F2909" w14:textId="17CA12F9" w:rsidR="001E09EE" w:rsidRPr="006B43A5" w:rsidRDefault="001054E0" w:rsidP="00621128">
      <w:pPr>
        <w:pStyle w:val="BodyText3"/>
        <w:numPr>
          <w:ilvl w:val="0"/>
          <w:numId w:val="18"/>
        </w:numPr>
      </w:pPr>
      <w:r w:rsidRPr="006B43A5">
        <w:rPr>
          <w:rFonts w:hint="eastAsia"/>
        </w:rPr>
        <w:t>特殊标签1：客户分类</w:t>
      </w:r>
    </w:p>
    <w:p w14:paraId="05DFEE4A" w14:textId="2F2AB3B7" w:rsidR="006B43A5" w:rsidRPr="000304CF" w:rsidRDefault="00C8705A" w:rsidP="00F864D5">
      <w:pPr>
        <w:pStyle w:val="ListParagraph"/>
        <w:numPr>
          <w:ilvl w:val="0"/>
          <w:numId w:val="19"/>
        </w:numPr>
        <w:ind w:leftChars="210" w:left="840" w:firstLineChars="0"/>
        <w:rPr>
          <w:rFonts w:ascii="微软雅黑" w:eastAsia="微软雅黑" w:hAnsi="微软雅黑"/>
          <w:kern w:val="1"/>
          <w:sz w:val="20"/>
          <w:szCs w:val="20"/>
        </w:rPr>
      </w:pPr>
      <w:r w:rsidRPr="00C8705A">
        <w:rPr>
          <w:rFonts w:ascii="微软雅黑" w:eastAsia="微软雅黑" w:hAnsi="微软雅黑"/>
          <w:sz w:val="20"/>
          <w:szCs w:val="20"/>
        </w:rPr>
        <w:t>Z1</w:t>
      </w:r>
      <w:r w:rsidRPr="00C8705A">
        <w:rPr>
          <w:rFonts w:ascii="微软雅黑" w:eastAsia="微软雅黑" w:hAnsi="微软雅黑" w:hint="eastAsia"/>
          <w:sz w:val="20"/>
          <w:szCs w:val="20"/>
        </w:rPr>
        <w:t>【</w:t>
      </w:r>
      <w:r w:rsidR="006B43A5" w:rsidRPr="00C8705A">
        <w:rPr>
          <w:rFonts w:ascii="微软雅黑" w:eastAsia="微软雅黑" w:hAnsi="微软雅黑" w:hint="eastAsia"/>
          <w:sz w:val="20"/>
          <w:szCs w:val="20"/>
        </w:rPr>
        <w:t>客户分类</w:t>
      </w:r>
      <w:r w:rsidRPr="00C8705A">
        <w:rPr>
          <w:rFonts w:ascii="微软雅黑" w:eastAsia="微软雅黑" w:hAnsi="微软雅黑" w:hint="eastAsia"/>
          <w:sz w:val="20"/>
          <w:szCs w:val="20"/>
        </w:rPr>
        <w:t>】</w:t>
      </w:r>
      <w:r w:rsidR="006B43A5" w:rsidRPr="000304CF">
        <w:rPr>
          <w:rFonts w:ascii="微软雅黑" w:eastAsia="微软雅黑" w:hAnsi="微软雅黑" w:hint="eastAsia"/>
          <w:kern w:val="1"/>
          <w:sz w:val="20"/>
          <w:szCs w:val="20"/>
        </w:rPr>
        <w:t>标签</w:t>
      </w:r>
      <w:r w:rsidR="00904D23">
        <w:rPr>
          <w:rFonts w:ascii="微软雅黑" w:eastAsia="微软雅黑" w:hAnsi="微软雅黑" w:hint="eastAsia"/>
          <w:kern w:val="1"/>
          <w:sz w:val="20"/>
          <w:szCs w:val="20"/>
        </w:rPr>
        <w:t>在个人详情页显示位置如下图所示</w:t>
      </w:r>
      <w:r w:rsidR="00F74833">
        <w:rPr>
          <w:rFonts w:ascii="微软雅黑" w:eastAsia="微软雅黑" w:hAnsi="微软雅黑" w:hint="eastAsia"/>
          <w:kern w:val="1"/>
          <w:sz w:val="20"/>
          <w:szCs w:val="20"/>
        </w:rPr>
        <w:t>。</w:t>
      </w:r>
    </w:p>
    <w:p w14:paraId="202D2C6C" w14:textId="7BCE30B6" w:rsidR="000304CF" w:rsidRPr="00F92F6D" w:rsidRDefault="000304CF" w:rsidP="00307C67">
      <w:pPr>
        <w:pStyle w:val="ListParagraph"/>
        <w:numPr>
          <w:ilvl w:val="0"/>
          <w:numId w:val="19"/>
        </w:numPr>
        <w:ind w:leftChars="210" w:left="840" w:firstLineChars="0"/>
        <w:rPr>
          <w:rFonts w:ascii="微软雅黑" w:eastAsia="微软雅黑" w:hAnsi="微软雅黑"/>
          <w:sz w:val="20"/>
          <w:szCs w:val="20"/>
        </w:rPr>
      </w:pPr>
      <w:r w:rsidRPr="00F92F6D">
        <w:rPr>
          <w:rFonts w:ascii="微软雅黑" w:eastAsia="微软雅黑" w:hAnsi="微软雅黑" w:hint="eastAsia"/>
          <w:sz w:val="20"/>
          <w:szCs w:val="20"/>
        </w:rPr>
        <w:t>客户分类标签的前端结果展示：A</w:t>
      </w:r>
      <w:r w:rsidR="00B36790" w:rsidRPr="00F92F6D">
        <w:rPr>
          <w:rFonts w:ascii="微软雅黑" w:eastAsia="微软雅黑" w:hAnsi="微软雅黑" w:hint="eastAsia"/>
          <w:sz w:val="20"/>
          <w:szCs w:val="20"/>
        </w:rPr>
        <w:t>类</w:t>
      </w:r>
      <w:r w:rsidRPr="00F92F6D">
        <w:rPr>
          <w:rFonts w:ascii="微软雅黑" w:eastAsia="微软雅黑" w:hAnsi="微软雅黑"/>
          <w:sz w:val="20"/>
          <w:szCs w:val="20"/>
        </w:rPr>
        <w:t>/B</w:t>
      </w:r>
      <w:r w:rsidR="00B36790" w:rsidRPr="00F92F6D">
        <w:rPr>
          <w:rFonts w:ascii="微软雅黑" w:eastAsia="微软雅黑" w:hAnsi="微软雅黑" w:hint="eastAsia"/>
          <w:sz w:val="20"/>
          <w:szCs w:val="20"/>
        </w:rPr>
        <w:t>类</w:t>
      </w:r>
      <w:r w:rsidRPr="00F92F6D">
        <w:rPr>
          <w:rFonts w:ascii="微软雅黑" w:eastAsia="微软雅黑" w:hAnsi="微软雅黑"/>
          <w:sz w:val="20"/>
          <w:szCs w:val="20"/>
        </w:rPr>
        <w:t>/C</w:t>
      </w:r>
      <w:r w:rsidR="00B36790" w:rsidRPr="00F92F6D">
        <w:rPr>
          <w:rFonts w:ascii="微软雅黑" w:eastAsia="微软雅黑" w:hAnsi="微软雅黑" w:hint="eastAsia"/>
          <w:sz w:val="20"/>
          <w:szCs w:val="20"/>
        </w:rPr>
        <w:t>类</w:t>
      </w:r>
      <w:r w:rsidRPr="00F92F6D">
        <w:rPr>
          <w:rFonts w:ascii="微软雅黑" w:eastAsia="微软雅黑" w:hAnsi="微软雅黑"/>
          <w:sz w:val="20"/>
          <w:szCs w:val="20"/>
        </w:rPr>
        <w:t>/D</w:t>
      </w:r>
      <w:r w:rsidR="00B36790" w:rsidRPr="00F92F6D">
        <w:rPr>
          <w:rFonts w:ascii="微软雅黑" w:eastAsia="微软雅黑" w:hAnsi="微软雅黑" w:hint="eastAsia"/>
          <w:sz w:val="20"/>
          <w:szCs w:val="20"/>
        </w:rPr>
        <w:t>类</w:t>
      </w:r>
      <w:r w:rsidR="00F74833">
        <w:rPr>
          <w:rFonts w:ascii="微软雅黑" w:eastAsia="微软雅黑" w:hAnsi="微软雅黑" w:hint="eastAsia"/>
          <w:sz w:val="20"/>
          <w:szCs w:val="20"/>
        </w:rPr>
        <w:t>。</w:t>
      </w:r>
      <w:r w:rsidRPr="00F92F6D">
        <w:rPr>
          <w:rFonts w:ascii="微软雅黑" w:eastAsia="微软雅黑" w:hAnsi="微软雅黑" w:hint="eastAsia"/>
          <w:sz w:val="20"/>
          <w:szCs w:val="20"/>
        </w:rPr>
        <w:t>旁边跟小问号Icon，点击弹出解释</w:t>
      </w:r>
      <w:r w:rsidR="00B36790" w:rsidRPr="00F92F6D">
        <w:rPr>
          <w:rFonts w:ascii="微软雅黑" w:eastAsia="微软雅黑" w:hAnsi="微软雅黑" w:hint="eastAsia"/>
          <w:sz w:val="20"/>
          <w:szCs w:val="20"/>
        </w:rPr>
        <w:t>文案</w:t>
      </w:r>
      <w:r w:rsidR="00904D23" w:rsidRPr="00F92F6D">
        <w:rPr>
          <w:rFonts w:ascii="微软雅黑" w:eastAsia="微软雅黑" w:hAnsi="微软雅黑" w:hint="eastAsia"/>
          <w:sz w:val="20"/>
          <w:szCs w:val="20"/>
        </w:rPr>
        <w:t>。</w:t>
      </w:r>
      <w:r w:rsidRPr="00F92F6D">
        <w:rPr>
          <w:rFonts w:ascii="微软雅黑" w:eastAsia="微软雅黑" w:hAnsi="微软雅黑" w:hint="eastAsia"/>
          <w:sz w:val="20"/>
          <w:szCs w:val="20"/>
        </w:rPr>
        <w:t>该标签对</w:t>
      </w:r>
      <w:r w:rsidR="000E5AA3" w:rsidRPr="00F92F6D">
        <w:rPr>
          <w:rFonts w:ascii="微软雅黑" w:eastAsia="微软雅黑" w:hAnsi="微软雅黑" w:hint="eastAsia"/>
          <w:sz w:val="20"/>
          <w:szCs w:val="20"/>
        </w:rPr>
        <w:t>所有动线阶段的客户都可见</w:t>
      </w:r>
      <w:r w:rsidR="00DD0D58" w:rsidRPr="00F92F6D">
        <w:rPr>
          <w:rFonts w:ascii="微软雅黑" w:eastAsia="微软雅黑" w:hAnsi="微软雅黑" w:hint="eastAsia"/>
          <w:sz w:val="20"/>
          <w:szCs w:val="20"/>
        </w:rPr>
        <w:t>。</w:t>
      </w:r>
    </w:p>
    <w:p w14:paraId="1B0728EF" w14:textId="68BAFE59" w:rsidR="008E5EFB" w:rsidRDefault="000304CF" w:rsidP="00307C67">
      <w:pPr>
        <w:pStyle w:val="ListParagraph"/>
        <w:numPr>
          <w:ilvl w:val="0"/>
          <w:numId w:val="19"/>
        </w:numPr>
        <w:ind w:leftChars="210" w:left="840" w:firstLineChars="0"/>
        <w:rPr>
          <w:ins w:id="150" w:author="SHI, Guofeng-GF" w:date="2022-08-30T20:39:00Z"/>
          <w:rFonts w:ascii="微软雅黑" w:eastAsia="微软雅黑" w:hAnsi="微软雅黑"/>
          <w:sz w:val="20"/>
          <w:szCs w:val="20"/>
        </w:rPr>
      </w:pPr>
      <w:r w:rsidRPr="00F92F6D">
        <w:rPr>
          <w:rFonts w:ascii="微软雅黑" w:eastAsia="微软雅黑" w:hAnsi="微软雅黑" w:hint="eastAsia"/>
          <w:sz w:val="20"/>
          <w:szCs w:val="20"/>
        </w:rPr>
        <w:t>客户分类模型详见下方表格，评分基础字段均为用户手工录入的客户基础信息字段</w:t>
      </w:r>
      <w:r w:rsidR="008E5EFB" w:rsidRPr="00F92F6D">
        <w:rPr>
          <w:rFonts w:ascii="微软雅黑" w:eastAsia="微软雅黑" w:hAnsi="微软雅黑" w:hint="eastAsia"/>
          <w:sz w:val="20"/>
          <w:szCs w:val="20"/>
        </w:rPr>
        <w:t>。如果客户的基础信息字段无</w:t>
      </w:r>
      <w:r w:rsidR="00757BAD" w:rsidRPr="00F92F6D">
        <w:rPr>
          <w:rFonts w:ascii="微软雅黑" w:eastAsia="微软雅黑" w:hAnsi="微软雅黑" w:hint="eastAsia"/>
          <w:sz w:val="20"/>
          <w:szCs w:val="20"/>
        </w:rPr>
        <w:t>记录</w:t>
      </w:r>
      <w:r w:rsidR="008E5EFB" w:rsidRPr="00F92F6D">
        <w:rPr>
          <w:rFonts w:ascii="微软雅黑" w:eastAsia="微软雅黑" w:hAnsi="微软雅黑" w:hint="eastAsia"/>
          <w:sz w:val="20"/>
          <w:szCs w:val="20"/>
        </w:rPr>
        <w:t>，</w:t>
      </w:r>
      <w:r w:rsidR="00151D07" w:rsidRPr="00F92F6D">
        <w:rPr>
          <w:rFonts w:ascii="微软雅黑" w:eastAsia="微软雅黑" w:hAnsi="微软雅黑" w:hint="eastAsia"/>
          <w:sz w:val="20"/>
          <w:szCs w:val="20"/>
        </w:rPr>
        <w:t>则对应分值记为0。</w:t>
      </w:r>
    </w:p>
    <w:p w14:paraId="68BC9D95" w14:textId="6DAF47C9" w:rsidR="00A32277" w:rsidRPr="00F92F6D" w:rsidRDefault="00A32277" w:rsidP="00307C67">
      <w:pPr>
        <w:pStyle w:val="ListParagraph"/>
        <w:numPr>
          <w:ilvl w:val="0"/>
          <w:numId w:val="19"/>
        </w:numPr>
        <w:ind w:leftChars="210" w:left="840" w:firstLineChars="0"/>
        <w:rPr>
          <w:rFonts w:ascii="微软雅黑" w:eastAsia="微软雅黑" w:hAnsi="微软雅黑"/>
          <w:sz w:val="20"/>
          <w:szCs w:val="20"/>
        </w:rPr>
      </w:pPr>
      <w:ins w:id="151" w:author="SHI, Guofeng-GF" w:date="2022-08-30T20:40:00Z">
        <w:r>
          <w:rPr>
            <w:rFonts w:ascii="微软雅黑" w:eastAsia="微软雅黑" w:hAnsi="微软雅黑" w:hint="eastAsia"/>
            <w:sz w:val="20"/>
            <w:szCs w:val="20"/>
          </w:rPr>
          <w:t>客户分类标签由C</w:t>
        </w:r>
        <w:r>
          <w:rPr>
            <w:rFonts w:ascii="微软雅黑" w:eastAsia="微软雅黑" w:hAnsi="微软雅黑"/>
            <w:sz w:val="20"/>
            <w:szCs w:val="20"/>
          </w:rPr>
          <w:t>ustomer 360</w:t>
        </w:r>
        <w:r>
          <w:rPr>
            <w:rFonts w:ascii="微软雅黑" w:eastAsia="微软雅黑" w:hAnsi="微软雅黑" w:hint="eastAsia"/>
            <w:sz w:val="20"/>
            <w:szCs w:val="20"/>
          </w:rPr>
          <w:t>加工</w:t>
        </w:r>
      </w:ins>
      <w:ins w:id="152" w:author="SHI, Guofeng-GF" w:date="2022-08-30T20:41:00Z">
        <w:r>
          <w:rPr>
            <w:rFonts w:ascii="微软雅黑" w:eastAsia="微软雅黑" w:hAnsi="微软雅黑" w:hint="eastAsia"/>
            <w:sz w:val="20"/>
            <w:szCs w:val="20"/>
          </w:rPr>
          <w:t>，时效为T</w:t>
        </w:r>
        <w:r>
          <w:rPr>
            <w:rFonts w:ascii="微软雅黑" w:eastAsia="微软雅黑" w:hAnsi="微软雅黑"/>
            <w:sz w:val="20"/>
            <w:szCs w:val="20"/>
          </w:rPr>
          <w:t>+1</w:t>
        </w:r>
        <w:r>
          <w:rPr>
            <w:rFonts w:ascii="微软雅黑" w:eastAsia="微软雅黑" w:hAnsi="微软雅黑" w:hint="eastAsia"/>
            <w:sz w:val="20"/>
            <w:szCs w:val="20"/>
          </w:rPr>
          <w:t>。新</w:t>
        </w:r>
      </w:ins>
      <w:ins w:id="153" w:author="SHI, Guofeng-GF" w:date="2022-08-30T20:42:00Z">
        <w:r>
          <w:rPr>
            <w:rFonts w:ascii="微软雅黑" w:eastAsia="微软雅黑" w:hAnsi="微软雅黑" w:hint="eastAsia"/>
            <w:sz w:val="20"/>
            <w:szCs w:val="20"/>
          </w:rPr>
          <w:t>创建客户当天，若没有客户分类</w:t>
        </w:r>
      </w:ins>
      <w:ins w:id="154" w:author="SHI, Guofeng-GF" w:date="2022-08-30T20:43:00Z">
        <w:r w:rsidRPr="00A32277">
          <w:rPr>
            <w:rFonts w:ascii="微软雅黑" w:eastAsia="微软雅黑" w:hAnsi="微软雅黑" w:hint="eastAsia"/>
            <w:sz w:val="20"/>
            <w:szCs w:val="20"/>
          </w:rPr>
          <w:t>，则不显示P100相关信息（包括竖线和问号</w:t>
        </w:r>
      </w:ins>
      <w:ins w:id="155" w:author="SHI, Guofeng-GF" w:date="2022-08-30T20:44:00Z">
        <w:r>
          <w:rPr>
            <w:rFonts w:ascii="微软雅黑" w:eastAsia="微软雅黑" w:hAnsi="微软雅黑" w:hint="eastAsia"/>
            <w:sz w:val="20"/>
            <w:szCs w:val="20"/>
          </w:rPr>
          <w:t>I</w:t>
        </w:r>
        <w:r>
          <w:rPr>
            <w:rFonts w:ascii="微软雅黑" w:eastAsia="微软雅黑" w:hAnsi="微软雅黑"/>
            <w:sz w:val="20"/>
            <w:szCs w:val="20"/>
          </w:rPr>
          <w:t>con</w:t>
        </w:r>
      </w:ins>
      <w:ins w:id="156" w:author="SHI, Guofeng-GF" w:date="2022-08-30T20:43:00Z">
        <w:r w:rsidRPr="00A32277">
          <w:rPr>
            <w:rFonts w:ascii="微软雅黑" w:eastAsia="微软雅黑" w:hAnsi="微软雅黑" w:hint="eastAsia"/>
            <w:sz w:val="20"/>
            <w:szCs w:val="20"/>
          </w:rPr>
          <w:t>）</w:t>
        </w:r>
      </w:ins>
    </w:p>
    <w:p w14:paraId="6A819396" w14:textId="77777777" w:rsidR="00F544B1" w:rsidRDefault="00F544B1" w:rsidP="006C311A">
      <w:pPr>
        <w:ind w:left="420"/>
        <w:rPr>
          <w:rFonts w:ascii="微软雅黑" w:eastAsia="微软雅黑" w:hAnsi="微软雅黑"/>
          <w:lang w:eastAsia="zh-CN"/>
        </w:rPr>
      </w:pPr>
    </w:p>
    <w:p w14:paraId="6BD6E4D8" w14:textId="446ED22B" w:rsidR="001054E0" w:rsidRDefault="006C311A" w:rsidP="006C311A">
      <w:pPr>
        <w:ind w:left="420"/>
        <w:rPr>
          <w:rFonts w:ascii="微软雅黑" w:eastAsia="微软雅黑" w:hAnsi="微软雅黑"/>
          <w:lang w:eastAsia="zh-CN"/>
        </w:rPr>
      </w:pPr>
      <w:r>
        <w:rPr>
          <w:rFonts w:ascii="微软雅黑" w:eastAsia="微软雅黑" w:hAnsi="微软雅黑" w:hint="eastAsia"/>
          <w:lang w:eastAsia="zh-CN"/>
        </w:rPr>
        <w:t>客户分类显示示意图</w:t>
      </w:r>
    </w:p>
    <w:p w14:paraId="1C8D3342" w14:textId="3BCF4D33" w:rsidR="006C311A" w:rsidRDefault="006C311A" w:rsidP="006C311A">
      <w:pPr>
        <w:ind w:left="420"/>
        <w:rPr>
          <w:rFonts w:ascii="微软雅黑" w:eastAsia="微软雅黑" w:hAnsi="微软雅黑"/>
          <w:lang w:eastAsia="zh-CN"/>
        </w:rPr>
      </w:pPr>
      <w:r w:rsidRPr="006C311A">
        <w:rPr>
          <w:rFonts w:ascii="微软雅黑" w:eastAsia="微软雅黑" w:hAnsi="微软雅黑"/>
          <w:noProof/>
          <w:lang w:eastAsia="zh-CN"/>
        </w:rPr>
        <w:lastRenderedPageBreak/>
        <w:drawing>
          <wp:inline distT="0" distB="0" distL="0" distR="0" wp14:anchorId="1AD1793E" wp14:editId="1F405B30">
            <wp:extent cx="4998158" cy="2520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952" cy="2522864"/>
                    </a:xfrm>
                    <a:prstGeom prst="rect">
                      <a:avLst/>
                    </a:prstGeom>
                  </pic:spPr>
                </pic:pic>
              </a:graphicData>
            </a:graphic>
          </wp:inline>
        </w:drawing>
      </w:r>
    </w:p>
    <w:p w14:paraId="2D14AD42" w14:textId="77777777" w:rsidR="00F544B1" w:rsidRDefault="00F544B1" w:rsidP="00390800">
      <w:pPr>
        <w:ind w:leftChars="300" w:left="600"/>
        <w:rPr>
          <w:rFonts w:ascii="微软雅黑" w:eastAsia="微软雅黑" w:hAnsi="微软雅黑"/>
          <w:kern w:val="1"/>
          <w:lang w:eastAsia="zh-CN"/>
        </w:rPr>
      </w:pPr>
    </w:p>
    <w:p w14:paraId="0F451453" w14:textId="0807C4C7" w:rsidR="00390800" w:rsidRPr="007D7719" w:rsidRDefault="00390800" w:rsidP="00390800">
      <w:pPr>
        <w:ind w:leftChars="300" w:left="600"/>
        <w:rPr>
          <w:rFonts w:ascii="微软雅黑" w:eastAsia="微软雅黑" w:hAnsi="微软雅黑"/>
          <w:kern w:val="1"/>
          <w:lang w:eastAsia="zh-CN"/>
        </w:rPr>
      </w:pPr>
      <w:r w:rsidRPr="007D7719">
        <w:rPr>
          <w:rFonts w:ascii="微软雅黑" w:eastAsia="微软雅黑" w:hAnsi="微软雅黑" w:hint="eastAsia"/>
          <w:kern w:val="1"/>
          <w:lang w:eastAsia="zh-CN"/>
        </w:rPr>
        <w:t>客户分类</w:t>
      </w:r>
      <w:r w:rsidR="00CB51AB">
        <w:rPr>
          <w:rFonts w:ascii="微软雅黑" w:eastAsia="微软雅黑" w:hAnsi="微软雅黑" w:hint="eastAsia"/>
          <w:kern w:val="1"/>
          <w:lang w:eastAsia="zh-CN"/>
        </w:rPr>
        <w:t>（P</w:t>
      </w:r>
      <w:r w:rsidR="00CB51AB">
        <w:rPr>
          <w:rFonts w:ascii="微软雅黑" w:eastAsia="微软雅黑" w:hAnsi="微软雅黑"/>
          <w:kern w:val="1"/>
          <w:lang w:eastAsia="zh-CN"/>
        </w:rPr>
        <w:t>100）</w:t>
      </w:r>
      <w:r w:rsidRPr="00390800">
        <w:rPr>
          <w:rFonts w:ascii="微软雅黑" w:eastAsia="微软雅黑" w:hAnsi="微软雅黑" w:hint="eastAsia"/>
          <w:kern w:val="1"/>
          <w:lang w:eastAsia="zh-CN"/>
        </w:rPr>
        <w:t>评分模型</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1631"/>
        <w:gridCol w:w="2672"/>
        <w:gridCol w:w="1701"/>
        <w:gridCol w:w="1134"/>
      </w:tblGrid>
      <w:tr w:rsidR="008E5EFB" w:rsidRPr="0018457D" w14:paraId="3CD6F194" w14:textId="77777777" w:rsidTr="005B679D">
        <w:trPr>
          <w:trHeight w:val="270"/>
          <w:tblHeader/>
        </w:trPr>
        <w:tc>
          <w:tcPr>
            <w:tcW w:w="800" w:type="dxa"/>
            <w:shd w:val="clear" w:color="auto" w:fill="A6A6A6" w:themeFill="background1" w:themeFillShade="A6"/>
          </w:tcPr>
          <w:p w14:paraId="67119A59" w14:textId="5256262E"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编号</w:t>
            </w:r>
          </w:p>
        </w:tc>
        <w:tc>
          <w:tcPr>
            <w:tcW w:w="1631" w:type="dxa"/>
            <w:shd w:val="clear" w:color="auto" w:fill="A6A6A6" w:themeFill="background1" w:themeFillShade="A6"/>
            <w:noWrap/>
            <w:vAlign w:val="center"/>
            <w:hideMark/>
          </w:tcPr>
          <w:p w14:paraId="449E74FE" w14:textId="1EEC3748"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判断元素</w:t>
            </w:r>
          </w:p>
        </w:tc>
        <w:tc>
          <w:tcPr>
            <w:tcW w:w="2672" w:type="dxa"/>
            <w:shd w:val="clear" w:color="auto" w:fill="A6A6A6" w:themeFill="background1" w:themeFillShade="A6"/>
            <w:noWrap/>
            <w:vAlign w:val="center"/>
            <w:hideMark/>
          </w:tcPr>
          <w:p w14:paraId="0DFB1CA7"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相关字段</w:t>
            </w:r>
          </w:p>
        </w:tc>
        <w:tc>
          <w:tcPr>
            <w:tcW w:w="1701" w:type="dxa"/>
            <w:shd w:val="clear" w:color="auto" w:fill="A6A6A6" w:themeFill="background1" w:themeFillShade="A6"/>
            <w:noWrap/>
            <w:vAlign w:val="center"/>
            <w:hideMark/>
          </w:tcPr>
          <w:p w14:paraId="7586E71D"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选项</w:t>
            </w:r>
          </w:p>
        </w:tc>
        <w:tc>
          <w:tcPr>
            <w:tcW w:w="1134" w:type="dxa"/>
            <w:shd w:val="clear" w:color="auto" w:fill="A6A6A6" w:themeFill="background1" w:themeFillShade="A6"/>
            <w:noWrap/>
            <w:vAlign w:val="center"/>
            <w:hideMark/>
          </w:tcPr>
          <w:p w14:paraId="535D496E"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分值</w:t>
            </w:r>
          </w:p>
        </w:tc>
      </w:tr>
      <w:tr w:rsidR="008E5EFB" w:rsidRPr="0018457D" w14:paraId="36B88459" w14:textId="77777777" w:rsidTr="00730CAC">
        <w:trPr>
          <w:trHeight w:val="270"/>
        </w:trPr>
        <w:tc>
          <w:tcPr>
            <w:tcW w:w="800" w:type="dxa"/>
            <w:vMerge w:val="restart"/>
            <w:shd w:val="clear" w:color="000000" w:fill="FFFFFF"/>
            <w:vAlign w:val="center"/>
          </w:tcPr>
          <w:p w14:paraId="2B4000DF" w14:textId="39B78889"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r w:rsidRPr="008E5EFB">
              <w:rPr>
                <w:rFonts w:ascii="微软雅黑" w:eastAsia="微软雅黑" w:hAnsi="微软雅黑" w:cs="宋体"/>
                <w:color w:val="000000"/>
                <w:sz w:val="18"/>
                <w:szCs w:val="18"/>
                <w:lang w:eastAsia="zh-CN"/>
              </w:rPr>
              <w:t>A29</w:t>
            </w:r>
          </w:p>
        </w:tc>
        <w:tc>
          <w:tcPr>
            <w:tcW w:w="1631" w:type="dxa"/>
            <w:vMerge w:val="restart"/>
            <w:shd w:val="clear" w:color="000000" w:fill="FFFFFF"/>
            <w:vAlign w:val="center"/>
            <w:hideMark/>
          </w:tcPr>
          <w:p w14:paraId="1CFE94D5" w14:textId="295B3654"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家庭年收入</w:t>
            </w:r>
            <w:r w:rsidRPr="00390800">
              <w:rPr>
                <w:rFonts w:ascii="微软雅黑" w:eastAsia="微软雅黑" w:hAnsi="微软雅黑" w:cs="宋体" w:hint="eastAsia"/>
                <w:color w:val="000000"/>
                <w:sz w:val="18"/>
                <w:szCs w:val="18"/>
                <w:lang w:eastAsia="zh-CN"/>
              </w:rPr>
              <w:br/>
              <w:t>（含流动资产）</w:t>
            </w:r>
          </w:p>
        </w:tc>
        <w:tc>
          <w:tcPr>
            <w:tcW w:w="2672" w:type="dxa"/>
            <w:vMerge w:val="restart"/>
            <w:shd w:val="clear" w:color="000000" w:fill="FFFFFF"/>
            <w:vAlign w:val="center"/>
            <w:hideMark/>
          </w:tcPr>
          <w:p w14:paraId="6DA06F97"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【家庭年收入】</w:t>
            </w:r>
            <w:r w:rsidRPr="00390800">
              <w:rPr>
                <w:rFonts w:ascii="微软雅黑" w:eastAsia="微软雅黑" w:hAnsi="微软雅黑" w:cs="宋体" w:hint="eastAsia"/>
                <w:color w:val="000000"/>
                <w:sz w:val="18"/>
                <w:szCs w:val="18"/>
                <w:lang w:eastAsia="zh-CN"/>
              </w:rPr>
              <w:br/>
              <w:t>直接按填写选项决定分值</w:t>
            </w:r>
          </w:p>
        </w:tc>
        <w:tc>
          <w:tcPr>
            <w:tcW w:w="1701" w:type="dxa"/>
            <w:shd w:val="clear" w:color="000000" w:fill="FFFFFF"/>
            <w:noWrap/>
            <w:vAlign w:val="center"/>
            <w:hideMark/>
          </w:tcPr>
          <w:p w14:paraId="3EE5E73F"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20万以下</w:t>
            </w:r>
          </w:p>
        </w:tc>
        <w:tc>
          <w:tcPr>
            <w:tcW w:w="1134" w:type="dxa"/>
            <w:shd w:val="clear" w:color="000000" w:fill="FFFFFF"/>
            <w:noWrap/>
            <w:vAlign w:val="center"/>
            <w:hideMark/>
          </w:tcPr>
          <w:p w14:paraId="14E52B3D"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5</w:t>
            </w:r>
          </w:p>
        </w:tc>
      </w:tr>
      <w:tr w:rsidR="008E5EFB" w:rsidRPr="0018457D" w14:paraId="442568CA" w14:textId="77777777" w:rsidTr="00730CAC">
        <w:trPr>
          <w:trHeight w:val="270"/>
        </w:trPr>
        <w:tc>
          <w:tcPr>
            <w:tcW w:w="800" w:type="dxa"/>
            <w:vMerge/>
            <w:vAlign w:val="center"/>
          </w:tcPr>
          <w:p w14:paraId="091B8D02"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5FBA2538" w14:textId="516E2202"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0332BBDA"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4C5D39E4"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20万-50万</w:t>
            </w:r>
          </w:p>
        </w:tc>
        <w:tc>
          <w:tcPr>
            <w:tcW w:w="1134" w:type="dxa"/>
            <w:shd w:val="clear" w:color="000000" w:fill="FFFFFF"/>
            <w:noWrap/>
            <w:vAlign w:val="center"/>
            <w:hideMark/>
          </w:tcPr>
          <w:p w14:paraId="2F82B34D"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w:t>
            </w:r>
          </w:p>
        </w:tc>
      </w:tr>
      <w:tr w:rsidR="008E5EFB" w:rsidRPr="0018457D" w14:paraId="35078918" w14:textId="77777777" w:rsidTr="00730CAC">
        <w:trPr>
          <w:trHeight w:val="270"/>
        </w:trPr>
        <w:tc>
          <w:tcPr>
            <w:tcW w:w="800" w:type="dxa"/>
            <w:vMerge/>
            <w:vAlign w:val="center"/>
          </w:tcPr>
          <w:p w14:paraId="0D2F3593"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6A31E2B9" w14:textId="00FD36E2"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16D3CF24"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56BE5C30"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50万-100万</w:t>
            </w:r>
          </w:p>
        </w:tc>
        <w:tc>
          <w:tcPr>
            <w:tcW w:w="1134" w:type="dxa"/>
            <w:shd w:val="clear" w:color="000000" w:fill="FFFFFF"/>
            <w:noWrap/>
            <w:vAlign w:val="center"/>
            <w:hideMark/>
          </w:tcPr>
          <w:p w14:paraId="5FE37B8C"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15</w:t>
            </w:r>
          </w:p>
        </w:tc>
      </w:tr>
      <w:tr w:rsidR="008E5EFB" w:rsidRPr="0018457D" w14:paraId="3BBB90E0" w14:textId="77777777" w:rsidTr="00730CAC">
        <w:trPr>
          <w:trHeight w:val="285"/>
        </w:trPr>
        <w:tc>
          <w:tcPr>
            <w:tcW w:w="800" w:type="dxa"/>
            <w:vMerge/>
            <w:vAlign w:val="center"/>
          </w:tcPr>
          <w:p w14:paraId="5F6E4ED4"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7D233262" w14:textId="6727081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4A50E38B"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1C3634C6"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100万以上</w:t>
            </w:r>
          </w:p>
        </w:tc>
        <w:tc>
          <w:tcPr>
            <w:tcW w:w="1134" w:type="dxa"/>
            <w:shd w:val="clear" w:color="000000" w:fill="FFFFFF"/>
            <w:noWrap/>
            <w:vAlign w:val="center"/>
            <w:hideMark/>
          </w:tcPr>
          <w:p w14:paraId="66934B45"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20</w:t>
            </w:r>
          </w:p>
        </w:tc>
      </w:tr>
      <w:tr w:rsidR="008E5EFB" w:rsidRPr="0018457D" w14:paraId="3783ED9F" w14:textId="77777777" w:rsidTr="00730CAC">
        <w:trPr>
          <w:trHeight w:val="285"/>
        </w:trPr>
        <w:tc>
          <w:tcPr>
            <w:tcW w:w="800" w:type="dxa"/>
            <w:vMerge w:val="restart"/>
            <w:shd w:val="clear" w:color="000000" w:fill="FFFFFF"/>
            <w:vAlign w:val="center"/>
          </w:tcPr>
          <w:p w14:paraId="2DFBEE33" w14:textId="3104502D"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r w:rsidRPr="008E5EFB">
              <w:rPr>
                <w:rFonts w:ascii="微软雅黑" w:eastAsia="微软雅黑" w:hAnsi="微软雅黑" w:cs="宋体"/>
                <w:color w:val="000000"/>
                <w:sz w:val="18"/>
                <w:szCs w:val="18"/>
                <w:lang w:eastAsia="zh-CN"/>
              </w:rPr>
              <w:t>A6</w:t>
            </w:r>
          </w:p>
        </w:tc>
        <w:tc>
          <w:tcPr>
            <w:tcW w:w="1631" w:type="dxa"/>
            <w:vMerge w:val="restart"/>
            <w:shd w:val="clear" w:color="000000" w:fill="FFFFFF"/>
            <w:noWrap/>
            <w:vAlign w:val="center"/>
            <w:hideMark/>
          </w:tcPr>
          <w:p w14:paraId="25B1B00D" w14:textId="25D315E6"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年龄</w:t>
            </w:r>
          </w:p>
        </w:tc>
        <w:tc>
          <w:tcPr>
            <w:tcW w:w="2672" w:type="dxa"/>
            <w:vMerge w:val="restart"/>
            <w:shd w:val="clear" w:color="000000" w:fill="FFFFFF"/>
            <w:vAlign w:val="center"/>
            <w:hideMark/>
          </w:tcPr>
          <w:p w14:paraId="2CBBB1EC"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【年龄】</w:t>
            </w:r>
            <w:r w:rsidRPr="00390800">
              <w:rPr>
                <w:rFonts w:ascii="微软雅黑" w:eastAsia="微软雅黑" w:hAnsi="微软雅黑" w:cs="宋体" w:hint="eastAsia"/>
                <w:color w:val="000000"/>
                <w:sz w:val="18"/>
                <w:szCs w:val="18"/>
                <w:lang w:eastAsia="zh-CN"/>
              </w:rPr>
              <w:br/>
              <w:t>根据年龄数值落在的阶段决定分值</w:t>
            </w:r>
          </w:p>
        </w:tc>
        <w:tc>
          <w:tcPr>
            <w:tcW w:w="1701" w:type="dxa"/>
            <w:shd w:val="clear" w:color="000000" w:fill="FFFFFF"/>
            <w:noWrap/>
            <w:vAlign w:val="center"/>
            <w:hideMark/>
          </w:tcPr>
          <w:p w14:paraId="37A58459"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18-25岁</w:t>
            </w:r>
          </w:p>
        </w:tc>
        <w:tc>
          <w:tcPr>
            <w:tcW w:w="1134" w:type="dxa"/>
            <w:shd w:val="clear" w:color="000000" w:fill="FFFFFF"/>
            <w:noWrap/>
            <w:vAlign w:val="center"/>
            <w:hideMark/>
          </w:tcPr>
          <w:p w14:paraId="63D32D76"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5</w:t>
            </w:r>
          </w:p>
        </w:tc>
      </w:tr>
      <w:tr w:rsidR="008E5EFB" w:rsidRPr="0018457D" w14:paraId="71BE63B1" w14:textId="77777777" w:rsidTr="00730CAC">
        <w:trPr>
          <w:trHeight w:val="270"/>
        </w:trPr>
        <w:tc>
          <w:tcPr>
            <w:tcW w:w="800" w:type="dxa"/>
            <w:vMerge/>
          </w:tcPr>
          <w:p w14:paraId="258E454D" w14:textId="77777777" w:rsidR="008E5EFB" w:rsidRPr="00390800" w:rsidRDefault="008E5EFB" w:rsidP="00E17F10">
            <w:pPr>
              <w:widowControl/>
              <w:spacing w:line="240" w:lineRule="auto"/>
              <w:rPr>
                <w:rFonts w:ascii="微软雅黑" w:eastAsia="微软雅黑" w:hAnsi="微软雅黑" w:cs="宋体"/>
                <w:color w:val="000000"/>
                <w:sz w:val="18"/>
                <w:szCs w:val="18"/>
                <w:lang w:eastAsia="zh-CN"/>
              </w:rPr>
            </w:pPr>
          </w:p>
        </w:tc>
        <w:tc>
          <w:tcPr>
            <w:tcW w:w="1631" w:type="dxa"/>
            <w:vMerge/>
            <w:vAlign w:val="center"/>
            <w:hideMark/>
          </w:tcPr>
          <w:p w14:paraId="5B3FB9DD" w14:textId="34EDE59B"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36CA299A"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04AADC61"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26-35岁</w:t>
            </w:r>
          </w:p>
        </w:tc>
        <w:tc>
          <w:tcPr>
            <w:tcW w:w="1134" w:type="dxa"/>
            <w:shd w:val="clear" w:color="000000" w:fill="FFFFFF"/>
            <w:noWrap/>
            <w:vAlign w:val="center"/>
            <w:hideMark/>
          </w:tcPr>
          <w:p w14:paraId="29D52A24"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w:t>
            </w:r>
          </w:p>
        </w:tc>
      </w:tr>
      <w:tr w:rsidR="008E5EFB" w:rsidRPr="0018457D" w14:paraId="1055F50E" w14:textId="77777777" w:rsidTr="00730CAC">
        <w:trPr>
          <w:trHeight w:val="270"/>
        </w:trPr>
        <w:tc>
          <w:tcPr>
            <w:tcW w:w="800" w:type="dxa"/>
            <w:vMerge/>
          </w:tcPr>
          <w:p w14:paraId="0D7CB97F" w14:textId="77777777" w:rsidR="008E5EFB" w:rsidRPr="00390800" w:rsidRDefault="008E5EFB" w:rsidP="00E17F10">
            <w:pPr>
              <w:widowControl/>
              <w:spacing w:line="240" w:lineRule="auto"/>
              <w:rPr>
                <w:rFonts w:ascii="微软雅黑" w:eastAsia="微软雅黑" w:hAnsi="微软雅黑" w:cs="宋体"/>
                <w:color w:val="000000"/>
                <w:sz w:val="18"/>
                <w:szCs w:val="18"/>
                <w:lang w:eastAsia="zh-CN"/>
              </w:rPr>
            </w:pPr>
          </w:p>
        </w:tc>
        <w:tc>
          <w:tcPr>
            <w:tcW w:w="1631" w:type="dxa"/>
            <w:vMerge/>
            <w:vAlign w:val="center"/>
            <w:hideMark/>
          </w:tcPr>
          <w:p w14:paraId="30037B7B" w14:textId="5E05543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10A4F308"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230C291D"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36-45岁</w:t>
            </w:r>
          </w:p>
        </w:tc>
        <w:tc>
          <w:tcPr>
            <w:tcW w:w="1134" w:type="dxa"/>
            <w:shd w:val="clear" w:color="000000" w:fill="FFFFFF"/>
            <w:noWrap/>
            <w:vAlign w:val="center"/>
            <w:hideMark/>
          </w:tcPr>
          <w:p w14:paraId="249201A6"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15</w:t>
            </w:r>
          </w:p>
        </w:tc>
      </w:tr>
      <w:tr w:rsidR="008E5EFB" w:rsidRPr="0018457D" w14:paraId="2873A3D4" w14:textId="77777777" w:rsidTr="00730CAC">
        <w:trPr>
          <w:trHeight w:val="270"/>
        </w:trPr>
        <w:tc>
          <w:tcPr>
            <w:tcW w:w="800" w:type="dxa"/>
            <w:vMerge/>
          </w:tcPr>
          <w:p w14:paraId="5C4EBB75" w14:textId="77777777" w:rsidR="008E5EFB" w:rsidRPr="00390800" w:rsidRDefault="008E5EFB" w:rsidP="00E17F10">
            <w:pPr>
              <w:widowControl/>
              <w:spacing w:line="240" w:lineRule="auto"/>
              <w:rPr>
                <w:rFonts w:ascii="微软雅黑" w:eastAsia="微软雅黑" w:hAnsi="微软雅黑" w:cs="宋体"/>
                <w:color w:val="000000"/>
                <w:sz w:val="18"/>
                <w:szCs w:val="18"/>
                <w:lang w:eastAsia="zh-CN"/>
              </w:rPr>
            </w:pPr>
          </w:p>
        </w:tc>
        <w:tc>
          <w:tcPr>
            <w:tcW w:w="1631" w:type="dxa"/>
            <w:vMerge/>
            <w:vAlign w:val="center"/>
            <w:hideMark/>
          </w:tcPr>
          <w:p w14:paraId="4CA6D2F5" w14:textId="04E4E5C0"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36F7D5AC"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5CCD0B10"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46-59岁</w:t>
            </w:r>
          </w:p>
        </w:tc>
        <w:tc>
          <w:tcPr>
            <w:tcW w:w="1134" w:type="dxa"/>
            <w:shd w:val="clear" w:color="000000" w:fill="FFFFFF"/>
            <w:noWrap/>
            <w:vAlign w:val="center"/>
            <w:hideMark/>
          </w:tcPr>
          <w:p w14:paraId="412E4E03"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w:t>
            </w:r>
          </w:p>
        </w:tc>
      </w:tr>
      <w:tr w:rsidR="008E5EFB" w:rsidRPr="0018457D" w14:paraId="3AE6201C" w14:textId="77777777" w:rsidTr="00730CAC">
        <w:trPr>
          <w:trHeight w:val="285"/>
        </w:trPr>
        <w:tc>
          <w:tcPr>
            <w:tcW w:w="800" w:type="dxa"/>
            <w:vMerge/>
          </w:tcPr>
          <w:p w14:paraId="19CE2945" w14:textId="77777777" w:rsidR="008E5EFB" w:rsidRPr="00390800" w:rsidRDefault="008E5EFB" w:rsidP="00E17F10">
            <w:pPr>
              <w:widowControl/>
              <w:spacing w:line="240" w:lineRule="auto"/>
              <w:rPr>
                <w:rFonts w:ascii="微软雅黑" w:eastAsia="微软雅黑" w:hAnsi="微软雅黑" w:cs="宋体"/>
                <w:color w:val="000000"/>
                <w:sz w:val="18"/>
                <w:szCs w:val="18"/>
                <w:lang w:eastAsia="zh-CN"/>
              </w:rPr>
            </w:pPr>
          </w:p>
        </w:tc>
        <w:tc>
          <w:tcPr>
            <w:tcW w:w="1631" w:type="dxa"/>
            <w:vMerge/>
            <w:vAlign w:val="center"/>
            <w:hideMark/>
          </w:tcPr>
          <w:p w14:paraId="7760D494" w14:textId="537A66FF"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58C8266E"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11771CC3"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60岁以上</w:t>
            </w:r>
          </w:p>
        </w:tc>
        <w:tc>
          <w:tcPr>
            <w:tcW w:w="1134" w:type="dxa"/>
            <w:shd w:val="clear" w:color="000000" w:fill="FFFFFF"/>
            <w:noWrap/>
            <w:vAlign w:val="center"/>
            <w:hideMark/>
          </w:tcPr>
          <w:p w14:paraId="21970D4E"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8</w:t>
            </w:r>
          </w:p>
        </w:tc>
      </w:tr>
      <w:tr w:rsidR="005134CA" w:rsidRPr="0018457D" w14:paraId="3880E174" w14:textId="77777777" w:rsidTr="00730CAC">
        <w:trPr>
          <w:trHeight w:val="285"/>
        </w:trPr>
        <w:tc>
          <w:tcPr>
            <w:tcW w:w="800" w:type="dxa"/>
            <w:vMerge w:val="restart"/>
            <w:shd w:val="clear" w:color="000000" w:fill="FFFFFF"/>
            <w:vAlign w:val="center"/>
          </w:tcPr>
          <w:p w14:paraId="6BCC1CEB" w14:textId="32FBE4B8" w:rsidR="005134CA" w:rsidRPr="00390800" w:rsidRDefault="005134CA" w:rsidP="00730CAC">
            <w:pPr>
              <w:widowControl/>
              <w:spacing w:line="240" w:lineRule="auto"/>
              <w:jc w:val="center"/>
              <w:rPr>
                <w:rFonts w:ascii="微软雅黑" w:eastAsia="微软雅黑" w:hAnsi="微软雅黑" w:cs="宋体"/>
                <w:color w:val="000000"/>
                <w:sz w:val="18"/>
                <w:szCs w:val="18"/>
                <w:lang w:eastAsia="zh-CN"/>
              </w:rPr>
            </w:pPr>
            <w:r w:rsidRPr="008E5EFB">
              <w:rPr>
                <w:rFonts w:ascii="微软雅黑" w:eastAsia="微软雅黑" w:hAnsi="微软雅黑" w:cs="宋体"/>
                <w:color w:val="000000"/>
                <w:sz w:val="18"/>
                <w:szCs w:val="18"/>
                <w:lang w:eastAsia="zh-CN"/>
              </w:rPr>
              <w:t>A27</w:t>
            </w:r>
          </w:p>
        </w:tc>
        <w:tc>
          <w:tcPr>
            <w:tcW w:w="1631" w:type="dxa"/>
            <w:vMerge w:val="restart"/>
            <w:shd w:val="clear" w:color="000000" w:fill="FFFFFF"/>
            <w:noWrap/>
            <w:vAlign w:val="center"/>
            <w:hideMark/>
          </w:tcPr>
          <w:p w14:paraId="296AA38C" w14:textId="1511ED5F" w:rsidR="005134CA" w:rsidRPr="00390800" w:rsidRDefault="005134CA"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婚姻</w:t>
            </w:r>
            <w:r>
              <w:rPr>
                <w:rFonts w:ascii="微软雅黑" w:eastAsia="微软雅黑" w:hAnsi="微软雅黑" w:cs="宋体" w:hint="eastAsia"/>
                <w:color w:val="000000"/>
                <w:sz w:val="18"/>
                <w:szCs w:val="18"/>
                <w:lang w:eastAsia="zh-CN"/>
              </w:rPr>
              <w:t>情</w:t>
            </w:r>
            <w:r w:rsidRPr="00390800">
              <w:rPr>
                <w:rFonts w:ascii="微软雅黑" w:eastAsia="微软雅黑" w:hAnsi="微软雅黑" w:cs="宋体" w:hint="eastAsia"/>
                <w:color w:val="000000"/>
                <w:sz w:val="18"/>
                <w:szCs w:val="18"/>
                <w:lang w:eastAsia="zh-CN"/>
              </w:rPr>
              <w:t>况</w:t>
            </w:r>
          </w:p>
        </w:tc>
        <w:tc>
          <w:tcPr>
            <w:tcW w:w="2672" w:type="dxa"/>
            <w:vMerge w:val="restart"/>
            <w:shd w:val="clear" w:color="000000" w:fill="FFFFFF"/>
            <w:vAlign w:val="center"/>
            <w:hideMark/>
          </w:tcPr>
          <w:p w14:paraId="7B10EF5F" w14:textId="2CB9311E" w:rsidR="005134CA" w:rsidRPr="00390800" w:rsidRDefault="005134CA"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【婚姻</w:t>
            </w:r>
            <w:r>
              <w:rPr>
                <w:rFonts w:ascii="微软雅黑" w:eastAsia="微软雅黑" w:hAnsi="微软雅黑" w:cs="宋体" w:hint="eastAsia"/>
                <w:color w:val="000000"/>
                <w:sz w:val="18"/>
                <w:szCs w:val="18"/>
                <w:lang w:eastAsia="zh-CN"/>
              </w:rPr>
              <w:t>情</w:t>
            </w:r>
            <w:r w:rsidRPr="00390800">
              <w:rPr>
                <w:rFonts w:ascii="微软雅黑" w:eastAsia="微软雅黑" w:hAnsi="微软雅黑" w:cs="宋体" w:hint="eastAsia"/>
                <w:color w:val="000000"/>
                <w:sz w:val="18"/>
                <w:szCs w:val="18"/>
                <w:lang w:eastAsia="zh-CN"/>
              </w:rPr>
              <w:t>况】</w:t>
            </w:r>
            <w:r w:rsidRPr="00390800">
              <w:rPr>
                <w:rFonts w:ascii="微软雅黑" w:eastAsia="微软雅黑" w:hAnsi="微软雅黑" w:cs="宋体" w:hint="eastAsia"/>
                <w:color w:val="000000"/>
                <w:sz w:val="18"/>
                <w:szCs w:val="18"/>
                <w:lang w:eastAsia="zh-CN"/>
              </w:rPr>
              <w:br/>
              <w:t>直接按填写选项决定分值</w:t>
            </w:r>
          </w:p>
        </w:tc>
        <w:tc>
          <w:tcPr>
            <w:tcW w:w="1701" w:type="dxa"/>
            <w:shd w:val="clear" w:color="000000" w:fill="FFFFFF"/>
            <w:noWrap/>
            <w:vAlign w:val="center"/>
            <w:hideMark/>
          </w:tcPr>
          <w:p w14:paraId="53BC1495" w14:textId="77777777" w:rsidR="005134CA" w:rsidRPr="00390800" w:rsidRDefault="005134CA"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未婚</w:t>
            </w:r>
          </w:p>
        </w:tc>
        <w:tc>
          <w:tcPr>
            <w:tcW w:w="1134" w:type="dxa"/>
            <w:shd w:val="clear" w:color="000000" w:fill="FFFFFF"/>
            <w:noWrap/>
            <w:vAlign w:val="center"/>
            <w:hideMark/>
          </w:tcPr>
          <w:p w14:paraId="716E88BE" w14:textId="77777777" w:rsidR="005134CA" w:rsidRPr="00390800" w:rsidRDefault="005134CA"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5</w:t>
            </w:r>
          </w:p>
        </w:tc>
      </w:tr>
      <w:tr w:rsidR="005134CA" w:rsidRPr="0018457D" w14:paraId="07F38729" w14:textId="77777777" w:rsidTr="00730CAC">
        <w:trPr>
          <w:trHeight w:val="270"/>
        </w:trPr>
        <w:tc>
          <w:tcPr>
            <w:tcW w:w="800" w:type="dxa"/>
            <w:vMerge/>
            <w:vAlign w:val="center"/>
          </w:tcPr>
          <w:p w14:paraId="56976B6F" w14:textId="77777777" w:rsidR="005134CA" w:rsidRPr="00390800" w:rsidRDefault="005134CA"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4355DF81" w14:textId="107E412F" w:rsidR="005134CA" w:rsidRPr="00390800" w:rsidRDefault="005134CA"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506C32D3" w14:textId="77777777" w:rsidR="005134CA" w:rsidRPr="00390800" w:rsidRDefault="005134CA"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61E6B61F" w14:textId="77777777" w:rsidR="005134CA" w:rsidRPr="00390800" w:rsidRDefault="005134CA"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已婚</w:t>
            </w:r>
          </w:p>
        </w:tc>
        <w:tc>
          <w:tcPr>
            <w:tcW w:w="1134" w:type="dxa"/>
            <w:shd w:val="clear" w:color="000000" w:fill="FFFFFF"/>
            <w:noWrap/>
            <w:vAlign w:val="center"/>
            <w:hideMark/>
          </w:tcPr>
          <w:p w14:paraId="6AE5AB8F" w14:textId="77777777" w:rsidR="005134CA" w:rsidRPr="00390800" w:rsidRDefault="005134CA"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w:t>
            </w:r>
          </w:p>
        </w:tc>
      </w:tr>
      <w:tr w:rsidR="008E5EFB" w:rsidRPr="0018457D" w14:paraId="35CF3639" w14:textId="77777777" w:rsidTr="00730CAC">
        <w:trPr>
          <w:trHeight w:val="285"/>
        </w:trPr>
        <w:tc>
          <w:tcPr>
            <w:tcW w:w="800" w:type="dxa"/>
            <w:vMerge w:val="restart"/>
            <w:shd w:val="clear" w:color="000000" w:fill="FFFFFF"/>
            <w:vAlign w:val="center"/>
          </w:tcPr>
          <w:p w14:paraId="250E220A" w14:textId="0FB3FC65"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r w:rsidRPr="008E5EFB">
              <w:rPr>
                <w:rFonts w:ascii="微软雅黑" w:eastAsia="微软雅黑" w:hAnsi="微软雅黑" w:cs="宋体"/>
                <w:color w:val="000000"/>
                <w:sz w:val="18"/>
                <w:szCs w:val="18"/>
                <w:lang w:eastAsia="zh-CN"/>
              </w:rPr>
              <w:t>A28</w:t>
            </w:r>
          </w:p>
        </w:tc>
        <w:tc>
          <w:tcPr>
            <w:tcW w:w="1631" w:type="dxa"/>
            <w:vMerge w:val="restart"/>
            <w:shd w:val="clear" w:color="000000" w:fill="FFFFFF"/>
            <w:noWrap/>
            <w:vAlign w:val="center"/>
            <w:hideMark/>
          </w:tcPr>
          <w:p w14:paraId="12A09EDA" w14:textId="3ACB84B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子女情况</w:t>
            </w:r>
          </w:p>
        </w:tc>
        <w:tc>
          <w:tcPr>
            <w:tcW w:w="2672" w:type="dxa"/>
            <w:vMerge w:val="restart"/>
            <w:shd w:val="clear" w:color="000000" w:fill="FFFFFF"/>
            <w:vAlign w:val="center"/>
            <w:hideMark/>
          </w:tcPr>
          <w:p w14:paraId="36FACBCA"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【子女情况】</w:t>
            </w:r>
            <w:r w:rsidRPr="00390800">
              <w:rPr>
                <w:rFonts w:ascii="微软雅黑" w:eastAsia="微软雅黑" w:hAnsi="微软雅黑" w:cs="宋体" w:hint="eastAsia"/>
                <w:color w:val="000000"/>
                <w:sz w:val="18"/>
                <w:szCs w:val="18"/>
                <w:lang w:eastAsia="zh-CN"/>
              </w:rPr>
              <w:br/>
              <w:t>直接按填写选项决定分值</w:t>
            </w:r>
          </w:p>
        </w:tc>
        <w:tc>
          <w:tcPr>
            <w:tcW w:w="1701" w:type="dxa"/>
            <w:shd w:val="clear" w:color="000000" w:fill="FFFFFF"/>
            <w:noWrap/>
            <w:vAlign w:val="center"/>
            <w:hideMark/>
          </w:tcPr>
          <w:p w14:paraId="4E68DFDF"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无小孩</w:t>
            </w:r>
          </w:p>
        </w:tc>
        <w:tc>
          <w:tcPr>
            <w:tcW w:w="1134" w:type="dxa"/>
            <w:shd w:val="clear" w:color="000000" w:fill="FFFFFF"/>
            <w:noWrap/>
            <w:vAlign w:val="center"/>
            <w:hideMark/>
          </w:tcPr>
          <w:p w14:paraId="28613F89"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0</w:t>
            </w:r>
          </w:p>
        </w:tc>
      </w:tr>
      <w:tr w:rsidR="008E5EFB" w:rsidRPr="0018457D" w14:paraId="55F6DB64" w14:textId="77777777" w:rsidTr="00730CAC">
        <w:trPr>
          <w:trHeight w:val="270"/>
        </w:trPr>
        <w:tc>
          <w:tcPr>
            <w:tcW w:w="800" w:type="dxa"/>
            <w:vMerge/>
            <w:vAlign w:val="center"/>
          </w:tcPr>
          <w:p w14:paraId="746DA9C2"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695FFF2C" w14:textId="2A3CAAB5"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22CD2C5A"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342B4BB8"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一个小孩</w:t>
            </w:r>
          </w:p>
        </w:tc>
        <w:tc>
          <w:tcPr>
            <w:tcW w:w="1134" w:type="dxa"/>
            <w:shd w:val="clear" w:color="000000" w:fill="FFFFFF"/>
            <w:noWrap/>
            <w:vAlign w:val="center"/>
            <w:hideMark/>
          </w:tcPr>
          <w:p w14:paraId="7C048F35"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w:t>
            </w:r>
          </w:p>
        </w:tc>
      </w:tr>
      <w:tr w:rsidR="008E5EFB" w:rsidRPr="0018457D" w14:paraId="70B2444F" w14:textId="77777777" w:rsidTr="00730CAC">
        <w:trPr>
          <w:trHeight w:val="285"/>
        </w:trPr>
        <w:tc>
          <w:tcPr>
            <w:tcW w:w="800" w:type="dxa"/>
            <w:vMerge/>
            <w:vAlign w:val="center"/>
          </w:tcPr>
          <w:p w14:paraId="2C6D9D3E"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7A4B5DF9" w14:textId="2E1666AC"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386100B6"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7C650547"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两个及以上</w:t>
            </w:r>
          </w:p>
        </w:tc>
        <w:tc>
          <w:tcPr>
            <w:tcW w:w="1134" w:type="dxa"/>
            <w:shd w:val="clear" w:color="000000" w:fill="FFFFFF"/>
            <w:noWrap/>
            <w:vAlign w:val="center"/>
            <w:hideMark/>
          </w:tcPr>
          <w:p w14:paraId="4A8879B7"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15</w:t>
            </w:r>
          </w:p>
        </w:tc>
      </w:tr>
      <w:tr w:rsidR="008E5EFB" w:rsidRPr="0018457D" w14:paraId="33A66D44" w14:textId="77777777" w:rsidTr="00730CAC">
        <w:trPr>
          <w:trHeight w:val="285"/>
        </w:trPr>
        <w:tc>
          <w:tcPr>
            <w:tcW w:w="800" w:type="dxa"/>
            <w:vMerge w:val="restart"/>
            <w:shd w:val="clear" w:color="000000" w:fill="FFFFFF"/>
            <w:vAlign w:val="center"/>
          </w:tcPr>
          <w:p w14:paraId="29DC63F9" w14:textId="4E3729F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r w:rsidRPr="008E5EFB">
              <w:rPr>
                <w:rFonts w:ascii="微软雅黑" w:eastAsia="微软雅黑" w:hAnsi="微软雅黑" w:cs="宋体"/>
                <w:color w:val="000000"/>
                <w:sz w:val="18"/>
                <w:szCs w:val="18"/>
                <w:lang w:eastAsia="zh-CN"/>
              </w:rPr>
              <w:t>A12</w:t>
            </w:r>
          </w:p>
        </w:tc>
        <w:tc>
          <w:tcPr>
            <w:tcW w:w="1631" w:type="dxa"/>
            <w:vMerge w:val="restart"/>
            <w:shd w:val="clear" w:color="000000" w:fill="FFFFFF"/>
            <w:noWrap/>
            <w:vAlign w:val="center"/>
            <w:hideMark/>
          </w:tcPr>
          <w:p w14:paraId="01F37AF2" w14:textId="04361551"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认识程度</w:t>
            </w:r>
          </w:p>
        </w:tc>
        <w:tc>
          <w:tcPr>
            <w:tcW w:w="2672" w:type="dxa"/>
            <w:vMerge w:val="restart"/>
            <w:shd w:val="clear" w:color="000000" w:fill="FFFFFF"/>
            <w:vAlign w:val="center"/>
            <w:hideMark/>
          </w:tcPr>
          <w:p w14:paraId="74C04D48"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【认识程度】</w:t>
            </w:r>
            <w:r w:rsidRPr="00390800">
              <w:rPr>
                <w:rFonts w:ascii="微软雅黑" w:eastAsia="微软雅黑" w:hAnsi="微软雅黑" w:cs="宋体" w:hint="eastAsia"/>
                <w:color w:val="000000"/>
                <w:sz w:val="18"/>
                <w:szCs w:val="18"/>
                <w:lang w:eastAsia="zh-CN"/>
              </w:rPr>
              <w:br/>
              <w:t>直接按填写选项决定分值</w:t>
            </w:r>
          </w:p>
        </w:tc>
        <w:tc>
          <w:tcPr>
            <w:tcW w:w="1701" w:type="dxa"/>
            <w:shd w:val="clear" w:color="000000" w:fill="FFFFFF"/>
            <w:noWrap/>
            <w:vAlign w:val="center"/>
            <w:hideMark/>
          </w:tcPr>
          <w:p w14:paraId="1061CC48"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非常熟悉</w:t>
            </w:r>
          </w:p>
        </w:tc>
        <w:tc>
          <w:tcPr>
            <w:tcW w:w="1134" w:type="dxa"/>
            <w:shd w:val="clear" w:color="000000" w:fill="FFFFFF"/>
            <w:noWrap/>
            <w:vAlign w:val="center"/>
            <w:hideMark/>
          </w:tcPr>
          <w:p w14:paraId="12E699C9"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20</w:t>
            </w:r>
          </w:p>
        </w:tc>
      </w:tr>
      <w:tr w:rsidR="008E5EFB" w:rsidRPr="0018457D" w14:paraId="407F2960" w14:textId="77777777" w:rsidTr="00730CAC">
        <w:trPr>
          <w:trHeight w:val="270"/>
        </w:trPr>
        <w:tc>
          <w:tcPr>
            <w:tcW w:w="800" w:type="dxa"/>
            <w:vMerge/>
            <w:vAlign w:val="center"/>
          </w:tcPr>
          <w:p w14:paraId="5BA33554"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12BA9ADB" w14:textId="06F40CFF"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1BD36C2C"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18E998B2"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关系较好</w:t>
            </w:r>
          </w:p>
        </w:tc>
        <w:tc>
          <w:tcPr>
            <w:tcW w:w="1134" w:type="dxa"/>
            <w:shd w:val="clear" w:color="000000" w:fill="FFFFFF"/>
            <w:noWrap/>
            <w:vAlign w:val="center"/>
            <w:hideMark/>
          </w:tcPr>
          <w:p w14:paraId="5493ADCB"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10</w:t>
            </w:r>
          </w:p>
        </w:tc>
      </w:tr>
      <w:tr w:rsidR="008E5EFB" w:rsidRPr="0018457D" w14:paraId="06FB1067" w14:textId="77777777" w:rsidTr="00730CAC">
        <w:trPr>
          <w:trHeight w:val="285"/>
        </w:trPr>
        <w:tc>
          <w:tcPr>
            <w:tcW w:w="800" w:type="dxa"/>
            <w:vMerge/>
            <w:vAlign w:val="center"/>
          </w:tcPr>
          <w:p w14:paraId="36D05B23"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69631F8A" w14:textId="1F41B52E"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1ABDDEE8"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011D21BB"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关系一般</w:t>
            </w:r>
          </w:p>
        </w:tc>
        <w:tc>
          <w:tcPr>
            <w:tcW w:w="1134" w:type="dxa"/>
            <w:shd w:val="clear" w:color="000000" w:fill="FFFFFF"/>
            <w:noWrap/>
            <w:vAlign w:val="center"/>
            <w:hideMark/>
          </w:tcPr>
          <w:p w14:paraId="55A3C64B"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5</w:t>
            </w:r>
          </w:p>
        </w:tc>
      </w:tr>
      <w:tr w:rsidR="008E5EFB" w:rsidRPr="0018457D" w14:paraId="60E200B3" w14:textId="77777777" w:rsidTr="00730CAC">
        <w:trPr>
          <w:trHeight w:val="285"/>
        </w:trPr>
        <w:tc>
          <w:tcPr>
            <w:tcW w:w="800" w:type="dxa"/>
            <w:vMerge w:val="restart"/>
            <w:shd w:val="clear" w:color="000000" w:fill="FFFFFF"/>
            <w:vAlign w:val="center"/>
          </w:tcPr>
          <w:p w14:paraId="5F39C4B8" w14:textId="1F990A92"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r w:rsidRPr="008E5EFB">
              <w:rPr>
                <w:rFonts w:ascii="微软雅黑" w:eastAsia="微软雅黑" w:hAnsi="微软雅黑" w:cs="宋体"/>
                <w:color w:val="000000"/>
                <w:sz w:val="18"/>
                <w:szCs w:val="18"/>
                <w:lang w:eastAsia="zh-CN"/>
              </w:rPr>
              <w:t>A13</w:t>
            </w:r>
          </w:p>
        </w:tc>
        <w:tc>
          <w:tcPr>
            <w:tcW w:w="1631" w:type="dxa"/>
            <w:vMerge w:val="restart"/>
            <w:shd w:val="clear" w:color="000000" w:fill="FFFFFF"/>
            <w:noWrap/>
            <w:vAlign w:val="center"/>
            <w:hideMark/>
          </w:tcPr>
          <w:p w14:paraId="68B10699" w14:textId="724514BE"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约见难易</w:t>
            </w:r>
          </w:p>
        </w:tc>
        <w:tc>
          <w:tcPr>
            <w:tcW w:w="2672" w:type="dxa"/>
            <w:vMerge w:val="restart"/>
            <w:shd w:val="clear" w:color="000000" w:fill="FFFFFF"/>
            <w:vAlign w:val="center"/>
            <w:hideMark/>
          </w:tcPr>
          <w:p w14:paraId="6A570AD9"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【约见难度】</w:t>
            </w:r>
            <w:r w:rsidRPr="00390800">
              <w:rPr>
                <w:rFonts w:ascii="微软雅黑" w:eastAsia="微软雅黑" w:hAnsi="微软雅黑" w:cs="宋体" w:hint="eastAsia"/>
                <w:color w:val="000000"/>
                <w:sz w:val="18"/>
                <w:szCs w:val="18"/>
                <w:lang w:eastAsia="zh-CN"/>
              </w:rPr>
              <w:br/>
              <w:t>直接按填写选项决定分值</w:t>
            </w:r>
          </w:p>
        </w:tc>
        <w:tc>
          <w:tcPr>
            <w:tcW w:w="1701" w:type="dxa"/>
            <w:shd w:val="clear" w:color="000000" w:fill="FFFFFF"/>
            <w:noWrap/>
            <w:vAlign w:val="center"/>
            <w:hideMark/>
          </w:tcPr>
          <w:p w14:paraId="28481CEC"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非常容易</w:t>
            </w:r>
          </w:p>
        </w:tc>
        <w:tc>
          <w:tcPr>
            <w:tcW w:w="1134" w:type="dxa"/>
            <w:shd w:val="clear" w:color="000000" w:fill="FFFFFF"/>
            <w:noWrap/>
            <w:vAlign w:val="center"/>
            <w:hideMark/>
          </w:tcPr>
          <w:p w14:paraId="718A4766"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20</w:t>
            </w:r>
          </w:p>
        </w:tc>
      </w:tr>
      <w:tr w:rsidR="008E5EFB" w:rsidRPr="0018457D" w14:paraId="5964A643" w14:textId="77777777" w:rsidTr="00730CAC">
        <w:trPr>
          <w:trHeight w:val="270"/>
        </w:trPr>
        <w:tc>
          <w:tcPr>
            <w:tcW w:w="800" w:type="dxa"/>
            <w:vMerge/>
            <w:vAlign w:val="center"/>
          </w:tcPr>
          <w:p w14:paraId="1EA82E5A"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5941BB8D" w14:textId="463C9EE2"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49C4F8F9"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24903FC0"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相对容易</w:t>
            </w:r>
          </w:p>
        </w:tc>
        <w:tc>
          <w:tcPr>
            <w:tcW w:w="1134" w:type="dxa"/>
            <w:shd w:val="clear" w:color="000000" w:fill="FFFFFF"/>
            <w:noWrap/>
            <w:vAlign w:val="center"/>
            <w:hideMark/>
          </w:tcPr>
          <w:p w14:paraId="4CEA73AE"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15</w:t>
            </w:r>
          </w:p>
        </w:tc>
      </w:tr>
      <w:tr w:rsidR="008E5EFB" w:rsidRPr="0018457D" w14:paraId="38261A41" w14:textId="77777777" w:rsidTr="00730CAC">
        <w:trPr>
          <w:trHeight w:val="270"/>
        </w:trPr>
        <w:tc>
          <w:tcPr>
            <w:tcW w:w="800" w:type="dxa"/>
            <w:vMerge/>
            <w:vAlign w:val="center"/>
          </w:tcPr>
          <w:p w14:paraId="67FA9226"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054B4032" w14:textId="3506FBE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32EA6833"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65AC428B"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有点困难</w:t>
            </w:r>
          </w:p>
        </w:tc>
        <w:tc>
          <w:tcPr>
            <w:tcW w:w="1134" w:type="dxa"/>
            <w:shd w:val="clear" w:color="000000" w:fill="FFFFFF"/>
            <w:noWrap/>
            <w:vAlign w:val="center"/>
            <w:hideMark/>
          </w:tcPr>
          <w:p w14:paraId="1C81BC6B"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5</w:t>
            </w:r>
          </w:p>
        </w:tc>
      </w:tr>
      <w:tr w:rsidR="008E5EFB" w:rsidRPr="0018457D" w14:paraId="23AC61E9" w14:textId="77777777" w:rsidTr="00730CAC">
        <w:trPr>
          <w:trHeight w:val="285"/>
        </w:trPr>
        <w:tc>
          <w:tcPr>
            <w:tcW w:w="800" w:type="dxa"/>
            <w:vMerge/>
            <w:vAlign w:val="center"/>
          </w:tcPr>
          <w:p w14:paraId="45D8F543" w14:textId="77777777" w:rsidR="008E5EFB" w:rsidRPr="00390800" w:rsidRDefault="008E5EFB" w:rsidP="00730CAC">
            <w:pPr>
              <w:widowControl/>
              <w:spacing w:line="240" w:lineRule="auto"/>
              <w:jc w:val="center"/>
              <w:rPr>
                <w:rFonts w:ascii="微软雅黑" w:eastAsia="微软雅黑" w:hAnsi="微软雅黑" w:cs="宋体"/>
                <w:color w:val="000000"/>
                <w:sz w:val="18"/>
                <w:szCs w:val="18"/>
                <w:lang w:eastAsia="zh-CN"/>
              </w:rPr>
            </w:pPr>
          </w:p>
        </w:tc>
        <w:tc>
          <w:tcPr>
            <w:tcW w:w="1631" w:type="dxa"/>
            <w:vMerge/>
            <w:vAlign w:val="center"/>
            <w:hideMark/>
          </w:tcPr>
          <w:p w14:paraId="28CA1119" w14:textId="12C5B5B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2672" w:type="dxa"/>
            <w:vMerge/>
            <w:vAlign w:val="center"/>
            <w:hideMark/>
          </w:tcPr>
          <w:p w14:paraId="6AFEAB9E"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470ACDCD" w14:textId="77777777" w:rsidR="008E5EFB" w:rsidRPr="00390800" w:rsidRDefault="008E5EFB"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相当困难</w:t>
            </w:r>
          </w:p>
        </w:tc>
        <w:tc>
          <w:tcPr>
            <w:tcW w:w="1134" w:type="dxa"/>
            <w:shd w:val="clear" w:color="000000" w:fill="FFFFFF"/>
            <w:noWrap/>
            <w:vAlign w:val="center"/>
            <w:hideMark/>
          </w:tcPr>
          <w:p w14:paraId="0485FFA0" w14:textId="77777777" w:rsidR="008E5EFB" w:rsidRPr="00390800" w:rsidRDefault="008E5EFB"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2</w:t>
            </w:r>
          </w:p>
        </w:tc>
      </w:tr>
      <w:tr w:rsidR="00F92F6D" w:rsidRPr="0018457D" w14:paraId="26060AF7" w14:textId="77777777" w:rsidTr="000000E9">
        <w:trPr>
          <w:trHeight w:val="285"/>
        </w:trPr>
        <w:tc>
          <w:tcPr>
            <w:tcW w:w="5103" w:type="dxa"/>
            <w:gridSpan w:val="3"/>
            <w:vMerge w:val="restart"/>
            <w:shd w:val="clear" w:color="000000" w:fill="FFFFFF"/>
            <w:vAlign w:val="center"/>
          </w:tcPr>
          <w:p w14:paraId="36111488" w14:textId="73FC4D9F" w:rsidR="00F92F6D" w:rsidRPr="00390800" w:rsidRDefault="00F92F6D" w:rsidP="000000E9">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分数标准</w:t>
            </w:r>
            <w:r>
              <w:rPr>
                <w:rFonts w:ascii="微软雅黑" w:eastAsia="微软雅黑" w:hAnsi="微软雅黑" w:cs="宋体" w:hint="eastAsia"/>
                <w:color w:val="000000"/>
                <w:sz w:val="18"/>
                <w:szCs w:val="18"/>
                <w:lang w:eastAsia="zh-CN"/>
              </w:rPr>
              <w:t>（总分）</w:t>
            </w:r>
          </w:p>
        </w:tc>
        <w:tc>
          <w:tcPr>
            <w:tcW w:w="1701" w:type="dxa"/>
            <w:shd w:val="clear" w:color="000000" w:fill="FFFFFF"/>
            <w:noWrap/>
            <w:vAlign w:val="center"/>
            <w:hideMark/>
          </w:tcPr>
          <w:p w14:paraId="484D7D72" w14:textId="299C6B0C" w:rsidR="00F92F6D" w:rsidRPr="00390800" w:rsidRDefault="00F92F6D"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80分以上：A</w:t>
            </w:r>
            <w:r w:rsidR="008A3EC3">
              <w:rPr>
                <w:rFonts w:ascii="微软雅黑" w:eastAsia="微软雅黑" w:hAnsi="微软雅黑" w:cs="宋体" w:hint="eastAsia"/>
                <w:color w:val="000000"/>
                <w:sz w:val="18"/>
                <w:szCs w:val="18"/>
                <w:lang w:eastAsia="zh-CN"/>
              </w:rPr>
              <w:t>类</w:t>
            </w:r>
          </w:p>
        </w:tc>
        <w:tc>
          <w:tcPr>
            <w:tcW w:w="1134" w:type="dxa"/>
            <w:shd w:val="clear" w:color="000000" w:fill="FFFFFF"/>
            <w:noWrap/>
            <w:vAlign w:val="center"/>
            <w:hideMark/>
          </w:tcPr>
          <w:p w14:paraId="5FD268A9" w14:textId="77777777" w:rsidR="00F92F6D" w:rsidRPr="00390800" w:rsidRDefault="00F92F6D"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优先经营</w:t>
            </w:r>
          </w:p>
        </w:tc>
      </w:tr>
      <w:tr w:rsidR="00F92F6D" w:rsidRPr="0018457D" w14:paraId="5F97D86B" w14:textId="77777777" w:rsidTr="00307C67">
        <w:trPr>
          <w:trHeight w:val="270"/>
        </w:trPr>
        <w:tc>
          <w:tcPr>
            <w:tcW w:w="5103" w:type="dxa"/>
            <w:gridSpan w:val="3"/>
            <w:vMerge/>
          </w:tcPr>
          <w:p w14:paraId="26175947" w14:textId="77777777" w:rsidR="00F92F6D" w:rsidRPr="00390800" w:rsidRDefault="00F92F6D" w:rsidP="00E17F10">
            <w:pPr>
              <w:widowControl/>
              <w:spacing w:line="240" w:lineRule="auto"/>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68C8C092" w14:textId="243C9FDD" w:rsidR="00F92F6D" w:rsidRPr="00390800" w:rsidRDefault="00F92F6D"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60-79分：B</w:t>
            </w:r>
            <w:r w:rsidR="008A3EC3">
              <w:rPr>
                <w:rFonts w:ascii="微软雅黑" w:eastAsia="微软雅黑" w:hAnsi="微软雅黑" w:cs="宋体" w:hint="eastAsia"/>
                <w:color w:val="000000"/>
                <w:sz w:val="18"/>
                <w:szCs w:val="18"/>
                <w:lang w:eastAsia="zh-CN"/>
              </w:rPr>
              <w:t>类</w:t>
            </w:r>
          </w:p>
        </w:tc>
        <w:tc>
          <w:tcPr>
            <w:tcW w:w="1134" w:type="dxa"/>
            <w:shd w:val="clear" w:color="000000" w:fill="FFFFFF"/>
            <w:noWrap/>
            <w:vAlign w:val="center"/>
            <w:hideMark/>
          </w:tcPr>
          <w:p w14:paraId="7890A1B0" w14:textId="77777777" w:rsidR="00F92F6D" w:rsidRPr="00390800" w:rsidRDefault="00F92F6D"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重点经营</w:t>
            </w:r>
          </w:p>
        </w:tc>
      </w:tr>
      <w:tr w:rsidR="00F92F6D" w:rsidRPr="0018457D" w14:paraId="04A7A83B" w14:textId="77777777" w:rsidTr="00307C67">
        <w:trPr>
          <w:trHeight w:val="270"/>
        </w:trPr>
        <w:tc>
          <w:tcPr>
            <w:tcW w:w="5103" w:type="dxa"/>
            <w:gridSpan w:val="3"/>
            <w:vMerge/>
          </w:tcPr>
          <w:p w14:paraId="10DCB308" w14:textId="77777777" w:rsidR="00F92F6D" w:rsidRPr="00390800" w:rsidRDefault="00F92F6D" w:rsidP="00E17F10">
            <w:pPr>
              <w:widowControl/>
              <w:spacing w:line="240" w:lineRule="auto"/>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7DCCF087" w14:textId="2898DFF6" w:rsidR="00F92F6D" w:rsidRPr="00390800" w:rsidRDefault="00F92F6D"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40-59分：C</w:t>
            </w:r>
            <w:r w:rsidR="008A3EC3">
              <w:rPr>
                <w:rFonts w:ascii="微软雅黑" w:eastAsia="微软雅黑" w:hAnsi="微软雅黑" w:cs="宋体" w:hint="eastAsia"/>
                <w:color w:val="000000"/>
                <w:sz w:val="18"/>
                <w:szCs w:val="18"/>
                <w:lang w:eastAsia="zh-CN"/>
              </w:rPr>
              <w:t>类</w:t>
            </w:r>
          </w:p>
        </w:tc>
        <w:tc>
          <w:tcPr>
            <w:tcW w:w="1134" w:type="dxa"/>
            <w:shd w:val="clear" w:color="000000" w:fill="FFFFFF"/>
            <w:noWrap/>
            <w:vAlign w:val="center"/>
            <w:hideMark/>
          </w:tcPr>
          <w:p w14:paraId="3A3454D8" w14:textId="77777777" w:rsidR="00F92F6D" w:rsidRPr="00390800" w:rsidRDefault="00F92F6D"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持续经营</w:t>
            </w:r>
          </w:p>
        </w:tc>
      </w:tr>
      <w:tr w:rsidR="00F92F6D" w:rsidRPr="0018457D" w14:paraId="1C93434B" w14:textId="77777777" w:rsidTr="00307C67">
        <w:trPr>
          <w:trHeight w:val="270"/>
        </w:trPr>
        <w:tc>
          <w:tcPr>
            <w:tcW w:w="5103" w:type="dxa"/>
            <w:gridSpan w:val="3"/>
            <w:vMerge/>
          </w:tcPr>
          <w:p w14:paraId="6BC7DF33" w14:textId="77777777" w:rsidR="00F92F6D" w:rsidRPr="00390800" w:rsidRDefault="00F92F6D" w:rsidP="00E17F10">
            <w:pPr>
              <w:widowControl/>
              <w:spacing w:line="240" w:lineRule="auto"/>
              <w:rPr>
                <w:rFonts w:ascii="微软雅黑" w:eastAsia="微软雅黑" w:hAnsi="微软雅黑" w:cs="宋体"/>
                <w:color w:val="000000"/>
                <w:sz w:val="18"/>
                <w:szCs w:val="18"/>
                <w:lang w:eastAsia="zh-CN"/>
              </w:rPr>
            </w:pPr>
          </w:p>
        </w:tc>
        <w:tc>
          <w:tcPr>
            <w:tcW w:w="1701" w:type="dxa"/>
            <w:shd w:val="clear" w:color="000000" w:fill="FFFFFF"/>
            <w:noWrap/>
            <w:vAlign w:val="center"/>
            <w:hideMark/>
          </w:tcPr>
          <w:p w14:paraId="6DCAAACD" w14:textId="40D8310F" w:rsidR="00F92F6D" w:rsidRPr="00390800" w:rsidRDefault="00F92F6D" w:rsidP="00730CAC">
            <w:pPr>
              <w:widowControl/>
              <w:spacing w:line="240" w:lineRule="auto"/>
              <w:jc w:val="both"/>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39分以下：D</w:t>
            </w:r>
            <w:r w:rsidR="008A3EC3">
              <w:rPr>
                <w:rFonts w:ascii="微软雅黑" w:eastAsia="微软雅黑" w:hAnsi="微软雅黑" w:cs="宋体" w:hint="eastAsia"/>
                <w:color w:val="000000"/>
                <w:sz w:val="18"/>
                <w:szCs w:val="18"/>
                <w:lang w:eastAsia="zh-CN"/>
              </w:rPr>
              <w:t>类</w:t>
            </w:r>
          </w:p>
        </w:tc>
        <w:tc>
          <w:tcPr>
            <w:tcW w:w="1134" w:type="dxa"/>
            <w:shd w:val="clear" w:color="000000" w:fill="FFFFFF"/>
            <w:noWrap/>
            <w:vAlign w:val="center"/>
            <w:hideMark/>
          </w:tcPr>
          <w:p w14:paraId="13075D4E" w14:textId="77777777" w:rsidR="00F92F6D" w:rsidRPr="00390800" w:rsidRDefault="00F92F6D" w:rsidP="00E17F10">
            <w:pPr>
              <w:widowControl/>
              <w:spacing w:line="240" w:lineRule="auto"/>
              <w:jc w:val="center"/>
              <w:rPr>
                <w:rFonts w:ascii="微软雅黑" w:eastAsia="微软雅黑" w:hAnsi="微软雅黑" w:cs="宋体"/>
                <w:color w:val="000000"/>
                <w:sz w:val="18"/>
                <w:szCs w:val="18"/>
                <w:lang w:eastAsia="zh-CN"/>
              </w:rPr>
            </w:pPr>
            <w:r w:rsidRPr="00390800">
              <w:rPr>
                <w:rFonts w:ascii="微软雅黑" w:eastAsia="微软雅黑" w:hAnsi="微软雅黑" w:cs="宋体" w:hint="eastAsia"/>
                <w:color w:val="000000"/>
                <w:sz w:val="18"/>
                <w:szCs w:val="18"/>
                <w:lang w:eastAsia="zh-CN"/>
              </w:rPr>
              <w:t>持续经营</w:t>
            </w:r>
          </w:p>
        </w:tc>
      </w:tr>
    </w:tbl>
    <w:p w14:paraId="516CAD43" w14:textId="1592EB10" w:rsidR="000304CF" w:rsidRDefault="000304CF" w:rsidP="00621128">
      <w:pPr>
        <w:pStyle w:val="BodyText3"/>
      </w:pPr>
    </w:p>
    <w:p w14:paraId="4D1DFB45" w14:textId="77777777" w:rsidR="00E23B0E" w:rsidRDefault="00E23B0E" w:rsidP="00621128">
      <w:pPr>
        <w:pStyle w:val="BodyText3"/>
        <w:numPr>
          <w:ilvl w:val="0"/>
          <w:numId w:val="18"/>
        </w:numPr>
      </w:pPr>
      <w:r>
        <w:rPr>
          <w:rFonts w:hint="eastAsia"/>
        </w:rPr>
        <w:t>特殊标签2：客户阶段</w:t>
      </w:r>
    </w:p>
    <w:p w14:paraId="68B91FAB" w14:textId="12F596C3" w:rsidR="00422C87" w:rsidRPr="001763F2" w:rsidRDefault="00F10693" w:rsidP="001763F2">
      <w:pPr>
        <w:ind w:left="200" w:firstLine="420"/>
        <w:rPr>
          <w:rFonts w:ascii="微软雅黑" w:eastAsia="微软雅黑" w:hAnsi="微软雅黑"/>
          <w:lang w:eastAsia="zh-CN"/>
        </w:rPr>
      </w:pPr>
      <w:r w:rsidRPr="001763F2">
        <w:rPr>
          <w:rFonts w:ascii="微软雅黑" w:eastAsia="微软雅黑" w:hAnsi="微软雅黑" w:hint="eastAsia"/>
          <w:lang w:eastAsia="zh-CN"/>
        </w:rPr>
        <w:t>Z</w:t>
      </w:r>
      <w:r w:rsidRPr="001763F2">
        <w:rPr>
          <w:rFonts w:ascii="微软雅黑" w:eastAsia="微软雅黑" w:hAnsi="微软雅黑"/>
          <w:lang w:eastAsia="zh-CN"/>
        </w:rPr>
        <w:t>3</w:t>
      </w:r>
      <w:r w:rsidRPr="001763F2">
        <w:rPr>
          <w:rFonts w:ascii="微软雅黑" w:eastAsia="微软雅黑" w:hAnsi="微软雅黑" w:hint="eastAsia"/>
          <w:lang w:eastAsia="zh-CN"/>
        </w:rPr>
        <w:t>【</w:t>
      </w:r>
      <w:r w:rsidR="00422C87" w:rsidRPr="001763F2">
        <w:rPr>
          <w:rFonts w:ascii="微软雅黑" w:eastAsia="微软雅黑" w:hAnsi="微软雅黑" w:hint="eastAsia"/>
          <w:lang w:eastAsia="zh-CN"/>
        </w:rPr>
        <w:t>客户阶段</w:t>
      </w:r>
      <w:r w:rsidRPr="001763F2">
        <w:rPr>
          <w:rFonts w:ascii="微软雅黑" w:eastAsia="微软雅黑" w:hAnsi="微软雅黑" w:hint="eastAsia"/>
          <w:lang w:eastAsia="zh-CN"/>
        </w:rPr>
        <w:t>】</w:t>
      </w:r>
      <w:r w:rsidR="00422C87" w:rsidRPr="001763F2">
        <w:rPr>
          <w:rFonts w:ascii="微软雅黑" w:eastAsia="微软雅黑" w:hAnsi="微软雅黑" w:hint="eastAsia"/>
          <w:lang w:eastAsia="zh-CN"/>
        </w:rPr>
        <w:t>在</w:t>
      </w:r>
      <w:r w:rsidR="002B5632">
        <w:rPr>
          <w:rFonts w:ascii="微软雅黑" w:eastAsia="微软雅黑" w:hAnsi="微软雅黑" w:hint="eastAsia"/>
          <w:kern w:val="1"/>
          <w:lang w:eastAsia="zh-CN"/>
        </w:rPr>
        <w:t>个人详情页显示位置如下图所示</w:t>
      </w:r>
      <w:r w:rsidR="002B5632">
        <w:rPr>
          <w:rFonts w:ascii="微软雅黑" w:eastAsia="微软雅黑" w:hAnsi="微软雅黑" w:hint="eastAsia"/>
          <w:lang w:eastAsia="zh-CN"/>
        </w:rPr>
        <w:t>。</w:t>
      </w:r>
    </w:p>
    <w:p w14:paraId="228061A5" w14:textId="214FF00D" w:rsidR="00422C87" w:rsidRPr="001763F2" w:rsidRDefault="00422C87" w:rsidP="001763F2">
      <w:pPr>
        <w:ind w:left="620"/>
        <w:rPr>
          <w:rFonts w:ascii="微软雅黑" w:eastAsia="微软雅黑" w:hAnsi="微软雅黑"/>
          <w:lang w:eastAsia="zh-CN"/>
        </w:rPr>
      </w:pPr>
      <w:r w:rsidRPr="001763F2">
        <w:rPr>
          <w:rFonts w:ascii="微软雅黑" w:eastAsia="微软雅黑" w:hAnsi="微软雅黑" w:hint="eastAsia"/>
          <w:lang w:eastAsia="zh-CN"/>
        </w:rPr>
        <w:t>客户阶段标签值为：潜在客户、</w:t>
      </w:r>
      <w:r w:rsidR="002F163C" w:rsidRPr="001763F2">
        <w:rPr>
          <w:rFonts w:ascii="微软雅黑" w:eastAsia="微软雅黑" w:hAnsi="微软雅黑" w:hint="eastAsia"/>
          <w:lang w:eastAsia="zh-CN"/>
        </w:rPr>
        <w:t>互动客户</w:t>
      </w:r>
      <w:r w:rsidRPr="001763F2">
        <w:rPr>
          <w:rFonts w:ascii="微软雅黑" w:eastAsia="微软雅黑" w:hAnsi="微软雅黑" w:hint="eastAsia"/>
          <w:lang w:eastAsia="zh-CN"/>
        </w:rPr>
        <w:t>、意向客户、成交客户、</w:t>
      </w:r>
      <w:r w:rsidR="006A41A2" w:rsidRPr="001763F2">
        <w:rPr>
          <w:rFonts w:ascii="微软雅黑" w:eastAsia="微软雅黑" w:hAnsi="微软雅黑" w:hint="eastAsia"/>
          <w:lang w:eastAsia="zh-CN"/>
        </w:rPr>
        <w:t>加保意向客户</w:t>
      </w:r>
      <w:r w:rsidRPr="001763F2">
        <w:rPr>
          <w:rFonts w:ascii="微软雅黑" w:eastAsia="微软雅黑" w:hAnsi="微软雅黑" w:hint="eastAsia"/>
          <w:lang w:eastAsia="zh-CN"/>
        </w:rPr>
        <w:t>五个枚举值，</w:t>
      </w:r>
      <w:r w:rsidR="0036537E" w:rsidRPr="001763F2">
        <w:rPr>
          <w:rFonts w:ascii="微软雅黑" w:eastAsia="微软雅黑" w:hAnsi="微软雅黑" w:hint="eastAsia"/>
          <w:lang w:eastAsia="zh-CN"/>
        </w:rPr>
        <w:t>详细规则参见</w:t>
      </w:r>
      <w:r w:rsidR="00A26DD5" w:rsidRPr="001763F2">
        <w:rPr>
          <w:rFonts w:ascii="微软雅黑" w:eastAsia="微软雅黑" w:hAnsi="微软雅黑" w:hint="eastAsia"/>
          <w:lang w:eastAsia="zh-CN"/>
        </w:rPr>
        <w:t>7</w:t>
      </w:r>
      <w:r w:rsidR="00A26DD5" w:rsidRPr="001763F2">
        <w:rPr>
          <w:rFonts w:ascii="微软雅黑" w:eastAsia="微软雅黑" w:hAnsi="微软雅黑"/>
          <w:lang w:eastAsia="zh-CN"/>
        </w:rPr>
        <w:t>.2.6</w:t>
      </w:r>
      <w:r w:rsidRPr="001763F2">
        <w:rPr>
          <w:rFonts w:ascii="微软雅黑" w:eastAsia="微软雅黑" w:hAnsi="微软雅黑" w:hint="eastAsia"/>
          <w:lang w:eastAsia="zh-CN"/>
        </w:rPr>
        <w:t>客户动线。</w:t>
      </w:r>
    </w:p>
    <w:p w14:paraId="0332850C" w14:textId="4329EE29" w:rsidR="00E23B0E" w:rsidRDefault="00F471E1" w:rsidP="00621128">
      <w:pPr>
        <w:pStyle w:val="BodyText3"/>
      </w:pPr>
      <w:r w:rsidRPr="00F471E1">
        <w:drawing>
          <wp:inline distT="0" distB="0" distL="0" distR="0" wp14:anchorId="3AA26154" wp14:editId="2816E126">
            <wp:extent cx="5359400" cy="23332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8021" cy="2337025"/>
                    </a:xfrm>
                    <a:prstGeom prst="rect">
                      <a:avLst/>
                    </a:prstGeom>
                  </pic:spPr>
                </pic:pic>
              </a:graphicData>
            </a:graphic>
          </wp:inline>
        </w:drawing>
      </w:r>
    </w:p>
    <w:p w14:paraId="0B4CC5D0" w14:textId="6D3CB738" w:rsidR="00F544B1" w:rsidRDefault="00D0706A" w:rsidP="00621128">
      <w:pPr>
        <w:pStyle w:val="BodyText3"/>
      </w:pPr>
      <w:r>
        <w:rPr>
          <w:rFonts w:hint="eastAsia"/>
        </w:rPr>
        <w:t>图1</w:t>
      </w:r>
    </w:p>
    <w:p w14:paraId="7C0B36B4" w14:textId="2C7B03E7" w:rsidR="00922E0C" w:rsidRPr="00422C87" w:rsidRDefault="002B5632" w:rsidP="00621128">
      <w:pPr>
        <w:pStyle w:val="BodyText3"/>
      </w:pPr>
      <w:r>
        <w:tab/>
      </w:r>
      <w:r>
        <w:tab/>
      </w:r>
    </w:p>
    <w:p w14:paraId="2B89B518" w14:textId="75B50622" w:rsidR="006458A1" w:rsidRPr="008140A6" w:rsidRDefault="008140A6" w:rsidP="008140A6">
      <w:pPr>
        <w:pStyle w:val="Heading4"/>
        <w:spacing w:before="120" w:after="120"/>
        <w:rPr>
          <w:rFonts w:ascii="微软雅黑" w:eastAsia="微软雅黑" w:hAnsi="微软雅黑"/>
          <w:i w:val="0"/>
          <w:iCs/>
        </w:rPr>
      </w:pPr>
      <w:r>
        <w:rPr>
          <w:rFonts w:ascii="微软雅黑" w:eastAsia="微软雅黑" w:hAnsi="微软雅黑" w:hint="eastAsia"/>
          <w:i w:val="0"/>
          <w:iCs/>
        </w:rPr>
        <w:t>管</w:t>
      </w:r>
      <w:r w:rsidRPr="008140A6">
        <w:rPr>
          <w:rFonts w:ascii="微软雅黑" w:eastAsia="微软雅黑" w:hAnsi="微软雅黑" w:hint="eastAsia"/>
          <w:i w:val="0"/>
          <w:iCs/>
        </w:rPr>
        <w:t>理客户标签</w:t>
      </w:r>
    </w:p>
    <w:p w14:paraId="021EAC9D" w14:textId="6A39760A" w:rsidR="009B5761" w:rsidRPr="009B5761" w:rsidRDefault="009B5761" w:rsidP="009B5761">
      <w:pPr>
        <w:rPr>
          <w:rFonts w:ascii="微软雅黑" w:eastAsia="微软雅黑" w:hAnsi="微软雅黑"/>
          <w:lang w:eastAsia="zh-CN"/>
        </w:rPr>
      </w:pPr>
      <w:r w:rsidRPr="009B5761">
        <w:rPr>
          <w:rFonts w:ascii="微软雅黑" w:eastAsia="微软雅黑" w:hAnsi="微软雅黑" w:hint="eastAsia"/>
          <w:lang w:eastAsia="zh-CN"/>
        </w:rPr>
        <w:t>针对</w:t>
      </w:r>
      <w:r>
        <w:rPr>
          <w:rFonts w:ascii="微软雅黑" w:eastAsia="微软雅黑" w:hAnsi="微软雅黑" w:hint="eastAsia"/>
          <w:lang w:eastAsia="zh-CN"/>
        </w:rPr>
        <w:t>【</w:t>
      </w:r>
      <w:r w:rsidRPr="009B5761">
        <w:rPr>
          <w:rFonts w:ascii="微软雅黑" w:eastAsia="微软雅黑" w:hAnsi="微软雅黑" w:hint="eastAsia"/>
          <w:lang w:eastAsia="zh-CN"/>
        </w:rPr>
        <w:t>客户标识</w:t>
      </w:r>
      <w:r>
        <w:rPr>
          <w:rFonts w:ascii="微软雅黑" w:eastAsia="微软雅黑" w:hAnsi="微软雅黑" w:hint="eastAsia"/>
          <w:lang w:eastAsia="zh-CN"/>
        </w:rPr>
        <w:t>】这个自定义标签，提供按照自定义标签</w:t>
      </w:r>
      <w:r w:rsidR="005D024B">
        <w:rPr>
          <w:rFonts w:ascii="微软雅黑" w:eastAsia="微软雅黑" w:hAnsi="微软雅黑" w:hint="eastAsia"/>
          <w:lang w:eastAsia="zh-CN"/>
        </w:rPr>
        <w:t>维度来</w:t>
      </w:r>
      <w:r>
        <w:rPr>
          <w:rFonts w:ascii="微软雅黑" w:eastAsia="微软雅黑" w:hAnsi="微软雅黑" w:hint="eastAsia"/>
          <w:lang w:eastAsia="zh-CN"/>
        </w:rPr>
        <w:t>维护管理每个标签下的客户。</w:t>
      </w:r>
    </w:p>
    <w:p w14:paraId="7656CF27" w14:textId="7DECD7C5" w:rsidR="006458A1" w:rsidRPr="009B5761" w:rsidRDefault="00D114E4" w:rsidP="009B5761">
      <w:pPr>
        <w:rPr>
          <w:rFonts w:ascii="微软雅黑" w:eastAsia="微软雅黑" w:hAnsi="微软雅黑"/>
          <w:lang w:eastAsia="zh-CN"/>
        </w:rPr>
      </w:pPr>
      <w:r w:rsidRPr="009B5761">
        <w:rPr>
          <w:rFonts w:ascii="微软雅黑" w:eastAsia="微软雅黑" w:hAnsi="微软雅黑" w:hint="eastAsia"/>
          <w:lang w:eastAsia="zh-CN"/>
        </w:rPr>
        <w:t>进入管理客户</w:t>
      </w:r>
      <w:r w:rsidR="000B4254" w:rsidRPr="009B5761">
        <w:rPr>
          <w:rFonts w:ascii="微软雅黑" w:eastAsia="微软雅黑" w:hAnsi="微软雅黑" w:hint="eastAsia"/>
          <w:lang w:eastAsia="zh-CN"/>
        </w:rPr>
        <w:t>标签</w:t>
      </w:r>
      <w:r w:rsidRPr="009B5761">
        <w:rPr>
          <w:rFonts w:ascii="微软雅黑" w:eastAsia="微软雅黑" w:hAnsi="微软雅黑" w:hint="eastAsia"/>
          <w:lang w:eastAsia="zh-CN"/>
        </w:rPr>
        <w:t>页面</w:t>
      </w:r>
      <w:r w:rsidR="001467AA" w:rsidRPr="009B5761">
        <w:rPr>
          <w:rFonts w:ascii="微软雅黑" w:eastAsia="微软雅黑" w:hAnsi="微软雅黑" w:hint="eastAsia"/>
          <w:lang w:eastAsia="zh-CN"/>
        </w:rPr>
        <w:t>的3个入口：</w:t>
      </w:r>
    </w:p>
    <w:p w14:paraId="5F7F1012" w14:textId="276F73B3" w:rsidR="001467AA" w:rsidRPr="008F42BF" w:rsidRDefault="001467AA" w:rsidP="009B528D">
      <w:pPr>
        <w:pStyle w:val="ListParagraph"/>
        <w:widowControl/>
        <w:numPr>
          <w:ilvl w:val="0"/>
          <w:numId w:val="151"/>
        </w:numPr>
        <w:ind w:firstLineChars="0"/>
        <w:rPr>
          <w:rFonts w:ascii="微软雅黑" w:eastAsia="微软雅黑" w:hAnsi="微软雅黑"/>
          <w:noProof/>
          <w:sz w:val="20"/>
          <w:szCs w:val="20"/>
        </w:rPr>
      </w:pPr>
      <w:r w:rsidRPr="008F42BF">
        <w:rPr>
          <w:rFonts w:ascii="微软雅黑" w:eastAsia="微软雅黑" w:hAnsi="微软雅黑" w:hint="eastAsia"/>
          <w:noProof/>
          <w:sz w:val="20"/>
          <w:szCs w:val="20"/>
        </w:rPr>
        <w:t>客户通讯录首页-全部客户-管理客户标签</w:t>
      </w:r>
    </w:p>
    <w:p w14:paraId="08983E3D" w14:textId="287E6773" w:rsidR="001467AA" w:rsidRPr="008F42BF" w:rsidRDefault="001467AA" w:rsidP="009B528D">
      <w:pPr>
        <w:pStyle w:val="ListParagraph"/>
        <w:widowControl/>
        <w:numPr>
          <w:ilvl w:val="0"/>
          <w:numId w:val="151"/>
        </w:numPr>
        <w:ind w:firstLineChars="0"/>
        <w:rPr>
          <w:rFonts w:ascii="微软雅黑" w:eastAsia="微软雅黑" w:hAnsi="微软雅黑"/>
          <w:noProof/>
          <w:sz w:val="20"/>
          <w:szCs w:val="20"/>
        </w:rPr>
      </w:pPr>
      <w:r w:rsidRPr="008F42BF">
        <w:rPr>
          <w:rFonts w:ascii="微软雅黑" w:eastAsia="微软雅黑" w:hAnsi="微软雅黑" w:hint="eastAsia"/>
          <w:noProof/>
          <w:sz w:val="20"/>
          <w:szCs w:val="20"/>
        </w:rPr>
        <w:t>个人详情编辑页面-客户标识-管理客户标签</w:t>
      </w:r>
    </w:p>
    <w:p w14:paraId="14535D8E" w14:textId="4D9A05B3" w:rsidR="001467AA" w:rsidRPr="008F42BF" w:rsidRDefault="001467AA" w:rsidP="009B528D">
      <w:pPr>
        <w:pStyle w:val="ListParagraph"/>
        <w:widowControl/>
        <w:numPr>
          <w:ilvl w:val="0"/>
          <w:numId w:val="151"/>
        </w:numPr>
        <w:ind w:firstLineChars="0"/>
        <w:rPr>
          <w:rFonts w:ascii="微软雅黑" w:eastAsia="微软雅黑" w:hAnsi="微软雅黑"/>
          <w:noProof/>
          <w:sz w:val="20"/>
          <w:szCs w:val="20"/>
        </w:rPr>
      </w:pPr>
      <w:r w:rsidRPr="008F42BF">
        <w:rPr>
          <w:rFonts w:ascii="微软雅黑" w:eastAsia="微软雅黑" w:hAnsi="微软雅黑" w:hint="eastAsia"/>
          <w:noProof/>
          <w:sz w:val="20"/>
          <w:szCs w:val="20"/>
        </w:rPr>
        <w:t>个人详情页-客户标签-更改客户标签-管理客户标签</w:t>
      </w:r>
    </w:p>
    <w:p w14:paraId="14E0DA56" w14:textId="77777777" w:rsidR="00C915AB" w:rsidRDefault="00C915AB" w:rsidP="00623972">
      <w:pPr>
        <w:widowControl/>
        <w:spacing w:line="240" w:lineRule="auto"/>
        <w:rPr>
          <w:rFonts w:ascii="微软雅黑" w:eastAsia="微软雅黑" w:hAnsi="微软雅黑"/>
          <w:noProof/>
          <w:lang w:eastAsia="zh-CN"/>
        </w:rPr>
      </w:pPr>
    </w:p>
    <w:p w14:paraId="65875207" w14:textId="67C53DCD" w:rsidR="00D114E4" w:rsidRPr="000B4254" w:rsidRDefault="000B4254"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管理客户标签示意图</w:t>
      </w:r>
    </w:p>
    <w:p w14:paraId="4D1DE560" w14:textId="3FCB399F" w:rsidR="00D114E4" w:rsidRDefault="008F42BF" w:rsidP="00623972">
      <w:pPr>
        <w:widowControl/>
        <w:spacing w:line="240" w:lineRule="auto"/>
        <w:rPr>
          <w:rFonts w:ascii="微软雅黑" w:eastAsia="微软雅黑" w:hAnsi="微软雅黑"/>
          <w:noProof/>
          <w:lang w:eastAsia="zh-CN"/>
        </w:rPr>
      </w:pPr>
      <w:r w:rsidRPr="008F42BF">
        <w:rPr>
          <w:rFonts w:ascii="微软雅黑" w:eastAsia="微软雅黑" w:hAnsi="微软雅黑"/>
          <w:noProof/>
          <w:lang w:eastAsia="zh-CN"/>
        </w:rPr>
        <w:lastRenderedPageBreak/>
        <w:drawing>
          <wp:inline distT="0" distB="0" distL="0" distR="0" wp14:anchorId="726E4C1F" wp14:editId="0F22FAB6">
            <wp:extent cx="5549900" cy="38376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7684" cy="3843033"/>
                    </a:xfrm>
                    <a:prstGeom prst="rect">
                      <a:avLst/>
                    </a:prstGeom>
                  </pic:spPr>
                </pic:pic>
              </a:graphicData>
            </a:graphic>
          </wp:inline>
        </w:drawing>
      </w:r>
    </w:p>
    <w:p w14:paraId="74808C22" w14:textId="078B1309" w:rsidR="009D121E" w:rsidRDefault="009D121E" w:rsidP="00623972">
      <w:pPr>
        <w:widowControl/>
        <w:spacing w:line="240" w:lineRule="auto"/>
        <w:rPr>
          <w:rFonts w:ascii="微软雅黑" w:eastAsia="微软雅黑" w:hAnsi="微软雅黑"/>
          <w:noProof/>
          <w:lang w:eastAsia="zh-CN"/>
        </w:rPr>
      </w:pPr>
    </w:p>
    <w:p w14:paraId="7D65F58A" w14:textId="3F7D4B16" w:rsidR="004A0AB8" w:rsidRDefault="008C1BB4"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准增员/转介绍标签示意图</w:t>
      </w:r>
    </w:p>
    <w:p w14:paraId="16AC66D6" w14:textId="49671448" w:rsidR="004A0AB8" w:rsidRDefault="004A0AB8" w:rsidP="00623972">
      <w:pPr>
        <w:widowControl/>
        <w:spacing w:line="240" w:lineRule="auto"/>
        <w:rPr>
          <w:rFonts w:ascii="微软雅黑" w:eastAsia="微软雅黑" w:hAnsi="微软雅黑"/>
          <w:noProof/>
          <w:lang w:eastAsia="zh-CN"/>
        </w:rPr>
      </w:pPr>
      <w:r w:rsidRPr="004A0AB8">
        <w:rPr>
          <w:rFonts w:ascii="微软雅黑" w:eastAsia="微软雅黑" w:hAnsi="微软雅黑"/>
          <w:noProof/>
          <w:lang w:eastAsia="zh-CN"/>
        </w:rPr>
        <w:drawing>
          <wp:inline distT="0" distB="0" distL="0" distR="0" wp14:anchorId="1281E381" wp14:editId="3807350D">
            <wp:extent cx="5346700" cy="130247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793" cy="1313455"/>
                    </a:xfrm>
                    <a:prstGeom prst="rect">
                      <a:avLst/>
                    </a:prstGeom>
                  </pic:spPr>
                </pic:pic>
              </a:graphicData>
            </a:graphic>
          </wp:inline>
        </w:drawing>
      </w:r>
    </w:p>
    <w:p w14:paraId="5F012569" w14:textId="3AC31BF3" w:rsidR="008C1BB4" w:rsidRDefault="008C1BB4" w:rsidP="00623972">
      <w:pPr>
        <w:widowControl/>
        <w:spacing w:line="240" w:lineRule="auto"/>
        <w:rPr>
          <w:rFonts w:ascii="微软雅黑" w:eastAsia="微软雅黑" w:hAnsi="微软雅黑"/>
          <w:noProof/>
          <w:lang w:eastAsia="zh-CN"/>
        </w:rPr>
      </w:pPr>
    </w:p>
    <w:p w14:paraId="6A140674" w14:textId="77777777" w:rsidR="005D445B" w:rsidRDefault="005D445B" w:rsidP="00623972">
      <w:pPr>
        <w:widowControl/>
        <w:spacing w:line="240" w:lineRule="auto"/>
        <w:rPr>
          <w:rFonts w:ascii="微软雅黑" w:eastAsia="微软雅黑" w:hAnsi="微软雅黑"/>
          <w:noProof/>
          <w:lang w:eastAsia="zh-CN"/>
        </w:rPr>
      </w:pPr>
    </w:p>
    <w:p w14:paraId="6146B5C6" w14:textId="3BEBC569" w:rsidR="00C915AB" w:rsidRDefault="00C915AB"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管理客户标签空白页文案</w:t>
      </w:r>
    </w:p>
    <w:p w14:paraId="702C3FDF" w14:textId="146F5001" w:rsidR="009D121E" w:rsidRDefault="0019599C" w:rsidP="00623972">
      <w:pPr>
        <w:widowControl/>
        <w:spacing w:line="240" w:lineRule="auto"/>
        <w:rPr>
          <w:rFonts w:ascii="微软雅黑" w:eastAsia="微软雅黑" w:hAnsi="微软雅黑"/>
          <w:noProof/>
          <w:lang w:eastAsia="zh-CN"/>
        </w:rPr>
      </w:pPr>
      <w:r w:rsidRPr="0019599C">
        <w:rPr>
          <w:rFonts w:ascii="微软雅黑" w:eastAsia="微软雅黑" w:hAnsi="微软雅黑"/>
          <w:noProof/>
          <w:lang w:eastAsia="zh-CN"/>
        </w:rPr>
        <w:lastRenderedPageBreak/>
        <w:drawing>
          <wp:inline distT="0" distB="0" distL="0" distR="0" wp14:anchorId="0D5CE187" wp14:editId="143F7ADD">
            <wp:extent cx="5137150" cy="3426474"/>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247" cy="3430541"/>
                    </a:xfrm>
                    <a:prstGeom prst="rect">
                      <a:avLst/>
                    </a:prstGeom>
                  </pic:spPr>
                </pic:pic>
              </a:graphicData>
            </a:graphic>
          </wp:inline>
        </w:drawing>
      </w:r>
    </w:p>
    <w:p w14:paraId="7CEFDE5C" w14:textId="77777777" w:rsidR="004A0AB8" w:rsidRDefault="004A0AB8" w:rsidP="00623972">
      <w:pPr>
        <w:widowControl/>
        <w:spacing w:line="240" w:lineRule="auto"/>
        <w:rPr>
          <w:rFonts w:ascii="微软雅黑" w:eastAsia="微软雅黑" w:hAnsi="微软雅黑"/>
          <w:noProof/>
          <w:lang w:eastAsia="zh-CN"/>
        </w:rPr>
      </w:pPr>
    </w:p>
    <w:p w14:paraId="135653E3" w14:textId="523E02FB" w:rsidR="002F6FE2" w:rsidRPr="00CC444D" w:rsidRDefault="005D445B"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管理客户标签页面</w:t>
      </w:r>
      <w:r w:rsidR="002F6FE2" w:rsidRPr="00CC444D">
        <w:rPr>
          <w:rFonts w:ascii="微软雅黑" w:eastAsia="微软雅黑" w:hAnsi="微软雅黑" w:hint="eastAsia"/>
          <w:noProof/>
          <w:lang w:eastAsia="zh-CN"/>
        </w:rPr>
        <w:t>功能说明：</w:t>
      </w:r>
    </w:p>
    <w:p w14:paraId="16028957" w14:textId="1B56936D" w:rsidR="002F6FE2" w:rsidRPr="00CC444D" w:rsidRDefault="0089721B" w:rsidP="009B528D">
      <w:pPr>
        <w:pStyle w:val="ListParagraph"/>
        <w:widowControl/>
        <w:numPr>
          <w:ilvl w:val="0"/>
          <w:numId w:val="92"/>
        </w:numPr>
        <w:ind w:firstLineChars="0"/>
        <w:rPr>
          <w:rFonts w:ascii="微软雅黑" w:eastAsia="微软雅黑" w:hAnsi="微软雅黑"/>
          <w:noProof/>
          <w:sz w:val="20"/>
          <w:szCs w:val="20"/>
        </w:rPr>
      </w:pPr>
      <w:r>
        <w:rPr>
          <w:rFonts w:ascii="微软雅黑" w:eastAsia="微软雅黑" w:hAnsi="微软雅黑" w:hint="eastAsia"/>
          <w:noProof/>
          <w:sz w:val="20"/>
          <w:szCs w:val="20"/>
        </w:rPr>
        <w:t>管理客户标签</w:t>
      </w:r>
      <w:r w:rsidR="004F13C2" w:rsidRPr="00CC444D">
        <w:rPr>
          <w:rFonts w:ascii="微软雅黑" w:eastAsia="微软雅黑" w:hAnsi="微软雅黑" w:hint="eastAsia"/>
          <w:noProof/>
          <w:sz w:val="20"/>
          <w:szCs w:val="20"/>
        </w:rPr>
        <w:t>页面左侧</w:t>
      </w:r>
      <w:r w:rsidR="00AE6AD8">
        <w:rPr>
          <w:rFonts w:ascii="微软雅黑" w:eastAsia="微软雅黑" w:hAnsi="微软雅黑" w:hint="eastAsia"/>
          <w:noProof/>
          <w:sz w:val="20"/>
          <w:szCs w:val="20"/>
        </w:rPr>
        <w:t>标签</w:t>
      </w:r>
      <w:r w:rsidR="00042D62" w:rsidRPr="00CC444D">
        <w:rPr>
          <w:rFonts w:ascii="微软雅黑" w:eastAsia="微软雅黑" w:hAnsi="微软雅黑" w:hint="eastAsia"/>
          <w:noProof/>
          <w:sz w:val="20"/>
          <w:szCs w:val="20"/>
        </w:rPr>
        <w:t>栏</w:t>
      </w:r>
      <w:r w:rsidR="004F13C2" w:rsidRPr="00CC444D">
        <w:rPr>
          <w:rFonts w:ascii="微软雅黑" w:eastAsia="微软雅黑" w:hAnsi="微软雅黑" w:hint="eastAsia"/>
          <w:noProof/>
          <w:sz w:val="20"/>
          <w:szCs w:val="20"/>
        </w:rPr>
        <w:t>显示</w:t>
      </w:r>
      <w:r w:rsidR="00060E8F">
        <w:rPr>
          <w:rFonts w:ascii="微软雅黑" w:eastAsia="微软雅黑" w:hAnsi="微软雅黑" w:hint="eastAsia"/>
          <w:noProof/>
          <w:sz w:val="20"/>
          <w:szCs w:val="20"/>
        </w:rPr>
        <w:t>客户标识</w:t>
      </w:r>
      <w:r w:rsidR="00AE6AD8">
        <w:rPr>
          <w:rFonts w:ascii="微软雅黑" w:eastAsia="微软雅黑" w:hAnsi="微软雅黑" w:hint="eastAsia"/>
          <w:noProof/>
          <w:sz w:val="20"/>
          <w:szCs w:val="20"/>
        </w:rPr>
        <w:t>中</w:t>
      </w:r>
      <w:r w:rsidR="00060E8F">
        <w:rPr>
          <w:rFonts w:ascii="微软雅黑" w:eastAsia="微软雅黑" w:hAnsi="微软雅黑" w:hint="eastAsia"/>
          <w:noProof/>
          <w:sz w:val="20"/>
          <w:szCs w:val="20"/>
        </w:rPr>
        <w:t>的</w:t>
      </w:r>
      <w:r w:rsidR="00FA5D9F">
        <w:rPr>
          <w:rFonts w:ascii="微软雅黑" w:eastAsia="微软雅黑" w:hAnsi="微软雅黑" w:hint="eastAsia"/>
          <w:noProof/>
          <w:sz w:val="20"/>
          <w:szCs w:val="20"/>
        </w:rPr>
        <w:t>所有</w:t>
      </w:r>
      <w:r w:rsidR="00060E8F">
        <w:rPr>
          <w:rFonts w:ascii="微软雅黑" w:eastAsia="微软雅黑" w:hAnsi="微软雅黑" w:hint="eastAsia"/>
          <w:noProof/>
          <w:sz w:val="20"/>
          <w:szCs w:val="20"/>
        </w:rPr>
        <w:t>自定义</w:t>
      </w:r>
      <w:r w:rsidR="004F13C2" w:rsidRPr="00CC444D">
        <w:rPr>
          <w:rFonts w:ascii="微软雅黑" w:eastAsia="微软雅黑" w:hAnsi="微软雅黑" w:hint="eastAsia"/>
          <w:noProof/>
          <w:sz w:val="20"/>
          <w:szCs w:val="20"/>
        </w:rPr>
        <w:t>标签</w:t>
      </w:r>
      <w:r w:rsidR="00060E8F">
        <w:rPr>
          <w:rFonts w:ascii="微软雅黑" w:eastAsia="微软雅黑" w:hAnsi="微软雅黑" w:hint="eastAsia"/>
          <w:noProof/>
          <w:sz w:val="20"/>
          <w:szCs w:val="20"/>
        </w:rPr>
        <w:t>（含准增员和转介绍中心</w:t>
      </w:r>
      <w:r w:rsidR="00FA5D9F">
        <w:rPr>
          <w:rFonts w:ascii="微软雅黑" w:eastAsia="微软雅黑" w:hAnsi="微软雅黑" w:hint="eastAsia"/>
          <w:noProof/>
          <w:sz w:val="20"/>
          <w:szCs w:val="20"/>
        </w:rPr>
        <w:t>两个系统标签</w:t>
      </w:r>
      <w:r w:rsidR="00060E8F">
        <w:rPr>
          <w:rFonts w:ascii="微软雅黑" w:eastAsia="微软雅黑" w:hAnsi="微软雅黑" w:hint="eastAsia"/>
          <w:noProof/>
          <w:sz w:val="20"/>
          <w:szCs w:val="20"/>
        </w:rPr>
        <w:t>）</w:t>
      </w:r>
      <w:r w:rsidR="004F13C2" w:rsidRPr="00CC444D">
        <w:rPr>
          <w:rFonts w:ascii="微软雅黑" w:eastAsia="微软雅黑" w:hAnsi="微软雅黑" w:hint="eastAsia"/>
          <w:noProof/>
          <w:sz w:val="20"/>
          <w:szCs w:val="20"/>
        </w:rPr>
        <w:t>，</w:t>
      </w:r>
      <w:r w:rsidR="008D4589">
        <w:rPr>
          <w:rFonts w:ascii="微软雅黑" w:eastAsia="微软雅黑" w:hAnsi="微软雅黑" w:hint="eastAsia"/>
          <w:noProof/>
          <w:sz w:val="20"/>
          <w:szCs w:val="20"/>
        </w:rPr>
        <w:t>每个标签</w:t>
      </w:r>
      <w:r w:rsidR="004F13C2" w:rsidRPr="00CC444D">
        <w:rPr>
          <w:rFonts w:ascii="微软雅黑" w:eastAsia="微软雅黑" w:hAnsi="微软雅黑" w:hint="eastAsia"/>
          <w:noProof/>
          <w:sz w:val="20"/>
          <w:szCs w:val="20"/>
        </w:rPr>
        <w:t>括号内显示</w:t>
      </w:r>
      <w:r w:rsidR="008D4589">
        <w:rPr>
          <w:rFonts w:ascii="微软雅黑" w:eastAsia="微软雅黑" w:hAnsi="微软雅黑" w:hint="eastAsia"/>
          <w:noProof/>
          <w:sz w:val="20"/>
          <w:szCs w:val="20"/>
        </w:rPr>
        <w:t>具有该</w:t>
      </w:r>
      <w:r w:rsidR="004F13C2" w:rsidRPr="00CC444D">
        <w:rPr>
          <w:rFonts w:ascii="微软雅黑" w:eastAsia="微软雅黑" w:hAnsi="微软雅黑" w:hint="eastAsia"/>
          <w:noProof/>
          <w:sz w:val="20"/>
          <w:szCs w:val="20"/>
        </w:rPr>
        <w:t>标签的客户</w:t>
      </w:r>
      <w:r w:rsidR="008D4589">
        <w:rPr>
          <w:rFonts w:ascii="微软雅黑" w:eastAsia="微软雅黑" w:hAnsi="微软雅黑" w:hint="eastAsia"/>
          <w:noProof/>
          <w:sz w:val="20"/>
          <w:szCs w:val="20"/>
        </w:rPr>
        <w:t>统计</w:t>
      </w:r>
      <w:r w:rsidR="004F13C2" w:rsidRPr="00CC444D">
        <w:rPr>
          <w:rFonts w:ascii="微软雅黑" w:eastAsia="微软雅黑" w:hAnsi="微软雅黑" w:hint="eastAsia"/>
          <w:noProof/>
          <w:sz w:val="20"/>
          <w:szCs w:val="20"/>
        </w:rPr>
        <w:t>数</w:t>
      </w:r>
      <w:r w:rsidR="008D4589">
        <w:rPr>
          <w:rFonts w:ascii="微软雅黑" w:eastAsia="微软雅黑" w:hAnsi="微软雅黑" w:hint="eastAsia"/>
          <w:noProof/>
          <w:sz w:val="20"/>
          <w:szCs w:val="20"/>
        </w:rPr>
        <w:t>量</w:t>
      </w:r>
      <w:r w:rsidR="00AE6AD8">
        <w:rPr>
          <w:rFonts w:ascii="微软雅黑" w:eastAsia="微软雅黑" w:hAnsi="微软雅黑" w:hint="eastAsia"/>
          <w:noProof/>
          <w:sz w:val="20"/>
          <w:szCs w:val="20"/>
        </w:rPr>
        <w:t>。标签栏</w:t>
      </w:r>
      <w:r w:rsidR="004F13C2" w:rsidRPr="00CC444D">
        <w:rPr>
          <w:rFonts w:ascii="微软雅黑" w:eastAsia="微软雅黑" w:hAnsi="微软雅黑" w:hint="eastAsia"/>
          <w:noProof/>
          <w:sz w:val="20"/>
          <w:szCs w:val="20"/>
        </w:rPr>
        <w:t>可根据自定义标签名称进行</w:t>
      </w:r>
      <w:r w:rsidR="00CC444D" w:rsidRPr="00CC444D">
        <w:rPr>
          <w:rFonts w:ascii="微软雅黑" w:eastAsia="微软雅黑" w:hAnsi="微软雅黑" w:hint="eastAsia"/>
          <w:noProof/>
          <w:sz w:val="20"/>
          <w:szCs w:val="20"/>
        </w:rPr>
        <w:t>模糊</w:t>
      </w:r>
      <w:r w:rsidR="00A02582">
        <w:rPr>
          <w:rFonts w:ascii="微软雅黑" w:eastAsia="微软雅黑" w:hAnsi="微软雅黑" w:hint="eastAsia"/>
          <w:noProof/>
          <w:sz w:val="20"/>
          <w:szCs w:val="20"/>
        </w:rPr>
        <w:t>搜索</w:t>
      </w:r>
      <w:r w:rsidR="004F13C2" w:rsidRPr="00CC444D">
        <w:rPr>
          <w:rFonts w:ascii="微软雅黑" w:eastAsia="微软雅黑" w:hAnsi="微软雅黑" w:hint="eastAsia"/>
          <w:noProof/>
          <w:sz w:val="20"/>
          <w:szCs w:val="20"/>
        </w:rPr>
        <w:t>。</w:t>
      </w:r>
    </w:p>
    <w:p w14:paraId="7C9F751E" w14:textId="7259EE9B" w:rsidR="00CC444D" w:rsidRPr="00CC444D" w:rsidRDefault="00932C97" w:rsidP="00CC444D">
      <w:pPr>
        <w:pStyle w:val="ListParagraph"/>
        <w:widowControl/>
        <w:ind w:left="420" w:firstLineChars="0" w:firstLine="0"/>
        <w:rPr>
          <w:rFonts w:ascii="微软雅黑" w:eastAsia="微软雅黑" w:hAnsi="微软雅黑"/>
          <w:noProof/>
          <w:sz w:val="20"/>
          <w:szCs w:val="20"/>
        </w:rPr>
      </w:pPr>
      <w:r>
        <w:rPr>
          <w:rFonts w:ascii="微软雅黑" w:eastAsia="微软雅黑" w:hAnsi="微软雅黑" w:hint="eastAsia"/>
          <w:noProof/>
          <w:sz w:val="20"/>
          <w:szCs w:val="20"/>
        </w:rPr>
        <w:t>左侧标签栏中的标签</w:t>
      </w:r>
      <w:r w:rsidR="00CC444D" w:rsidRPr="00CC444D">
        <w:rPr>
          <w:rFonts w:ascii="微软雅黑" w:eastAsia="微软雅黑" w:hAnsi="微软雅黑" w:hint="eastAsia"/>
          <w:noProof/>
          <w:sz w:val="20"/>
          <w:szCs w:val="20"/>
        </w:rPr>
        <w:t>排序规则：</w:t>
      </w:r>
      <w:r w:rsidR="00CC444D" w:rsidRPr="00CC444D">
        <w:rPr>
          <w:rFonts w:ascii="微软雅黑" w:eastAsia="微软雅黑" w:hAnsi="微软雅黑"/>
          <w:noProof/>
          <w:sz w:val="20"/>
          <w:szCs w:val="20"/>
        </w:rPr>
        <w:t>按</w:t>
      </w:r>
      <w:r>
        <w:rPr>
          <w:rFonts w:ascii="微软雅黑" w:eastAsia="微软雅黑" w:hAnsi="微软雅黑" w:hint="eastAsia"/>
          <w:noProof/>
          <w:sz w:val="20"/>
          <w:szCs w:val="20"/>
        </w:rPr>
        <w:t>标签下客户统计</w:t>
      </w:r>
      <w:r w:rsidR="00CC444D" w:rsidRPr="00CC444D">
        <w:rPr>
          <w:rFonts w:ascii="微软雅黑" w:eastAsia="微软雅黑" w:hAnsi="微软雅黑"/>
          <w:noProof/>
          <w:sz w:val="20"/>
          <w:szCs w:val="20"/>
        </w:rPr>
        <w:t>数量从</w:t>
      </w:r>
      <w:r>
        <w:rPr>
          <w:rFonts w:ascii="微软雅黑" w:eastAsia="微软雅黑" w:hAnsi="微软雅黑" w:hint="eastAsia"/>
          <w:noProof/>
          <w:sz w:val="20"/>
          <w:szCs w:val="20"/>
        </w:rPr>
        <w:t>大</w:t>
      </w:r>
      <w:r w:rsidR="00CC444D" w:rsidRPr="00CC444D">
        <w:rPr>
          <w:rFonts w:ascii="微软雅黑" w:eastAsia="微软雅黑" w:hAnsi="微软雅黑" w:hint="eastAsia"/>
          <w:noProof/>
          <w:sz w:val="20"/>
          <w:szCs w:val="20"/>
        </w:rPr>
        <w:t>到</w:t>
      </w:r>
      <w:r>
        <w:rPr>
          <w:rFonts w:ascii="微软雅黑" w:eastAsia="微软雅黑" w:hAnsi="微软雅黑" w:hint="eastAsia"/>
          <w:noProof/>
          <w:sz w:val="20"/>
          <w:szCs w:val="20"/>
        </w:rPr>
        <w:t>小</w:t>
      </w:r>
      <w:r w:rsidR="00CC444D" w:rsidRPr="00CC444D">
        <w:rPr>
          <w:rFonts w:ascii="微软雅黑" w:eastAsia="微软雅黑" w:hAnsi="微软雅黑" w:hint="eastAsia"/>
          <w:noProof/>
          <w:sz w:val="20"/>
          <w:szCs w:val="20"/>
        </w:rPr>
        <w:t>排序展</w:t>
      </w:r>
      <w:r w:rsidR="00CC444D" w:rsidRPr="00CC444D">
        <w:rPr>
          <w:rFonts w:ascii="微软雅黑" w:eastAsia="微软雅黑" w:hAnsi="微软雅黑"/>
          <w:noProof/>
          <w:sz w:val="20"/>
          <w:szCs w:val="20"/>
        </w:rPr>
        <w:t>示</w:t>
      </w:r>
      <w:r w:rsidR="00CC444D">
        <w:rPr>
          <w:rFonts w:ascii="微软雅黑" w:eastAsia="微软雅黑" w:hAnsi="微软雅黑" w:hint="eastAsia"/>
          <w:noProof/>
          <w:sz w:val="20"/>
          <w:szCs w:val="20"/>
        </w:rPr>
        <w:t>。</w:t>
      </w:r>
    </w:p>
    <w:p w14:paraId="474FB0FB" w14:textId="77777777" w:rsidR="008953B1" w:rsidRDefault="004F13C2" w:rsidP="009B528D">
      <w:pPr>
        <w:pStyle w:val="ListParagraph"/>
        <w:widowControl/>
        <w:numPr>
          <w:ilvl w:val="0"/>
          <w:numId w:val="92"/>
        </w:numPr>
        <w:ind w:firstLineChars="0"/>
        <w:rPr>
          <w:rFonts w:ascii="微软雅黑" w:eastAsia="微软雅黑" w:hAnsi="微软雅黑"/>
          <w:noProof/>
          <w:sz w:val="20"/>
          <w:szCs w:val="20"/>
        </w:rPr>
      </w:pPr>
      <w:r w:rsidRPr="00CC444D">
        <w:rPr>
          <w:rFonts w:ascii="微软雅黑" w:eastAsia="微软雅黑" w:hAnsi="微软雅黑" w:hint="eastAsia"/>
          <w:noProof/>
          <w:sz w:val="20"/>
          <w:szCs w:val="20"/>
        </w:rPr>
        <w:t>选中</w:t>
      </w:r>
      <w:r w:rsidR="0066302B">
        <w:rPr>
          <w:rFonts w:ascii="微软雅黑" w:eastAsia="微软雅黑" w:hAnsi="微软雅黑" w:hint="eastAsia"/>
          <w:noProof/>
          <w:sz w:val="20"/>
          <w:szCs w:val="20"/>
        </w:rPr>
        <w:t>左侧栏的</w:t>
      </w:r>
      <w:r w:rsidR="0036167D">
        <w:rPr>
          <w:rFonts w:ascii="微软雅黑" w:eastAsia="微软雅黑" w:hAnsi="微软雅黑" w:hint="eastAsia"/>
          <w:noProof/>
          <w:sz w:val="20"/>
          <w:szCs w:val="20"/>
        </w:rPr>
        <w:t>某个</w:t>
      </w:r>
      <w:r w:rsidRPr="00CC444D">
        <w:rPr>
          <w:rFonts w:ascii="微软雅黑" w:eastAsia="微软雅黑" w:hAnsi="微软雅黑" w:hint="eastAsia"/>
          <w:noProof/>
          <w:sz w:val="20"/>
          <w:szCs w:val="20"/>
        </w:rPr>
        <w:t>标签，</w:t>
      </w:r>
      <w:r w:rsidR="00451B7B" w:rsidRPr="00CC444D">
        <w:rPr>
          <w:rFonts w:ascii="微软雅黑" w:eastAsia="微软雅黑" w:hAnsi="微软雅黑" w:hint="eastAsia"/>
          <w:noProof/>
          <w:sz w:val="20"/>
          <w:szCs w:val="20"/>
        </w:rPr>
        <w:t>页面右侧展示</w:t>
      </w:r>
      <w:r w:rsidR="0089721B">
        <w:rPr>
          <w:rFonts w:ascii="微软雅黑" w:eastAsia="微软雅黑" w:hAnsi="微软雅黑" w:hint="eastAsia"/>
          <w:noProof/>
          <w:sz w:val="20"/>
          <w:szCs w:val="20"/>
        </w:rPr>
        <w:t>具有</w:t>
      </w:r>
      <w:r w:rsidRPr="00CC444D">
        <w:rPr>
          <w:rFonts w:ascii="微软雅黑" w:eastAsia="微软雅黑" w:hAnsi="微软雅黑" w:hint="eastAsia"/>
          <w:noProof/>
          <w:sz w:val="20"/>
          <w:szCs w:val="20"/>
        </w:rPr>
        <w:t>该标签</w:t>
      </w:r>
      <w:r w:rsidR="0089721B">
        <w:rPr>
          <w:rFonts w:ascii="微软雅黑" w:eastAsia="微软雅黑" w:hAnsi="微软雅黑" w:hint="eastAsia"/>
          <w:noProof/>
          <w:sz w:val="20"/>
          <w:szCs w:val="20"/>
        </w:rPr>
        <w:t>的所有</w:t>
      </w:r>
      <w:r w:rsidRPr="00CC444D">
        <w:rPr>
          <w:rFonts w:ascii="微软雅黑" w:eastAsia="微软雅黑" w:hAnsi="微软雅黑" w:hint="eastAsia"/>
          <w:noProof/>
          <w:sz w:val="20"/>
          <w:szCs w:val="20"/>
        </w:rPr>
        <w:t>客户明细信息。</w:t>
      </w:r>
    </w:p>
    <w:p w14:paraId="22FBAE5D" w14:textId="69131C85" w:rsidR="0089721B" w:rsidRDefault="0089721B" w:rsidP="008953B1">
      <w:pPr>
        <w:pStyle w:val="ListParagraph"/>
        <w:widowControl/>
        <w:ind w:left="420" w:firstLineChars="0" w:firstLine="0"/>
        <w:rPr>
          <w:rFonts w:ascii="微软雅黑" w:eastAsia="微软雅黑" w:hAnsi="微软雅黑"/>
          <w:noProof/>
          <w:sz w:val="20"/>
          <w:szCs w:val="20"/>
        </w:rPr>
      </w:pPr>
      <w:r>
        <w:rPr>
          <w:rFonts w:ascii="微软雅黑" w:eastAsia="微软雅黑" w:hAnsi="微软雅黑" w:hint="eastAsia"/>
          <w:noProof/>
          <w:sz w:val="20"/>
          <w:szCs w:val="20"/>
        </w:rPr>
        <w:t>单个客户右侧有删除按钮，点击</w:t>
      </w:r>
      <w:r w:rsidR="00AD2B45">
        <w:rPr>
          <w:rFonts w:ascii="微软雅黑" w:eastAsia="微软雅黑" w:hAnsi="微软雅黑" w:hint="eastAsia"/>
          <w:noProof/>
          <w:sz w:val="20"/>
          <w:szCs w:val="20"/>
        </w:rPr>
        <w:t>弹窗提示：</w:t>
      </w:r>
      <w:r w:rsidR="00AD2B45" w:rsidRPr="00AD2B45">
        <w:rPr>
          <w:rFonts w:ascii="微软雅黑" w:eastAsia="微软雅黑" w:hAnsi="微软雅黑" w:hint="eastAsia"/>
          <w:noProof/>
          <w:sz w:val="20"/>
          <w:szCs w:val="20"/>
        </w:rPr>
        <w:t>标签中的联系人不会被删除，仅删除此人身上的此标签</w:t>
      </w:r>
      <w:r w:rsidR="00AD2B45">
        <w:rPr>
          <w:rFonts w:ascii="微软雅黑" w:eastAsia="微软雅黑" w:hAnsi="微软雅黑" w:hint="eastAsia"/>
          <w:noProof/>
          <w:sz w:val="20"/>
          <w:szCs w:val="20"/>
        </w:rPr>
        <w:t>。</w:t>
      </w:r>
      <w:r w:rsidR="00B8455F" w:rsidRPr="00CC444D">
        <w:rPr>
          <w:rFonts w:ascii="微软雅黑" w:eastAsia="微软雅黑" w:hAnsi="微软雅黑" w:hint="eastAsia"/>
          <w:noProof/>
          <w:sz w:val="20"/>
          <w:szCs w:val="20"/>
        </w:rPr>
        <w:t>确认后该客户</w:t>
      </w:r>
      <w:r w:rsidR="00B8455F">
        <w:rPr>
          <w:rFonts w:ascii="微软雅黑" w:eastAsia="微软雅黑" w:hAnsi="微软雅黑" w:hint="eastAsia"/>
          <w:noProof/>
          <w:sz w:val="20"/>
          <w:szCs w:val="20"/>
        </w:rPr>
        <w:t>从标签列表中移除</w:t>
      </w:r>
      <w:r w:rsidR="00B8455F" w:rsidRPr="00CC444D">
        <w:rPr>
          <w:rFonts w:ascii="微软雅黑" w:eastAsia="微软雅黑" w:hAnsi="微软雅黑" w:hint="eastAsia"/>
          <w:noProof/>
          <w:sz w:val="20"/>
          <w:szCs w:val="20"/>
        </w:rPr>
        <w:t>，</w:t>
      </w:r>
      <w:r w:rsidR="00B8455F">
        <w:rPr>
          <w:rFonts w:ascii="微软雅黑" w:eastAsia="微软雅黑" w:hAnsi="微软雅黑" w:hint="eastAsia"/>
          <w:noProof/>
          <w:sz w:val="20"/>
          <w:szCs w:val="20"/>
        </w:rPr>
        <w:t>页面弱提示</w:t>
      </w:r>
      <w:r w:rsidR="00B8455F" w:rsidRPr="00CC444D">
        <w:rPr>
          <w:rFonts w:ascii="微软雅黑" w:eastAsia="微软雅黑" w:hAnsi="微软雅黑" w:hint="eastAsia"/>
          <w:noProof/>
          <w:sz w:val="20"/>
          <w:szCs w:val="20"/>
        </w:rPr>
        <w:t>“删除成功“并返回管理客户标签页面</w:t>
      </w:r>
      <w:r w:rsidR="00B8455F">
        <w:rPr>
          <w:rFonts w:ascii="微软雅黑" w:eastAsia="微软雅黑" w:hAnsi="微软雅黑" w:hint="eastAsia"/>
          <w:noProof/>
          <w:sz w:val="20"/>
          <w:szCs w:val="20"/>
        </w:rPr>
        <w:t>，</w:t>
      </w:r>
      <w:r w:rsidR="00B8455F" w:rsidRPr="00CC444D">
        <w:rPr>
          <w:rFonts w:ascii="微软雅黑" w:eastAsia="微软雅黑" w:hAnsi="微软雅黑" w:hint="eastAsia"/>
          <w:noProof/>
          <w:sz w:val="20"/>
          <w:szCs w:val="20"/>
        </w:rPr>
        <w:t>如</w:t>
      </w:r>
      <w:r w:rsidR="00B8455F">
        <w:rPr>
          <w:rFonts w:ascii="微软雅黑" w:eastAsia="微软雅黑" w:hAnsi="微软雅黑" w:hint="eastAsia"/>
          <w:noProof/>
          <w:sz w:val="20"/>
          <w:szCs w:val="20"/>
        </w:rPr>
        <w:t>下</w:t>
      </w:r>
      <w:r w:rsidR="00B8455F" w:rsidRPr="00CC444D">
        <w:rPr>
          <w:rFonts w:ascii="微软雅黑" w:eastAsia="微软雅黑" w:hAnsi="微软雅黑" w:hint="eastAsia"/>
          <w:noProof/>
          <w:sz w:val="20"/>
          <w:szCs w:val="20"/>
        </w:rPr>
        <w:t>图</w:t>
      </w:r>
      <w:r w:rsidR="00B8455F">
        <w:rPr>
          <w:rFonts w:ascii="微软雅黑" w:eastAsia="微软雅黑" w:hAnsi="微软雅黑"/>
          <w:noProof/>
          <w:sz w:val="20"/>
          <w:szCs w:val="20"/>
        </w:rPr>
        <w:t>1</w:t>
      </w:r>
      <w:r w:rsidR="00B8455F" w:rsidRPr="00CC444D">
        <w:rPr>
          <w:rFonts w:ascii="微软雅黑" w:eastAsia="微软雅黑" w:hAnsi="微软雅黑" w:hint="eastAsia"/>
          <w:noProof/>
          <w:sz w:val="20"/>
          <w:szCs w:val="20"/>
        </w:rPr>
        <w:t>所示。</w:t>
      </w:r>
    </w:p>
    <w:p w14:paraId="50767B64" w14:textId="45CDBE23" w:rsidR="004F13C2" w:rsidRPr="00CC444D" w:rsidRDefault="000F1DF7" w:rsidP="009B528D">
      <w:pPr>
        <w:pStyle w:val="ListParagraph"/>
        <w:widowControl/>
        <w:numPr>
          <w:ilvl w:val="0"/>
          <w:numId w:val="92"/>
        </w:numPr>
        <w:ind w:firstLineChars="0"/>
        <w:rPr>
          <w:rFonts w:ascii="微软雅黑" w:eastAsia="微软雅黑" w:hAnsi="微软雅黑"/>
          <w:noProof/>
          <w:sz w:val="20"/>
          <w:szCs w:val="20"/>
        </w:rPr>
      </w:pPr>
      <w:r>
        <w:rPr>
          <w:rFonts w:ascii="微软雅黑" w:eastAsia="微软雅黑" w:hAnsi="微软雅黑" w:hint="eastAsia"/>
          <w:noProof/>
          <w:sz w:val="20"/>
          <w:szCs w:val="20"/>
        </w:rPr>
        <w:t>如</w:t>
      </w:r>
      <w:r w:rsidR="00E5726C">
        <w:rPr>
          <w:rFonts w:ascii="微软雅黑" w:eastAsia="微软雅黑" w:hAnsi="微软雅黑" w:hint="eastAsia"/>
          <w:noProof/>
          <w:sz w:val="20"/>
          <w:szCs w:val="20"/>
        </w:rPr>
        <w:t>选中的</w:t>
      </w:r>
      <w:r>
        <w:rPr>
          <w:rFonts w:ascii="微软雅黑" w:eastAsia="微软雅黑" w:hAnsi="微软雅黑" w:hint="eastAsia"/>
          <w:noProof/>
          <w:sz w:val="20"/>
          <w:szCs w:val="20"/>
        </w:rPr>
        <w:t>标签下无任何客户，展示文案：暂无任何标签成员。点击【添加新成员】</w:t>
      </w:r>
      <w:r w:rsidR="007D4309">
        <w:rPr>
          <w:rFonts w:ascii="微软雅黑" w:eastAsia="微软雅黑" w:hAnsi="微软雅黑" w:hint="eastAsia"/>
          <w:noProof/>
          <w:sz w:val="20"/>
          <w:szCs w:val="20"/>
        </w:rPr>
        <w:t>进入选择标签成员页面</w:t>
      </w:r>
      <w:r>
        <w:rPr>
          <w:rFonts w:ascii="微软雅黑" w:eastAsia="微软雅黑" w:hAnsi="微软雅黑" w:hint="eastAsia"/>
          <w:noProof/>
          <w:sz w:val="20"/>
          <w:szCs w:val="20"/>
        </w:rPr>
        <w:t>进行添加。</w:t>
      </w:r>
    </w:p>
    <w:p w14:paraId="374DAD97" w14:textId="2B5F1C37" w:rsidR="004F13C2" w:rsidRDefault="00CF0188" w:rsidP="009B528D">
      <w:pPr>
        <w:pStyle w:val="ListParagraph"/>
        <w:widowControl/>
        <w:numPr>
          <w:ilvl w:val="0"/>
          <w:numId w:val="92"/>
        </w:numPr>
        <w:ind w:firstLineChars="0"/>
        <w:rPr>
          <w:rFonts w:ascii="微软雅黑" w:eastAsia="微软雅黑" w:hAnsi="微软雅黑"/>
          <w:noProof/>
          <w:sz w:val="20"/>
          <w:szCs w:val="20"/>
        </w:rPr>
      </w:pPr>
      <w:r>
        <w:rPr>
          <w:rFonts w:ascii="微软雅黑" w:eastAsia="微软雅黑" w:hAnsi="微软雅黑" w:hint="eastAsia"/>
          <w:noProof/>
          <w:sz w:val="20"/>
          <w:szCs w:val="20"/>
        </w:rPr>
        <w:t>选中的标签右上角有编辑按钮，</w:t>
      </w:r>
      <w:r w:rsidR="00451B7B" w:rsidRPr="00CC444D">
        <w:rPr>
          <w:rFonts w:ascii="微软雅黑" w:eastAsia="微软雅黑" w:hAnsi="微软雅黑" w:hint="eastAsia"/>
          <w:noProof/>
          <w:sz w:val="20"/>
          <w:szCs w:val="20"/>
        </w:rPr>
        <w:t>点击</w:t>
      </w:r>
      <w:r>
        <w:rPr>
          <w:rFonts w:ascii="微软雅黑" w:eastAsia="微软雅黑" w:hAnsi="微软雅黑" w:hint="eastAsia"/>
          <w:noProof/>
          <w:sz w:val="20"/>
          <w:szCs w:val="20"/>
        </w:rPr>
        <w:t>后</w:t>
      </w:r>
      <w:r w:rsidR="008404FB">
        <w:rPr>
          <w:rFonts w:ascii="微软雅黑" w:eastAsia="微软雅黑" w:hAnsi="微软雅黑" w:hint="eastAsia"/>
          <w:noProof/>
          <w:sz w:val="20"/>
          <w:szCs w:val="20"/>
        </w:rPr>
        <w:t>可</w:t>
      </w:r>
      <w:r w:rsidR="00451B7B" w:rsidRPr="00CC444D">
        <w:rPr>
          <w:rFonts w:ascii="微软雅黑" w:eastAsia="微软雅黑" w:hAnsi="微软雅黑" w:hint="eastAsia"/>
          <w:noProof/>
          <w:sz w:val="20"/>
          <w:szCs w:val="20"/>
        </w:rPr>
        <w:t>弹</w:t>
      </w:r>
      <w:r w:rsidR="008404FB">
        <w:rPr>
          <w:rFonts w:ascii="微软雅黑" w:eastAsia="微软雅黑" w:hAnsi="微软雅黑" w:hint="eastAsia"/>
          <w:noProof/>
          <w:sz w:val="20"/>
          <w:szCs w:val="20"/>
        </w:rPr>
        <w:t>窗</w:t>
      </w:r>
      <w:r w:rsidR="00451B7B" w:rsidRPr="00CC444D">
        <w:rPr>
          <w:rFonts w:ascii="微软雅黑" w:eastAsia="微软雅黑" w:hAnsi="微软雅黑" w:hint="eastAsia"/>
          <w:noProof/>
          <w:sz w:val="20"/>
          <w:szCs w:val="20"/>
        </w:rPr>
        <w:t>修改标签名字</w:t>
      </w:r>
      <w:r w:rsidR="00EE64E8">
        <w:rPr>
          <w:rFonts w:ascii="微软雅黑" w:eastAsia="微软雅黑" w:hAnsi="微软雅黑" w:hint="eastAsia"/>
          <w:noProof/>
          <w:sz w:val="20"/>
          <w:szCs w:val="20"/>
        </w:rPr>
        <w:t>（标签名字不可重复）</w:t>
      </w:r>
      <w:r w:rsidR="00451B7B" w:rsidRPr="00CC444D">
        <w:rPr>
          <w:rFonts w:ascii="微软雅黑" w:eastAsia="微软雅黑" w:hAnsi="微软雅黑" w:hint="eastAsia"/>
          <w:noProof/>
          <w:sz w:val="20"/>
          <w:szCs w:val="20"/>
        </w:rPr>
        <w:t>，如下图</w:t>
      </w:r>
      <w:r w:rsidR="008404FB">
        <w:rPr>
          <w:rFonts w:ascii="微软雅黑" w:eastAsia="微软雅黑" w:hAnsi="微软雅黑"/>
          <w:noProof/>
          <w:sz w:val="20"/>
          <w:szCs w:val="20"/>
        </w:rPr>
        <w:t>2</w:t>
      </w:r>
      <w:r w:rsidR="00451B7B" w:rsidRPr="00CC444D">
        <w:rPr>
          <w:rFonts w:ascii="微软雅黑" w:eastAsia="微软雅黑" w:hAnsi="微软雅黑" w:hint="eastAsia"/>
          <w:noProof/>
          <w:sz w:val="20"/>
          <w:szCs w:val="20"/>
        </w:rPr>
        <w:t>所示。</w:t>
      </w:r>
    </w:p>
    <w:p w14:paraId="3ABD6850" w14:textId="3E01C5FC" w:rsidR="002E6734" w:rsidRPr="00CC444D" w:rsidRDefault="002E6734" w:rsidP="002E6734">
      <w:pPr>
        <w:pStyle w:val="ListParagraph"/>
        <w:widowControl/>
        <w:ind w:left="420" w:firstLineChars="0" w:firstLine="0"/>
        <w:rPr>
          <w:rFonts w:ascii="微软雅黑" w:eastAsia="微软雅黑" w:hAnsi="微软雅黑"/>
          <w:noProof/>
          <w:sz w:val="20"/>
          <w:szCs w:val="20"/>
        </w:rPr>
      </w:pPr>
      <w:r>
        <w:rPr>
          <w:rFonts w:ascii="微软雅黑" w:eastAsia="微软雅黑" w:hAnsi="微软雅黑" w:hint="eastAsia"/>
          <w:noProof/>
          <w:sz w:val="20"/>
          <w:szCs w:val="20"/>
        </w:rPr>
        <w:t>注：准增员和转介绍中心两个</w:t>
      </w:r>
      <w:r w:rsidR="007D4309">
        <w:rPr>
          <w:rFonts w:ascii="微软雅黑" w:eastAsia="微软雅黑" w:hAnsi="微软雅黑" w:hint="eastAsia"/>
          <w:noProof/>
          <w:sz w:val="20"/>
          <w:szCs w:val="20"/>
        </w:rPr>
        <w:t>系统</w:t>
      </w:r>
      <w:r>
        <w:rPr>
          <w:rFonts w:ascii="微软雅黑" w:eastAsia="微软雅黑" w:hAnsi="微软雅黑" w:hint="eastAsia"/>
          <w:noProof/>
          <w:sz w:val="20"/>
          <w:szCs w:val="20"/>
        </w:rPr>
        <w:t>标签名字不可修改</w:t>
      </w:r>
      <w:r w:rsidR="008C1BB4">
        <w:rPr>
          <w:rFonts w:ascii="微软雅黑" w:eastAsia="微软雅黑" w:hAnsi="微软雅黑" w:hint="eastAsia"/>
          <w:noProof/>
          <w:sz w:val="20"/>
          <w:szCs w:val="20"/>
        </w:rPr>
        <w:t>，选中这两个</w:t>
      </w:r>
      <w:r w:rsidR="007D4309">
        <w:rPr>
          <w:rFonts w:ascii="微软雅黑" w:eastAsia="微软雅黑" w:hAnsi="微软雅黑" w:hint="eastAsia"/>
          <w:noProof/>
          <w:sz w:val="20"/>
          <w:szCs w:val="20"/>
        </w:rPr>
        <w:t>系统</w:t>
      </w:r>
      <w:r w:rsidR="008C1BB4">
        <w:rPr>
          <w:rFonts w:ascii="微软雅黑" w:eastAsia="微软雅黑" w:hAnsi="微软雅黑" w:hint="eastAsia"/>
          <w:noProof/>
          <w:sz w:val="20"/>
          <w:szCs w:val="20"/>
        </w:rPr>
        <w:t>标签时无此编辑按钮</w:t>
      </w:r>
      <w:r>
        <w:rPr>
          <w:rFonts w:ascii="微软雅黑" w:eastAsia="微软雅黑" w:hAnsi="微软雅黑" w:hint="eastAsia"/>
          <w:noProof/>
          <w:sz w:val="20"/>
          <w:szCs w:val="20"/>
        </w:rPr>
        <w:t>。</w:t>
      </w:r>
    </w:p>
    <w:p w14:paraId="2D38AEEE" w14:textId="6D1539A8" w:rsidR="00451B7B" w:rsidRDefault="00D617C3" w:rsidP="009B528D">
      <w:pPr>
        <w:pStyle w:val="ListParagraph"/>
        <w:widowControl/>
        <w:numPr>
          <w:ilvl w:val="0"/>
          <w:numId w:val="92"/>
        </w:numPr>
        <w:ind w:firstLineChars="0"/>
        <w:rPr>
          <w:rFonts w:ascii="微软雅黑" w:eastAsia="微软雅黑" w:hAnsi="微软雅黑"/>
          <w:noProof/>
          <w:sz w:val="20"/>
          <w:szCs w:val="20"/>
        </w:rPr>
      </w:pPr>
      <w:r>
        <w:rPr>
          <w:rFonts w:ascii="微软雅黑" w:eastAsia="微软雅黑" w:hAnsi="微软雅黑" w:hint="eastAsia"/>
          <w:noProof/>
          <w:sz w:val="20"/>
          <w:szCs w:val="20"/>
        </w:rPr>
        <w:t>对选中的标签</w:t>
      </w:r>
      <w:r w:rsidR="00451B7B" w:rsidRPr="00CC444D">
        <w:rPr>
          <w:rFonts w:ascii="微软雅黑" w:eastAsia="微软雅黑" w:hAnsi="微软雅黑" w:hint="eastAsia"/>
          <w:noProof/>
          <w:sz w:val="20"/>
          <w:szCs w:val="20"/>
        </w:rPr>
        <w:t>点击</w:t>
      </w:r>
      <w:r w:rsidR="009D121E" w:rsidRPr="00CC444D">
        <w:rPr>
          <w:rFonts w:ascii="微软雅黑" w:eastAsia="微软雅黑" w:hAnsi="微软雅黑" w:hint="eastAsia"/>
          <w:noProof/>
          <w:sz w:val="20"/>
          <w:szCs w:val="20"/>
        </w:rPr>
        <w:t>【</w:t>
      </w:r>
      <w:r w:rsidR="00451B7B" w:rsidRPr="00CC444D">
        <w:rPr>
          <w:rFonts w:ascii="微软雅黑" w:eastAsia="微软雅黑" w:hAnsi="微软雅黑" w:hint="eastAsia"/>
          <w:noProof/>
          <w:sz w:val="20"/>
          <w:szCs w:val="20"/>
        </w:rPr>
        <w:t>删除标签</w:t>
      </w:r>
      <w:r w:rsidR="009D121E" w:rsidRPr="00CC444D">
        <w:rPr>
          <w:rFonts w:ascii="微软雅黑" w:eastAsia="微软雅黑" w:hAnsi="微软雅黑" w:hint="eastAsia"/>
          <w:noProof/>
          <w:sz w:val="20"/>
          <w:szCs w:val="20"/>
        </w:rPr>
        <w:t>】</w:t>
      </w:r>
      <w:r w:rsidR="00451B7B" w:rsidRPr="00CC444D">
        <w:rPr>
          <w:rFonts w:ascii="微软雅黑" w:eastAsia="微软雅黑" w:hAnsi="微软雅黑" w:hint="eastAsia"/>
          <w:noProof/>
          <w:sz w:val="20"/>
          <w:szCs w:val="20"/>
        </w:rPr>
        <w:t>按钮，弹</w:t>
      </w:r>
      <w:r>
        <w:rPr>
          <w:rFonts w:ascii="微软雅黑" w:eastAsia="微软雅黑" w:hAnsi="微软雅黑" w:hint="eastAsia"/>
          <w:noProof/>
          <w:sz w:val="20"/>
          <w:szCs w:val="20"/>
        </w:rPr>
        <w:t>窗提示：</w:t>
      </w:r>
      <w:r w:rsidRPr="00D617C3">
        <w:rPr>
          <w:rFonts w:ascii="微软雅黑" w:eastAsia="微软雅黑" w:hAnsi="微软雅黑" w:hint="eastAsia"/>
          <w:noProof/>
          <w:sz w:val="20"/>
          <w:szCs w:val="20"/>
        </w:rPr>
        <w:t>你将要删除标签，此标签下所有联系人都将清除此标签,但标签中的联系人不会被删除</w:t>
      </w:r>
      <w:r>
        <w:rPr>
          <w:rFonts w:ascii="微软雅黑" w:eastAsia="微软雅黑" w:hAnsi="微软雅黑" w:hint="eastAsia"/>
          <w:noProof/>
          <w:sz w:val="20"/>
          <w:szCs w:val="20"/>
        </w:rPr>
        <w:t>。点</w:t>
      </w:r>
      <w:r w:rsidR="00451B7B" w:rsidRPr="00CC444D">
        <w:rPr>
          <w:rFonts w:ascii="微软雅黑" w:eastAsia="微软雅黑" w:hAnsi="微软雅黑" w:hint="eastAsia"/>
          <w:noProof/>
          <w:sz w:val="20"/>
          <w:szCs w:val="20"/>
        </w:rPr>
        <w:t>确认后删除</w:t>
      </w:r>
      <w:r w:rsidR="009D121E" w:rsidRPr="00CC444D">
        <w:rPr>
          <w:rFonts w:ascii="微软雅黑" w:eastAsia="微软雅黑" w:hAnsi="微软雅黑" w:hint="eastAsia"/>
          <w:noProof/>
          <w:sz w:val="20"/>
          <w:szCs w:val="20"/>
        </w:rPr>
        <w:t>该</w:t>
      </w:r>
      <w:r w:rsidR="00451B7B" w:rsidRPr="00CC444D">
        <w:rPr>
          <w:rFonts w:ascii="微软雅黑" w:eastAsia="微软雅黑" w:hAnsi="微软雅黑" w:hint="eastAsia"/>
          <w:noProof/>
          <w:sz w:val="20"/>
          <w:szCs w:val="20"/>
        </w:rPr>
        <w:t>标签</w:t>
      </w:r>
      <w:r w:rsidR="009D121E" w:rsidRPr="00CC444D">
        <w:rPr>
          <w:rFonts w:ascii="微软雅黑" w:eastAsia="微软雅黑" w:hAnsi="微软雅黑" w:hint="eastAsia"/>
          <w:noProof/>
          <w:sz w:val="20"/>
          <w:szCs w:val="20"/>
        </w:rPr>
        <w:t>，此</w:t>
      </w:r>
      <w:r w:rsidR="00451B7B" w:rsidRPr="00CC444D">
        <w:rPr>
          <w:rFonts w:ascii="微软雅黑" w:eastAsia="微软雅黑" w:hAnsi="微软雅黑" w:hint="eastAsia"/>
          <w:noProof/>
          <w:sz w:val="20"/>
          <w:szCs w:val="20"/>
        </w:rPr>
        <w:t>标签下</w:t>
      </w:r>
      <w:r w:rsidR="009D121E" w:rsidRPr="00CC444D">
        <w:rPr>
          <w:rFonts w:ascii="微软雅黑" w:eastAsia="微软雅黑" w:hAnsi="微软雅黑" w:hint="eastAsia"/>
          <w:noProof/>
          <w:sz w:val="20"/>
          <w:szCs w:val="20"/>
        </w:rPr>
        <w:t>所有联系人都将清除此标签，但联系人不会被删除。如下图</w:t>
      </w:r>
      <w:r>
        <w:rPr>
          <w:rFonts w:ascii="微软雅黑" w:eastAsia="微软雅黑" w:hAnsi="微软雅黑"/>
          <w:noProof/>
          <w:sz w:val="20"/>
          <w:szCs w:val="20"/>
        </w:rPr>
        <w:t>3</w:t>
      </w:r>
      <w:r w:rsidR="009D121E" w:rsidRPr="00CC444D">
        <w:rPr>
          <w:rFonts w:ascii="微软雅黑" w:eastAsia="微软雅黑" w:hAnsi="微软雅黑" w:hint="eastAsia"/>
          <w:noProof/>
          <w:sz w:val="20"/>
          <w:szCs w:val="20"/>
        </w:rPr>
        <w:t>所示。</w:t>
      </w:r>
    </w:p>
    <w:p w14:paraId="21B6FE4E" w14:textId="6251C96E" w:rsidR="002E6734" w:rsidRPr="00CC444D" w:rsidRDefault="002E6734" w:rsidP="002E6734">
      <w:pPr>
        <w:pStyle w:val="ListParagraph"/>
        <w:widowControl/>
        <w:ind w:left="420" w:firstLineChars="0" w:firstLine="0"/>
        <w:rPr>
          <w:rFonts w:ascii="微软雅黑" w:eastAsia="微软雅黑" w:hAnsi="微软雅黑"/>
          <w:noProof/>
          <w:sz w:val="20"/>
          <w:szCs w:val="20"/>
        </w:rPr>
      </w:pPr>
      <w:r>
        <w:rPr>
          <w:rFonts w:ascii="微软雅黑" w:eastAsia="微软雅黑" w:hAnsi="微软雅黑" w:hint="eastAsia"/>
          <w:noProof/>
          <w:sz w:val="20"/>
          <w:szCs w:val="20"/>
        </w:rPr>
        <w:t>注：</w:t>
      </w:r>
      <w:bookmarkStart w:id="157" w:name="_Hlk100174906"/>
      <w:r>
        <w:rPr>
          <w:rFonts w:ascii="微软雅黑" w:eastAsia="微软雅黑" w:hAnsi="微软雅黑" w:hint="eastAsia"/>
          <w:noProof/>
          <w:sz w:val="20"/>
          <w:szCs w:val="20"/>
        </w:rPr>
        <w:t>准增员和转介绍中心两</w:t>
      </w:r>
      <w:r w:rsidR="00910AE9">
        <w:rPr>
          <w:rFonts w:ascii="微软雅黑" w:eastAsia="微软雅黑" w:hAnsi="微软雅黑" w:hint="eastAsia"/>
          <w:noProof/>
          <w:sz w:val="20"/>
          <w:szCs w:val="20"/>
        </w:rPr>
        <w:t>个</w:t>
      </w:r>
      <w:r w:rsidR="007D4309">
        <w:rPr>
          <w:rFonts w:ascii="微软雅黑" w:eastAsia="微软雅黑" w:hAnsi="微软雅黑" w:hint="eastAsia"/>
          <w:noProof/>
          <w:sz w:val="20"/>
          <w:szCs w:val="20"/>
        </w:rPr>
        <w:t>系统</w:t>
      </w:r>
      <w:r>
        <w:rPr>
          <w:rFonts w:ascii="微软雅黑" w:eastAsia="微软雅黑" w:hAnsi="微软雅黑" w:hint="eastAsia"/>
          <w:noProof/>
          <w:sz w:val="20"/>
          <w:szCs w:val="20"/>
        </w:rPr>
        <w:t>标签不可删除</w:t>
      </w:r>
      <w:bookmarkEnd w:id="157"/>
      <w:r w:rsidR="00910AE9">
        <w:rPr>
          <w:rFonts w:ascii="微软雅黑" w:eastAsia="微软雅黑" w:hAnsi="微软雅黑" w:hint="eastAsia"/>
          <w:noProof/>
          <w:sz w:val="20"/>
          <w:szCs w:val="20"/>
        </w:rPr>
        <w:t>，</w:t>
      </w:r>
      <w:r w:rsidR="008C1BB4">
        <w:rPr>
          <w:rFonts w:ascii="微软雅黑" w:eastAsia="微软雅黑" w:hAnsi="微软雅黑" w:hint="eastAsia"/>
          <w:noProof/>
          <w:sz w:val="20"/>
          <w:szCs w:val="20"/>
        </w:rPr>
        <w:t>选中这两个</w:t>
      </w:r>
      <w:r w:rsidR="007D4309">
        <w:rPr>
          <w:rFonts w:ascii="微软雅黑" w:eastAsia="微软雅黑" w:hAnsi="微软雅黑" w:hint="eastAsia"/>
          <w:noProof/>
          <w:sz w:val="20"/>
          <w:szCs w:val="20"/>
        </w:rPr>
        <w:t>系统</w:t>
      </w:r>
      <w:r w:rsidR="008C1BB4">
        <w:rPr>
          <w:rFonts w:ascii="微软雅黑" w:eastAsia="微软雅黑" w:hAnsi="微软雅黑" w:hint="eastAsia"/>
          <w:noProof/>
          <w:sz w:val="20"/>
          <w:szCs w:val="20"/>
        </w:rPr>
        <w:t>标签时无【删除标签】按钮。</w:t>
      </w:r>
    </w:p>
    <w:p w14:paraId="519F38B4" w14:textId="18CBCBCA" w:rsidR="009D121E" w:rsidRDefault="009D121E" w:rsidP="009B528D">
      <w:pPr>
        <w:pStyle w:val="ListParagraph"/>
        <w:widowControl/>
        <w:numPr>
          <w:ilvl w:val="0"/>
          <w:numId w:val="92"/>
        </w:numPr>
        <w:ind w:firstLineChars="0"/>
        <w:rPr>
          <w:rFonts w:ascii="微软雅黑" w:eastAsia="微软雅黑" w:hAnsi="微软雅黑"/>
          <w:noProof/>
          <w:sz w:val="20"/>
          <w:szCs w:val="20"/>
        </w:rPr>
      </w:pPr>
      <w:r w:rsidRPr="00CC444D">
        <w:rPr>
          <w:rFonts w:ascii="微软雅黑" w:eastAsia="微软雅黑" w:hAnsi="微软雅黑" w:hint="eastAsia"/>
          <w:noProof/>
          <w:sz w:val="20"/>
          <w:szCs w:val="20"/>
        </w:rPr>
        <w:lastRenderedPageBreak/>
        <w:t>点击【+添加新成员】按钮，</w:t>
      </w:r>
      <w:r w:rsidR="00290B1D" w:rsidRPr="00CC444D">
        <w:rPr>
          <w:rFonts w:ascii="微软雅黑" w:eastAsia="微软雅黑" w:hAnsi="微软雅黑" w:hint="eastAsia"/>
          <w:noProof/>
          <w:sz w:val="20"/>
          <w:szCs w:val="20"/>
        </w:rPr>
        <w:t>弹出选择</w:t>
      </w:r>
      <w:r w:rsidR="00C55F4C">
        <w:rPr>
          <w:rFonts w:ascii="微软雅黑" w:eastAsia="微软雅黑" w:hAnsi="微软雅黑" w:hint="eastAsia"/>
          <w:noProof/>
          <w:sz w:val="20"/>
          <w:szCs w:val="20"/>
        </w:rPr>
        <w:t>标签成员</w:t>
      </w:r>
      <w:r w:rsidR="00290B1D" w:rsidRPr="00CC444D">
        <w:rPr>
          <w:rFonts w:ascii="微软雅黑" w:eastAsia="微软雅黑" w:hAnsi="微软雅黑" w:hint="eastAsia"/>
          <w:noProof/>
          <w:sz w:val="20"/>
          <w:szCs w:val="20"/>
        </w:rPr>
        <w:t>页面</w:t>
      </w:r>
      <w:r w:rsidR="007D4309" w:rsidRPr="007D4309">
        <w:rPr>
          <w:rFonts w:ascii="微软雅黑" w:eastAsia="微软雅黑" w:hAnsi="微软雅黑" w:hint="eastAsia"/>
          <w:noProof/>
          <w:sz w:val="20"/>
          <w:szCs w:val="20"/>
        </w:rPr>
        <w:t>，</w:t>
      </w:r>
      <w:r w:rsidR="007D4309" w:rsidRPr="007D4309">
        <w:rPr>
          <w:rFonts w:ascii="微软雅黑" w:eastAsia="微软雅黑" w:hAnsi="微软雅黑" w:hint="eastAsia"/>
          <w:sz w:val="20"/>
          <w:szCs w:val="20"/>
        </w:rPr>
        <w:t>默认显示全部客户列表</w:t>
      </w:r>
      <w:r w:rsidR="00290B1D" w:rsidRPr="00CC444D">
        <w:rPr>
          <w:rFonts w:ascii="微软雅黑" w:eastAsia="微软雅黑" w:hAnsi="微软雅黑" w:hint="eastAsia"/>
          <w:noProof/>
          <w:sz w:val="20"/>
          <w:szCs w:val="20"/>
        </w:rPr>
        <w:t>（如联系人</w:t>
      </w:r>
      <w:r w:rsidR="008E35D6" w:rsidRPr="00CC444D">
        <w:rPr>
          <w:rFonts w:ascii="微软雅黑" w:eastAsia="微软雅黑" w:hAnsi="微软雅黑" w:hint="eastAsia"/>
          <w:noProof/>
          <w:sz w:val="20"/>
          <w:szCs w:val="20"/>
        </w:rPr>
        <w:t>已经有该标签，则</w:t>
      </w:r>
      <w:r w:rsidR="0019599C">
        <w:rPr>
          <w:rFonts w:ascii="微软雅黑" w:eastAsia="微软雅黑" w:hAnsi="微软雅黑" w:hint="eastAsia"/>
          <w:noProof/>
          <w:sz w:val="20"/>
          <w:szCs w:val="20"/>
        </w:rPr>
        <w:t>列表中</w:t>
      </w:r>
      <w:r w:rsidR="00164C38">
        <w:rPr>
          <w:rFonts w:ascii="微软雅黑" w:eastAsia="微软雅黑" w:hAnsi="微软雅黑" w:hint="eastAsia"/>
          <w:noProof/>
          <w:sz w:val="20"/>
          <w:szCs w:val="20"/>
        </w:rPr>
        <w:t>默认选中</w:t>
      </w:r>
      <w:r w:rsidR="008E35D6" w:rsidRPr="00CC444D">
        <w:rPr>
          <w:rFonts w:ascii="微软雅黑" w:eastAsia="微软雅黑" w:hAnsi="微软雅黑" w:hint="eastAsia"/>
          <w:noProof/>
          <w:sz w:val="20"/>
          <w:szCs w:val="20"/>
        </w:rPr>
        <w:t>此联系人），选</w:t>
      </w:r>
      <w:r w:rsidR="00D831C0">
        <w:rPr>
          <w:rFonts w:ascii="微软雅黑" w:eastAsia="微软雅黑" w:hAnsi="微软雅黑" w:hint="eastAsia"/>
          <w:noProof/>
          <w:sz w:val="20"/>
          <w:szCs w:val="20"/>
        </w:rPr>
        <w:t>择</w:t>
      </w:r>
      <w:r w:rsidR="008E35D6" w:rsidRPr="00CC444D">
        <w:rPr>
          <w:rFonts w:ascii="微软雅黑" w:eastAsia="微软雅黑" w:hAnsi="微软雅黑" w:hint="eastAsia"/>
          <w:noProof/>
          <w:sz w:val="20"/>
          <w:szCs w:val="20"/>
        </w:rPr>
        <w:t>需要添加该标签的联系人（可多选</w:t>
      </w:r>
      <w:r w:rsidR="00B63D4E">
        <w:rPr>
          <w:rFonts w:ascii="微软雅黑" w:eastAsia="微软雅黑" w:hAnsi="微软雅黑" w:hint="eastAsia"/>
          <w:noProof/>
          <w:sz w:val="20"/>
          <w:szCs w:val="20"/>
        </w:rPr>
        <w:t>，有全选按钮</w:t>
      </w:r>
      <w:r w:rsidR="008E35D6" w:rsidRPr="00CC444D">
        <w:rPr>
          <w:rFonts w:ascii="微软雅黑" w:eastAsia="微软雅黑" w:hAnsi="微软雅黑" w:hint="eastAsia"/>
          <w:noProof/>
          <w:sz w:val="20"/>
          <w:szCs w:val="20"/>
        </w:rPr>
        <w:t>），点</w:t>
      </w:r>
      <w:r w:rsidR="00300440">
        <w:rPr>
          <w:rFonts w:ascii="微软雅黑" w:eastAsia="微软雅黑" w:hAnsi="微软雅黑" w:hint="eastAsia"/>
          <w:noProof/>
          <w:sz w:val="20"/>
          <w:szCs w:val="20"/>
        </w:rPr>
        <w:t>保存</w:t>
      </w:r>
      <w:r w:rsidR="008E35D6" w:rsidRPr="00CC444D">
        <w:rPr>
          <w:rFonts w:ascii="微软雅黑" w:eastAsia="微软雅黑" w:hAnsi="微软雅黑" w:hint="eastAsia"/>
          <w:noProof/>
          <w:sz w:val="20"/>
          <w:szCs w:val="20"/>
        </w:rPr>
        <w:t>之后，将选中的联系人批量打上标签</w:t>
      </w:r>
      <w:r w:rsidR="00EE64E8">
        <w:rPr>
          <w:rFonts w:ascii="微软雅黑" w:eastAsia="微软雅黑" w:hAnsi="微软雅黑" w:hint="eastAsia"/>
          <w:noProof/>
          <w:sz w:val="20"/>
          <w:szCs w:val="20"/>
        </w:rPr>
        <w:t>，</w:t>
      </w:r>
      <w:r w:rsidR="00C55F4C">
        <w:rPr>
          <w:rFonts w:ascii="微软雅黑" w:eastAsia="微软雅黑" w:hAnsi="微软雅黑" w:hint="eastAsia"/>
          <w:noProof/>
          <w:sz w:val="20"/>
          <w:szCs w:val="20"/>
        </w:rPr>
        <w:t>刷新并返回上一页</w:t>
      </w:r>
      <w:r w:rsidR="00702572">
        <w:rPr>
          <w:rFonts w:ascii="微软雅黑" w:eastAsia="微软雅黑" w:hAnsi="微软雅黑" w:hint="eastAsia"/>
          <w:noProof/>
          <w:sz w:val="20"/>
          <w:szCs w:val="20"/>
        </w:rPr>
        <w:t>，</w:t>
      </w:r>
      <w:r w:rsidR="008E35D6" w:rsidRPr="00CC444D">
        <w:rPr>
          <w:rFonts w:ascii="微软雅黑" w:eastAsia="微软雅黑" w:hAnsi="微软雅黑" w:hint="eastAsia"/>
          <w:noProof/>
          <w:sz w:val="20"/>
          <w:szCs w:val="20"/>
        </w:rPr>
        <w:t>如</w:t>
      </w:r>
      <w:r w:rsidR="00702572">
        <w:rPr>
          <w:rFonts w:ascii="微软雅黑" w:eastAsia="微软雅黑" w:hAnsi="微软雅黑" w:hint="eastAsia"/>
          <w:noProof/>
          <w:sz w:val="20"/>
          <w:szCs w:val="20"/>
        </w:rPr>
        <w:t>下</w:t>
      </w:r>
      <w:r w:rsidR="008E35D6" w:rsidRPr="00CC444D">
        <w:rPr>
          <w:rFonts w:ascii="微软雅黑" w:eastAsia="微软雅黑" w:hAnsi="微软雅黑" w:hint="eastAsia"/>
          <w:noProof/>
          <w:sz w:val="20"/>
          <w:szCs w:val="20"/>
        </w:rPr>
        <w:t>图</w:t>
      </w:r>
      <w:r w:rsidR="00702572">
        <w:rPr>
          <w:rFonts w:ascii="微软雅黑" w:eastAsia="微软雅黑" w:hAnsi="微软雅黑"/>
          <w:noProof/>
          <w:sz w:val="20"/>
          <w:szCs w:val="20"/>
        </w:rPr>
        <w:t>4</w:t>
      </w:r>
      <w:r w:rsidR="008E35D6" w:rsidRPr="00CC444D">
        <w:rPr>
          <w:rFonts w:ascii="微软雅黑" w:eastAsia="微软雅黑" w:hAnsi="微软雅黑" w:hint="eastAsia"/>
          <w:noProof/>
          <w:sz w:val="20"/>
          <w:szCs w:val="20"/>
        </w:rPr>
        <w:t>所示。</w:t>
      </w:r>
    </w:p>
    <w:p w14:paraId="29E24613" w14:textId="0D00E1C8" w:rsidR="00300440" w:rsidRPr="00CC444D" w:rsidRDefault="00300440" w:rsidP="00300440">
      <w:pPr>
        <w:pStyle w:val="ListParagraph"/>
        <w:widowControl/>
        <w:ind w:left="420" w:firstLineChars="0" w:firstLine="0"/>
        <w:rPr>
          <w:rFonts w:ascii="微软雅黑" w:eastAsia="微软雅黑" w:hAnsi="微软雅黑"/>
          <w:noProof/>
          <w:sz w:val="20"/>
          <w:szCs w:val="20"/>
        </w:rPr>
      </w:pPr>
      <w:r>
        <w:rPr>
          <w:rFonts w:ascii="微软雅黑" w:eastAsia="微软雅黑" w:hAnsi="微软雅黑" w:hint="eastAsia"/>
          <w:noProof/>
          <w:sz w:val="20"/>
          <w:szCs w:val="20"/>
        </w:rPr>
        <w:t>该页面带</w:t>
      </w:r>
      <w:r w:rsidR="00D34D98">
        <w:rPr>
          <w:rFonts w:ascii="微软雅黑" w:eastAsia="微软雅黑" w:hAnsi="微软雅黑" w:hint="eastAsia"/>
          <w:noProof/>
          <w:sz w:val="20"/>
          <w:szCs w:val="20"/>
        </w:rPr>
        <w:t>搜索和</w:t>
      </w:r>
      <w:r>
        <w:rPr>
          <w:rFonts w:ascii="微软雅黑" w:eastAsia="微软雅黑" w:hAnsi="微软雅黑" w:hint="eastAsia"/>
          <w:noProof/>
          <w:sz w:val="20"/>
          <w:szCs w:val="20"/>
        </w:rPr>
        <w:t>筛选功能，</w:t>
      </w:r>
      <w:r w:rsidR="00D34D98">
        <w:rPr>
          <w:rFonts w:ascii="微软雅黑" w:eastAsia="微软雅黑" w:hAnsi="微软雅黑" w:hint="eastAsia"/>
          <w:noProof/>
          <w:sz w:val="20"/>
          <w:szCs w:val="20"/>
        </w:rPr>
        <w:t>详细功能描述参考7</w:t>
      </w:r>
      <w:r w:rsidR="00D34D98">
        <w:rPr>
          <w:rFonts w:ascii="微软雅黑" w:eastAsia="微软雅黑" w:hAnsi="微软雅黑"/>
          <w:noProof/>
          <w:sz w:val="20"/>
          <w:szCs w:val="20"/>
        </w:rPr>
        <w:t>.1.4</w:t>
      </w:r>
      <w:r w:rsidR="00D34D98">
        <w:rPr>
          <w:rFonts w:ascii="微软雅黑" w:eastAsia="微软雅黑" w:hAnsi="微软雅黑" w:hint="eastAsia"/>
          <w:noProof/>
          <w:sz w:val="20"/>
          <w:szCs w:val="20"/>
        </w:rPr>
        <w:t>.</w:t>
      </w:r>
      <w:r w:rsidR="00D34D98">
        <w:rPr>
          <w:rFonts w:ascii="微软雅黑" w:eastAsia="微软雅黑" w:hAnsi="微软雅黑"/>
          <w:noProof/>
          <w:sz w:val="20"/>
          <w:szCs w:val="20"/>
        </w:rPr>
        <w:t>1</w:t>
      </w:r>
      <w:r w:rsidR="00D34D98">
        <w:rPr>
          <w:rFonts w:ascii="微软雅黑" w:eastAsia="微软雅黑" w:hAnsi="微软雅黑" w:hint="eastAsia"/>
          <w:noProof/>
          <w:sz w:val="20"/>
          <w:szCs w:val="20"/>
        </w:rPr>
        <w:t>和7</w:t>
      </w:r>
      <w:r w:rsidR="00D34D98">
        <w:rPr>
          <w:rFonts w:ascii="微软雅黑" w:eastAsia="微软雅黑" w:hAnsi="微软雅黑"/>
          <w:noProof/>
          <w:sz w:val="20"/>
          <w:szCs w:val="20"/>
        </w:rPr>
        <w:t>.1.4.2</w:t>
      </w:r>
      <w:r>
        <w:rPr>
          <w:rFonts w:ascii="微软雅黑" w:eastAsia="微软雅黑" w:hAnsi="微软雅黑" w:hint="eastAsia"/>
          <w:noProof/>
          <w:sz w:val="20"/>
          <w:szCs w:val="20"/>
        </w:rPr>
        <w:t>。</w:t>
      </w:r>
    </w:p>
    <w:p w14:paraId="431305F3" w14:textId="346CEA03" w:rsidR="00315645" w:rsidRDefault="00422B26" w:rsidP="009B528D">
      <w:pPr>
        <w:pStyle w:val="ListParagraph"/>
        <w:widowControl/>
        <w:numPr>
          <w:ilvl w:val="0"/>
          <w:numId w:val="92"/>
        </w:numPr>
        <w:ind w:firstLineChars="0"/>
        <w:rPr>
          <w:rFonts w:ascii="微软雅黑" w:eastAsia="微软雅黑" w:hAnsi="微软雅黑"/>
          <w:noProof/>
          <w:sz w:val="20"/>
          <w:szCs w:val="20"/>
        </w:rPr>
      </w:pPr>
      <w:r w:rsidRPr="00CC444D">
        <w:rPr>
          <w:rFonts w:ascii="微软雅黑" w:eastAsia="微软雅黑" w:hAnsi="微软雅黑" w:hint="eastAsia"/>
          <w:noProof/>
          <w:sz w:val="20"/>
          <w:szCs w:val="20"/>
        </w:rPr>
        <w:t>点击【新建标签】按钮，</w:t>
      </w:r>
      <w:r w:rsidR="00C32D17" w:rsidRPr="00CC444D">
        <w:rPr>
          <w:rFonts w:ascii="微软雅黑" w:eastAsia="微软雅黑" w:hAnsi="微软雅黑" w:hint="eastAsia"/>
          <w:noProof/>
          <w:sz w:val="20"/>
          <w:szCs w:val="20"/>
        </w:rPr>
        <w:t>弹出新建客户标签页面</w:t>
      </w:r>
      <w:r w:rsidR="00DE5D0B" w:rsidRPr="00CC444D">
        <w:rPr>
          <w:rFonts w:ascii="微软雅黑" w:eastAsia="微软雅黑" w:hAnsi="微软雅黑" w:hint="eastAsia"/>
          <w:noProof/>
          <w:sz w:val="20"/>
          <w:szCs w:val="20"/>
        </w:rPr>
        <w:t>，如</w:t>
      </w:r>
      <w:r w:rsidR="00DC307D">
        <w:rPr>
          <w:rFonts w:ascii="微软雅黑" w:eastAsia="微软雅黑" w:hAnsi="微软雅黑" w:hint="eastAsia"/>
          <w:noProof/>
          <w:sz w:val="20"/>
          <w:szCs w:val="20"/>
        </w:rPr>
        <w:t>下</w:t>
      </w:r>
      <w:r w:rsidR="00DE5D0B" w:rsidRPr="00CC444D">
        <w:rPr>
          <w:rFonts w:ascii="微软雅黑" w:eastAsia="微软雅黑" w:hAnsi="微软雅黑" w:hint="eastAsia"/>
          <w:noProof/>
          <w:sz w:val="20"/>
          <w:szCs w:val="20"/>
        </w:rPr>
        <w:t>图</w:t>
      </w:r>
      <w:r w:rsidR="00DC307D">
        <w:rPr>
          <w:rFonts w:ascii="微软雅黑" w:eastAsia="微软雅黑" w:hAnsi="微软雅黑"/>
          <w:noProof/>
          <w:sz w:val="20"/>
          <w:szCs w:val="20"/>
        </w:rPr>
        <w:t>5</w:t>
      </w:r>
      <w:r w:rsidR="00DE5D0B" w:rsidRPr="00CC444D">
        <w:rPr>
          <w:rFonts w:ascii="微软雅黑" w:eastAsia="微软雅黑" w:hAnsi="微软雅黑" w:hint="eastAsia"/>
          <w:noProof/>
          <w:sz w:val="20"/>
          <w:szCs w:val="20"/>
        </w:rPr>
        <w:t>所示。</w:t>
      </w:r>
      <w:r w:rsidR="00BC601A">
        <w:rPr>
          <w:rFonts w:ascii="微软雅黑" w:eastAsia="微软雅黑" w:hAnsi="微软雅黑" w:hint="eastAsia"/>
          <w:noProof/>
          <w:sz w:val="20"/>
          <w:szCs w:val="20"/>
        </w:rPr>
        <w:t>新建标签规则同7</w:t>
      </w:r>
      <w:r w:rsidR="00BC601A">
        <w:rPr>
          <w:rFonts w:ascii="微软雅黑" w:eastAsia="微软雅黑" w:hAnsi="微软雅黑"/>
          <w:noProof/>
          <w:sz w:val="20"/>
          <w:szCs w:val="20"/>
        </w:rPr>
        <w:t>.2.3.3.</w:t>
      </w:r>
    </w:p>
    <w:p w14:paraId="72E09BE4" w14:textId="06D217CC" w:rsidR="00BC601A" w:rsidRDefault="00BC601A" w:rsidP="00BC601A">
      <w:pPr>
        <w:pStyle w:val="ListParagraph"/>
        <w:widowControl/>
        <w:ind w:left="420" w:firstLineChars="0" w:firstLine="0"/>
        <w:rPr>
          <w:rFonts w:ascii="微软雅黑" w:eastAsia="微软雅黑" w:hAnsi="微软雅黑"/>
          <w:noProof/>
          <w:sz w:val="20"/>
          <w:szCs w:val="20"/>
        </w:rPr>
      </w:pPr>
      <w:r>
        <w:rPr>
          <w:rFonts w:ascii="微软雅黑" w:eastAsia="微软雅黑" w:hAnsi="微软雅黑" w:hint="eastAsia"/>
          <w:noProof/>
          <w:sz w:val="20"/>
          <w:szCs w:val="20"/>
        </w:rPr>
        <w:t>创建成功后，刷新回标签列表，默认选中，成员为0。</w:t>
      </w:r>
    </w:p>
    <w:p w14:paraId="24BCB4C6" w14:textId="6DB2B48F" w:rsidR="0089721B" w:rsidRDefault="0089721B" w:rsidP="0089721B">
      <w:pPr>
        <w:widowControl/>
        <w:rPr>
          <w:rFonts w:ascii="微软雅黑" w:eastAsia="微软雅黑" w:hAnsi="微软雅黑"/>
          <w:noProof/>
          <w:lang w:eastAsia="zh-CN"/>
        </w:rPr>
      </w:pPr>
    </w:p>
    <w:p w14:paraId="7BC5C470" w14:textId="4DADABB3" w:rsidR="00A629C8" w:rsidRDefault="00A629C8" w:rsidP="0089721B">
      <w:pPr>
        <w:widowControl/>
        <w:rPr>
          <w:rFonts w:ascii="微软雅黑" w:eastAsia="微软雅黑" w:hAnsi="微软雅黑"/>
          <w:noProof/>
        </w:rPr>
      </w:pPr>
      <w:r>
        <w:rPr>
          <w:rFonts w:ascii="微软雅黑" w:eastAsia="微软雅黑" w:hAnsi="微软雅黑" w:hint="eastAsia"/>
          <w:noProof/>
          <w:lang w:eastAsia="zh-CN"/>
        </w:rPr>
        <w:t>删除客户标签示意图</w:t>
      </w:r>
    </w:p>
    <w:p w14:paraId="14E46F9F" w14:textId="77777777" w:rsidR="00A629C8" w:rsidRDefault="00A629C8" w:rsidP="00A629C8">
      <w:pPr>
        <w:widowControl/>
        <w:spacing w:line="240" w:lineRule="auto"/>
        <w:rPr>
          <w:rFonts w:ascii="微软雅黑" w:eastAsia="微软雅黑" w:hAnsi="微软雅黑"/>
          <w:noProof/>
          <w:lang w:eastAsia="zh-CN"/>
        </w:rPr>
      </w:pPr>
      <w:r w:rsidRPr="000F1DF7">
        <w:rPr>
          <w:rFonts w:ascii="微软雅黑" w:eastAsia="微软雅黑" w:hAnsi="微软雅黑"/>
          <w:noProof/>
          <w:lang w:eastAsia="zh-CN"/>
        </w:rPr>
        <w:drawing>
          <wp:inline distT="0" distB="0" distL="0" distR="0" wp14:anchorId="41938941" wp14:editId="540562F8">
            <wp:extent cx="4267200" cy="2224126"/>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5751" cy="2239007"/>
                    </a:xfrm>
                    <a:prstGeom prst="rect">
                      <a:avLst/>
                    </a:prstGeom>
                  </pic:spPr>
                </pic:pic>
              </a:graphicData>
            </a:graphic>
          </wp:inline>
        </w:drawing>
      </w:r>
    </w:p>
    <w:p w14:paraId="1A9AD96A" w14:textId="77777777" w:rsidR="00A629C8" w:rsidRDefault="00A629C8" w:rsidP="00A629C8">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图</w:t>
      </w:r>
      <w:r>
        <w:rPr>
          <w:rFonts w:ascii="微软雅黑" w:eastAsia="微软雅黑" w:hAnsi="微软雅黑"/>
          <w:noProof/>
          <w:lang w:eastAsia="zh-CN"/>
        </w:rPr>
        <w:t>1</w:t>
      </w:r>
    </w:p>
    <w:p w14:paraId="4383A60F" w14:textId="1AA0D5FC" w:rsidR="0089721B" w:rsidRDefault="0089721B" w:rsidP="0089721B">
      <w:pPr>
        <w:widowControl/>
        <w:rPr>
          <w:rFonts w:ascii="微软雅黑" w:eastAsia="微软雅黑" w:hAnsi="微软雅黑"/>
          <w:noProof/>
        </w:rPr>
      </w:pPr>
    </w:p>
    <w:p w14:paraId="273DE3DD" w14:textId="4886B6B6" w:rsidR="00A629C8" w:rsidRPr="0089721B" w:rsidRDefault="00A629C8" w:rsidP="0089721B">
      <w:pPr>
        <w:widowControl/>
        <w:rPr>
          <w:rFonts w:ascii="微软雅黑" w:eastAsia="微软雅黑" w:hAnsi="微软雅黑"/>
          <w:noProof/>
        </w:rPr>
      </w:pPr>
      <w:r>
        <w:rPr>
          <w:rFonts w:ascii="微软雅黑" w:eastAsia="微软雅黑" w:hAnsi="微软雅黑" w:hint="eastAsia"/>
          <w:noProof/>
          <w:lang w:eastAsia="zh-CN"/>
        </w:rPr>
        <w:t>修改标签名字</w:t>
      </w:r>
    </w:p>
    <w:p w14:paraId="2190F7BD" w14:textId="051ED5EA" w:rsidR="004F13C2" w:rsidRDefault="004F13C2" w:rsidP="00623972">
      <w:pPr>
        <w:widowControl/>
        <w:spacing w:line="240" w:lineRule="auto"/>
        <w:rPr>
          <w:rFonts w:ascii="微软雅黑" w:eastAsia="微软雅黑" w:hAnsi="微软雅黑"/>
          <w:noProof/>
          <w:lang w:eastAsia="zh-CN"/>
        </w:rPr>
      </w:pPr>
      <w:r w:rsidRPr="004F13C2">
        <w:rPr>
          <w:rFonts w:ascii="微软雅黑" w:eastAsia="微软雅黑" w:hAnsi="微软雅黑"/>
          <w:noProof/>
          <w:lang w:eastAsia="zh-CN"/>
        </w:rPr>
        <w:drawing>
          <wp:inline distT="0" distB="0" distL="0" distR="0" wp14:anchorId="1AB94F1C" wp14:editId="696E787F">
            <wp:extent cx="2520634" cy="16319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7333" cy="1649236"/>
                    </a:xfrm>
                    <a:prstGeom prst="rect">
                      <a:avLst/>
                    </a:prstGeom>
                  </pic:spPr>
                </pic:pic>
              </a:graphicData>
            </a:graphic>
          </wp:inline>
        </w:drawing>
      </w:r>
    </w:p>
    <w:p w14:paraId="0B0121BE" w14:textId="38A4CE7C" w:rsidR="00451B7B" w:rsidRDefault="00451B7B"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图</w:t>
      </w:r>
      <w:r w:rsidR="008404FB">
        <w:rPr>
          <w:rFonts w:ascii="微软雅黑" w:eastAsia="微软雅黑" w:hAnsi="微软雅黑"/>
          <w:noProof/>
          <w:lang w:eastAsia="zh-CN"/>
        </w:rPr>
        <w:t>2</w:t>
      </w:r>
    </w:p>
    <w:p w14:paraId="58F9A828" w14:textId="60184027" w:rsidR="00451B7B" w:rsidRDefault="00451B7B" w:rsidP="00623972">
      <w:pPr>
        <w:widowControl/>
        <w:spacing w:line="240" w:lineRule="auto"/>
        <w:rPr>
          <w:rFonts w:ascii="微软雅黑" w:eastAsia="微软雅黑" w:hAnsi="微软雅黑"/>
          <w:noProof/>
          <w:lang w:eastAsia="zh-CN"/>
        </w:rPr>
      </w:pPr>
    </w:p>
    <w:p w14:paraId="1D6212FA" w14:textId="54198E26" w:rsidR="00DC307D" w:rsidRDefault="00DC307D"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删除标签提示</w:t>
      </w:r>
    </w:p>
    <w:p w14:paraId="4221AD68" w14:textId="7D808976" w:rsidR="00451B7B" w:rsidRDefault="00451B7B" w:rsidP="00623972">
      <w:pPr>
        <w:widowControl/>
        <w:spacing w:line="240" w:lineRule="auto"/>
        <w:rPr>
          <w:rFonts w:ascii="微软雅黑" w:eastAsia="微软雅黑" w:hAnsi="微软雅黑"/>
          <w:noProof/>
          <w:lang w:eastAsia="zh-CN"/>
        </w:rPr>
      </w:pPr>
      <w:r w:rsidRPr="00451B7B">
        <w:rPr>
          <w:rFonts w:ascii="微软雅黑" w:eastAsia="微软雅黑" w:hAnsi="微软雅黑"/>
          <w:noProof/>
          <w:lang w:eastAsia="zh-CN"/>
        </w:rPr>
        <w:lastRenderedPageBreak/>
        <w:drawing>
          <wp:inline distT="0" distB="0" distL="0" distR="0" wp14:anchorId="2DE48E29" wp14:editId="056E27BC">
            <wp:extent cx="2769064" cy="1790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8784" cy="1809919"/>
                    </a:xfrm>
                    <a:prstGeom prst="rect">
                      <a:avLst/>
                    </a:prstGeom>
                  </pic:spPr>
                </pic:pic>
              </a:graphicData>
            </a:graphic>
          </wp:inline>
        </w:drawing>
      </w:r>
    </w:p>
    <w:p w14:paraId="472670EC" w14:textId="505F2C3A" w:rsidR="00451B7B" w:rsidRDefault="00451B7B"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图</w:t>
      </w:r>
      <w:r w:rsidR="00D617C3">
        <w:rPr>
          <w:rFonts w:ascii="微软雅黑" w:eastAsia="微软雅黑" w:hAnsi="微软雅黑"/>
          <w:noProof/>
          <w:lang w:eastAsia="zh-CN"/>
        </w:rPr>
        <w:t>3</w:t>
      </w:r>
    </w:p>
    <w:p w14:paraId="5AA947D6" w14:textId="736F1A99" w:rsidR="00D114E4" w:rsidRDefault="00D114E4" w:rsidP="00623972">
      <w:pPr>
        <w:widowControl/>
        <w:spacing w:line="240" w:lineRule="auto"/>
        <w:rPr>
          <w:rFonts w:ascii="微软雅黑" w:eastAsia="微软雅黑" w:hAnsi="微软雅黑"/>
          <w:noProof/>
          <w:lang w:eastAsia="zh-CN"/>
        </w:rPr>
      </w:pPr>
    </w:p>
    <w:p w14:paraId="085C54C6" w14:textId="1A8DB2C1" w:rsidR="00DC307D" w:rsidRDefault="00DC307D"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选择标签成员示意图</w:t>
      </w:r>
    </w:p>
    <w:p w14:paraId="121EDFE6" w14:textId="4529EC36" w:rsidR="008E35D6" w:rsidRDefault="0019599C" w:rsidP="00623972">
      <w:pPr>
        <w:widowControl/>
        <w:spacing w:line="240" w:lineRule="auto"/>
        <w:rPr>
          <w:rFonts w:ascii="微软雅黑" w:eastAsia="微软雅黑" w:hAnsi="微软雅黑"/>
          <w:noProof/>
          <w:lang w:eastAsia="zh-CN"/>
        </w:rPr>
      </w:pPr>
      <w:r w:rsidRPr="0019599C">
        <w:rPr>
          <w:rFonts w:ascii="微软雅黑" w:eastAsia="微软雅黑" w:hAnsi="微软雅黑"/>
          <w:noProof/>
          <w:lang w:eastAsia="zh-CN"/>
        </w:rPr>
        <w:drawing>
          <wp:inline distT="0" distB="0" distL="0" distR="0" wp14:anchorId="7457B4F2" wp14:editId="2A98EADC">
            <wp:extent cx="5238750" cy="333290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4329" cy="3342816"/>
                    </a:xfrm>
                    <a:prstGeom prst="rect">
                      <a:avLst/>
                    </a:prstGeom>
                  </pic:spPr>
                </pic:pic>
              </a:graphicData>
            </a:graphic>
          </wp:inline>
        </w:drawing>
      </w:r>
    </w:p>
    <w:p w14:paraId="685BA9F4" w14:textId="7C388C82" w:rsidR="008E35D6" w:rsidRDefault="008E35D6"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图</w:t>
      </w:r>
      <w:r w:rsidR="00702572">
        <w:rPr>
          <w:rFonts w:ascii="微软雅黑" w:eastAsia="微软雅黑" w:hAnsi="微软雅黑"/>
          <w:noProof/>
          <w:lang w:eastAsia="zh-CN"/>
        </w:rPr>
        <w:t>4</w:t>
      </w:r>
    </w:p>
    <w:p w14:paraId="20735376" w14:textId="77777777" w:rsidR="00702572" w:rsidRDefault="00702572" w:rsidP="00623972">
      <w:pPr>
        <w:widowControl/>
        <w:spacing w:line="240" w:lineRule="auto"/>
        <w:rPr>
          <w:rFonts w:ascii="微软雅黑" w:eastAsia="微软雅黑" w:hAnsi="微软雅黑"/>
          <w:noProof/>
          <w:lang w:eastAsia="zh-CN"/>
        </w:rPr>
      </w:pPr>
    </w:p>
    <w:p w14:paraId="35E5E09A" w14:textId="4EE6398E" w:rsidR="008E35D6" w:rsidRDefault="008E35D6" w:rsidP="00623972">
      <w:pPr>
        <w:widowControl/>
        <w:spacing w:line="240" w:lineRule="auto"/>
        <w:rPr>
          <w:rFonts w:ascii="微软雅黑" w:eastAsia="微软雅黑" w:hAnsi="微软雅黑"/>
          <w:noProof/>
          <w:lang w:eastAsia="zh-CN"/>
        </w:rPr>
      </w:pPr>
    </w:p>
    <w:p w14:paraId="03BE4D1D" w14:textId="5521F50C" w:rsidR="008E35D6" w:rsidRDefault="008E35D6" w:rsidP="00623972">
      <w:pPr>
        <w:widowControl/>
        <w:spacing w:line="240" w:lineRule="auto"/>
        <w:rPr>
          <w:rFonts w:ascii="微软雅黑" w:eastAsia="微软雅黑" w:hAnsi="微软雅黑"/>
          <w:noProof/>
          <w:lang w:eastAsia="zh-CN"/>
        </w:rPr>
      </w:pPr>
    </w:p>
    <w:p w14:paraId="12C2B67D" w14:textId="157E37C1" w:rsidR="00C915AB" w:rsidRDefault="00C910D2" w:rsidP="00623972">
      <w:pPr>
        <w:widowControl/>
        <w:spacing w:line="240" w:lineRule="auto"/>
        <w:rPr>
          <w:rFonts w:ascii="微软雅黑" w:eastAsia="微软雅黑" w:hAnsi="微软雅黑"/>
          <w:noProof/>
          <w:lang w:eastAsia="zh-CN"/>
        </w:rPr>
      </w:pPr>
      <w:r w:rsidRPr="00C910D2">
        <w:rPr>
          <w:rFonts w:ascii="微软雅黑" w:eastAsia="微软雅黑" w:hAnsi="微软雅黑"/>
          <w:noProof/>
          <w:lang w:eastAsia="zh-CN"/>
        </w:rPr>
        <w:lastRenderedPageBreak/>
        <w:drawing>
          <wp:inline distT="0" distB="0" distL="0" distR="0" wp14:anchorId="262DAB60" wp14:editId="396FCCA2">
            <wp:extent cx="2647950" cy="17002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2110" cy="1709295"/>
                    </a:xfrm>
                    <a:prstGeom prst="rect">
                      <a:avLst/>
                    </a:prstGeom>
                  </pic:spPr>
                </pic:pic>
              </a:graphicData>
            </a:graphic>
          </wp:inline>
        </w:drawing>
      </w:r>
    </w:p>
    <w:p w14:paraId="763549DB" w14:textId="6BCEA8C8" w:rsidR="00C32D17" w:rsidRDefault="00C32D17" w:rsidP="00623972">
      <w:pPr>
        <w:widowControl/>
        <w:spacing w:line="240" w:lineRule="auto"/>
        <w:rPr>
          <w:rFonts w:ascii="微软雅黑" w:eastAsia="微软雅黑" w:hAnsi="微软雅黑"/>
          <w:noProof/>
          <w:lang w:eastAsia="zh-CN"/>
        </w:rPr>
      </w:pPr>
      <w:r>
        <w:rPr>
          <w:rFonts w:ascii="微软雅黑" w:eastAsia="微软雅黑" w:hAnsi="微软雅黑" w:hint="eastAsia"/>
          <w:noProof/>
          <w:lang w:eastAsia="zh-CN"/>
        </w:rPr>
        <w:t>图</w:t>
      </w:r>
      <w:r w:rsidR="00DC307D">
        <w:rPr>
          <w:rFonts w:ascii="微软雅黑" w:eastAsia="微软雅黑" w:hAnsi="微软雅黑"/>
          <w:noProof/>
          <w:lang w:eastAsia="zh-CN"/>
        </w:rPr>
        <w:t>5</w:t>
      </w:r>
    </w:p>
    <w:p w14:paraId="79C94147" w14:textId="77777777" w:rsidR="005D445B" w:rsidRDefault="005D445B" w:rsidP="00623972">
      <w:pPr>
        <w:widowControl/>
        <w:spacing w:line="240" w:lineRule="auto"/>
        <w:rPr>
          <w:rFonts w:ascii="微软雅黑" w:eastAsia="微软雅黑" w:hAnsi="微软雅黑"/>
          <w:noProof/>
          <w:lang w:eastAsia="zh-CN"/>
        </w:rPr>
        <w:sectPr w:rsidR="005D445B" w:rsidSect="00E74CB2">
          <w:pgSz w:w="11907" w:h="16840" w:code="9"/>
          <w:pgMar w:top="1800" w:right="1440" w:bottom="1440" w:left="1440" w:header="1800" w:footer="864" w:gutter="0"/>
          <w:cols w:space="720"/>
          <w:docGrid w:linePitch="272"/>
        </w:sectPr>
      </w:pPr>
    </w:p>
    <w:p w14:paraId="353420AF" w14:textId="373F10C9" w:rsidR="001A2364" w:rsidRDefault="00BB384D" w:rsidP="006376BC">
      <w:pPr>
        <w:pStyle w:val="Heading3"/>
        <w:spacing w:before="120" w:after="120"/>
        <w:rPr>
          <w:rFonts w:ascii="微软雅黑" w:eastAsia="微软雅黑" w:hAnsi="微软雅黑"/>
        </w:rPr>
      </w:pPr>
      <w:bookmarkStart w:id="158" w:name="_Toc111473577"/>
      <w:r>
        <w:rPr>
          <w:rFonts w:ascii="微软雅黑" w:eastAsia="微软雅黑" w:hAnsi="微软雅黑" w:hint="eastAsia"/>
        </w:rPr>
        <w:lastRenderedPageBreak/>
        <w:t>客户画像</w:t>
      </w:r>
      <w:bookmarkEnd w:id="158"/>
    </w:p>
    <w:p w14:paraId="142AD95D" w14:textId="77777777" w:rsidR="00612872" w:rsidRPr="00612872" w:rsidRDefault="00612872" w:rsidP="00612872">
      <w:pPr>
        <w:rPr>
          <w:rFonts w:ascii="微软雅黑" w:eastAsia="微软雅黑" w:hAnsi="微软雅黑"/>
          <w:lang w:eastAsia="zh-CN"/>
        </w:rPr>
      </w:pPr>
      <w:r w:rsidRPr="00612872">
        <w:rPr>
          <w:rFonts w:ascii="微软雅黑" w:eastAsia="微软雅黑" w:hAnsi="微软雅黑" w:hint="eastAsia"/>
          <w:lang w:eastAsia="zh-CN"/>
        </w:rPr>
        <w:t>客户画像区域分为【个人画像】【家庭画像】【转介绍画像】</w:t>
      </w:r>
    </w:p>
    <w:p w14:paraId="2E645E1D" w14:textId="48C2B9A5" w:rsidR="00612872" w:rsidRPr="00612872" w:rsidRDefault="00612872" w:rsidP="006C6D45">
      <w:pPr>
        <w:pStyle w:val="ListParagraph"/>
        <w:numPr>
          <w:ilvl w:val="0"/>
          <w:numId w:val="24"/>
        </w:numPr>
        <w:ind w:firstLineChars="0"/>
        <w:jc w:val="left"/>
        <w:rPr>
          <w:rFonts w:ascii="微软雅黑" w:eastAsia="微软雅黑" w:hAnsi="微软雅黑"/>
          <w:sz w:val="20"/>
          <w:szCs w:val="20"/>
        </w:rPr>
      </w:pPr>
      <w:r w:rsidRPr="00612872">
        <w:rPr>
          <w:rFonts w:ascii="微软雅黑" w:eastAsia="微软雅黑" w:hAnsi="微软雅黑" w:hint="eastAsia"/>
          <w:sz w:val="20"/>
          <w:szCs w:val="20"/>
        </w:rPr>
        <w:t>个人画像和家庭画像必然存在，都有按钮提示补全信息。</w:t>
      </w:r>
    </w:p>
    <w:p w14:paraId="5B7B4BA3" w14:textId="43220914" w:rsidR="00612872" w:rsidRPr="00612872" w:rsidRDefault="00612872" w:rsidP="006C6D45">
      <w:pPr>
        <w:pStyle w:val="ListParagraph"/>
        <w:numPr>
          <w:ilvl w:val="0"/>
          <w:numId w:val="24"/>
        </w:numPr>
        <w:ind w:firstLineChars="0"/>
        <w:rPr>
          <w:rFonts w:ascii="微软雅黑" w:eastAsia="微软雅黑" w:hAnsi="微软雅黑"/>
          <w:sz w:val="20"/>
          <w:szCs w:val="20"/>
        </w:rPr>
      </w:pPr>
      <w:r w:rsidRPr="00612872">
        <w:rPr>
          <w:rFonts w:ascii="微软雅黑" w:eastAsia="微软雅黑" w:hAnsi="微软雅黑" w:hint="eastAsia"/>
          <w:sz w:val="20"/>
          <w:szCs w:val="20"/>
        </w:rPr>
        <w:t>个人画像按钮文案：“</w:t>
      </w:r>
      <w:r w:rsidR="00792D01">
        <w:rPr>
          <w:rFonts w:ascii="微软雅黑" w:eastAsia="微软雅黑" w:hAnsi="微软雅黑" w:hint="eastAsia"/>
          <w:sz w:val="20"/>
          <w:szCs w:val="20"/>
        </w:rPr>
        <w:t>完善客户信息</w:t>
      </w:r>
      <w:r w:rsidR="005862E7">
        <w:rPr>
          <w:rFonts w:ascii="微软雅黑" w:eastAsia="微软雅黑" w:hAnsi="微软雅黑" w:hint="eastAsia"/>
          <w:sz w:val="20"/>
          <w:szCs w:val="20"/>
        </w:rPr>
        <w:t>获取更</w:t>
      </w:r>
      <w:r w:rsidR="00792D01">
        <w:rPr>
          <w:rFonts w:ascii="微软雅黑" w:eastAsia="微软雅黑" w:hAnsi="微软雅黑" w:hint="eastAsia"/>
          <w:sz w:val="20"/>
          <w:szCs w:val="20"/>
        </w:rPr>
        <w:t>丰富</w:t>
      </w:r>
      <w:r w:rsidR="005862E7">
        <w:rPr>
          <w:rFonts w:ascii="微软雅黑" w:eastAsia="微软雅黑" w:hAnsi="微软雅黑" w:hint="eastAsia"/>
          <w:sz w:val="20"/>
          <w:szCs w:val="20"/>
        </w:rPr>
        <w:t>的</w:t>
      </w:r>
      <w:r w:rsidR="00792D01">
        <w:rPr>
          <w:rFonts w:ascii="微软雅黑" w:eastAsia="微软雅黑" w:hAnsi="微软雅黑" w:hint="eastAsia"/>
          <w:sz w:val="20"/>
          <w:szCs w:val="20"/>
        </w:rPr>
        <w:t>画像</w:t>
      </w:r>
      <w:r w:rsidRPr="00612872">
        <w:rPr>
          <w:rFonts w:ascii="微软雅黑" w:eastAsia="微软雅黑" w:hAnsi="微软雅黑" w:hint="eastAsia"/>
          <w:sz w:val="20"/>
          <w:szCs w:val="20"/>
        </w:rPr>
        <w:t>”</w:t>
      </w:r>
      <w:r w:rsidR="00D30D64">
        <w:rPr>
          <w:rFonts w:ascii="微软雅黑" w:eastAsia="微软雅黑" w:hAnsi="微软雅黑" w:hint="eastAsia"/>
          <w:sz w:val="20"/>
          <w:szCs w:val="20"/>
        </w:rPr>
        <w:t>，</w:t>
      </w:r>
      <w:r w:rsidRPr="00612872">
        <w:rPr>
          <w:rFonts w:ascii="微软雅黑" w:eastAsia="微软雅黑" w:hAnsi="微软雅黑" w:hint="eastAsia"/>
          <w:sz w:val="20"/>
          <w:szCs w:val="20"/>
        </w:rPr>
        <w:t>点击后拉起【个人资料编辑</w:t>
      </w:r>
      <w:r w:rsidR="005862E7">
        <w:rPr>
          <w:rFonts w:ascii="微软雅黑" w:eastAsia="微软雅黑" w:hAnsi="微软雅黑" w:hint="eastAsia"/>
          <w:sz w:val="20"/>
          <w:szCs w:val="20"/>
        </w:rPr>
        <w:t>详情页</w:t>
      </w:r>
      <w:r w:rsidRPr="00612872">
        <w:rPr>
          <w:rFonts w:ascii="微软雅黑" w:eastAsia="微软雅黑" w:hAnsi="微软雅黑" w:hint="eastAsia"/>
          <w:sz w:val="20"/>
          <w:szCs w:val="20"/>
        </w:rPr>
        <w:t>】</w:t>
      </w:r>
      <w:r w:rsidR="00D30D64">
        <w:rPr>
          <w:rFonts w:ascii="微软雅黑" w:eastAsia="微软雅黑" w:hAnsi="微软雅黑" w:hint="eastAsia"/>
          <w:sz w:val="20"/>
          <w:szCs w:val="20"/>
        </w:rPr>
        <w:t>。</w:t>
      </w:r>
    </w:p>
    <w:p w14:paraId="4EC97ED6" w14:textId="7C6D81BA" w:rsidR="00612872" w:rsidRPr="00612872" w:rsidRDefault="00612872" w:rsidP="006C6D45">
      <w:pPr>
        <w:pStyle w:val="ListParagraph"/>
        <w:numPr>
          <w:ilvl w:val="0"/>
          <w:numId w:val="24"/>
        </w:numPr>
        <w:ind w:firstLineChars="0"/>
        <w:rPr>
          <w:rFonts w:ascii="微软雅黑" w:eastAsia="微软雅黑" w:hAnsi="微软雅黑"/>
          <w:sz w:val="20"/>
          <w:szCs w:val="20"/>
        </w:rPr>
      </w:pPr>
      <w:r w:rsidRPr="00612872">
        <w:rPr>
          <w:rFonts w:ascii="微软雅黑" w:eastAsia="微软雅黑" w:hAnsi="微软雅黑" w:hint="eastAsia"/>
          <w:sz w:val="20"/>
          <w:szCs w:val="20"/>
        </w:rPr>
        <w:t>家庭画像按钮文案：“</w:t>
      </w:r>
      <w:r w:rsidR="005862E7">
        <w:rPr>
          <w:rFonts w:ascii="微软雅黑" w:eastAsia="微软雅黑" w:hAnsi="微软雅黑" w:hint="eastAsia"/>
          <w:sz w:val="20"/>
          <w:szCs w:val="20"/>
        </w:rPr>
        <w:t>完善客户信息获取更丰富的家庭画像</w:t>
      </w:r>
      <w:r w:rsidRPr="00612872">
        <w:rPr>
          <w:rFonts w:ascii="微软雅黑" w:eastAsia="微软雅黑" w:hAnsi="微软雅黑" w:hint="eastAsia"/>
          <w:sz w:val="20"/>
          <w:szCs w:val="20"/>
        </w:rPr>
        <w:t>”点击后弹出【</w:t>
      </w:r>
      <w:r w:rsidR="005862E7" w:rsidRPr="00612872">
        <w:rPr>
          <w:rFonts w:ascii="微软雅黑" w:eastAsia="微软雅黑" w:hAnsi="微软雅黑" w:hint="eastAsia"/>
          <w:sz w:val="20"/>
          <w:szCs w:val="20"/>
        </w:rPr>
        <w:t>个人资料编辑</w:t>
      </w:r>
      <w:r w:rsidR="005862E7">
        <w:rPr>
          <w:rFonts w:ascii="微软雅黑" w:eastAsia="微软雅黑" w:hAnsi="微软雅黑" w:hint="eastAsia"/>
          <w:sz w:val="20"/>
          <w:szCs w:val="20"/>
        </w:rPr>
        <w:t>详情页</w:t>
      </w:r>
      <w:r w:rsidRPr="00612872">
        <w:rPr>
          <w:rFonts w:ascii="微软雅黑" w:eastAsia="微软雅黑" w:hAnsi="微软雅黑" w:hint="eastAsia"/>
          <w:sz w:val="20"/>
          <w:szCs w:val="20"/>
        </w:rPr>
        <w:t>】</w:t>
      </w:r>
      <w:r w:rsidR="00BC1318">
        <w:rPr>
          <w:rFonts w:ascii="微软雅黑" w:eastAsia="微软雅黑" w:hAnsi="微软雅黑" w:hint="eastAsia"/>
          <w:sz w:val="20"/>
          <w:szCs w:val="20"/>
        </w:rPr>
        <w:t>中</w:t>
      </w:r>
      <w:r w:rsidRPr="00612872">
        <w:rPr>
          <w:rFonts w:ascii="微软雅黑" w:eastAsia="微软雅黑" w:hAnsi="微软雅黑" w:hint="eastAsia"/>
          <w:sz w:val="20"/>
          <w:szCs w:val="20"/>
        </w:rPr>
        <w:t>家庭信息模块，功能与</w:t>
      </w:r>
      <w:r w:rsidR="00BC1318" w:rsidRPr="00612872">
        <w:rPr>
          <w:rFonts w:ascii="微软雅黑" w:eastAsia="微软雅黑" w:hAnsi="微软雅黑" w:hint="eastAsia"/>
          <w:sz w:val="20"/>
          <w:szCs w:val="20"/>
        </w:rPr>
        <w:t>【新</w:t>
      </w:r>
      <w:r w:rsidR="002D45C4">
        <w:rPr>
          <w:rFonts w:ascii="微软雅黑" w:eastAsia="微软雅黑" w:hAnsi="微软雅黑" w:hint="eastAsia"/>
          <w:sz w:val="20"/>
          <w:szCs w:val="20"/>
        </w:rPr>
        <w:t>建</w:t>
      </w:r>
      <w:r w:rsidR="00BC1318" w:rsidRPr="00612872">
        <w:rPr>
          <w:rFonts w:ascii="微软雅黑" w:eastAsia="微软雅黑" w:hAnsi="微软雅黑" w:hint="eastAsia"/>
          <w:sz w:val="20"/>
          <w:szCs w:val="20"/>
        </w:rPr>
        <w:t>客户录入表单】</w:t>
      </w:r>
      <w:r w:rsidRPr="00612872">
        <w:rPr>
          <w:rFonts w:ascii="微软雅黑" w:eastAsia="微软雅黑" w:hAnsi="微软雅黑" w:hint="eastAsia"/>
          <w:sz w:val="20"/>
          <w:szCs w:val="20"/>
        </w:rPr>
        <w:t>一致（即可以从通讯录选</w:t>
      </w:r>
      <w:r w:rsidR="007B0F07">
        <w:rPr>
          <w:rFonts w:ascii="微软雅黑" w:eastAsia="微软雅黑" w:hAnsi="微软雅黑" w:hint="eastAsia"/>
          <w:sz w:val="20"/>
          <w:szCs w:val="20"/>
        </w:rPr>
        <w:t>择</w:t>
      </w:r>
      <w:r w:rsidRPr="00612872">
        <w:rPr>
          <w:rFonts w:ascii="微软雅黑" w:eastAsia="微软雅黑" w:hAnsi="微软雅黑" w:hint="eastAsia"/>
          <w:sz w:val="20"/>
          <w:szCs w:val="20"/>
        </w:rPr>
        <w:t>，也可以</w:t>
      </w:r>
      <w:r w:rsidR="007B0F07">
        <w:rPr>
          <w:rFonts w:ascii="微软雅黑" w:eastAsia="微软雅黑" w:hAnsi="微软雅黑" w:hint="eastAsia"/>
          <w:sz w:val="20"/>
          <w:szCs w:val="20"/>
        </w:rPr>
        <w:t>直接新增</w:t>
      </w:r>
      <w:r w:rsidRPr="00612872">
        <w:rPr>
          <w:rFonts w:ascii="微软雅黑" w:eastAsia="微软雅黑" w:hAnsi="微软雅黑" w:hint="eastAsia"/>
          <w:sz w:val="20"/>
          <w:szCs w:val="20"/>
        </w:rPr>
        <w:t>）</w:t>
      </w:r>
      <w:r w:rsidR="007B0F07">
        <w:rPr>
          <w:rFonts w:ascii="微软雅黑" w:eastAsia="微软雅黑" w:hAnsi="微软雅黑" w:hint="eastAsia"/>
          <w:sz w:val="20"/>
          <w:szCs w:val="20"/>
        </w:rPr>
        <w:t>。</w:t>
      </w:r>
    </w:p>
    <w:p w14:paraId="2313B302" w14:textId="0B655B09" w:rsidR="00612872" w:rsidRPr="00612872" w:rsidRDefault="00612872" w:rsidP="006C6D45">
      <w:pPr>
        <w:pStyle w:val="ListParagraph"/>
        <w:numPr>
          <w:ilvl w:val="0"/>
          <w:numId w:val="24"/>
        </w:numPr>
        <w:ind w:firstLineChars="0"/>
        <w:rPr>
          <w:rFonts w:ascii="微软雅黑" w:eastAsia="微软雅黑" w:hAnsi="微软雅黑"/>
          <w:sz w:val="20"/>
          <w:szCs w:val="20"/>
        </w:rPr>
      </w:pPr>
      <w:r w:rsidRPr="00612872">
        <w:rPr>
          <w:rFonts w:ascii="微软雅黑" w:eastAsia="微软雅黑" w:hAnsi="微软雅黑" w:hint="eastAsia"/>
          <w:sz w:val="20"/>
          <w:szCs w:val="20"/>
        </w:rPr>
        <w:t>转介绍画像，若客户为转介绍环节中的人（转介绍人，或上一级被转介绍人）则有，不是则无</w:t>
      </w:r>
      <w:r w:rsidR="00D30D64">
        <w:rPr>
          <w:rFonts w:ascii="微软雅黑" w:eastAsia="微软雅黑" w:hAnsi="微软雅黑" w:hint="eastAsia"/>
          <w:sz w:val="20"/>
          <w:szCs w:val="20"/>
        </w:rPr>
        <w:t>。</w:t>
      </w:r>
    </w:p>
    <w:p w14:paraId="45C71058" w14:textId="77777777" w:rsidR="00612872" w:rsidRPr="00612872" w:rsidRDefault="00612872" w:rsidP="00612872">
      <w:pPr>
        <w:rPr>
          <w:rFonts w:ascii="微软雅黑" w:eastAsia="微软雅黑" w:hAnsi="微软雅黑"/>
          <w:noProof/>
          <w:lang w:eastAsia="zh-CN"/>
        </w:rPr>
      </w:pPr>
    </w:p>
    <w:p w14:paraId="00CAD7CA" w14:textId="5668B006" w:rsidR="00612872" w:rsidRDefault="00612872" w:rsidP="00B64EA5">
      <w:pPr>
        <w:rPr>
          <w:rFonts w:ascii="微软雅黑" w:eastAsia="微软雅黑" w:hAnsi="微软雅黑"/>
          <w:noProof/>
          <w:lang w:eastAsia="zh-CN"/>
        </w:rPr>
      </w:pPr>
      <w:r w:rsidRPr="00612872">
        <w:rPr>
          <w:rFonts w:ascii="微软雅黑" w:eastAsia="微软雅黑" w:hAnsi="微软雅黑" w:hint="eastAsia"/>
          <w:noProof/>
          <w:lang w:eastAsia="zh-CN"/>
        </w:rPr>
        <w:t>交互层面是滑动查看3个画像还是tab查看还是点击左右查看，具体</w:t>
      </w:r>
      <w:r w:rsidR="00BA06BD">
        <w:rPr>
          <w:rFonts w:ascii="微软雅黑" w:eastAsia="微软雅黑" w:hAnsi="微软雅黑" w:hint="eastAsia"/>
          <w:noProof/>
          <w:lang w:eastAsia="zh-CN"/>
        </w:rPr>
        <w:t>已</w:t>
      </w:r>
      <w:r w:rsidRPr="00612872">
        <w:rPr>
          <w:rFonts w:ascii="微软雅黑" w:eastAsia="微软雅黑" w:hAnsi="微软雅黑" w:hint="eastAsia"/>
          <w:noProof/>
          <w:lang w:eastAsia="zh-CN"/>
        </w:rPr>
        <w:t>U</w:t>
      </w:r>
      <w:r w:rsidRPr="00612872">
        <w:rPr>
          <w:rFonts w:ascii="微软雅黑" w:eastAsia="微软雅黑" w:hAnsi="微软雅黑"/>
          <w:noProof/>
          <w:lang w:eastAsia="zh-CN"/>
        </w:rPr>
        <w:t>IUX</w:t>
      </w:r>
      <w:r w:rsidRPr="00612872">
        <w:rPr>
          <w:rFonts w:ascii="微软雅黑" w:eastAsia="微软雅黑" w:hAnsi="微软雅黑" w:hint="eastAsia"/>
          <w:noProof/>
          <w:lang w:eastAsia="zh-CN"/>
        </w:rPr>
        <w:t>设计</w:t>
      </w:r>
      <w:r w:rsidR="00BA06BD">
        <w:rPr>
          <w:rFonts w:ascii="微软雅黑" w:eastAsia="微软雅黑" w:hAnsi="微软雅黑" w:hint="eastAsia"/>
          <w:noProof/>
          <w:lang w:eastAsia="zh-CN"/>
        </w:rPr>
        <w:t>为准</w:t>
      </w:r>
      <w:r w:rsidRPr="00612872">
        <w:rPr>
          <w:rFonts w:ascii="微软雅黑" w:eastAsia="微软雅黑" w:hAnsi="微软雅黑" w:hint="eastAsia"/>
          <w:noProof/>
          <w:lang w:eastAsia="zh-CN"/>
        </w:rPr>
        <w:t>。</w:t>
      </w:r>
    </w:p>
    <w:p w14:paraId="0935C59A" w14:textId="67EFDE38" w:rsidR="008D1B23" w:rsidRPr="00612872" w:rsidRDefault="008D1B23" w:rsidP="00B64EA5">
      <w:pPr>
        <w:rPr>
          <w:rFonts w:ascii="微软雅黑" w:eastAsia="微软雅黑" w:hAnsi="微软雅黑"/>
          <w:noProof/>
          <w:lang w:eastAsia="zh-CN"/>
        </w:rPr>
      </w:pPr>
      <w:r>
        <w:rPr>
          <w:rFonts w:ascii="微软雅黑" w:eastAsia="微软雅黑" w:hAnsi="微软雅黑" w:hint="eastAsia"/>
          <w:noProof/>
          <w:lang w:eastAsia="zh-CN"/>
        </w:rPr>
        <w:t>点击</w:t>
      </w:r>
      <w:r w:rsidR="00F60E8C">
        <w:rPr>
          <w:rFonts w:ascii="微软雅黑" w:eastAsia="微软雅黑" w:hAnsi="微软雅黑" w:hint="eastAsia"/>
          <w:noProof/>
          <w:lang w:eastAsia="zh-CN"/>
        </w:rPr>
        <w:t>画像任一区域</w:t>
      </w:r>
      <w:r>
        <w:rPr>
          <w:rFonts w:ascii="微软雅黑" w:eastAsia="微软雅黑" w:hAnsi="微软雅黑" w:hint="eastAsia"/>
          <w:noProof/>
          <w:lang w:eastAsia="zh-CN"/>
        </w:rPr>
        <w:t>可</w:t>
      </w:r>
      <w:r w:rsidR="00F60E8C" w:rsidRPr="00F60E8C">
        <w:rPr>
          <w:rFonts w:ascii="微软雅黑" w:eastAsia="微软雅黑" w:hAnsi="微软雅黑" w:hint="eastAsia"/>
          <w:noProof/>
          <w:lang w:eastAsia="zh-CN"/>
        </w:rPr>
        <w:t>弹窗</w:t>
      </w:r>
      <w:r>
        <w:rPr>
          <w:rFonts w:ascii="微软雅黑" w:eastAsia="微软雅黑" w:hAnsi="微软雅黑" w:hint="eastAsia"/>
          <w:noProof/>
          <w:lang w:eastAsia="zh-CN"/>
        </w:rPr>
        <w:t>查看大图。</w:t>
      </w:r>
    </w:p>
    <w:p w14:paraId="0973B60E" w14:textId="6A08AECE" w:rsidR="0070791D" w:rsidRPr="00612872" w:rsidRDefault="00445963" w:rsidP="0070791D">
      <w:pPr>
        <w:rPr>
          <w:lang w:eastAsia="zh-CN"/>
        </w:rPr>
      </w:pPr>
      <w:r w:rsidRPr="00445963">
        <w:rPr>
          <w:noProof/>
        </w:rPr>
        <w:drawing>
          <wp:inline distT="0" distB="0" distL="0" distR="0" wp14:anchorId="6BF03284" wp14:editId="5C5ACFF5">
            <wp:extent cx="1773834" cy="2381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1895" cy="2418921"/>
                    </a:xfrm>
                    <a:prstGeom prst="rect">
                      <a:avLst/>
                    </a:prstGeom>
                  </pic:spPr>
                </pic:pic>
              </a:graphicData>
            </a:graphic>
          </wp:inline>
        </w:drawing>
      </w:r>
      <w:r w:rsidRPr="00445963">
        <w:rPr>
          <w:noProof/>
        </w:rPr>
        <w:t xml:space="preserve"> </w:t>
      </w:r>
      <w:r w:rsidRPr="00445963">
        <w:rPr>
          <w:noProof/>
        </w:rPr>
        <w:drawing>
          <wp:inline distT="0" distB="0" distL="0" distR="0" wp14:anchorId="143776F8" wp14:editId="374438E1">
            <wp:extent cx="1751796" cy="23876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9752" cy="2425703"/>
                    </a:xfrm>
                    <a:prstGeom prst="rect">
                      <a:avLst/>
                    </a:prstGeom>
                  </pic:spPr>
                </pic:pic>
              </a:graphicData>
            </a:graphic>
          </wp:inline>
        </w:drawing>
      </w:r>
      <w:r w:rsidRPr="00445963">
        <w:rPr>
          <w:noProof/>
        </w:rPr>
        <w:t xml:space="preserve"> </w:t>
      </w:r>
      <w:r w:rsidRPr="00445963">
        <w:rPr>
          <w:noProof/>
        </w:rPr>
        <w:drawing>
          <wp:inline distT="0" distB="0" distL="0" distR="0" wp14:anchorId="6A27163C" wp14:editId="6ACEB0FB">
            <wp:extent cx="1847850" cy="24404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85026" cy="2489565"/>
                    </a:xfrm>
                    <a:prstGeom prst="rect">
                      <a:avLst/>
                    </a:prstGeom>
                  </pic:spPr>
                </pic:pic>
              </a:graphicData>
            </a:graphic>
          </wp:inline>
        </w:drawing>
      </w:r>
    </w:p>
    <w:p w14:paraId="4621DB0D" w14:textId="77777777" w:rsidR="0070791D" w:rsidRDefault="0070791D" w:rsidP="0070791D">
      <w:pPr>
        <w:rPr>
          <w:lang w:eastAsia="zh-CN"/>
        </w:rPr>
      </w:pPr>
    </w:p>
    <w:p w14:paraId="1778A4B1" w14:textId="28A7C896" w:rsidR="0070791D" w:rsidRPr="00612872" w:rsidRDefault="00612872" w:rsidP="006376BC">
      <w:pPr>
        <w:pStyle w:val="Heading4"/>
        <w:spacing w:before="120" w:after="120"/>
        <w:rPr>
          <w:rFonts w:ascii="微软雅黑" w:eastAsia="微软雅黑" w:hAnsi="微软雅黑"/>
          <w:i w:val="0"/>
          <w:iCs/>
        </w:rPr>
      </w:pPr>
      <w:r w:rsidRPr="00612872">
        <w:rPr>
          <w:rFonts w:ascii="微软雅黑" w:eastAsia="微软雅黑" w:hAnsi="微软雅黑" w:hint="eastAsia"/>
          <w:i w:val="0"/>
          <w:iCs/>
        </w:rPr>
        <w:t>个人画像</w:t>
      </w:r>
    </w:p>
    <w:p w14:paraId="47C6E6C0" w14:textId="63CCA2F9" w:rsidR="00612872" w:rsidRPr="00EB764B" w:rsidRDefault="00612872" w:rsidP="006C6D45">
      <w:pPr>
        <w:pStyle w:val="ListParagraph"/>
        <w:numPr>
          <w:ilvl w:val="0"/>
          <w:numId w:val="21"/>
        </w:numPr>
        <w:ind w:leftChars="10" w:left="440" w:firstLineChars="0"/>
        <w:rPr>
          <w:rFonts w:ascii="微软雅黑" w:eastAsia="微软雅黑" w:hAnsi="微软雅黑"/>
          <w:sz w:val="20"/>
          <w:szCs w:val="20"/>
        </w:rPr>
      </w:pPr>
      <w:r w:rsidRPr="00EB764B">
        <w:rPr>
          <w:rFonts w:ascii="微软雅黑" w:eastAsia="微软雅黑" w:hAnsi="微软雅黑" w:hint="eastAsia"/>
          <w:sz w:val="20"/>
          <w:szCs w:val="20"/>
        </w:rPr>
        <w:t>个人画像数据字段来源及优先级排序</w:t>
      </w:r>
      <w:r w:rsidR="00FC2727" w:rsidRPr="00EB764B">
        <w:rPr>
          <w:rFonts w:ascii="微软雅黑" w:eastAsia="微软雅黑" w:hAnsi="微软雅黑" w:hint="eastAsia"/>
          <w:sz w:val="20"/>
          <w:szCs w:val="20"/>
        </w:rPr>
        <w:t>参见下表。</w:t>
      </w:r>
    </w:p>
    <w:tbl>
      <w:tblPr>
        <w:tblStyle w:val="TableGrid"/>
        <w:tblW w:w="0" w:type="auto"/>
        <w:tblLook w:val="04A0" w:firstRow="1" w:lastRow="0" w:firstColumn="1" w:lastColumn="0" w:noHBand="0" w:noVBand="1"/>
      </w:tblPr>
      <w:tblGrid>
        <w:gridCol w:w="704"/>
        <w:gridCol w:w="1134"/>
        <w:gridCol w:w="1234"/>
        <w:gridCol w:w="2735"/>
        <w:gridCol w:w="2268"/>
        <w:gridCol w:w="942"/>
      </w:tblGrid>
      <w:tr w:rsidR="00907995" w:rsidRPr="00D00AB1" w14:paraId="5A32D679" w14:textId="77777777" w:rsidTr="00D00AB1">
        <w:trPr>
          <w:trHeight w:val="285"/>
        </w:trPr>
        <w:tc>
          <w:tcPr>
            <w:tcW w:w="704" w:type="dxa"/>
            <w:noWrap/>
            <w:hideMark/>
          </w:tcPr>
          <w:p w14:paraId="61022A0A"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编号</w:t>
            </w:r>
          </w:p>
        </w:tc>
        <w:tc>
          <w:tcPr>
            <w:tcW w:w="1134" w:type="dxa"/>
            <w:noWrap/>
            <w:hideMark/>
          </w:tcPr>
          <w:p w14:paraId="2B13AF0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字段名称</w:t>
            </w:r>
          </w:p>
        </w:tc>
        <w:tc>
          <w:tcPr>
            <w:tcW w:w="1234" w:type="dxa"/>
            <w:noWrap/>
            <w:hideMark/>
          </w:tcPr>
          <w:p w14:paraId="2D2E80E0"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数据来源</w:t>
            </w:r>
          </w:p>
        </w:tc>
        <w:tc>
          <w:tcPr>
            <w:tcW w:w="2735" w:type="dxa"/>
            <w:hideMark/>
          </w:tcPr>
          <w:p w14:paraId="6C12E957"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字段结果</w:t>
            </w:r>
          </w:p>
        </w:tc>
        <w:tc>
          <w:tcPr>
            <w:tcW w:w="2268" w:type="dxa"/>
            <w:hideMark/>
          </w:tcPr>
          <w:p w14:paraId="2C8E91E3"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备注</w:t>
            </w:r>
          </w:p>
        </w:tc>
        <w:tc>
          <w:tcPr>
            <w:tcW w:w="942" w:type="dxa"/>
            <w:hideMark/>
          </w:tcPr>
          <w:p w14:paraId="747F7EDD" w14:textId="63373C49"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优先级</w:t>
            </w:r>
          </w:p>
        </w:tc>
      </w:tr>
      <w:tr w:rsidR="00907995" w:rsidRPr="00D00AB1" w14:paraId="70F0BCA5" w14:textId="77777777" w:rsidTr="00D00AB1">
        <w:trPr>
          <w:trHeight w:val="1140"/>
        </w:trPr>
        <w:tc>
          <w:tcPr>
            <w:tcW w:w="704" w:type="dxa"/>
            <w:noWrap/>
            <w:hideMark/>
          </w:tcPr>
          <w:p w14:paraId="6B5AD943"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p>
        </w:tc>
        <w:tc>
          <w:tcPr>
            <w:tcW w:w="1134" w:type="dxa"/>
            <w:noWrap/>
            <w:hideMark/>
          </w:tcPr>
          <w:p w14:paraId="174DE27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性格色彩</w:t>
            </w:r>
          </w:p>
        </w:tc>
        <w:tc>
          <w:tcPr>
            <w:tcW w:w="1234" w:type="dxa"/>
            <w:noWrap/>
            <w:hideMark/>
          </w:tcPr>
          <w:p w14:paraId="21F5C447"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6C77917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选项1：红</w:t>
            </w:r>
            <w:r w:rsidRPr="00D00AB1">
              <w:rPr>
                <w:rFonts w:ascii="微软雅黑" w:eastAsia="微软雅黑" w:hAnsi="微软雅黑" w:hint="eastAsia"/>
                <w:sz w:val="18"/>
                <w:szCs w:val="18"/>
                <w:lang w:eastAsia="zh-CN"/>
              </w:rPr>
              <w:br/>
              <w:t>选项2：黄</w:t>
            </w:r>
            <w:r w:rsidRPr="00D00AB1">
              <w:rPr>
                <w:rFonts w:ascii="微软雅黑" w:eastAsia="微软雅黑" w:hAnsi="微软雅黑" w:hint="eastAsia"/>
                <w:sz w:val="18"/>
                <w:szCs w:val="18"/>
                <w:lang w:eastAsia="zh-CN"/>
              </w:rPr>
              <w:br/>
              <w:t>选项3：蓝</w:t>
            </w:r>
            <w:r w:rsidRPr="00D00AB1">
              <w:rPr>
                <w:rFonts w:ascii="微软雅黑" w:eastAsia="微软雅黑" w:hAnsi="微软雅黑" w:hint="eastAsia"/>
                <w:sz w:val="18"/>
                <w:szCs w:val="18"/>
                <w:lang w:eastAsia="zh-CN"/>
              </w:rPr>
              <w:br/>
              <w:t>选项4：绿</w:t>
            </w:r>
          </w:p>
        </w:tc>
        <w:tc>
          <w:tcPr>
            <w:tcW w:w="2268" w:type="dxa"/>
            <w:hideMark/>
          </w:tcPr>
          <w:p w14:paraId="0F8D1ECB" w14:textId="77777777" w:rsidR="00907995"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展示为 性格色彩#字段结果#</w:t>
            </w:r>
          </w:p>
          <w:p w14:paraId="42153D01" w14:textId="11703590" w:rsidR="00484291" w:rsidRPr="00D00AB1" w:rsidRDefault="00484291"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如为多选，#字段结果</w:t>
            </w:r>
            <w:r>
              <w:rPr>
                <w:rFonts w:ascii="微软雅黑" w:eastAsia="微软雅黑" w:hAnsi="微软雅黑"/>
                <w:sz w:val="18"/>
                <w:szCs w:val="18"/>
                <w:lang w:eastAsia="zh-CN"/>
              </w:rPr>
              <w:t>#</w:t>
            </w:r>
            <w:r>
              <w:rPr>
                <w:rFonts w:ascii="微软雅黑" w:eastAsia="微软雅黑" w:hAnsi="微软雅黑" w:hint="eastAsia"/>
                <w:sz w:val="18"/>
                <w:szCs w:val="18"/>
                <w:lang w:eastAsia="zh-CN"/>
              </w:rPr>
              <w:t>中显示多个结果值。</w:t>
            </w:r>
          </w:p>
        </w:tc>
        <w:tc>
          <w:tcPr>
            <w:tcW w:w="942" w:type="dxa"/>
            <w:hideMark/>
          </w:tcPr>
          <w:p w14:paraId="43D22C0D" w14:textId="0D4DF1E3" w:rsidR="00907995" w:rsidRPr="00D00AB1" w:rsidRDefault="00A361C2" w:rsidP="00907995">
            <w:pPr>
              <w:rPr>
                <w:rFonts w:ascii="微软雅黑" w:eastAsia="微软雅黑" w:hAnsi="微软雅黑"/>
                <w:sz w:val="18"/>
                <w:szCs w:val="18"/>
                <w:lang w:eastAsia="zh-CN"/>
              </w:rPr>
            </w:pPr>
            <w:r>
              <w:rPr>
                <w:rFonts w:ascii="微软雅黑" w:eastAsia="微软雅黑" w:hAnsi="微软雅黑"/>
                <w:sz w:val="18"/>
                <w:szCs w:val="18"/>
                <w:lang w:eastAsia="zh-CN"/>
              </w:rPr>
              <w:t>9</w:t>
            </w:r>
          </w:p>
        </w:tc>
      </w:tr>
      <w:tr w:rsidR="00907995" w:rsidRPr="00D00AB1" w14:paraId="6D3EED59" w14:textId="77777777" w:rsidTr="00D00AB1">
        <w:trPr>
          <w:trHeight w:val="570"/>
        </w:trPr>
        <w:tc>
          <w:tcPr>
            <w:tcW w:w="704" w:type="dxa"/>
            <w:noWrap/>
            <w:hideMark/>
          </w:tcPr>
          <w:p w14:paraId="5E82028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2</w:t>
            </w:r>
          </w:p>
        </w:tc>
        <w:tc>
          <w:tcPr>
            <w:tcW w:w="1134" w:type="dxa"/>
            <w:noWrap/>
            <w:hideMark/>
          </w:tcPr>
          <w:p w14:paraId="3CA8916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是否本地客户</w:t>
            </w:r>
          </w:p>
        </w:tc>
        <w:tc>
          <w:tcPr>
            <w:tcW w:w="1234" w:type="dxa"/>
            <w:noWrap/>
            <w:hideMark/>
          </w:tcPr>
          <w:p w14:paraId="29DEB60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5FFAA27B"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选项1：是</w:t>
            </w:r>
            <w:r w:rsidRPr="00D00AB1">
              <w:rPr>
                <w:rFonts w:ascii="微软雅黑" w:eastAsia="微软雅黑" w:hAnsi="微软雅黑" w:hint="eastAsia"/>
                <w:sz w:val="18"/>
                <w:szCs w:val="18"/>
                <w:lang w:eastAsia="zh-CN"/>
              </w:rPr>
              <w:br/>
              <w:t>选项2：否</w:t>
            </w:r>
          </w:p>
        </w:tc>
        <w:tc>
          <w:tcPr>
            <w:tcW w:w="2268" w:type="dxa"/>
            <w:hideMark/>
          </w:tcPr>
          <w:p w14:paraId="2D38246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选项1：是（展示为“本地客户”）</w:t>
            </w:r>
            <w:r w:rsidRPr="00D00AB1">
              <w:rPr>
                <w:rFonts w:ascii="微软雅黑" w:eastAsia="微软雅黑" w:hAnsi="微软雅黑" w:hint="eastAsia"/>
                <w:sz w:val="18"/>
                <w:szCs w:val="18"/>
                <w:lang w:eastAsia="zh-CN"/>
              </w:rPr>
              <w:br/>
              <w:t>选项2：否 （不展示该字段）</w:t>
            </w:r>
          </w:p>
        </w:tc>
        <w:tc>
          <w:tcPr>
            <w:tcW w:w="942" w:type="dxa"/>
            <w:noWrap/>
            <w:hideMark/>
          </w:tcPr>
          <w:p w14:paraId="5DD91D1E" w14:textId="29C6F132" w:rsidR="00907995" w:rsidRPr="00D00AB1" w:rsidRDefault="00A361C2" w:rsidP="00907995">
            <w:pPr>
              <w:rPr>
                <w:rFonts w:ascii="微软雅黑" w:eastAsia="微软雅黑" w:hAnsi="微软雅黑"/>
                <w:sz w:val="18"/>
                <w:szCs w:val="18"/>
                <w:lang w:eastAsia="zh-CN"/>
              </w:rPr>
            </w:pPr>
            <w:r>
              <w:rPr>
                <w:rFonts w:ascii="微软雅黑" w:eastAsia="微软雅黑" w:hAnsi="微软雅黑"/>
                <w:sz w:val="18"/>
                <w:szCs w:val="18"/>
                <w:lang w:eastAsia="zh-CN"/>
              </w:rPr>
              <w:t>10</w:t>
            </w:r>
          </w:p>
        </w:tc>
      </w:tr>
      <w:tr w:rsidR="00907995" w:rsidRPr="00D00AB1" w14:paraId="19987332" w14:textId="77777777" w:rsidTr="00D00AB1">
        <w:trPr>
          <w:trHeight w:val="1140"/>
        </w:trPr>
        <w:tc>
          <w:tcPr>
            <w:tcW w:w="704" w:type="dxa"/>
            <w:noWrap/>
            <w:hideMark/>
          </w:tcPr>
          <w:p w14:paraId="22246D4A"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lastRenderedPageBreak/>
              <w:t>3</w:t>
            </w:r>
          </w:p>
        </w:tc>
        <w:tc>
          <w:tcPr>
            <w:tcW w:w="1134" w:type="dxa"/>
            <w:noWrap/>
            <w:hideMark/>
          </w:tcPr>
          <w:p w14:paraId="6A81706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教育背景</w:t>
            </w:r>
          </w:p>
        </w:tc>
        <w:tc>
          <w:tcPr>
            <w:tcW w:w="1234" w:type="dxa"/>
            <w:noWrap/>
            <w:hideMark/>
          </w:tcPr>
          <w:p w14:paraId="02C1BB9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5D46751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选项1：高中及以下</w:t>
            </w:r>
            <w:r w:rsidRPr="00D00AB1">
              <w:rPr>
                <w:rFonts w:ascii="微软雅黑" w:eastAsia="微软雅黑" w:hAnsi="微软雅黑" w:hint="eastAsia"/>
                <w:sz w:val="18"/>
                <w:szCs w:val="18"/>
                <w:lang w:eastAsia="zh-CN"/>
              </w:rPr>
              <w:br/>
              <w:t>选项2：专科</w:t>
            </w:r>
            <w:r w:rsidRPr="00D00AB1">
              <w:rPr>
                <w:rFonts w:ascii="微软雅黑" w:eastAsia="微软雅黑" w:hAnsi="微软雅黑" w:hint="eastAsia"/>
                <w:sz w:val="18"/>
                <w:szCs w:val="18"/>
                <w:lang w:eastAsia="zh-CN"/>
              </w:rPr>
              <w:br/>
              <w:t>选项3：本科</w:t>
            </w:r>
            <w:r w:rsidRPr="00D00AB1">
              <w:rPr>
                <w:rFonts w:ascii="微软雅黑" w:eastAsia="微软雅黑" w:hAnsi="微软雅黑" w:hint="eastAsia"/>
                <w:sz w:val="18"/>
                <w:szCs w:val="18"/>
                <w:lang w:eastAsia="zh-CN"/>
              </w:rPr>
              <w:br/>
              <w:t>选项4：研究生及以上</w:t>
            </w:r>
          </w:p>
        </w:tc>
        <w:tc>
          <w:tcPr>
            <w:tcW w:w="2268" w:type="dxa"/>
            <w:hideMark/>
          </w:tcPr>
          <w:p w14:paraId="73068FAE"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直接展示字段结果</w:t>
            </w:r>
          </w:p>
        </w:tc>
        <w:tc>
          <w:tcPr>
            <w:tcW w:w="942" w:type="dxa"/>
            <w:hideMark/>
          </w:tcPr>
          <w:p w14:paraId="5DC2EA04" w14:textId="719E74AC"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1</w:t>
            </w:r>
          </w:p>
        </w:tc>
      </w:tr>
      <w:tr w:rsidR="00907995" w:rsidRPr="00D00AB1" w14:paraId="7272C773" w14:textId="77777777" w:rsidTr="00D00AB1">
        <w:trPr>
          <w:trHeight w:val="1995"/>
        </w:trPr>
        <w:tc>
          <w:tcPr>
            <w:tcW w:w="704" w:type="dxa"/>
            <w:noWrap/>
            <w:hideMark/>
          </w:tcPr>
          <w:p w14:paraId="0888138B"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4</w:t>
            </w:r>
          </w:p>
        </w:tc>
        <w:tc>
          <w:tcPr>
            <w:tcW w:w="1134" w:type="dxa"/>
            <w:noWrap/>
            <w:hideMark/>
          </w:tcPr>
          <w:p w14:paraId="67626ED2"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客户年收入</w:t>
            </w:r>
          </w:p>
        </w:tc>
        <w:tc>
          <w:tcPr>
            <w:tcW w:w="1234" w:type="dxa"/>
            <w:noWrap/>
            <w:hideMark/>
          </w:tcPr>
          <w:p w14:paraId="46425863"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7A45AF98" w14:textId="1A951B96"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选项1：10万以下</w:t>
            </w:r>
            <w:r w:rsidRPr="00D00AB1">
              <w:rPr>
                <w:rFonts w:ascii="微软雅黑" w:eastAsia="微软雅黑" w:hAnsi="微软雅黑" w:hint="eastAsia"/>
                <w:sz w:val="18"/>
                <w:szCs w:val="18"/>
                <w:lang w:eastAsia="zh-CN"/>
              </w:rPr>
              <w:br/>
              <w:t>选项2：10~20万</w:t>
            </w:r>
            <w:r w:rsidRPr="00D00AB1">
              <w:rPr>
                <w:rFonts w:ascii="微软雅黑" w:eastAsia="微软雅黑" w:hAnsi="微软雅黑" w:hint="eastAsia"/>
                <w:sz w:val="18"/>
                <w:szCs w:val="18"/>
                <w:lang w:eastAsia="zh-CN"/>
              </w:rPr>
              <w:br/>
              <w:t>选项3：20~30万</w:t>
            </w:r>
            <w:r w:rsidRPr="00D00AB1">
              <w:rPr>
                <w:rFonts w:ascii="微软雅黑" w:eastAsia="微软雅黑" w:hAnsi="微软雅黑" w:hint="eastAsia"/>
                <w:sz w:val="18"/>
                <w:szCs w:val="18"/>
                <w:lang w:eastAsia="zh-CN"/>
              </w:rPr>
              <w:br/>
              <w:t>选项4：30~50万</w:t>
            </w:r>
            <w:r w:rsidRPr="00D00AB1">
              <w:rPr>
                <w:rFonts w:ascii="微软雅黑" w:eastAsia="微软雅黑" w:hAnsi="微软雅黑" w:hint="eastAsia"/>
                <w:sz w:val="18"/>
                <w:szCs w:val="18"/>
                <w:lang w:eastAsia="zh-CN"/>
              </w:rPr>
              <w:br/>
              <w:t>选项5：50~100万</w:t>
            </w:r>
            <w:r w:rsidRPr="00D00AB1">
              <w:rPr>
                <w:rFonts w:ascii="微软雅黑" w:eastAsia="微软雅黑" w:hAnsi="微软雅黑" w:hint="eastAsia"/>
                <w:sz w:val="18"/>
                <w:szCs w:val="18"/>
                <w:lang w:eastAsia="zh-CN"/>
              </w:rPr>
              <w:br/>
              <w:t>选项6：100万以上</w:t>
            </w:r>
          </w:p>
        </w:tc>
        <w:tc>
          <w:tcPr>
            <w:tcW w:w="2268" w:type="dxa"/>
            <w:hideMark/>
          </w:tcPr>
          <w:p w14:paraId="5E6E4E0E"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展示为：收入#字段结果#</w:t>
            </w:r>
          </w:p>
        </w:tc>
        <w:tc>
          <w:tcPr>
            <w:tcW w:w="942" w:type="dxa"/>
            <w:hideMark/>
          </w:tcPr>
          <w:p w14:paraId="48B56865" w14:textId="74B44A71"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2</w:t>
            </w:r>
          </w:p>
        </w:tc>
      </w:tr>
      <w:tr w:rsidR="00907995" w:rsidRPr="00D00AB1" w14:paraId="2A3ADBE8" w14:textId="77777777" w:rsidTr="00D00AB1">
        <w:trPr>
          <w:trHeight w:val="570"/>
        </w:trPr>
        <w:tc>
          <w:tcPr>
            <w:tcW w:w="704" w:type="dxa"/>
            <w:noWrap/>
            <w:hideMark/>
          </w:tcPr>
          <w:p w14:paraId="385A8209"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w:t>
            </w:r>
          </w:p>
        </w:tc>
        <w:tc>
          <w:tcPr>
            <w:tcW w:w="1134" w:type="dxa"/>
            <w:noWrap/>
            <w:hideMark/>
          </w:tcPr>
          <w:p w14:paraId="033B657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婚姻情况</w:t>
            </w:r>
          </w:p>
        </w:tc>
        <w:tc>
          <w:tcPr>
            <w:tcW w:w="1234" w:type="dxa"/>
            <w:noWrap/>
            <w:hideMark/>
          </w:tcPr>
          <w:p w14:paraId="18B06A0A"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04BA535A" w14:textId="3B3A9AEC" w:rsidR="00907995"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w:t>
            </w:r>
            <w:r w:rsidR="00636206">
              <w:rPr>
                <w:rFonts w:ascii="微软雅黑" w:eastAsia="微软雅黑" w:hAnsi="微软雅黑" w:hint="eastAsia"/>
                <w:sz w:val="18"/>
                <w:szCs w:val="18"/>
                <w:lang w:eastAsia="zh-CN"/>
              </w:rPr>
              <w:t>未婚</w:t>
            </w:r>
            <w:r w:rsidRPr="00D00AB1">
              <w:rPr>
                <w:rFonts w:ascii="微软雅黑" w:eastAsia="微软雅黑" w:hAnsi="微软雅黑" w:hint="eastAsia"/>
                <w:sz w:val="18"/>
                <w:szCs w:val="18"/>
                <w:lang w:eastAsia="zh-CN"/>
              </w:rPr>
              <w:br/>
              <w:t>选项2：已婚</w:t>
            </w:r>
          </w:p>
          <w:p w14:paraId="42E0B303" w14:textId="47C93E52" w:rsidR="00636206" w:rsidRPr="00D00AB1" w:rsidRDefault="00636206"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选项3：其他</w:t>
            </w:r>
          </w:p>
        </w:tc>
        <w:tc>
          <w:tcPr>
            <w:tcW w:w="2268" w:type="dxa"/>
            <w:hideMark/>
          </w:tcPr>
          <w:p w14:paraId="0E97668D" w14:textId="77777777" w:rsidR="00907995"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直接展示字段结果</w:t>
            </w:r>
          </w:p>
          <w:p w14:paraId="41405F78" w14:textId="6145E3E5" w:rsidR="000F26D3" w:rsidRPr="00D00AB1" w:rsidRDefault="000F26D3"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选项3不展示</w:t>
            </w:r>
          </w:p>
        </w:tc>
        <w:tc>
          <w:tcPr>
            <w:tcW w:w="942" w:type="dxa"/>
            <w:hideMark/>
          </w:tcPr>
          <w:p w14:paraId="5D9B4F37" w14:textId="59109764"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3</w:t>
            </w:r>
          </w:p>
        </w:tc>
      </w:tr>
      <w:tr w:rsidR="00907995" w:rsidRPr="00D00AB1" w14:paraId="5A4FA119" w14:textId="77777777" w:rsidTr="00D00AB1">
        <w:trPr>
          <w:trHeight w:val="855"/>
        </w:trPr>
        <w:tc>
          <w:tcPr>
            <w:tcW w:w="704" w:type="dxa"/>
            <w:noWrap/>
            <w:hideMark/>
          </w:tcPr>
          <w:p w14:paraId="2F130E7A"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6</w:t>
            </w:r>
          </w:p>
        </w:tc>
        <w:tc>
          <w:tcPr>
            <w:tcW w:w="1134" w:type="dxa"/>
            <w:noWrap/>
            <w:hideMark/>
          </w:tcPr>
          <w:p w14:paraId="091F24D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子女情况</w:t>
            </w:r>
          </w:p>
        </w:tc>
        <w:tc>
          <w:tcPr>
            <w:tcW w:w="1234" w:type="dxa"/>
            <w:noWrap/>
            <w:hideMark/>
          </w:tcPr>
          <w:p w14:paraId="0AD4AFF0"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1C6E3247" w14:textId="69A9FB9F"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选项1：没有孩子</w:t>
            </w:r>
            <w:r w:rsidRPr="00D00AB1">
              <w:rPr>
                <w:rFonts w:ascii="微软雅黑" w:eastAsia="微软雅黑" w:hAnsi="微软雅黑" w:hint="eastAsia"/>
                <w:sz w:val="18"/>
                <w:szCs w:val="18"/>
                <w:lang w:eastAsia="zh-CN"/>
              </w:rPr>
              <w:br/>
              <w:t>选择2：一个孩子</w:t>
            </w:r>
            <w:r w:rsidRPr="00D00AB1">
              <w:rPr>
                <w:rFonts w:ascii="微软雅黑" w:eastAsia="微软雅黑" w:hAnsi="微软雅黑" w:hint="eastAsia"/>
                <w:sz w:val="18"/>
                <w:szCs w:val="18"/>
                <w:lang w:eastAsia="zh-CN"/>
              </w:rPr>
              <w:br/>
              <w:t>选项3：两个</w:t>
            </w:r>
            <w:r w:rsidR="0028211E">
              <w:rPr>
                <w:rFonts w:ascii="微软雅黑" w:eastAsia="微软雅黑" w:hAnsi="微软雅黑" w:hint="eastAsia"/>
                <w:sz w:val="18"/>
                <w:szCs w:val="18"/>
                <w:lang w:eastAsia="zh-CN"/>
              </w:rPr>
              <w:t>孩子</w:t>
            </w:r>
            <w:r w:rsidRPr="00D00AB1">
              <w:rPr>
                <w:rFonts w:ascii="微软雅黑" w:eastAsia="微软雅黑" w:hAnsi="微软雅黑" w:hint="eastAsia"/>
                <w:sz w:val="18"/>
                <w:szCs w:val="18"/>
                <w:lang w:eastAsia="zh-CN"/>
              </w:rPr>
              <w:t>及以上</w:t>
            </w:r>
          </w:p>
        </w:tc>
        <w:tc>
          <w:tcPr>
            <w:tcW w:w="2268" w:type="dxa"/>
            <w:hideMark/>
          </w:tcPr>
          <w:p w14:paraId="4A8B881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直接展示字段结果</w:t>
            </w:r>
          </w:p>
        </w:tc>
        <w:tc>
          <w:tcPr>
            <w:tcW w:w="942" w:type="dxa"/>
            <w:hideMark/>
          </w:tcPr>
          <w:p w14:paraId="65F099F8" w14:textId="6D64258E"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4</w:t>
            </w:r>
          </w:p>
        </w:tc>
      </w:tr>
      <w:tr w:rsidR="00907995" w:rsidRPr="00D00AB1" w14:paraId="06D61AA2" w14:textId="77777777" w:rsidTr="00903CA3">
        <w:trPr>
          <w:trHeight w:val="923"/>
        </w:trPr>
        <w:tc>
          <w:tcPr>
            <w:tcW w:w="704" w:type="dxa"/>
            <w:noWrap/>
            <w:hideMark/>
          </w:tcPr>
          <w:p w14:paraId="3BE42C6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7</w:t>
            </w:r>
          </w:p>
        </w:tc>
        <w:tc>
          <w:tcPr>
            <w:tcW w:w="1134" w:type="dxa"/>
            <w:noWrap/>
            <w:hideMark/>
          </w:tcPr>
          <w:p w14:paraId="3B88299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健康状况</w:t>
            </w:r>
          </w:p>
        </w:tc>
        <w:tc>
          <w:tcPr>
            <w:tcW w:w="1234" w:type="dxa"/>
            <w:noWrap/>
            <w:hideMark/>
          </w:tcPr>
          <w:p w14:paraId="71B1165E"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31B4060A" w14:textId="11CA9C2D"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选项1：标准体</w:t>
            </w:r>
            <w:r w:rsidRPr="00D00AB1">
              <w:rPr>
                <w:rFonts w:ascii="微软雅黑" w:eastAsia="微软雅黑" w:hAnsi="微软雅黑" w:hint="eastAsia"/>
                <w:sz w:val="18"/>
                <w:szCs w:val="18"/>
                <w:lang w:eastAsia="zh-CN"/>
              </w:rPr>
              <w:br/>
              <w:t>选项2：次标准体</w:t>
            </w:r>
            <w:r w:rsidRPr="00D00AB1">
              <w:rPr>
                <w:rFonts w:ascii="微软雅黑" w:eastAsia="微软雅黑" w:hAnsi="微软雅黑" w:hint="eastAsia"/>
                <w:sz w:val="18"/>
                <w:szCs w:val="18"/>
                <w:lang w:eastAsia="zh-CN"/>
              </w:rPr>
              <w:br/>
              <w:t>选项3：其他</w:t>
            </w:r>
          </w:p>
        </w:tc>
        <w:tc>
          <w:tcPr>
            <w:tcW w:w="2268" w:type="dxa"/>
            <w:hideMark/>
          </w:tcPr>
          <w:p w14:paraId="62588B1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选项1、选项2 直接展示结果</w:t>
            </w:r>
            <w:r w:rsidRPr="00D00AB1">
              <w:rPr>
                <w:rFonts w:ascii="微软雅黑" w:eastAsia="微软雅黑" w:hAnsi="微软雅黑" w:hint="eastAsia"/>
                <w:sz w:val="18"/>
                <w:szCs w:val="18"/>
                <w:lang w:eastAsia="zh-CN"/>
              </w:rPr>
              <w:br/>
              <w:t>选项3不展示</w:t>
            </w:r>
          </w:p>
        </w:tc>
        <w:tc>
          <w:tcPr>
            <w:tcW w:w="942" w:type="dxa"/>
            <w:hideMark/>
          </w:tcPr>
          <w:p w14:paraId="79DBF86B" w14:textId="7B882A36"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5</w:t>
            </w:r>
          </w:p>
        </w:tc>
      </w:tr>
      <w:tr w:rsidR="00907995" w:rsidRPr="00D00AB1" w14:paraId="560669BB" w14:textId="77777777" w:rsidTr="00D00AB1">
        <w:trPr>
          <w:trHeight w:val="3990"/>
        </w:trPr>
        <w:tc>
          <w:tcPr>
            <w:tcW w:w="704" w:type="dxa"/>
            <w:noWrap/>
            <w:hideMark/>
          </w:tcPr>
          <w:p w14:paraId="5EC872C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8</w:t>
            </w:r>
          </w:p>
        </w:tc>
        <w:tc>
          <w:tcPr>
            <w:tcW w:w="1134" w:type="dxa"/>
            <w:noWrap/>
            <w:hideMark/>
          </w:tcPr>
          <w:p w14:paraId="4AE7D91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职业</w:t>
            </w:r>
          </w:p>
        </w:tc>
        <w:tc>
          <w:tcPr>
            <w:tcW w:w="1234" w:type="dxa"/>
            <w:noWrap/>
            <w:hideMark/>
          </w:tcPr>
          <w:p w14:paraId="3B7F316D"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1997EAAE"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金融/会计</w:t>
            </w:r>
            <w:r w:rsidRPr="00D00AB1">
              <w:rPr>
                <w:rFonts w:ascii="微软雅黑" w:eastAsia="微软雅黑" w:hAnsi="微软雅黑" w:hint="eastAsia"/>
                <w:sz w:val="18"/>
                <w:szCs w:val="18"/>
                <w:lang w:eastAsia="zh-CN"/>
              </w:rPr>
              <w:br/>
              <w:t>贸易/消费</w:t>
            </w:r>
            <w:r w:rsidRPr="00D00AB1">
              <w:rPr>
                <w:rFonts w:ascii="微软雅黑" w:eastAsia="微软雅黑" w:hAnsi="微软雅黑" w:hint="eastAsia"/>
                <w:sz w:val="18"/>
                <w:szCs w:val="18"/>
                <w:lang w:eastAsia="zh-CN"/>
              </w:rPr>
              <w:br/>
              <w:t>建筑/地产</w:t>
            </w:r>
            <w:r w:rsidRPr="00D00AB1">
              <w:rPr>
                <w:rFonts w:ascii="微软雅黑" w:eastAsia="微软雅黑" w:hAnsi="微软雅黑" w:hint="eastAsia"/>
                <w:sz w:val="18"/>
                <w:szCs w:val="18"/>
                <w:lang w:eastAsia="zh-CN"/>
              </w:rPr>
              <w:br/>
              <w:t>物流/仓储</w:t>
            </w:r>
            <w:r w:rsidRPr="00D00AB1">
              <w:rPr>
                <w:rFonts w:ascii="微软雅黑" w:eastAsia="微软雅黑" w:hAnsi="微软雅黑" w:hint="eastAsia"/>
                <w:sz w:val="18"/>
                <w:szCs w:val="18"/>
                <w:lang w:eastAsia="zh-CN"/>
              </w:rPr>
              <w:br/>
              <w:t>服务/餐饮</w:t>
            </w:r>
            <w:r w:rsidRPr="00D00AB1">
              <w:rPr>
                <w:rFonts w:ascii="微软雅黑" w:eastAsia="微软雅黑" w:hAnsi="微软雅黑" w:hint="eastAsia"/>
                <w:sz w:val="18"/>
                <w:szCs w:val="18"/>
                <w:lang w:eastAsia="zh-CN"/>
              </w:rPr>
              <w:br/>
              <w:t>制造业</w:t>
            </w:r>
            <w:r w:rsidRPr="00D00AB1">
              <w:rPr>
                <w:rFonts w:ascii="微软雅黑" w:eastAsia="微软雅黑" w:hAnsi="微软雅黑" w:hint="eastAsia"/>
                <w:sz w:val="18"/>
                <w:szCs w:val="18"/>
                <w:lang w:eastAsia="zh-CN"/>
              </w:rPr>
              <w:br/>
              <w:t>公共事业</w:t>
            </w:r>
            <w:r w:rsidRPr="00D00AB1">
              <w:rPr>
                <w:rFonts w:ascii="微软雅黑" w:eastAsia="微软雅黑" w:hAnsi="微软雅黑" w:hint="eastAsia"/>
                <w:sz w:val="18"/>
                <w:szCs w:val="18"/>
                <w:lang w:eastAsia="zh-CN"/>
              </w:rPr>
              <w:br/>
              <w:t>医疗/制药</w:t>
            </w:r>
            <w:r w:rsidRPr="00D00AB1">
              <w:rPr>
                <w:rFonts w:ascii="微软雅黑" w:eastAsia="微软雅黑" w:hAnsi="微软雅黑" w:hint="eastAsia"/>
                <w:sz w:val="18"/>
                <w:szCs w:val="18"/>
                <w:lang w:eastAsia="zh-CN"/>
              </w:rPr>
              <w:br/>
              <w:t>IT/通讯</w:t>
            </w:r>
            <w:r w:rsidRPr="00D00AB1">
              <w:rPr>
                <w:rFonts w:ascii="微软雅黑" w:eastAsia="微软雅黑" w:hAnsi="微软雅黑" w:hint="eastAsia"/>
                <w:sz w:val="18"/>
                <w:szCs w:val="18"/>
                <w:lang w:eastAsia="zh-CN"/>
              </w:rPr>
              <w:br/>
              <w:t>零售业</w:t>
            </w:r>
            <w:r w:rsidRPr="00D00AB1">
              <w:rPr>
                <w:rFonts w:ascii="微软雅黑" w:eastAsia="微软雅黑" w:hAnsi="微软雅黑" w:hint="eastAsia"/>
                <w:sz w:val="18"/>
                <w:szCs w:val="18"/>
                <w:lang w:eastAsia="zh-CN"/>
              </w:rPr>
              <w:br/>
              <w:t>教育/培训</w:t>
            </w:r>
            <w:r w:rsidRPr="00D00AB1">
              <w:rPr>
                <w:rFonts w:ascii="微软雅黑" w:eastAsia="微软雅黑" w:hAnsi="微软雅黑" w:hint="eastAsia"/>
                <w:sz w:val="18"/>
                <w:szCs w:val="18"/>
                <w:lang w:eastAsia="zh-CN"/>
              </w:rPr>
              <w:br/>
              <w:t>广告/媒体</w:t>
            </w:r>
            <w:r w:rsidRPr="00D00AB1">
              <w:rPr>
                <w:rFonts w:ascii="微软雅黑" w:eastAsia="微软雅黑" w:hAnsi="微软雅黑" w:hint="eastAsia"/>
                <w:sz w:val="18"/>
                <w:szCs w:val="18"/>
                <w:lang w:eastAsia="zh-CN"/>
              </w:rPr>
              <w:br/>
              <w:t>渔/林/牧</w:t>
            </w:r>
            <w:r w:rsidRPr="00D00AB1">
              <w:rPr>
                <w:rFonts w:ascii="微软雅黑" w:eastAsia="微软雅黑" w:hAnsi="微软雅黑" w:hint="eastAsia"/>
                <w:sz w:val="18"/>
                <w:szCs w:val="18"/>
                <w:lang w:eastAsia="zh-CN"/>
              </w:rPr>
              <w:br/>
              <w:t>其他</w:t>
            </w:r>
          </w:p>
        </w:tc>
        <w:tc>
          <w:tcPr>
            <w:tcW w:w="2268" w:type="dxa"/>
            <w:hideMark/>
          </w:tcPr>
          <w:p w14:paraId="5C3A994A" w14:textId="77777777" w:rsidR="00907995"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直接展示字段结果</w:t>
            </w:r>
          </w:p>
          <w:p w14:paraId="7412E502" w14:textId="27FDE466" w:rsidR="0028211E" w:rsidRPr="00D00AB1" w:rsidRDefault="0028211E"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如果选项为其他则不展示。</w:t>
            </w:r>
          </w:p>
        </w:tc>
        <w:tc>
          <w:tcPr>
            <w:tcW w:w="942" w:type="dxa"/>
            <w:hideMark/>
          </w:tcPr>
          <w:p w14:paraId="13E868BA" w14:textId="6EABF924"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6</w:t>
            </w:r>
          </w:p>
        </w:tc>
      </w:tr>
      <w:tr w:rsidR="00907995" w:rsidRPr="00D00AB1" w14:paraId="488EBE51" w14:textId="77777777" w:rsidTr="00D00AB1">
        <w:trPr>
          <w:trHeight w:val="570"/>
        </w:trPr>
        <w:tc>
          <w:tcPr>
            <w:tcW w:w="704" w:type="dxa"/>
            <w:noWrap/>
            <w:hideMark/>
          </w:tcPr>
          <w:p w14:paraId="4F1313AF"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9</w:t>
            </w:r>
          </w:p>
        </w:tc>
        <w:tc>
          <w:tcPr>
            <w:tcW w:w="1134" w:type="dxa"/>
            <w:noWrap/>
            <w:hideMark/>
          </w:tcPr>
          <w:p w14:paraId="29E6F7DE"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保险购置预算</w:t>
            </w:r>
          </w:p>
        </w:tc>
        <w:tc>
          <w:tcPr>
            <w:tcW w:w="1234" w:type="dxa"/>
            <w:noWrap/>
            <w:hideMark/>
          </w:tcPr>
          <w:p w14:paraId="1CBFCA94"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04CB5BD2"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填空1：预算____万</w:t>
            </w:r>
            <w:r w:rsidRPr="00D00AB1">
              <w:rPr>
                <w:rFonts w:ascii="微软雅黑" w:eastAsia="微软雅黑" w:hAnsi="微软雅黑" w:hint="eastAsia"/>
                <w:sz w:val="18"/>
                <w:szCs w:val="18"/>
                <w:lang w:eastAsia="zh-CN"/>
              </w:rPr>
              <w:br/>
              <w:t>填空2：备注______</w:t>
            </w:r>
          </w:p>
        </w:tc>
        <w:tc>
          <w:tcPr>
            <w:tcW w:w="2268" w:type="dxa"/>
            <w:hideMark/>
          </w:tcPr>
          <w:p w14:paraId="088E48C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展示为：保险购置预算#字段结果#万</w:t>
            </w:r>
          </w:p>
        </w:tc>
        <w:tc>
          <w:tcPr>
            <w:tcW w:w="942" w:type="dxa"/>
            <w:hideMark/>
          </w:tcPr>
          <w:p w14:paraId="558ACAB1" w14:textId="49C325FA"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7</w:t>
            </w:r>
          </w:p>
        </w:tc>
      </w:tr>
      <w:tr w:rsidR="00907995" w:rsidRPr="00D00AB1" w14:paraId="3D6FC348" w14:textId="77777777" w:rsidTr="00D00AB1">
        <w:trPr>
          <w:trHeight w:val="285"/>
        </w:trPr>
        <w:tc>
          <w:tcPr>
            <w:tcW w:w="704" w:type="dxa"/>
            <w:noWrap/>
            <w:hideMark/>
          </w:tcPr>
          <w:p w14:paraId="27281759"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10</w:t>
            </w:r>
          </w:p>
        </w:tc>
        <w:tc>
          <w:tcPr>
            <w:tcW w:w="1134" w:type="dxa"/>
            <w:noWrap/>
            <w:hideMark/>
          </w:tcPr>
          <w:p w14:paraId="481476B7"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籍贯</w:t>
            </w:r>
          </w:p>
        </w:tc>
        <w:tc>
          <w:tcPr>
            <w:tcW w:w="1234" w:type="dxa"/>
            <w:noWrap/>
            <w:hideMark/>
          </w:tcPr>
          <w:p w14:paraId="541B2BF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agent录入项</w:t>
            </w:r>
          </w:p>
        </w:tc>
        <w:tc>
          <w:tcPr>
            <w:tcW w:w="2735" w:type="dxa"/>
            <w:hideMark/>
          </w:tcPr>
          <w:p w14:paraId="31726245" w14:textId="52561F88" w:rsidR="00907995" w:rsidRPr="00D00AB1" w:rsidRDefault="009964ED"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填空</w:t>
            </w:r>
          </w:p>
        </w:tc>
        <w:tc>
          <w:tcPr>
            <w:tcW w:w="2268" w:type="dxa"/>
            <w:hideMark/>
          </w:tcPr>
          <w:p w14:paraId="5FAF72A1" w14:textId="77777777" w:rsidR="00907995" w:rsidRDefault="00907995" w:rsidP="00907995">
            <w:pPr>
              <w:rPr>
                <w:ins w:id="159" w:author="SHI, Guofeng-GF" w:date="2022-08-23T21:07:00Z"/>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直接展示字段结果</w:t>
            </w:r>
          </w:p>
          <w:p w14:paraId="0C30CC1C" w14:textId="0E26727D" w:rsidR="0019383C" w:rsidRPr="00D00AB1" w:rsidRDefault="0019383C" w:rsidP="00907995">
            <w:pPr>
              <w:rPr>
                <w:rFonts w:ascii="微软雅黑" w:eastAsia="微软雅黑" w:hAnsi="微软雅黑"/>
                <w:sz w:val="18"/>
                <w:szCs w:val="18"/>
                <w:lang w:eastAsia="zh-CN"/>
              </w:rPr>
            </w:pPr>
            <w:ins w:id="160" w:author="SHI, Guofeng-GF" w:date="2022-08-23T21:07:00Z">
              <w:r>
                <w:rPr>
                  <w:rFonts w:ascii="微软雅黑" w:eastAsia="微软雅黑" w:hAnsi="微软雅黑" w:hint="eastAsia"/>
                  <w:sz w:val="18"/>
                  <w:szCs w:val="18"/>
                  <w:lang w:eastAsia="zh-CN"/>
                </w:rPr>
                <w:t>展示时限制</w:t>
              </w:r>
            </w:ins>
            <w:ins w:id="161" w:author="SHI, Guofeng-GF" w:date="2022-08-23T21:08:00Z">
              <w:r>
                <w:rPr>
                  <w:rFonts w:ascii="微软雅黑" w:eastAsia="微软雅黑" w:hAnsi="微软雅黑" w:hint="eastAsia"/>
                  <w:sz w:val="18"/>
                  <w:szCs w:val="18"/>
                  <w:lang w:eastAsia="zh-CN"/>
                </w:rPr>
                <w:t>最多展示前1</w:t>
              </w:r>
              <w:r>
                <w:rPr>
                  <w:rFonts w:ascii="微软雅黑" w:eastAsia="微软雅黑" w:hAnsi="微软雅黑"/>
                  <w:sz w:val="18"/>
                  <w:szCs w:val="18"/>
                  <w:lang w:eastAsia="zh-CN"/>
                </w:rPr>
                <w:t>1</w:t>
              </w:r>
              <w:r>
                <w:rPr>
                  <w:rFonts w:ascii="微软雅黑" w:eastAsia="微软雅黑" w:hAnsi="微软雅黑" w:hint="eastAsia"/>
                  <w:sz w:val="18"/>
                  <w:szCs w:val="18"/>
                  <w:lang w:eastAsia="zh-CN"/>
                </w:rPr>
                <w:t>个字。</w:t>
              </w:r>
            </w:ins>
          </w:p>
        </w:tc>
        <w:tc>
          <w:tcPr>
            <w:tcW w:w="942" w:type="dxa"/>
            <w:hideMark/>
          </w:tcPr>
          <w:p w14:paraId="4712F5E2" w14:textId="0B0FEAFE"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r w:rsidR="00A361C2">
              <w:rPr>
                <w:rFonts w:ascii="微软雅黑" w:eastAsia="微软雅黑" w:hAnsi="微软雅黑"/>
                <w:sz w:val="18"/>
                <w:szCs w:val="18"/>
                <w:lang w:eastAsia="zh-CN"/>
              </w:rPr>
              <w:t>8</w:t>
            </w:r>
          </w:p>
        </w:tc>
      </w:tr>
      <w:tr w:rsidR="00907995" w:rsidRPr="00D00AB1" w14:paraId="661FEF90" w14:textId="77777777" w:rsidTr="00D00AB1">
        <w:trPr>
          <w:trHeight w:val="1140"/>
        </w:trPr>
        <w:tc>
          <w:tcPr>
            <w:tcW w:w="704" w:type="dxa"/>
            <w:noWrap/>
            <w:hideMark/>
          </w:tcPr>
          <w:p w14:paraId="03A3756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lastRenderedPageBreak/>
              <w:t>E1</w:t>
            </w:r>
          </w:p>
        </w:tc>
        <w:tc>
          <w:tcPr>
            <w:tcW w:w="1134" w:type="dxa"/>
            <w:noWrap/>
            <w:hideMark/>
          </w:tcPr>
          <w:p w14:paraId="30DAC402"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客群定位</w:t>
            </w:r>
          </w:p>
        </w:tc>
        <w:tc>
          <w:tcPr>
            <w:tcW w:w="1234" w:type="dxa"/>
            <w:noWrap/>
            <w:hideMark/>
          </w:tcPr>
          <w:p w14:paraId="539E5C4A"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7D475B5F"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有志青年、品质精英、家庭支柱、乐享家庭、睿享家庭、成熟睿享、成熟乐享、无忧青年、安逸青年、家庭至上、简朴空巢、精明人士</w:t>
            </w:r>
          </w:p>
        </w:tc>
        <w:tc>
          <w:tcPr>
            <w:tcW w:w="2268" w:type="dxa"/>
            <w:hideMark/>
          </w:tcPr>
          <w:p w14:paraId="3589393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公司维度现客画像。</w:t>
            </w:r>
            <w:r w:rsidRPr="00D00AB1">
              <w:rPr>
                <w:rFonts w:ascii="微软雅黑" w:eastAsia="微软雅黑" w:hAnsi="微软雅黑" w:hint="eastAsia"/>
                <w:sz w:val="18"/>
                <w:szCs w:val="18"/>
                <w:lang w:eastAsia="zh-CN"/>
              </w:rPr>
              <w:br/>
              <w:t>单独位置中心展示，有则展示，无则不展示。</w:t>
            </w:r>
          </w:p>
        </w:tc>
        <w:tc>
          <w:tcPr>
            <w:tcW w:w="942" w:type="dxa"/>
            <w:noWrap/>
            <w:hideMark/>
          </w:tcPr>
          <w:p w14:paraId="6C647D1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S</w:t>
            </w:r>
          </w:p>
        </w:tc>
      </w:tr>
      <w:tr w:rsidR="00907995" w:rsidRPr="00D00AB1" w14:paraId="0A92DAA8" w14:textId="77777777" w:rsidTr="00D00AB1">
        <w:trPr>
          <w:trHeight w:val="372"/>
        </w:trPr>
        <w:tc>
          <w:tcPr>
            <w:tcW w:w="704" w:type="dxa"/>
            <w:vMerge w:val="restart"/>
            <w:noWrap/>
            <w:hideMark/>
          </w:tcPr>
          <w:p w14:paraId="72364C3D"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E2</w:t>
            </w:r>
          </w:p>
        </w:tc>
        <w:tc>
          <w:tcPr>
            <w:tcW w:w="1134" w:type="dxa"/>
            <w:vMerge w:val="restart"/>
            <w:noWrap/>
            <w:hideMark/>
          </w:tcPr>
          <w:p w14:paraId="2817B3B4"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VIP等级</w:t>
            </w:r>
          </w:p>
        </w:tc>
        <w:tc>
          <w:tcPr>
            <w:tcW w:w="1234" w:type="dxa"/>
            <w:vMerge w:val="restart"/>
            <w:noWrap/>
            <w:hideMark/>
          </w:tcPr>
          <w:p w14:paraId="3055B777"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636C171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年化保费&gt;=300万：黑钻VIP</w:t>
            </w:r>
          </w:p>
        </w:tc>
        <w:tc>
          <w:tcPr>
            <w:tcW w:w="2268" w:type="dxa"/>
            <w:vMerge w:val="restart"/>
            <w:hideMark/>
          </w:tcPr>
          <w:p w14:paraId="2ADA8CB9" w14:textId="77777777" w:rsidR="00627C0C"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公司维度现客画像</w:t>
            </w:r>
          </w:p>
          <w:p w14:paraId="28509D3D" w14:textId="71BFEEF6" w:rsidR="00627C0C" w:rsidRDefault="00627C0C"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无结果则不显示该字段</w:t>
            </w:r>
            <w:r>
              <w:rPr>
                <w:rFonts w:ascii="微软雅黑" w:eastAsia="微软雅黑" w:hAnsi="微软雅黑" w:hint="eastAsia"/>
                <w:sz w:val="18"/>
                <w:szCs w:val="18"/>
                <w:lang w:eastAsia="zh-CN"/>
              </w:rPr>
              <w:t>。</w:t>
            </w:r>
            <w:r w:rsidR="00907995" w:rsidRPr="00D00AB1">
              <w:rPr>
                <w:rFonts w:ascii="微软雅黑" w:eastAsia="微软雅黑" w:hAnsi="微软雅黑" w:hint="eastAsia"/>
                <w:sz w:val="18"/>
                <w:szCs w:val="18"/>
                <w:lang w:eastAsia="zh-CN"/>
              </w:rPr>
              <w:br/>
            </w:r>
            <w:r>
              <w:rPr>
                <w:rFonts w:ascii="微软雅黑" w:eastAsia="微软雅黑" w:hAnsi="微软雅黑" w:hint="eastAsia"/>
                <w:sz w:val="18"/>
                <w:szCs w:val="18"/>
                <w:lang w:eastAsia="zh-CN"/>
              </w:rPr>
              <w:t>核心V</w:t>
            </w:r>
            <w:r>
              <w:rPr>
                <w:rFonts w:ascii="微软雅黑" w:eastAsia="微软雅黑" w:hAnsi="微软雅黑"/>
                <w:sz w:val="18"/>
                <w:szCs w:val="18"/>
                <w:lang w:eastAsia="zh-CN"/>
              </w:rPr>
              <w:t>IP</w:t>
            </w:r>
            <w:r>
              <w:rPr>
                <w:rFonts w:ascii="微软雅黑" w:eastAsia="微软雅黑" w:hAnsi="微软雅黑" w:hint="eastAsia"/>
                <w:sz w:val="18"/>
                <w:szCs w:val="18"/>
                <w:lang w:eastAsia="zh-CN"/>
              </w:rPr>
              <w:t>等级只有黄金V</w:t>
            </w:r>
            <w:r>
              <w:rPr>
                <w:rFonts w:ascii="微软雅黑" w:eastAsia="微软雅黑" w:hAnsi="微软雅黑"/>
                <w:sz w:val="18"/>
                <w:szCs w:val="18"/>
                <w:lang w:eastAsia="zh-CN"/>
              </w:rPr>
              <w:t>IP~</w:t>
            </w:r>
            <w:r>
              <w:rPr>
                <w:rFonts w:ascii="微软雅黑" w:eastAsia="微软雅黑" w:hAnsi="微软雅黑" w:hint="eastAsia"/>
                <w:sz w:val="18"/>
                <w:szCs w:val="18"/>
                <w:lang w:eastAsia="zh-CN"/>
              </w:rPr>
              <w:t>黑钻V</w:t>
            </w:r>
            <w:r>
              <w:rPr>
                <w:rFonts w:ascii="微软雅黑" w:eastAsia="微软雅黑" w:hAnsi="微软雅黑"/>
                <w:sz w:val="18"/>
                <w:szCs w:val="18"/>
                <w:lang w:eastAsia="zh-CN"/>
              </w:rPr>
              <w:t>IP</w:t>
            </w:r>
            <w:r>
              <w:rPr>
                <w:rFonts w:ascii="微软雅黑" w:eastAsia="微软雅黑" w:hAnsi="微软雅黑" w:hint="eastAsia"/>
                <w:sz w:val="18"/>
                <w:szCs w:val="18"/>
                <w:lang w:eastAsia="zh-CN"/>
              </w:rPr>
              <w:t>，无准V</w:t>
            </w:r>
            <w:r>
              <w:rPr>
                <w:rFonts w:ascii="微软雅黑" w:eastAsia="微软雅黑" w:hAnsi="微软雅黑"/>
                <w:sz w:val="18"/>
                <w:szCs w:val="18"/>
                <w:lang w:eastAsia="zh-CN"/>
              </w:rPr>
              <w:t>IP</w:t>
            </w:r>
            <w:r>
              <w:rPr>
                <w:rFonts w:ascii="微软雅黑" w:eastAsia="微软雅黑" w:hAnsi="微软雅黑" w:hint="eastAsia"/>
                <w:sz w:val="18"/>
                <w:szCs w:val="18"/>
                <w:lang w:eastAsia="zh-CN"/>
              </w:rPr>
              <w:t>等级。</w:t>
            </w:r>
          </w:p>
          <w:p w14:paraId="6F263902" w14:textId="77777777" w:rsidR="00627C0C" w:rsidRDefault="00627C0C"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C</w:t>
            </w:r>
            <w:r>
              <w:rPr>
                <w:rFonts w:ascii="微软雅黑" w:eastAsia="微软雅黑" w:hAnsi="微软雅黑"/>
                <w:sz w:val="18"/>
                <w:szCs w:val="18"/>
                <w:lang w:eastAsia="zh-CN"/>
              </w:rPr>
              <w:t>ustomer 360</w:t>
            </w:r>
            <w:r>
              <w:rPr>
                <w:rFonts w:ascii="微软雅黑" w:eastAsia="微软雅黑" w:hAnsi="微软雅黑" w:hint="eastAsia"/>
                <w:sz w:val="18"/>
                <w:szCs w:val="18"/>
                <w:lang w:eastAsia="zh-CN"/>
              </w:rPr>
              <w:t>判断：</w:t>
            </w:r>
          </w:p>
          <w:p w14:paraId="15E27BC5" w14:textId="77777777" w:rsidR="00627C0C" w:rsidRDefault="00627C0C"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如</w:t>
            </w:r>
            <w:r w:rsidRPr="00627C0C">
              <w:rPr>
                <w:rFonts w:ascii="微软雅黑" w:eastAsia="微软雅黑" w:hAnsi="微软雅黑" w:hint="eastAsia"/>
                <w:sz w:val="18"/>
                <w:szCs w:val="18"/>
                <w:lang w:eastAsia="zh-CN"/>
              </w:rPr>
              <w:t>该客户满足核心VIP等级</w:t>
            </w:r>
            <w:r>
              <w:rPr>
                <w:rFonts w:ascii="微软雅黑" w:eastAsia="微软雅黑" w:hAnsi="微软雅黑" w:hint="eastAsia"/>
                <w:sz w:val="18"/>
                <w:szCs w:val="18"/>
                <w:lang w:eastAsia="zh-CN"/>
              </w:rPr>
              <w:t>则输出核心等级；</w:t>
            </w:r>
          </w:p>
          <w:p w14:paraId="44BF86EE" w14:textId="150F2301" w:rsidR="00907995" w:rsidRPr="00D00AB1" w:rsidRDefault="00627C0C" w:rsidP="00907995">
            <w:pPr>
              <w:rPr>
                <w:rFonts w:ascii="微软雅黑" w:eastAsia="微软雅黑" w:hAnsi="微软雅黑"/>
                <w:sz w:val="18"/>
                <w:szCs w:val="18"/>
                <w:lang w:eastAsia="zh-CN"/>
              </w:rPr>
            </w:pPr>
            <w:r>
              <w:rPr>
                <w:rFonts w:ascii="微软雅黑" w:eastAsia="微软雅黑" w:hAnsi="微软雅黑" w:hint="eastAsia"/>
                <w:sz w:val="18"/>
                <w:szCs w:val="18"/>
                <w:lang w:eastAsia="zh-CN"/>
              </w:rPr>
              <w:t>如该客户未满足核心V</w:t>
            </w:r>
            <w:r>
              <w:rPr>
                <w:rFonts w:ascii="微软雅黑" w:eastAsia="微软雅黑" w:hAnsi="微软雅黑"/>
                <w:sz w:val="18"/>
                <w:szCs w:val="18"/>
                <w:lang w:eastAsia="zh-CN"/>
              </w:rPr>
              <w:t>IP</w:t>
            </w:r>
            <w:r>
              <w:rPr>
                <w:rFonts w:ascii="微软雅黑" w:eastAsia="微软雅黑" w:hAnsi="微软雅黑" w:hint="eastAsia"/>
                <w:sz w:val="18"/>
                <w:szCs w:val="18"/>
                <w:lang w:eastAsia="zh-CN"/>
              </w:rPr>
              <w:t>等级，由C</w:t>
            </w:r>
            <w:r>
              <w:rPr>
                <w:rFonts w:ascii="微软雅黑" w:eastAsia="微软雅黑" w:hAnsi="微软雅黑"/>
                <w:sz w:val="18"/>
                <w:szCs w:val="18"/>
                <w:lang w:eastAsia="zh-CN"/>
              </w:rPr>
              <w:t>ustomer 360</w:t>
            </w:r>
            <w:r>
              <w:rPr>
                <w:rFonts w:ascii="微软雅黑" w:eastAsia="微软雅黑" w:hAnsi="微软雅黑" w:hint="eastAsia"/>
                <w:sz w:val="18"/>
                <w:szCs w:val="18"/>
                <w:lang w:eastAsia="zh-CN"/>
              </w:rPr>
              <w:t>判断是否是准V</w:t>
            </w:r>
            <w:r>
              <w:rPr>
                <w:rFonts w:ascii="微软雅黑" w:eastAsia="微软雅黑" w:hAnsi="微软雅黑"/>
                <w:sz w:val="18"/>
                <w:szCs w:val="18"/>
                <w:lang w:eastAsia="zh-CN"/>
              </w:rPr>
              <w:t>IP</w:t>
            </w:r>
            <w:r>
              <w:rPr>
                <w:rFonts w:ascii="微软雅黑" w:eastAsia="微软雅黑" w:hAnsi="微软雅黑" w:hint="eastAsia"/>
                <w:sz w:val="18"/>
                <w:szCs w:val="18"/>
                <w:lang w:eastAsia="zh-CN"/>
              </w:rPr>
              <w:t>。</w:t>
            </w:r>
          </w:p>
        </w:tc>
        <w:tc>
          <w:tcPr>
            <w:tcW w:w="942" w:type="dxa"/>
            <w:vMerge w:val="restart"/>
            <w:hideMark/>
          </w:tcPr>
          <w:p w14:paraId="02A838A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w:t>
            </w:r>
          </w:p>
        </w:tc>
      </w:tr>
      <w:tr w:rsidR="00907995" w:rsidRPr="00D00AB1" w14:paraId="75461F17" w14:textId="77777777" w:rsidTr="00D00AB1">
        <w:trPr>
          <w:trHeight w:val="285"/>
        </w:trPr>
        <w:tc>
          <w:tcPr>
            <w:tcW w:w="704" w:type="dxa"/>
            <w:vMerge/>
            <w:hideMark/>
          </w:tcPr>
          <w:p w14:paraId="3EDB0D0A" w14:textId="77777777" w:rsidR="00907995" w:rsidRPr="00D00AB1" w:rsidRDefault="00907995">
            <w:pPr>
              <w:rPr>
                <w:rFonts w:ascii="微软雅黑" w:eastAsia="微软雅黑" w:hAnsi="微软雅黑"/>
                <w:sz w:val="18"/>
                <w:szCs w:val="18"/>
                <w:lang w:eastAsia="zh-CN"/>
              </w:rPr>
            </w:pPr>
          </w:p>
        </w:tc>
        <w:tc>
          <w:tcPr>
            <w:tcW w:w="1134" w:type="dxa"/>
            <w:vMerge/>
            <w:hideMark/>
          </w:tcPr>
          <w:p w14:paraId="74901754" w14:textId="77777777" w:rsidR="00907995" w:rsidRPr="00D00AB1" w:rsidRDefault="00907995">
            <w:pPr>
              <w:rPr>
                <w:rFonts w:ascii="微软雅黑" w:eastAsia="微软雅黑" w:hAnsi="微软雅黑"/>
                <w:sz w:val="18"/>
                <w:szCs w:val="18"/>
                <w:lang w:eastAsia="zh-CN"/>
              </w:rPr>
            </w:pPr>
          </w:p>
        </w:tc>
        <w:tc>
          <w:tcPr>
            <w:tcW w:w="1234" w:type="dxa"/>
            <w:vMerge/>
            <w:hideMark/>
          </w:tcPr>
          <w:p w14:paraId="56DBF936" w14:textId="77777777" w:rsidR="00907995" w:rsidRPr="00D00AB1" w:rsidRDefault="00907995">
            <w:pPr>
              <w:rPr>
                <w:rFonts w:ascii="微软雅黑" w:eastAsia="微软雅黑" w:hAnsi="微软雅黑"/>
                <w:sz w:val="18"/>
                <w:szCs w:val="18"/>
                <w:lang w:eastAsia="zh-CN"/>
              </w:rPr>
            </w:pPr>
          </w:p>
        </w:tc>
        <w:tc>
          <w:tcPr>
            <w:tcW w:w="2735" w:type="dxa"/>
            <w:hideMark/>
          </w:tcPr>
          <w:p w14:paraId="4FF464A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 xml:space="preserve">30万&lt;=年化保费&lt;300万：钻石VIP </w:t>
            </w:r>
          </w:p>
        </w:tc>
        <w:tc>
          <w:tcPr>
            <w:tcW w:w="2268" w:type="dxa"/>
            <w:vMerge/>
            <w:hideMark/>
          </w:tcPr>
          <w:p w14:paraId="6DC66B47" w14:textId="77777777" w:rsidR="00907995" w:rsidRPr="00D00AB1" w:rsidRDefault="00907995">
            <w:pPr>
              <w:rPr>
                <w:rFonts w:ascii="微软雅黑" w:eastAsia="微软雅黑" w:hAnsi="微软雅黑"/>
                <w:sz w:val="18"/>
                <w:szCs w:val="18"/>
                <w:lang w:eastAsia="zh-CN"/>
              </w:rPr>
            </w:pPr>
          </w:p>
        </w:tc>
        <w:tc>
          <w:tcPr>
            <w:tcW w:w="942" w:type="dxa"/>
            <w:vMerge/>
            <w:hideMark/>
          </w:tcPr>
          <w:p w14:paraId="700E725C" w14:textId="77777777" w:rsidR="00907995" w:rsidRPr="00D00AB1" w:rsidRDefault="00907995">
            <w:pPr>
              <w:rPr>
                <w:rFonts w:ascii="微软雅黑" w:eastAsia="微软雅黑" w:hAnsi="微软雅黑"/>
                <w:sz w:val="18"/>
                <w:szCs w:val="18"/>
                <w:lang w:eastAsia="zh-CN"/>
              </w:rPr>
            </w:pPr>
          </w:p>
        </w:tc>
      </w:tr>
      <w:tr w:rsidR="00907995" w:rsidRPr="00D00AB1" w14:paraId="6D9B218D" w14:textId="77777777" w:rsidTr="00D00AB1">
        <w:trPr>
          <w:trHeight w:val="285"/>
        </w:trPr>
        <w:tc>
          <w:tcPr>
            <w:tcW w:w="704" w:type="dxa"/>
            <w:vMerge/>
            <w:hideMark/>
          </w:tcPr>
          <w:p w14:paraId="1E23B64F" w14:textId="77777777" w:rsidR="00907995" w:rsidRPr="00D00AB1" w:rsidRDefault="00907995">
            <w:pPr>
              <w:rPr>
                <w:rFonts w:ascii="微软雅黑" w:eastAsia="微软雅黑" w:hAnsi="微软雅黑"/>
                <w:sz w:val="18"/>
                <w:szCs w:val="18"/>
                <w:lang w:eastAsia="zh-CN"/>
              </w:rPr>
            </w:pPr>
          </w:p>
        </w:tc>
        <w:tc>
          <w:tcPr>
            <w:tcW w:w="1134" w:type="dxa"/>
            <w:vMerge/>
            <w:hideMark/>
          </w:tcPr>
          <w:p w14:paraId="5B15BF67" w14:textId="77777777" w:rsidR="00907995" w:rsidRPr="00D00AB1" w:rsidRDefault="00907995">
            <w:pPr>
              <w:rPr>
                <w:rFonts w:ascii="微软雅黑" w:eastAsia="微软雅黑" w:hAnsi="微软雅黑"/>
                <w:sz w:val="18"/>
                <w:szCs w:val="18"/>
                <w:lang w:eastAsia="zh-CN"/>
              </w:rPr>
            </w:pPr>
          </w:p>
        </w:tc>
        <w:tc>
          <w:tcPr>
            <w:tcW w:w="1234" w:type="dxa"/>
            <w:vMerge/>
            <w:hideMark/>
          </w:tcPr>
          <w:p w14:paraId="6C5CAFED" w14:textId="77777777" w:rsidR="00907995" w:rsidRPr="00D00AB1" w:rsidRDefault="00907995">
            <w:pPr>
              <w:rPr>
                <w:rFonts w:ascii="微软雅黑" w:eastAsia="微软雅黑" w:hAnsi="微软雅黑"/>
                <w:sz w:val="18"/>
                <w:szCs w:val="18"/>
                <w:lang w:eastAsia="zh-CN"/>
              </w:rPr>
            </w:pPr>
          </w:p>
        </w:tc>
        <w:tc>
          <w:tcPr>
            <w:tcW w:w="2735" w:type="dxa"/>
            <w:hideMark/>
          </w:tcPr>
          <w:p w14:paraId="3AD60B50"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10万&lt;=年化保费&lt;30万：白金VIP</w:t>
            </w:r>
          </w:p>
        </w:tc>
        <w:tc>
          <w:tcPr>
            <w:tcW w:w="2268" w:type="dxa"/>
            <w:vMerge/>
            <w:hideMark/>
          </w:tcPr>
          <w:p w14:paraId="407CCB69" w14:textId="77777777" w:rsidR="00907995" w:rsidRPr="00D00AB1" w:rsidRDefault="00907995">
            <w:pPr>
              <w:rPr>
                <w:rFonts w:ascii="微软雅黑" w:eastAsia="微软雅黑" w:hAnsi="微软雅黑"/>
                <w:sz w:val="18"/>
                <w:szCs w:val="18"/>
                <w:lang w:eastAsia="zh-CN"/>
              </w:rPr>
            </w:pPr>
          </w:p>
        </w:tc>
        <w:tc>
          <w:tcPr>
            <w:tcW w:w="942" w:type="dxa"/>
            <w:vMerge/>
            <w:hideMark/>
          </w:tcPr>
          <w:p w14:paraId="0E9462B3" w14:textId="77777777" w:rsidR="00907995" w:rsidRPr="00D00AB1" w:rsidRDefault="00907995">
            <w:pPr>
              <w:rPr>
                <w:rFonts w:ascii="微软雅黑" w:eastAsia="微软雅黑" w:hAnsi="微软雅黑"/>
                <w:sz w:val="18"/>
                <w:szCs w:val="18"/>
                <w:lang w:eastAsia="zh-CN"/>
              </w:rPr>
            </w:pPr>
          </w:p>
        </w:tc>
      </w:tr>
      <w:tr w:rsidR="00907995" w:rsidRPr="00D00AB1" w14:paraId="41ADF348" w14:textId="77777777" w:rsidTr="00D00AB1">
        <w:trPr>
          <w:trHeight w:val="285"/>
        </w:trPr>
        <w:tc>
          <w:tcPr>
            <w:tcW w:w="704" w:type="dxa"/>
            <w:vMerge/>
            <w:hideMark/>
          </w:tcPr>
          <w:p w14:paraId="736304B9" w14:textId="77777777" w:rsidR="00907995" w:rsidRPr="00D00AB1" w:rsidRDefault="00907995">
            <w:pPr>
              <w:rPr>
                <w:rFonts w:ascii="微软雅黑" w:eastAsia="微软雅黑" w:hAnsi="微软雅黑"/>
                <w:sz w:val="18"/>
                <w:szCs w:val="18"/>
                <w:lang w:eastAsia="zh-CN"/>
              </w:rPr>
            </w:pPr>
          </w:p>
        </w:tc>
        <w:tc>
          <w:tcPr>
            <w:tcW w:w="1134" w:type="dxa"/>
            <w:vMerge/>
            <w:hideMark/>
          </w:tcPr>
          <w:p w14:paraId="38B919A1" w14:textId="77777777" w:rsidR="00907995" w:rsidRPr="00D00AB1" w:rsidRDefault="00907995">
            <w:pPr>
              <w:rPr>
                <w:rFonts w:ascii="微软雅黑" w:eastAsia="微软雅黑" w:hAnsi="微软雅黑"/>
                <w:sz w:val="18"/>
                <w:szCs w:val="18"/>
                <w:lang w:eastAsia="zh-CN"/>
              </w:rPr>
            </w:pPr>
          </w:p>
        </w:tc>
        <w:tc>
          <w:tcPr>
            <w:tcW w:w="1234" w:type="dxa"/>
            <w:vMerge/>
            <w:hideMark/>
          </w:tcPr>
          <w:p w14:paraId="30190909" w14:textId="77777777" w:rsidR="00907995" w:rsidRPr="00D00AB1" w:rsidRDefault="00907995">
            <w:pPr>
              <w:rPr>
                <w:rFonts w:ascii="微软雅黑" w:eastAsia="微软雅黑" w:hAnsi="微软雅黑"/>
                <w:sz w:val="18"/>
                <w:szCs w:val="18"/>
                <w:lang w:eastAsia="zh-CN"/>
              </w:rPr>
            </w:pPr>
          </w:p>
        </w:tc>
        <w:tc>
          <w:tcPr>
            <w:tcW w:w="2735" w:type="dxa"/>
            <w:hideMark/>
          </w:tcPr>
          <w:p w14:paraId="4B7C660D"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5万&lt;=年化保费&lt;10万：黄金VIP</w:t>
            </w:r>
          </w:p>
        </w:tc>
        <w:tc>
          <w:tcPr>
            <w:tcW w:w="2268" w:type="dxa"/>
            <w:vMerge/>
            <w:hideMark/>
          </w:tcPr>
          <w:p w14:paraId="7E63DB02" w14:textId="77777777" w:rsidR="00907995" w:rsidRPr="00D00AB1" w:rsidRDefault="00907995">
            <w:pPr>
              <w:rPr>
                <w:rFonts w:ascii="微软雅黑" w:eastAsia="微软雅黑" w:hAnsi="微软雅黑"/>
                <w:sz w:val="18"/>
                <w:szCs w:val="18"/>
                <w:lang w:eastAsia="zh-CN"/>
              </w:rPr>
            </w:pPr>
          </w:p>
        </w:tc>
        <w:tc>
          <w:tcPr>
            <w:tcW w:w="942" w:type="dxa"/>
            <w:vMerge/>
            <w:hideMark/>
          </w:tcPr>
          <w:p w14:paraId="57D5D735" w14:textId="77777777" w:rsidR="00907995" w:rsidRPr="00D00AB1" w:rsidRDefault="00907995">
            <w:pPr>
              <w:rPr>
                <w:rFonts w:ascii="微软雅黑" w:eastAsia="微软雅黑" w:hAnsi="微软雅黑"/>
                <w:sz w:val="18"/>
                <w:szCs w:val="18"/>
                <w:lang w:eastAsia="zh-CN"/>
              </w:rPr>
            </w:pPr>
          </w:p>
        </w:tc>
      </w:tr>
      <w:tr w:rsidR="00907995" w:rsidRPr="00D00AB1" w14:paraId="65FC57D7" w14:textId="77777777" w:rsidTr="00D00AB1">
        <w:trPr>
          <w:trHeight w:val="285"/>
        </w:trPr>
        <w:tc>
          <w:tcPr>
            <w:tcW w:w="704" w:type="dxa"/>
            <w:vMerge/>
            <w:hideMark/>
          </w:tcPr>
          <w:p w14:paraId="495AE1A1" w14:textId="77777777" w:rsidR="00907995" w:rsidRPr="00D00AB1" w:rsidRDefault="00907995">
            <w:pPr>
              <w:rPr>
                <w:rFonts w:ascii="微软雅黑" w:eastAsia="微软雅黑" w:hAnsi="微软雅黑"/>
                <w:sz w:val="18"/>
                <w:szCs w:val="18"/>
                <w:lang w:eastAsia="zh-CN"/>
              </w:rPr>
            </w:pPr>
          </w:p>
        </w:tc>
        <w:tc>
          <w:tcPr>
            <w:tcW w:w="1134" w:type="dxa"/>
            <w:vMerge/>
            <w:hideMark/>
          </w:tcPr>
          <w:p w14:paraId="3E8EBA7A" w14:textId="77777777" w:rsidR="00907995" w:rsidRPr="00D00AB1" w:rsidRDefault="00907995">
            <w:pPr>
              <w:rPr>
                <w:rFonts w:ascii="微软雅黑" w:eastAsia="微软雅黑" w:hAnsi="微软雅黑"/>
                <w:sz w:val="18"/>
                <w:szCs w:val="18"/>
                <w:lang w:eastAsia="zh-CN"/>
              </w:rPr>
            </w:pPr>
          </w:p>
        </w:tc>
        <w:tc>
          <w:tcPr>
            <w:tcW w:w="1234" w:type="dxa"/>
            <w:vMerge/>
            <w:hideMark/>
          </w:tcPr>
          <w:p w14:paraId="04949DC2" w14:textId="77777777" w:rsidR="00907995" w:rsidRPr="00D00AB1" w:rsidRDefault="00907995">
            <w:pPr>
              <w:rPr>
                <w:rFonts w:ascii="微软雅黑" w:eastAsia="微软雅黑" w:hAnsi="微软雅黑"/>
                <w:sz w:val="18"/>
                <w:szCs w:val="18"/>
                <w:lang w:eastAsia="zh-CN"/>
              </w:rPr>
            </w:pPr>
          </w:p>
        </w:tc>
        <w:tc>
          <w:tcPr>
            <w:tcW w:w="2735" w:type="dxa"/>
            <w:hideMark/>
          </w:tcPr>
          <w:p w14:paraId="5474E13C" w14:textId="6C5CF1D6"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2万&lt;=年化保费&lt;5万：准VIP</w:t>
            </w:r>
          </w:p>
        </w:tc>
        <w:tc>
          <w:tcPr>
            <w:tcW w:w="2268" w:type="dxa"/>
            <w:vMerge/>
            <w:hideMark/>
          </w:tcPr>
          <w:p w14:paraId="22F198C2" w14:textId="77777777" w:rsidR="00907995" w:rsidRPr="00D00AB1" w:rsidRDefault="00907995">
            <w:pPr>
              <w:rPr>
                <w:rFonts w:ascii="微软雅黑" w:eastAsia="微软雅黑" w:hAnsi="微软雅黑"/>
                <w:sz w:val="18"/>
                <w:szCs w:val="18"/>
                <w:lang w:eastAsia="zh-CN"/>
              </w:rPr>
            </w:pPr>
          </w:p>
        </w:tc>
        <w:tc>
          <w:tcPr>
            <w:tcW w:w="942" w:type="dxa"/>
            <w:vMerge/>
            <w:hideMark/>
          </w:tcPr>
          <w:p w14:paraId="297E1BC7" w14:textId="77777777" w:rsidR="00907995" w:rsidRPr="00D00AB1" w:rsidRDefault="00907995">
            <w:pPr>
              <w:rPr>
                <w:rFonts w:ascii="微软雅黑" w:eastAsia="微软雅黑" w:hAnsi="微软雅黑"/>
                <w:sz w:val="18"/>
                <w:szCs w:val="18"/>
                <w:lang w:eastAsia="zh-CN"/>
              </w:rPr>
            </w:pPr>
          </w:p>
        </w:tc>
      </w:tr>
      <w:tr w:rsidR="002448F8" w:rsidRPr="00D00AB1" w14:paraId="1C365158" w14:textId="77777777" w:rsidTr="00D00AB1">
        <w:trPr>
          <w:trHeight w:val="285"/>
        </w:trPr>
        <w:tc>
          <w:tcPr>
            <w:tcW w:w="704" w:type="dxa"/>
          </w:tcPr>
          <w:p w14:paraId="580EB211" w14:textId="7DD7727C" w:rsidR="002448F8" w:rsidRPr="00D00AB1" w:rsidRDefault="002448F8">
            <w:pPr>
              <w:rPr>
                <w:rFonts w:ascii="微软雅黑" w:eastAsia="微软雅黑" w:hAnsi="微软雅黑"/>
                <w:sz w:val="18"/>
                <w:szCs w:val="18"/>
                <w:lang w:eastAsia="zh-CN"/>
              </w:rPr>
            </w:pPr>
            <w:r>
              <w:rPr>
                <w:rFonts w:ascii="微软雅黑" w:eastAsia="微软雅黑" w:hAnsi="微软雅黑" w:hint="eastAsia"/>
                <w:sz w:val="18"/>
                <w:szCs w:val="18"/>
                <w:lang w:eastAsia="zh-CN"/>
              </w:rPr>
              <w:t>E</w:t>
            </w:r>
            <w:r>
              <w:rPr>
                <w:rFonts w:ascii="微软雅黑" w:eastAsia="微软雅黑" w:hAnsi="微软雅黑"/>
                <w:sz w:val="18"/>
                <w:szCs w:val="18"/>
                <w:lang w:eastAsia="zh-CN"/>
              </w:rPr>
              <w:t>9</w:t>
            </w:r>
          </w:p>
        </w:tc>
        <w:tc>
          <w:tcPr>
            <w:tcW w:w="1134" w:type="dxa"/>
          </w:tcPr>
          <w:p w14:paraId="46D20899" w14:textId="09B216AA" w:rsidR="002448F8" w:rsidRPr="00D00AB1" w:rsidRDefault="002448F8">
            <w:pPr>
              <w:rPr>
                <w:rFonts w:ascii="微软雅黑" w:eastAsia="微软雅黑" w:hAnsi="微软雅黑"/>
                <w:sz w:val="18"/>
                <w:szCs w:val="18"/>
                <w:lang w:eastAsia="zh-CN"/>
              </w:rPr>
            </w:pPr>
            <w:bookmarkStart w:id="162" w:name="_Hlk100303182"/>
            <w:r>
              <w:rPr>
                <w:rFonts w:ascii="微软雅黑" w:eastAsia="微软雅黑" w:hAnsi="微软雅黑" w:hint="eastAsia"/>
                <w:sz w:val="18"/>
                <w:szCs w:val="18"/>
                <w:lang w:eastAsia="zh-CN"/>
              </w:rPr>
              <w:t>友享注册信息及等级</w:t>
            </w:r>
            <w:bookmarkEnd w:id="162"/>
          </w:p>
        </w:tc>
        <w:tc>
          <w:tcPr>
            <w:tcW w:w="1234" w:type="dxa"/>
          </w:tcPr>
          <w:p w14:paraId="02A0A7EF" w14:textId="50CCCFA0" w:rsidR="002448F8" w:rsidRPr="00D00AB1" w:rsidRDefault="002448F8">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tcPr>
          <w:p w14:paraId="32B31F70" w14:textId="5BB5DFAF" w:rsidR="002448F8" w:rsidRPr="002448F8" w:rsidRDefault="002448F8" w:rsidP="002448F8">
            <w:pPr>
              <w:rPr>
                <w:rFonts w:ascii="微软雅黑" w:eastAsia="微软雅黑" w:hAnsi="微软雅黑"/>
                <w:sz w:val="18"/>
                <w:szCs w:val="18"/>
                <w:lang w:eastAsia="zh-CN"/>
              </w:rPr>
            </w:pPr>
            <w:bookmarkStart w:id="163" w:name="_Hlk100303194"/>
            <w:r w:rsidRPr="002448F8">
              <w:rPr>
                <w:rFonts w:ascii="微软雅黑" w:eastAsia="微软雅黑" w:hAnsi="微软雅黑"/>
                <w:sz w:val="18"/>
                <w:szCs w:val="18"/>
                <w:lang w:eastAsia="zh-CN"/>
              </w:rPr>
              <w:t>未注册友享</w:t>
            </w:r>
          </w:p>
          <w:p w14:paraId="1CC9ECB9" w14:textId="270DE924" w:rsidR="002448F8" w:rsidRPr="002448F8" w:rsidRDefault="002448F8" w:rsidP="002448F8">
            <w:pPr>
              <w:rPr>
                <w:rFonts w:ascii="微软雅黑" w:eastAsia="微软雅黑" w:hAnsi="微软雅黑"/>
                <w:sz w:val="18"/>
                <w:szCs w:val="18"/>
                <w:lang w:eastAsia="zh-CN"/>
              </w:rPr>
            </w:pPr>
            <w:r w:rsidRPr="002448F8">
              <w:rPr>
                <w:rFonts w:ascii="微软雅黑" w:eastAsia="微软雅黑" w:hAnsi="微软雅黑"/>
                <w:sz w:val="18"/>
                <w:szCs w:val="18"/>
                <w:lang w:eastAsia="zh-CN"/>
              </w:rPr>
              <w:t>友享预备会员</w:t>
            </w:r>
          </w:p>
          <w:p w14:paraId="098B314E" w14:textId="77777777" w:rsidR="002448F8" w:rsidRPr="002448F8" w:rsidRDefault="002448F8" w:rsidP="002448F8">
            <w:pPr>
              <w:rPr>
                <w:rFonts w:ascii="微软雅黑" w:eastAsia="微软雅黑" w:hAnsi="微软雅黑"/>
                <w:sz w:val="18"/>
                <w:szCs w:val="18"/>
                <w:lang w:eastAsia="zh-CN"/>
              </w:rPr>
            </w:pPr>
            <w:r w:rsidRPr="002448F8">
              <w:rPr>
                <w:rFonts w:ascii="微软雅黑" w:eastAsia="微软雅黑" w:hAnsi="微软雅黑"/>
                <w:sz w:val="18"/>
                <w:szCs w:val="18"/>
                <w:lang w:eastAsia="zh-CN"/>
              </w:rPr>
              <w:t>友享新晋会员</w:t>
            </w:r>
          </w:p>
          <w:p w14:paraId="3BEF2460" w14:textId="77777777" w:rsidR="002448F8" w:rsidRPr="002448F8" w:rsidRDefault="002448F8" w:rsidP="002448F8">
            <w:pPr>
              <w:rPr>
                <w:rFonts w:ascii="微软雅黑" w:eastAsia="微软雅黑" w:hAnsi="微软雅黑"/>
                <w:sz w:val="18"/>
                <w:szCs w:val="18"/>
                <w:lang w:eastAsia="zh-CN"/>
              </w:rPr>
            </w:pPr>
            <w:r w:rsidRPr="002448F8">
              <w:rPr>
                <w:rFonts w:ascii="微软雅黑" w:eastAsia="微软雅黑" w:hAnsi="微软雅黑"/>
                <w:sz w:val="18"/>
                <w:szCs w:val="18"/>
                <w:lang w:eastAsia="zh-CN"/>
              </w:rPr>
              <w:t>友享进阶会员</w:t>
            </w:r>
          </w:p>
          <w:p w14:paraId="605342B3" w14:textId="77777777" w:rsidR="002448F8" w:rsidRPr="002448F8" w:rsidRDefault="002448F8" w:rsidP="002448F8">
            <w:pPr>
              <w:rPr>
                <w:rFonts w:ascii="微软雅黑" w:eastAsia="微软雅黑" w:hAnsi="微软雅黑"/>
                <w:sz w:val="18"/>
                <w:szCs w:val="18"/>
                <w:lang w:eastAsia="zh-CN"/>
              </w:rPr>
            </w:pPr>
            <w:r w:rsidRPr="002448F8">
              <w:rPr>
                <w:rFonts w:ascii="微软雅黑" w:eastAsia="微软雅黑" w:hAnsi="微软雅黑"/>
                <w:sz w:val="18"/>
                <w:szCs w:val="18"/>
                <w:lang w:eastAsia="zh-CN"/>
              </w:rPr>
              <w:t>友享资深会员</w:t>
            </w:r>
          </w:p>
          <w:p w14:paraId="685720D6" w14:textId="7532C655" w:rsidR="002448F8" w:rsidRPr="00D00AB1" w:rsidRDefault="002448F8" w:rsidP="002448F8">
            <w:pPr>
              <w:rPr>
                <w:rFonts w:ascii="微软雅黑" w:eastAsia="微软雅黑" w:hAnsi="微软雅黑"/>
                <w:sz w:val="18"/>
                <w:szCs w:val="18"/>
                <w:lang w:eastAsia="zh-CN"/>
              </w:rPr>
            </w:pPr>
            <w:r w:rsidRPr="002448F8">
              <w:rPr>
                <w:rFonts w:ascii="微软雅黑" w:eastAsia="微软雅黑" w:hAnsi="微软雅黑"/>
                <w:sz w:val="18"/>
                <w:szCs w:val="18"/>
                <w:lang w:eastAsia="zh-CN"/>
              </w:rPr>
              <w:t>友享VIP会员</w:t>
            </w:r>
            <w:bookmarkEnd w:id="163"/>
          </w:p>
        </w:tc>
        <w:tc>
          <w:tcPr>
            <w:tcW w:w="2268" w:type="dxa"/>
          </w:tcPr>
          <w:p w14:paraId="33BA0A36" w14:textId="77777777" w:rsidR="002448F8" w:rsidRDefault="002448F8">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公司维度画像</w:t>
            </w:r>
            <w:r>
              <w:rPr>
                <w:rFonts w:ascii="微软雅黑" w:eastAsia="微软雅黑" w:hAnsi="微软雅黑" w:hint="eastAsia"/>
                <w:sz w:val="18"/>
                <w:szCs w:val="18"/>
                <w:lang w:eastAsia="zh-CN"/>
              </w:rPr>
              <w:t>。</w:t>
            </w:r>
          </w:p>
          <w:p w14:paraId="7193A79B" w14:textId="032693AF" w:rsidR="002448F8" w:rsidRPr="00D00AB1" w:rsidRDefault="002448F8">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直接展示字段结果</w:t>
            </w:r>
          </w:p>
        </w:tc>
        <w:tc>
          <w:tcPr>
            <w:tcW w:w="942" w:type="dxa"/>
          </w:tcPr>
          <w:p w14:paraId="4891CB70" w14:textId="6B531759" w:rsidR="002448F8" w:rsidRPr="00D00AB1" w:rsidRDefault="002448F8">
            <w:pPr>
              <w:rPr>
                <w:rFonts w:ascii="微软雅黑" w:eastAsia="微软雅黑" w:hAnsi="微软雅黑"/>
                <w:sz w:val="18"/>
                <w:szCs w:val="18"/>
                <w:lang w:eastAsia="zh-CN"/>
              </w:rPr>
            </w:pPr>
            <w:r>
              <w:rPr>
                <w:rFonts w:ascii="微软雅黑" w:eastAsia="微软雅黑" w:hAnsi="微软雅黑" w:hint="eastAsia"/>
                <w:sz w:val="18"/>
                <w:szCs w:val="18"/>
                <w:lang w:eastAsia="zh-CN"/>
              </w:rPr>
              <w:t>2</w:t>
            </w:r>
          </w:p>
        </w:tc>
      </w:tr>
      <w:tr w:rsidR="00907995" w:rsidRPr="00D00AB1" w14:paraId="0E1AEE9F" w14:textId="77777777" w:rsidTr="00D00AB1">
        <w:trPr>
          <w:trHeight w:val="285"/>
        </w:trPr>
        <w:tc>
          <w:tcPr>
            <w:tcW w:w="704" w:type="dxa"/>
            <w:vMerge w:val="restart"/>
            <w:noWrap/>
            <w:hideMark/>
          </w:tcPr>
          <w:p w14:paraId="1CC2B5F0"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E3</w:t>
            </w:r>
          </w:p>
        </w:tc>
        <w:tc>
          <w:tcPr>
            <w:tcW w:w="1134" w:type="dxa"/>
            <w:vMerge w:val="restart"/>
            <w:noWrap/>
            <w:hideMark/>
          </w:tcPr>
          <w:p w14:paraId="74CA8210"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自主活跃度</w:t>
            </w:r>
          </w:p>
        </w:tc>
        <w:tc>
          <w:tcPr>
            <w:tcW w:w="1234" w:type="dxa"/>
            <w:vMerge w:val="restart"/>
            <w:noWrap/>
            <w:hideMark/>
          </w:tcPr>
          <w:p w14:paraId="17ECA3C4"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6C5344BB"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5：高活跃客户</w:t>
            </w:r>
          </w:p>
        </w:tc>
        <w:tc>
          <w:tcPr>
            <w:tcW w:w="2268" w:type="dxa"/>
            <w:vMerge w:val="restart"/>
            <w:hideMark/>
          </w:tcPr>
          <w:p w14:paraId="5180B26B"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公司维度画像。</w:t>
            </w:r>
            <w:r w:rsidRPr="00D00AB1">
              <w:rPr>
                <w:rFonts w:ascii="微软雅黑" w:eastAsia="微软雅黑" w:hAnsi="微软雅黑" w:hint="eastAsia"/>
                <w:sz w:val="18"/>
                <w:szCs w:val="18"/>
                <w:lang w:eastAsia="zh-CN"/>
              </w:rPr>
              <w:br/>
              <w:t>无结果则不显示该字段</w:t>
            </w:r>
          </w:p>
        </w:tc>
        <w:tc>
          <w:tcPr>
            <w:tcW w:w="942" w:type="dxa"/>
            <w:vMerge w:val="restart"/>
            <w:hideMark/>
          </w:tcPr>
          <w:p w14:paraId="51498FB5" w14:textId="1F2223CD" w:rsidR="00907995" w:rsidRPr="00D00AB1" w:rsidRDefault="002448F8" w:rsidP="00907995">
            <w:pPr>
              <w:rPr>
                <w:rFonts w:ascii="微软雅黑" w:eastAsia="微软雅黑" w:hAnsi="微软雅黑"/>
                <w:sz w:val="18"/>
                <w:szCs w:val="18"/>
                <w:lang w:eastAsia="zh-CN"/>
              </w:rPr>
            </w:pPr>
            <w:r>
              <w:rPr>
                <w:rFonts w:ascii="微软雅黑" w:eastAsia="微软雅黑" w:hAnsi="微软雅黑"/>
                <w:sz w:val="18"/>
                <w:szCs w:val="18"/>
                <w:lang w:eastAsia="zh-CN"/>
              </w:rPr>
              <w:t>3</w:t>
            </w:r>
          </w:p>
        </w:tc>
      </w:tr>
      <w:tr w:rsidR="00907995" w:rsidRPr="00D00AB1" w14:paraId="5FCFBACC" w14:textId="77777777" w:rsidTr="00D00AB1">
        <w:trPr>
          <w:trHeight w:val="285"/>
        </w:trPr>
        <w:tc>
          <w:tcPr>
            <w:tcW w:w="704" w:type="dxa"/>
            <w:vMerge/>
            <w:hideMark/>
          </w:tcPr>
          <w:p w14:paraId="3A40F166" w14:textId="77777777" w:rsidR="00907995" w:rsidRPr="00D00AB1" w:rsidRDefault="00907995">
            <w:pPr>
              <w:rPr>
                <w:rFonts w:ascii="微软雅黑" w:eastAsia="微软雅黑" w:hAnsi="微软雅黑"/>
                <w:sz w:val="18"/>
                <w:szCs w:val="18"/>
                <w:lang w:eastAsia="zh-CN"/>
              </w:rPr>
            </w:pPr>
          </w:p>
        </w:tc>
        <w:tc>
          <w:tcPr>
            <w:tcW w:w="1134" w:type="dxa"/>
            <w:vMerge/>
            <w:hideMark/>
          </w:tcPr>
          <w:p w14:paraId="6879B343" w14:textId="77777777" w:rsidR="00907995" w:rsidRPr="00D00AB1" w:rsidRDefault="00907995">
            <w:pPr>
              <w:rPr>
                <w:rFonts w:ascii="微软雅黑" w:eastAsia="微软雅黑" w:hAnsi="微软雅黑"/>
                <w:sz w:val="18"/>
                <w:szCs w:val="18"/>
                <w:lang w:eastAsia="zh-CN"/>
              </w:rPr>
            </w:pPr>
          </w:p>
        </w:tc>
        <w:tc>
          <w:tcPr>
            <w:tcW w:w="1234" w:type="dxa"/>
            <w:vMerge/>
            <w:hideMark/>
          </w:tcPr>
          <w:p w14:paraId="1FDF100C" w14:textId="77777777" w:rsidR="00907995" w:rsidRPr="00D00AB1" w:rsidRDefault="00907995">
            <w:pPr>
              <w:rPr>
                <w:rFonts w:ascii="微软雅黑" w:eastAsia="微软雅黑" w:hAnsi="微软雅黑"/>
                <w:sz w:val="18"/>
                <w:szCs w:val="18"/>
                <w:lang w:eastAsia="zh-CN"/>
              </w:rPr>
            </w:pPr>
          </w:p>
        </w:tc>
        <w:tc>
          <w:tcPr>
            <w:tcW w:w="2735" w:type="dxa"/>
            <w:hideMark/>
          </w:tcPr>
          <w:p w14:paraId="4B7755C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4：较高活跃客户</w:t>
            </w:r>
          </w:p>
        </w:tc>
        <w:tc>
          <w:tcPr>
            <w:tcW w:w="2268" w:type="dxa"/>
            <w:vMerge/>
            <w:hideMark/>
          </w:tcPr>
          <w:p w14:paraId="3C21AC33" w14:textId="77777777" w:rsidR="00907995" w:rsidRPr="00D00AB1" w:rsidRDefault="00907995">
            <w:pPr>
              <w:rPr>
                <w:rFonts w:ascii="微软雅黑" w:eastAsia="微软雅黑" w:hAnsi="微软雅黑"/>
                <w:sz w:val="18"/>
                <w:szCs w:val="18"/>
                <w:lang w:eastAsia="zh-CN"/>
              </w:rPr>
            </w:pPr>
          </w:p>
        </w:tc>
        <w:tc>
          <w:tcPr>
            <w:tcW w:w="942" w:type="dxa"/>
            <w:vMerge/>
            <w:hideMark/>
          </w:tcPr>
          <w:p w14:paraId="72D7E742" w14:textId="77777777" w:rsidR="00907995" w:rsidRPr="00D00AB1" w:rsidRDefault="00907995">
            <w:pPr>
              <w:rPr>
                <w:rFonts w:ascii="微软雅黑" w:eastAsia="微软雅黑" w:hAnsi="微软雅黑"/>
                <w:sz w:val="18"/>
                <w:szCs w:val="18"/>
                <w:lang w:eastAsia="zh-CN"/>
              </w:rPr>
            </w:pPr>
          </w:p>
        </w:tc>
      </w:tr>
      <w:tr w:rsidR="00907995" w:rsidRPr="00D00AB1" w14:paraId="06586341" w14:textId="77777777" w:rsidTr="00D00AB1">
        <w:trPr>
          <w:trHeight w:val="285"/>
        </w:trPr>
        <w:tc>
          <w:tcPr>
            <w:tcW w:w="704" w:type="dxa"/>
            <w:vMerge/>
            <w:hideMark/>
          </w:tcPr>
          <w:p w14:paraId="3F3E0CA2" w14:textId="77777777" w:rsidR="00907995" w:rsidRPr="00D00AB1" w:rsidRDefault="00907995">
            <w:pPr>
              <w:rPr>
                <w:rFonts w:ascii="微软雅黑" w:eastAsia="微软雅黑" w:hAnsi="微软雅黑"/>
                <w:sz w:val="18"/>
                <w:szCs w:val="18"/>
                <w:lang w:eastAsia="zh-CN"/>
              </w:rPr>
            </w:pPr>
          </w:p>
        </w:tc>
        <w:tc>
          <w:tcPr>
            <w:tcW w:w="1134" w:type="dxa"/>
            <w:vMerge/>
            <w:hideMark/>
          </w:tcPr>
          <w:p w14:paraId="4A778B9A" w14:textId="77777777" w:rsidR="00907995" w:rsidRPr="00D00AB1" w:rsidRDefault="00907995">
            <w:pPr>
              <w:rPr>
                <w:rFonts w:ascii="微软雅黑" w:eastAsia="微软雅黑" w:hAnsi="微软雅黑"/>
                <w:sz w:val="18"/>
                <w:szCs w:val="18"/>
                <w:lang w:eastAsia="zh-CN"/>
              </w:rPr>
            </w:pPr>
          </w:p>
        </w:tc>
        <w:tc>
          <w:tcPr>
            <w:tcW w:w="1234" w:type="dxa"/>
            <w:vMerge/>
            <w:hideMark/>
          </w:tcPr>
          <w:p w14:paraId="67336A3C" w14:textId="77777777" w:rsidR="00907995" w:rsidRPr="00D00AB1" w:rsidRDefault="00907995">
            <w:pPr>
              <w:rPr>
                <w:rFonts w:ascii="微软雅黑" w:eastAsia="微软雅黑" w:hAnsi="微软雅黑"/>
                <w:sz w:val="18"/>
                <w:szCs w:val="18"/>
                <w:lang w:eastAsia="zh-CN"/>
              </w:rPr>
            </w:pPr>
          </w:p>
        </w:tc>
        <w:tc>
          <w:tcPr>
            <w:tcW w:w="2735" w:type="dxa"/>
            <w:hideMark/>
          </w:tcPr>
          <w:p w14:paraId="3A7F7117"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3：活跃客户</w:t>
            </w:r>
          </w:p>
        </w:tc>
        <w:tc>
          <w:tcPr>
            <w:tcW w:w="2268" w:type="dxa"/>
            <w:vMerge/>
            <w:hideMark/>
          </w:tcPr>
          <w:p w14:paraId="46224B68" w14:textId="77777777" w:rsidR="00907995" w:rsidRPr="00D00AB1" w:rsidRDefault="00907995">
            <w:pPr>
              <w:rPr>
                <w:rFonts w:ascii="微软雅黑" w:eastAsia="微软雅黑" w:hAnsi="微软雅黑"/>
                <w:sz w:val="18"/>
                <w:szCs w:val="18"/>
                <w:lang w:eastAsia="zh-CN"/>
              </w:rPr>
            </w:pPr>
          </w:p>
        </w:tc>
        <w:tc>
          <w:tcPr>
            <w:tcW w:w="942" w:type="dxa"/>
            <w:vMerge/>
            <w:hideMark/>
          </w:tcPr>
          <w:p w14:paraId="2CB3BCA2" w14:textId="77777777" w:rsidR="00907995" w:rsidRPr="00D00AB1" w:rsidRDefault="00907995">
            <w:pPr>
              <w:rPr>
                <w:rFonts w:ascii="微软雅黑" w:eastAsia="微软雅黑" w:hAnsi="微软雅黑"/>
                <w:sz w:val="18"/>
                <w:szCs w:val="18"/>
                <w:lang w:eastAsia="zh-CN"/>
              </w:rPr>
            </w:pPr>
          </w:p>
        </w:tc>
      </w:tr>
      <w:tr w:rsidR="00907995" w:rsidRPr="00D00AB1" w14:paraId="68849A9D" w14:textId="77777777" w:rsidTr="00D00AB1">
        <w:trPr>
          <w:trHeight w:val="285"/>
        </w:trPr>
        <w:tc>
          <w:tcPr>
            <w:tcW w:w="704" w:type="dxa"/>
            <w:vMerge w:val="restart"/>
            <w:noWrap/>
            <w:hideMark/>
          </w:tcPr>
          <w:p w14:paraId="07E4644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E4</w:t>
            </w:r>
          </w:p>
        </w:tc>
        <w:tc>
          <w:tcPr>
            <w:tcW w:w="1134" w:type="dxa"/>
            <w:vMerge w:val="restart"/>
            <w:noWrap/>
            <w:hideMark/>
          </w:tcPr>
          <w:p w14:paraId="5FE7729F"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线上互动度</w:t>
            </w:r>
          </w:p>
        </w:tc>
        <w:tc>
          <w:tcPr>
            <w:tcW w:w="1234" w:type="dxa"/>
            <w:vMerge w:val="restart"/>
            <w:noWrap/>
            <w:hideMark/>
          </w:tcPr>
          <w:p w14:paraId="4D252982"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25B641B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5：线上高互动度</w:t>
            </w:r>
          </w:p>
        </w:tc>
        <w:tc>
          <w:tcPr>
            <w:tcW w:w="2268" w:type="dxa"/>
            <w:vMerge w:val="restart"/>
            <w:hideMark/>
          </w:tcPr>
          <w:p w14:paraId="5C03A2A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公司维度画像。</w:t>
            </w:r>
            <w:r w:rsidRPr="00D00AB1">
              <w:rPr>
                <w:rFonts w:ascii="微软雅黑" w:eastAsia="微软雅黑" w:hAnsi="微软雅黑" w:hint="eastAsia"/>
                <w:sz w:val="18"/>
                <w:szCs w:val="18"/>
                <w:lang w:eastAsia="zh-CN"/>
              </w:rPr>
              <w:br/>
              <w:t>无结果则不显示该字段</w:t>
            </w:r>
          </w:p>
        </w:tc>
        <w:tc>
          <w:tcPr>
            <w:tcW w:w="942" w:type="dxa"/>
            <w:vMerge w:val="restart"/>
            <w:hideMark/>
          </w:tcPr>
          <w:p w14:paraId="1283E212" w14:textId="30A57D1F" w:rsidR="00907995" w:rsidRPr="00D00AB1" w:rsidRDefault="002448F8" w:rsidP="00907995">
            <w:pPr>
              <w:rPr>
                <w:rFonts w:ascii="微软雅黑" w:eastAsia="微软雅黑" w:hAnsi="微软雅黑"/>
                <w:sz w:val="18"/>
                <w:szCs w:val="18"/>
                <w:lang w:eastAsia="zh-CN"/>
              </w:rPr>
            </w:pPr>
            <w:r>
              <w:rPr>
                <w:rFonts w:ascii="微软雅黑" w:eastAsia="微软雅黑" w:hAnsi="微软雅黑"/>
                <w:sz w:val="18"/>
                <w:szCs w:val="18"/>
                <w:lang w:eastAsia="zh-CN"/>
              </w:rPr>
              <w:t>4</w:t>
            </w:r>
          </w:p>
        </w:tc>
      </w:tr>
      <w:tr w:rsidR="00907995" w:rsidRPr="00D00AB1" w14:paraId="0D0CB570" w14:textId="77777777" w:rsidTr="00D00AB1">
        <w:trPr>
          <w:trHeight w:val="285"/>
        </w:trPr>
        <w:tc>
          <w:tcPr>
            <w:tcW w:w="704" w:type="dxa"/>
            <w:vMerge/>
            <w:hideMark/>
          </w:tcPr>
          <w:p w14:paraId="422C5D37" w14:textId="77777777" w:rsidR="00907995" w:rsidRPr="00D00AB1" w:rsidRDefault="00907995">
            <w:pPr>
              <w:rPr>
                <w:rFonts w:ascii="微软雅黑" w:eastAsia="微软雅黑" w:hAnsi="微软雅黑"/>
                <w:sz w:val="18"/>
                <w:szCs w:val="18"/>
                <w:lang w:eastAsia="zh-CN"/>
              </w:rPr>
            </w:pPr>
          </w:p>
        </w:tc>
        <w:tc>
          <w:tcPr>
            <w:tcW w:w="1134" w:type="dxa"/>
            <w:vMerge/>
            <w:hideMark/>
          </w:tcPr>
          <w:p w14:paraId="3B00DB33" w14:textId="77777777" w:rsidR="00907995" w:rsidRPr="00D00AB1" w:rsidRDefault="00907995">
            <w:pPr>
              <w:rPr>
                <w:rFonts w:ascii="微软雅黑" w:eastAsia="微软雅黑" w:hAnsi="微软雅黑"/>
                <w:sz w:val="18"/>
                <w:szCs w:val="18"/>
                <w:lang w:eastAsia="zh-CN"/>
              </w:rPr>
            </w:pPr>
          </w:p>
        </w:tc>
        <w:tc>
          <w:tcPr>
            <w:tcW w:w="1234" w:type="dxa"/>
            <w:vMerge/>
            <w:hideMark/>
          </w:tcPr>
          <w:p w14:paraId="2AE613A9" w14:textId="77777777" w:rsidR="00907995" w:rsidRPr="00D00AB1" w:rsidRDefault="00907995">
            <w:pPr>
              <w:rPr>
                <w:rFonts w:ascii="微软雅黑" w:eastAsia="微软雅黑" w:hAnsi="微软雅黑"/>
                <w:sz w:val="18"/>
                <w:szCs w:val="18"/>
                <w:lang w:eastAsia="zh-CN"/>
              </w:rPr>
            </w:pPr>
          </w:p>
        </w:tc>
        <w:tc>
          <w:tcPr>
            <w:tcW w:w="2735" w:type="dxa"/>
            <w:hideMark/>
          </w:tcPr>
          <w:p w14:paraId="578D15F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4：线上较高互动度</w:t>
            </w:r>
          </w:p>
        </w:tc>
        <w:tc>
          <w:tcPr>
            <w:tcW w:w="2268" w:type="dxa"/>
            <w:vMerge/>
            <w:hideMark/>
          </w:tcPr>
          <w:p w14:paraId="5A90307E" w14:textId="77777777" w:rsidR="00907995" w:rsidRPr="00D00AB1" w:rsidRDefault="00907995">
            <w:pPr>
              <w:rPr>
                <w:rFonts w:ascii="微软雅黑" w:eastAsia="微软雅黑" w:hAnsi="微软雅黑"/>
                <w:sz w:val="18"/>
                <w:szCs w:val="18"/>
                <w:lang w:eastAsia="zh-CN"/>
              </w:rPr>
            </w:pPr>
          </w:p>
        </w:tc>
        <w:tc>
          <w:tcPr>
            <w:tcW w:w="942" w:type="dxa"/>
            <w:vMerge/>
            <w:hideMark/>
          </w:tcPr>
          <w:p w14:paraId="68A13F77" w14:textId="77777777" w:rsidR="00907995" w:rsidRPr="00D00AB1" w:rsidRDefault="00907995">
            <w:pPr>
              <w:rPr>
                <w:rFonts w:ascii="微软雅黑" w:eastAsia="微软雅黑" w:hAnsi="微软雅黑"/>
                <w:sz w:val="18"/>
                <w:szCs w:val="18"/>
                <w:lang w:eastAsia="zh-CN"/>
              </w:rPr>
            </w:pPr>
          </w:p>
        </w:tc>
      </w:tr>
      <w:tr w:rsidR="00907995" w:rsidRPr="00D00AB1" w14:paraId="1CF28A97" w14:textId="77777777" w:rsidTr="00D00AB1">
        <w:trPr>
          <w:trHeight w:val="285"/>
        </w:trPr>
        <w:tc>
          <w:tcPr>
            <w:tcW w:w="704" w:type="dxa"/>
            <w:vMerge/>
            <w:hideMark/>
          </w:tcPr>
          <w:p w14:paraId="3B99512B" w14:textId="77777777" w:rsidR="00907995" w:rsidRPr="00D00AB1" w:rsidRDefault="00907995">
            <w:pPr>
              <w:rPr>
                <w:rFonts w:ascii="微软雅黑" w:eastAsia="微软雅黑" w:hAnsi="微软雅黑"/>
                <w:sz w:val="18"/>
                <w:szCs w:val="18"/>
                <w:lang w:eastAsia="zh-CN"/>
              </w:rPr>
            </w:pPr>
          </w:p>
        </w:tc>
        <w:tc>
          <w:tcPr>
            <w:tcW w:w="1134" w:type="dxa"/>
            <w:vMerge/>
            <w:hideMark/>
          </w:tcPr>
          <w:p w14:paraId="03CBC367" w14:textId="77777777" w:rsidR="00907995" w:rsidRPr="00D00AB1" w:rsidRDefault="00907995">
            <w:pPr>
              <w:rPr>
                <w:rFonts w:ascii="微软雅黑" w:eastAsia="微软雅黑" w:hAnsi="微软雅黑"/>
                <w:sz w:val="18"/>
                <w:szCs w:val="18"/>
                <w:lang w:eastAsia="zh-CN"/>
              </w:rPr>
            </w:pPr>
          </w:p>
        </w:tc>
        <w:tc>
          <w:tcPr>
            <w:tcW w:w="1234" w:type="dxa"/>
            <w:vMerge/>
            <w:hideMark/>
          </w:tcPr>
          <w:p w14:paraId="3B1405A8" w14:textId="77777777" w:rsidR="00907995" w:rsidRPr="00D00AB1" w:rsidRDefault="00907995">
            <w:pPr>
              <w:rPr>
                <w:rFonts w:ascii="微软雅黑" w:eastAsia="微软雅黑" w:hAnsi="微软雅黑"/>
                <w:sz w:val="18"/>
                <w:szCs w:val="18"/>
                <w:lang w:eastAsia="zh-CN"/>
              </w:rPr>
            </w:pPr>
          </w:p>
        </w:tc>
        <w:tc>
          <w:tcPr>
            <w:tcW w:w="2735" w:type="dxa"/>
            <w:hideMark/>
          </w:tcPr>
          <w:p w14:paraId="0A29E390"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3：线上中等互动度</w:t>
            </w:r>
          </w:p>
        </w:tc>
        <w:tc>
          <w:tcPr>
            <w:tcW w:w="2268" w:type="dxa"/>
            <w:vMerge/>
            <w:hideMark/>
          </w:tcPr>
          <w:p w14:paraId="040BC383" w14:textId="77777777" w:rsidR="00907995" w:rsidRPr="00D00AB1" w:rsidRDefault="00907995">
            <w:pPr>
              <w:rPr>
                <w:rFonts w:ascii="微软雅黑" w:eastAsia="微软雅黑" w:hAnsi="微软雅黑"/>
                <w:sz w:val="18"/>
                <w:szCs w:val="18"/>
                <w:lang w:eastAsia="zh-CN"/>
              </w:rPr>
            </w:pPr>
          </w:p>
        </w:tc>
        <w:tc>
          <w:tcPr>
            <w:tcW w:w="942" w:type="dxa"/>
            <w:vMerge/>
            <w:hideMark/>
          </w:tcPr>
          <w:p w14:paraId="525834E8" w14:textId="77777777" w:rsidR="00907995" w:rsidRPr="00D00AB1" w:rsidRDefault="00907995">
            <w:pPr>
              <w:rPr>
                <w:rFonts w:ascii="微软雅黑" w:eastAsia="微软雅黑" w:hAnsi="微软雅黑"/>
                <w:sz w:val="18"/>
                <w:szCs w:val="18"/>
                <w:lang w:eastAsia="zh-CN"/>
              </w:rPr>
            </w:pPr>
          </w:p>
        </w:tc>
      </w:tr>
      <w:tr w:rsidR="00907995" w:rsidRPr="00D00AB1" w14:paraId="3BB40F76" w14:textId="77777777" w:rsidTr="00D00AB1">
        <w:trPr>
          <w:trHeight w:val="285"/>
        </w:trPr>
        <w:tc>
          <w:tcPr>
            <w:tcW w:w="704" w:type="dxa"/>
            <w:vMerge w:val="restart"/>
            <w:noWrap/>
            <w:hideMark/>
          </w:tcPr>
          <w:p w14:paraId="1FBB8252"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E5</w:t>
            </w:r>
          </w:p>
        </w:tc>
        <w:tc>
          <w:tcPr>
            <w:tcW w:w="1134" w:type="dxa"/>
            <w:vMerge w:val="restart"/>
            <w:noWrap/>
            <w:hideMark/>
          </w:tcPr>
          <w:p w14:paraId="778357DB"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团险指数</w:t>
            </w:r>
          </w:p>
        </w:tc>
        <w:tc>
          <w:tcPr>
            <w:tcW w:w="1234" w:type="dxa"/>
            <w:vMerge w:val="restart"/>
            <w:noWrap/>
            <w:hideMark/>
          </w:tcPr>
          <w:p w14:paraId="04CE651F"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Customer 360</w:t>
            </w:r>
          </w:p>
        </w:tc>
        <w:tc>
          <w:tcPr>
            <w:tcW w:w="2735" w:type="dxa"/>
            <w:hideMark/>
          </w:tcPr>
          <w:p w14:paraId="7D0A13C6"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5：重点待开发团险客户</w:t>
            </w:r>
          </w:p>
        </w:tc>
        <w:tc>
          <w:tcPr>
            <w:tcW w:w="2268" w:type="dxa"/>
            <w:vMerge w:val="restart"/>
            <w:hideMark/>
          </w:tcPr>
          <w:p w14:paraId="06A59802"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公司维度画像。</w:t>
            </w:r>
            <w:r w:rsidRPr="00505781">
              <w:rPr>
                <w:rFonts w:ascii="微软雅黑" w:eastAsia="微软雅黑" w:hAnsi="微软雅黑" w:hint="eastAsia"/>
                <w:strike/>
                <w:sz w:val="18"/>
                <w:szCs w:val="18"/>
                <w:lang w:eastAsia="zh-CN"/>
              </w:rPr>
              <w:br/>
              <w:t>无结果则不显示该字段</w:t>
            </w:r>
          </w:p>
        </w:tc>
        <w:tc>
          <w:tcPr>
            <w:tcW w:w="942" w:type="dxa"/>
            <w:vMerge w:val="restart"/>
            <w:hideMark/>
          </w:tcPr>
          <w:p w14:paraId="19C5289F" w14:textId="27DAA905" w:rsidR="00907995" w:rsidRPr="00505781" w:rsidRDefault="002448F8" w:rsidP="00907995">
            <w:pPr>
              <w:rPr>
                <w:rFonts w:ascii="微软雅黑" w:eastAsia="微软雅黑" w:hAnsi="微软雅黑"/>
                <w:strike/>
                <w:sz w:val="18"/>
                <w:szCs w:val="18"/>
                <w:lang w:eastAsia="zh-CN"/>
              </w:rPr>
            </w:pPr>
            <w:r w:rsidRPr="00505781">
              <w:rPr>
                <w:rFonts w:ascii="微软雅黑" w:eastAsia="微软雅黑" w:hAnsi="微软雅黑"/>
                <w:strike/>
                <w:sz w:val="18"/>
                <w:szCs w:val="18"/>
                <w:lang w:eastAsia="zh-CN"/>
              </w:rPr>
              <w:t>5</w:t>
            </w:r>
          </w:p>
        </w:tc>
      </w:tr>
      <w:tr w:rsidR="00907995" w:rsidRPr="00D00AB1" w14:paraId="18649762" w14:textId="77777777" w:rsidTr="00D00AB1">
        <w:trPr>
          <w:trHeight w:val="285"/>
        </w:trPr>
        <w:tc>
          <w:tcPr>
            <w:tcW w:w="704" w:type="dxa"/>
            <w:vMerge/>
            <w:hideMark/>
          </w:tcPr>
          <w:p w14:paraId="05C20873" w14:textId="77777777" w:rsidR="00907995" w:rsidRPr="00D00AB1" w:rsidRDefault="00907995">
            <w:pPr>
              <w:rPr>
                <w:rFonts w:ascii="微软雅黑" w:eastAsia="微软雅黑" w:hAnsi="微软雅黑"/>
                <w:sz w:val="18"/>
                <w:szCs w:val="18"/>
                <w:lang w:eastAsia="zh-CN"/>
              </w:rPr>
            </w:pPr>
          </w:p>
        </w:tc>
        <w:tc>
          <w:tcPr>
            <w:tcW w:w="1134" w:type="dxa"/>
            <w:vMerge/>
            <w:hideMark/>
          </w:tcPr>
          <w:p w14:paraId="7FCACA70" w14:textId="77777777" w:rsidR="00907995" w:rsidRPr="00D00AB1" w:rsidRDefault="00907995">
            <w:pPr>
              <w:rPr>
                <w:rFonts w:ascii="微软雅黑" w:eastAsia="微软雅黑" w:hAnsi="微软雅黑"/>
                <w:sz w:val="18"/>
                <w:szCs w:val="18"/>
                <w:lang w:eastAsia="zh-CN"/>
              </w:rPr>
            </w:pPr>
          </w:p>
        </w:tc>
        <w:tc>
          <w:tcPr>
            <w:tcW w:w="1234" w:type="dxa"/>
            <w:vMerge/>
            <w:hideMark/>
          </w:tcPr>
          <w:p w14:paraId="21C52067" w14:textId="77777777" w:rsidR="00907995" w:rsidRPr="00D00AB1" w:rsidRDefault="00907995">
            <w:pPr>
              <w:rPr>
                <w:rFonts w:ascii="微软雅黑" w:eastAsia="微软雅黑" w:hAnsi="微软雅黑"/>
                <w:sz w:val="18"/>
                <w:szCs w:val="18"/>
                <w:lang w:eastAsia="zh-CN"/>
              </w:rPr>
            </w:pPr>
          </w:p>
        </w:tc>
        <w:tc>
          <w:tcPr>
            <w:tcW w:w="2735" w:type="dxa"/>
            <w:hideMark/>
          </w:tcPr>
          <w:p w14:paraId="2278D0AF"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4：优质待开发团险客户</w:t>
            </w:r>
          </w:p>
        </w:tc>
        <w:tc>
          <w:tcPr>
            <w:tcW w:w="2268" w:type="dxa"/>
            <w:vMerge/>
            <w:hideMark/>
          </w:tcPr>
          <w:p w14:paraId="0FEA8512" w14:textId="77777777" w:rsidR="00907995" w:rsidRPr="00D00AB1" w:rsidRDefault="00907995">
            <w:pPr>
              <w:rPr>
                <w:rFonts w:ascii="微软雅黑" w:eastAsia="微软雅黑" w:hAnsi="微软雅黑"/>
                <w:sz w:val="18"/>
                <w:szCs w:val="18"/>
                <w:lang w:eastAsia="zh-CN"/>
              </w:rPr>
            </w:pPr>
          </w:p>
        </w:tc>
        <w:tc>
          <w:tcPr>
            <w:tcW w:w="942" w:type="dxa"/>
            <w:vMerge/>
            <w:hideMark/>
          </w:tcPr>
          <w:p w14:paraId="32FFBF8F" w14:textId="77777777" w:rsidR="00907995" w:rsidRPr="00D00AB1" w:rsidRDefault="00907995">
            <w:pPr>
              <w:rPr>
                <w:rFonts w:ascii="微软雅黑" w:eastAsia="微软雅黑" w:hAnsi="微软雅黑"/>
                <w:sz w:val="18"/>
                <w:szCs w:val="18"/>
                <w:lang w:eastAsia="zh-CN"/>
              </w:rPr>
            </w:pPr>
          </w:p>
        </w:tc>
      </w:tr>
      <w:tr w:rsidR="00907995" w:rsidRPr="00D00AB1" w14:paraId="390A930B" w14:textId="77777777" w:rsidTr="00D00AB1">
        <w:trPr>
          <w:trHeight w:val="285"/>
        </w:trPr>
        <w:tc>
          <w:tcPr>
            <w:tcW w:w="704" w:type="dxa"/>
            <w:vMerge/>
            <w:hideMark/>
          </w:tcPr>
          <w:p w14:paraId="66105A8C" w14:textId="77777777" w:rsidR="00907995" w:rsidRPr="00D00AB1" w:rsidRDefault="00907995">
            <w:pPr>
              <w:rPr>
                <w:rFonts w:ascii="微软雅黑" w:eastAsia="微软雅黑" w:hAnsi="微软雅黑"/>
                <w:sz w:val="18"/>
                <w:szCs w:val="18"/>
                <w:lang w:eastAsia="zh-CN"/>
              </w:rPr>
            </w:pPr>
          </w:p>
        </w:tc>
        <w:tc>
          <w:tcPr>
            <w:tcW w:w="1134" w:type="dxa"/>
            <w:vMerge/>
            <w:hideMark/>
          </w:tcPr>
          <w:p w14:paraId="1C6EA5CC" w14:textId="77777777" w:rsidR="00907995" w:rsidRPr="00D00AB1" w:rsidRDefault="00907995">
            <w:pPr>
              <w:rPr>
                <w:rFonts w:ascii="微软雅黑" w:eastAsia="微软雅黑" w:hAnsi="微软雅黑"/>
                <w:sz w:val="18"/>
                <w:szCs w:val="18"/>
                <w:lang w:eastAsia="zh-CN"/>
              </w:rPr>
            </w:pPr>
          </w:p>
        </w:tc>
        <w:tc>
          <w:tcPr>
            <w:tcW w:w="1234" w:type="dxa"/>
            <w:vMerge/>
            <w:hideMark/>
          </w:tcPr>
          <w:p w14:paraId="5BDB3D07" w14:textId="77777777" w:rsidR="00907995" w:rsidRPr="00D00AB1" w:rsidRDefault="00907995">
            <w:pPr>
              <w:rPr>
                <w:rFonts w:ascii="微软雅黑" w:eastAsia="微软雅黑" w:hAnsi="微软雅黑"/>
                <w:sz w:val="18"/>
                <w:szCs w:val="18"/>
                <w:lang w:eastAsia="zh-CN"/>
              </w:rPr>
            </w:pPr>
          </w:p>
        </w:tc>
        <w:tc>
          <w:tcPr>
            <w:tcW w:w="2735" w:type="dxa"/>
            <w:hideMark/>
          </w:tcPr>
          <w:p w14:paraId="04C11F0C" w14:textId="77777777" w:rsidR="00907995" w:rsidRPr="00505781" w:rsidRDefault="00907995" w:rsidP="00907995">
            <w:pPr>
              <w:rPr>
                <w:rFonts w:ascii="微软雅黑" w:eastAsia="微软雅黑" w:hAnsi="微软雅黑"/>
                <w:strike/>
                <w:sz w:val="18"/>
                <w:szCs w:val="18"/>
                <w:lang w:eastAsia="zh-CN"/>
              </w:rPr>
            </w:pPr>
            <w:r w:rsidRPr="00505781">
              <w:rPr>
                <w:rFonts w:ascii="微软雅黑" w:eastAsia="微软雅黑" w:hAnsi="微软雅黑" w:hint="eastAsia"/>
                <w:strike/>
                <w:sz w:val="18"/>
                <w:szCs w:val="18"/>
                <w:lang w:eastAsia="zh-CN"/>
              </w:rPr>
              <w:t>3: 待开发团险客户</w:t>
            </w:r>
          </w:p>
        </w:tc>
        <w:tc>
          <w:tcPr>
            <w:tcW w:w="2268" w:type="dxa"/>
            <w:vMerge/>
            <w:hideMark/>
          </w:tcPr>
          <w:p w14:paraId="7FD0B93E" w14:textId="77777777" w:rsidR="00907995" w:rsidRPr="00D00AB1" w:rsidRDefault="00907995">
            <w:pPr>
              <w:rPr>
                <w:rFonts w:ascii="微软雅黑" w:eastAsia="微软雅黑" w:hAnsi="微软雅黑"/>
                <w:sz w:val="18"/>
                <w:szCs w:val="18"/>
                <w:lang w:eastAsia="zh-CN"/>
              </w:rPr>
            </w:pPr>
          </w:p>
        </w:tc>
        <w:tc>
          <w:tcPr>
            <w:tcW w:w="942" w:type="dxa"/>
            <w:vMerge/>
            <w:hideMark/>
          </w:tcPr>
          <w:p w14:paraId="055F6DF9" w14:textId="77777777" w:rsidR="00907995" w:rsidRPr="00D00AB1" w:rsidRDefault="00907995">
            <w:pPr>
              <w:rPr>
                <w:rFonts w:ascii="微软雅黑" w:eastAsia="微软雅黑" w:hAnsi="微软雅黑"/>
                <w:sz w:val="18"/>
                <w:szCs w:val="18"/>
                <w:lang w:eastAsia="zh-CN"/>
              </w:rPr>
            </w:pPr>
          </w:p>
        </w:tc>
      </w:tr>
      <w:tr w:rsidR="00907995" w:rsidRPr="00D00AB1" w14:paraId="58A7A43C" w14:textId="77777777" w:rsidTr="00D00AB1">
        <w:trPr>
          <w:trHeight w:val="285"/>
        </w:trPr>
        <w:tc>
          <w:tcPr>
            <w:tcW w:w="704" w:type="dxa"/>
            <w:vMerge w:val="restart"/>
            <w:noWrap/>
            <w:hideMark/>
          </w:tcPr>
          <w:p w14:paraId="65B7DF9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E6</w:t>
            </w:r>
          </w:p>
        </w:tc>
        <w:tc>
          <w:tcPr>
            <w:tcW w:w="1134" w:type="dxa"/>
            <w:vMerge w:val="restart"/>
            <w:noWrap/>
            <w:hideMark/>
          </w:tcPr>
          <w:p w14:paraId="5A089DF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健康保障需求</w:t>
            </w:r>
          </w:p>
        </w:tc>
        <w:tc>
          <w:tcPr>
            <w:tcW w:w="1234" w:type="dxa"/>
            <w:vMerge w:val="restart"/>
            <w:noWrap/>
            <w:hideMark/>
          </w:tcPr>
          <w:p w14:paraId="17A0A98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09938A1D"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5：强健康保障需求</w:t>
            </w:r>
          </w:p>
        </w:tc>
        <w:tc>
          <w:tcPr>
            <w:tcW w:w="2268" w:type="dxa"/>
            <w:vMerge w:val="restart"/>
            <w:hideMark/>
          </w:tcPr>
          <w:p w14:paraId="7C26429D"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公司维度画像。</w:t>
            </w:r>
            <w:r w:rsidRPr="00D00AB1">
              <w:rPr>
                <w:rFonts w:ascii="微软雅黑" w:eastAsia="微软雅黑" w:hAnsi="微软雅黑" w:hint="eastAsia"/>
                <w:sz w:val="18"/>
                <w:szCs w:val="18"/>
                <w:lang w:eastAsia="zh-CN"/>
              </w:rPr>
              <w:br/>
              <w:t>无结果则不显示该字段</w:t>
            </w:r>
          </w:p>
        </w:tc>
        <w:tc>
          <w:tcPr>
            <w:tcW w:w="942" w:type="dxa"/>
            <w:vMerge w:val="restart"/>
            <w:hideMark/>
          </w:tcPr>
          <w:p w14:paraId="62D67732" w14:textId="430F9269" w:rsidR="00907995" w:rsidRPr="00D00AB1" w:rsidRDefault="002448F8" w:rsidP="00907995">
            <w:pPr>
              <w:rPr>
                <w:rFonts w:ascii="微软雅黑" w:eastAsia="微软雅黑" w:hAnsi="微软雅黑"/>
                <w:sz w:val="18"/>
                <w:szCs w:val="18"/>
                <w:lang w:eastAsia="zh-CN"/>
              </w:rPr>
            </w:pPr>
            <w:r>
              <w:rPr>
                <w:rFonts w:ascii="微软雅黑" w:eastAsia="微软雅黑" w:hAnsi="微软雅黑"/>
                <w:sz w:val="18"/>
                <w:szCs w:val="18"/>
                <w:lang w:eastAsia="zh-CN"/>
              </w:rPr>
              <w:t>6</w:t>
            </w:r>
          </w:p>
        </w:tc>
      </w:tr>
      <w:tr w:rsidR="00907995" w:rsidRPr="00D00AB1" w14:paraId="763A8834" w14:textId="77777777" w:rsidTr="00D00AB1">
        <w:trPr>
          <w:trHeight w:val="285"/>
        </w:trPr>
        <w:tc>
          <w:tcPr>
            <w:tcW w:w="704" w:type="dxa"/>
            <w:vMerge/>
            <w:hideMark/>
          </w:tcPr>
          <w:p w14:paraId="3254814B" w14:textId="77777777" w:rsidR="00907995" w:rsidRPr="00D00AB1" w:rsidRDefault="00907995">
            <w:pPr>
              <w:rPr>
                <w:rFonts w:ascii="微软雅黑" w:eastAsia="微软雅黑" w:hAnsi="微软雅黑"/>
                <w:sz w:val="18"/>
                <w:szCs w:val="18"/>
                <w:lang w:eastAsia="zh-CN"/>
              </w:rPr>
            </w:pPr>
          </w:p>
        </w:tc>
        <w:tc>
          <w:tcPr>
            <w:tcW w:w="1134" w:type="dxa"/>
            <w:vMerge/>
            <w:hideMark/>
          </w:tcPr>
          <w:p w14:paraId="6EF0D882" w14:textId="77777777" w:rsidR="00907995" w:rsidRPr="00D00AB1" w:rsidRDefault="00907995">
            <w:pPr>
              <w:rPr>
                <w:rFonts w:ascii="微软雅黑" w:eastAsia="微软雅黑" w:hAnsi="微软雅黑"/>
                <w:sz w:val="18"/>
                <w:szCs w:val="18"/>
                <w:lang w:eastAsia="zh-CN"/>
              </w:rPr>
            </w:pPr>
          </w:p>
        </w:tc>
        <w:tc>
          <w:tcPr>
            <w:tcW w:w="1234" w:type="dxa"/>
            <w:vMerge/>
            <w:hideMark/>
          </w:tcPr>
          <w:p w14:paraId="28AEF142" w14:textId="77777777" w:rsidR="00907995" w:rsidRPr="00D00AB1" w:rsidRDefault="00907995">
            <w:pPr>
              <w:rPr>
                <w:rFonts w:ascii="微软雅黑" w:eastAsia="微软雅黑" w:hAnsi="微软雅黑"/>
                <w:sz w:val="18"/>
                <w:szCs w:val="18"/>
                <w:lang w:eastAsia="zh-CN"/>
              </w:rPr>
            </w:pPr>
          </w:p>
        </w:tc>
        <w:tc>
          <w:tcPr>
            <w:tcW w:w="2735" w:type="dxa"/>
            <w:hideMark/>
          </w:tcPr>
          <w:p w14:paraId="5A6A388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4：较强保障需求</w:t>
            </w:r>
          </w:p>
        </w:tc>
        <w:tc>
          <w:tcPr>
            <w:tcW w:w="2268" w:type="dxa"/>
            <w:vMerge/>
            <w:hideMark/>
          </w:tcPr>
          <w:p w14:paraId="3807A527" w14:textId="77777777" w:rsidR="00907995" w:rsidRPr="00D00AB1" w:rsidRDefault="00907995">
            <w:pPr>
              <w:rPr>
                <w:rFonts w:ascii="微软雅黑" w:eastAsia="微软雅黑" w:hAnsi="微软雅黑"/>
                <w:sz w:val="18"/>
                <w:szCs w:val="18"/>
                <w:lang w:eastAsia="zh-CN"/>
              </w:rPr>
            </w:pPr>
          </w:p>
        </w:tc>
        <w:tc>
          <w:tcPr>
            <w:tcW w:w="942" w:type="dxa"/>
            <w:vMerge/>
            <w:hideMark/>
          </w:tcPr>
          <w:p w14:paraId="1857AAA7" w14:textId="77777777" w:rsidR="00907995" w:rsidRPr="00D00AB1" w:rsidRDefault="00907995">
            <w:pPr>
              <w:rPr>
                <w:rFonts w:ascii="微软雅黑" w:eastAsia="微软雅黑" w:hAnsi="微软雅黑"/>
                <w:sz w:val="18"/>
                <w:szCs w:val="18"/>
                <w:lang w:eastAsia="zh-CN"/>
              </w:rPr>
            </w:pPr>
          </w:p>
        </w:tc>
      </w:tr>
      <w:tr w:rsidR="00907995" w:rsidRPr="00D00AB1" w14:paraId="041434DD" w14:textId="77777777" w:rsidTr="00D00AB1">
        <w:trPr>
          <w:trHeight w:val="285"/>
        </w:trPr>
        <w:tc>
          <w:tcPr>
            <w:tcW w:w="704" w:type="dxa"/>
            <w:vMerge/>
            <w:hideMark/>
          </w:tcPr>
          <w:p w14:paraId="3E88344B" w14:textId="77777777" w:rsidR="00907995" w:rsidRPr="00D00AB1" w:rsidRDefault="00907995">
            <w:pPr>
              <w:rPr>
                <w:rFonts w:ascii="微软雅黑" w:eastAsia="微软雅黑" w:hAnsi="微软雅黑"/>
                <w:sz w:val="18"/>
                <w:szCs w:val="18"/>
                <w:lang w:eastAsia="zh-CN"/>
              </w:rPr>
            </w:pPr>
          </w:p>
        </w:tc>
        <w:tc>
          <w:tcPr>
            <w:tcW w:w="1134" w:type="dxa"/>
            <w:vMerge/>
            <w:hideMark/>
          </w:tcPr>
          <w:p w14:paraId="0A4AEF66" w14:textId="77777777" w:rsidR="00907995" w:rsidRPr="00D00AB1" w:rsidRDefault="00907995">
            <w:pPr>
              <w:rPr>
                <w:rFonts w:ascii="微软雅黑" w:eastAsia="微软雅黑" w:hAnsi="微软雅黑"/>
                <w:sz w:val="18"/>
                <w:szCs w:val="18"/>
                <w:lang w:eastAsia="zh-CN"/>
              </w:rPr>
            </w:pPr>
          </w:p>
        </w:tc>
        <w:tc>
          <w:tcPr>
            <w:tcW w:w="1234" w:type="dxa"/>
            <w:vMerge/>
            <w:hideMark/>
          </w:tcPr>
          <w:p w14:paraId="77CEE0D6" w14:textId="77777777" w:rsidR="00907995" w:rsidRPr="00D00AB1" w:rsidRDefault="00907995">
            <w:pPr>
              <w:rPr>
                <w:rFonts w:ascii="微软雅黑" w:eastAsia="微软雅黑" w:hAnsi="微软雅黑"/>
                <w:sz w:val="18"/>
                <w:szCs w:val="18"/>
                <w:lang w:eastAsia="zh-CN"/>
              </w:rPr>
            </w:pPr>
          </w:p>
        </w:tc>
        <w:tc>
          <w:tcPr>
            <w:tcW w:w="2735" w:type="dxa"/>
            <w:hideMark/>
          </w:tcPr>
          <w:p w14:paraId="56946834"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3：中等保障需求</w:t>
            </w:r>
          </w:p>
        </w:tc>
        <w:tc>
          <w:tcPr>
            <w:tcW w:w="2268" w:type="dxa"/>
            <w:vMerge/>
            <w:hideMark/>
          </w:tcPr>
          <w:p w14:paraId="166E737A" w14:textId="77777777" w:rsidR="00907995" w:rsidRPr="00D00AB1" w:rsidRDefault="00907995">
            <w:pPr>
              <w:rPr>
                <w:rFonts w:ascii="微软雅黑" w:eastAsia="微软雅黑" w:hAnsi="微软雅黑"/>
                <w:sz w:val="18"/>
                <w:szCs w:val="18"/>
                <w:lang w:eastAsia="zh-CN"/>
              </w:rPr>
            </w:pPr>
          </w:p>
        </w:tc>
        <w:tc>
          <w:tcPr>
            <w:tcW w:w="942" w:type="dxa"/>
            <w:vMerge/>
            <w:hideMark/>
          </w:tcPr>
          <w:p w14:paraId="2650C7F8" w14:textId="77777777" w:rsidR="00907995" w:rsidRPr="00D00AB1" w:rsidRDefault="00907995">
            <w:pPr>
              <w:rPr>
                <w:rFonts w:ascii="微软雅黑" w:eastAsia="微软雅黑" w:hAnsi="微软雅黑"/>
                <w:sz w:val="18"/>
                <w:szCs w:val="18"/>
                <w:lang w:eastAsia="zh-CN"/>
              </w:rPr>
            </w:pPr>
          </w:p>
        </w:tc>
      </w:tr>
      <w:tr w:rsidR="00907995" w:rsidRPr="00D00AB1" w14:paraId="292756D9" w14:textId="77777777" w:rsidTr="00D00AB1">
        <w:trPr>
          <w:trHeight w:val="285"/>
        </w:trPr>
        <w:tc>
          <w:tcPr>
            <w:tcW w:w="704" w:type="dxa"/>
            <w:vMerge/>
            <w:hideMark/>
          </w:tcPr>
          <w:p w14:paraId="163CA581" w14:textId="77777777" w:rsidR="00907995" w:rsidRPr="00D00AB1" w:rsidRDefault="00907995">
            <w:pPr>
              <w:rPr>
                <w:rFonts w:ascii="微软雅黑" w:eastAsia="微软雅黑" w:hAnsi="微软雅黑"/>
                <w:sz w:val="18"/>
                <w:szCs w:val="18"/>
                <w:lang w:eastAsia="zh-CN"/>
              </w:rPr>
            </w:pPr>
          </w:p>
        </w:tc>
        <w:tc>
          <w:tcPr>
            <w:tcW w:w="1134" w:type="dxa"/>
            <w:vMerge/>
            <w:hideMark/>
          </w:tcPr>
          <w:p w14:paraId="2FA60794" w14:textId="77777777" w:rsidR="00907995" w:rsidRPr="00D00AB1" w:rsidRDefault="00907995">
            <w:pPr>
              <w:rPr>
                <w:rFonts w:ascii="微软雅黑" w:eastAsia="微软雅黑" w:hAnsi="微软雅黑"/>
                <w:sz w:val="18"/>
                <w:szCs w:val="18"/>
                <w:lang w:eastAsia="zh-CN"/>
              </w:rPr>
            </w:pPr>
          </w:p>
        </w:tc>
        <w:tc>
          <w:tcPr>
            <w:tcW w:w="1234" w:type="dxa"/>
            <w:vMerge/>
            <w:hideMark/>
          </w:tcPr>
          <w:p w14:paraId="0F7D77B5" w14:textId="77777777" w:rsidR="00907995" w:rsidRPr="00D00AB1" w:rsidRDefault="00907995">
            <w:pPr>
              <w:rPr>
                <w:rFonts w:ascii="微软雅黑" w:eastAsia="微软雅黑" w:hAnsi="微软雅黑"/>
                <w:sz w:val="18"/>
                <w:szCs w:val="18"/>
                <w:lang w:eastAsia="zh-CN"/>
              </w:rPr>
            </w:pPr>
          </w:p>
        </w:tc>
        <w:tc>
          <w:tcPr>
            <w:tcW w:w="2735" w:type="dxa"/>
            <w:hideMark/>
          </w:tcPr>
          <w:p w14:paraId="5B66246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2：有保障需求</w:t>
            </w:r>
          </w:p>
        </w:tc>
        <w:tc>
          <w:tcPr>
            <w:tcW w:w="2268" w:type="dxa"/>
            <w:vMerge/>
            <w:hideMark/>
          </w:tcPr>
          <w:p w14:paraId="788F98D2" w14:textId="77777777" w:rsidR="00907995" w:rsidRPr="00D00AB1" w:rsidRDefault="00907995">
            <w:pPr>
              <w:rPr>
                <w:rFonts w:ascii="微软雅黑" w:eastAsia="微软雅黑" w:hAnsi="微软雅黑"/>
                <w:sz w:val="18"/>
                <w:szCs w:val="18"/>
                <w:lang w:eastAsia="zh-CN"/>
              </w:rPr>
            </w:pPr>
          </w:p>
        </w:tc>
        <w:tc>
          <w:tcPr>
            <w:tcW w:w="942" w:type="dxa"/>
            <w:vMerge/>
            <w:hideMark/>
          </w:tcPr>
          <w:p w14:paraId="37E6B7D6" w14:textId="77777777" w:rsidR="00907995" w:rsidRPr="00D00AB1" w:rsidRDefault="00907995">
            <w:pPr>
              <w:rPr>
                <w:rFonts w:ascii="微软雅黑" w:eastAsia="微软雅黑" w:hAnsi="微软雅黑"/>
                <w:sz w:val="18"/>
                <w:szCs w:val="18"/>
                <w:lang w:eastAsia="zh-CN"/>
              </w:rPr>
            </w:pPr>
          </w:p>
        </w:tc>
      </w:tr>
      <w:tr w:rsidR="00907995" w:rsidRPr="00D00AB1" w14:paraId="7777B8C6" w14:textId="77777777" w:rsidTr="00D00AB1">
        <w:trPr>
          <w:trHeight w:val="285"/>
        </w:trPr>
        <w:tc>
          <w:tcPr>
            <w:tcW w:w="704" w:type="dxa"/>
            <w:vMerge/>
            <w:hideMark/>
          </w:tcPr>
          <w:p w14:paraId="653B8EF5" w14:textId="77777777" w:rsidR="00907995" w:rsidRPr="00D00AB1" w:rsidRDefault="00907995">
            <w:pPr>
              <w:rPr>
                <w:rFonts w:ascii="微软雅黑" w:eastAsia="微软雅黑" w:hAnsi="微软雅黑"/>
                <w:sz w:val="18"/>
                <w:szCs w:val="18"/>
                <w:lang w:eastAsia="zh-CN"/>
              </w:rPr>
            </w:pPr>
          </w:p>
        </w:tc>
        <w:tc>
          <w:tcPr>
            <w:tcW w:w="1134" w:type="dxa"/>
            <w:vMerge/>
            <w:hideMark/>
          </w:tcPr>
          <w:p w14:paraId="38E83BD3" w14:textId="77777777" w:rsidR="00907995" w:rsidRPr="00D00AB1" w:rsidRDefault="00907995">
            <w:pPr>
              <w:rPr>
                <w:rFonts w:ascii="微软雅黑" w:eastAsia="微软雅黑" w:hAnsi="微软雅黑"/>
                <w:sz w:val="18"/>
                <w:szCs w:val="18"/>
                <w:lang w:eastAsia="zh-CN"/>
              </w:rPr>
            </w:pPr>
          </w:p>
        </w:tc>
        <w:tc>
          <w:tcPr>
            <w:tcW w:w="1234" w:type="dxa"/>
            <w:vMerge/>
            <w:hideMark/>
          </w:tcPr>
          <w:p w14:paraId="404BD9EE" w14:textId="77777777" w:rsidR="00907995" w:rsidRPr="00D00AB1" w:rsidRDefault="00907995">
            <w:pPr>
              <w:rPr>
                <w:rFonts w:ascii="微软雅黑" w:eastAsia="微软雅黑" w:hAnsi="微软雅黑"/>
                <w:sz w:val="18"/>
                <w:szCs w:val="18"/>
                <w:lang w:eastAsia="zh-CN"/>
              </w:rPr>
            </w:pPr>
          </w:p>
        </w:tc>
        <w:tc>
          <w:tcPr>
            <w:tcW w:w="2735" w:type="dxa"/>
            <w:hideMark/>
          </w:tcPr>
          <w:p w14:paraId="38F455DB"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1：较低保障需求</w:t>
            </w:r>
          </w:p>
        </w:tc>
        <w:tc>
          <w:tcPr>
            <w:tcW w:w="2268" w:type="dxa"/>
            <w:vMerge/>
            <w:hideMark/>
          </w:tcPr>
          <w:p w14:paraId="108E7699" w14:textId="77777777" w:rsidR="00907995" w:rsidRPr="00D00AB1" w:rsidRDefault="00907995">
            <w:pPr>
              <w:rPr>
                <w:rFonts w:ascii="微软雅黑" w:eastAsia="微软雅黑" w:hAnsi="微软雅黑"/>
                <w:sz w:val="18"/>
                <w:szCs w:val="18"/>
                <w:lang w:eastAsia="zh-CN"/>
              </w:rPr>
            </w:pPr>
          </w:p>
        </w:tc>
        <w:tc>
          <w:tcPr>
            <w:tcW w:w="942" w:type="dxa"/>
            <w:vMerge/>
            <w:hideMark/>
          </w:tcPr>
          <w:p w14:paraId="44687C5C" w14:textId="77777777" w:rsidR="00907995" w:rsidRPr="00D00AB1" w:rsidRDefault="00907995">
            <w:pPr>
              <w:rPr>
                <w:rFonts w:ascii="微软雅黑" w:eastAsia="微软雅黑" w:hAnsi="微软雅黑"/>
                <w:sz w:val="18"/>
                <w:szCs w:val="18"/>
                <w:lang w:eastAsia="zh-CN"/>
              </w:rPr>
            </w:pPr>
          </w:p>
        </w:tc>
      </w:tr>
      <w:tr w:rsidR="00907995" w:rsidRPr="00D00AB1" w14:paraId="7784471D" w14:textId="77777777" w:rsidTr="00D00AB1">
        <w:trPr>
          <w:trHeight w:val="285"/>
        </w:trPr>
        <w:tc>
          <w:tcPr>
            <w:tcW w:w="704" w:type="dxa"/>
            <w:vMerge w:val="restart"/>
            <w:noWrap/>
            <w:hideMark/>
          </w:tcPr>
          <w:p w14:paraId="46F87E9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E7</w:t>
            </w:r>
          </w:p>
        </w:tc>
        <w:tc>
          <w:tcPr>
            <w:tcW w:w="1134" w:type="dxa"/>
            <w:vMerge w:val="restart"/>
            <w:noWrap/>
            <w:hideMark/>
          </w:tcPr>
          <w:p w14:paraId="461D27AB"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子女保障需求</w:t>
            </w:r>
          </w:p>
        </w:tc>
        <w:tc>
          <w:tcPr>
            <w:tcW w:w="1234" w:type="dxa"/>
            <w:vMerge w:val="restart"/>
            <w:noWrap/>
            <w:hideMark/>
          </w:tcPr>
          <w:p w14:paraId="6787A987"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5A7F9B26"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5：子女保障缺口大</w:t>
            </w:r>
          </w:p>
        </w:tc>
        <w:tc>
          <w:tcPr>
            <w:tcW w:w="2268" w:type="dxa"/>
            <w:vMerge w:val="restart"/>
            <w:hideMark/>
          </w:tcPr>
          <w:p w14:paraId="6C6FEB5A"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公司维度画像。</w:t>
            </w:r>
            <w:r w:rsidRPr="00D00AB1">
              <w:rPr>
                <w:rFonts w:ascii="微软雅黑" w:eastAsia="微软雅黑" w:hAnsi="微软雅黑" w:hint="eastAsia"/>
                <w:sz w:val="18"/>
                <w:szCs w:val="18"/>
                <w:lang w:eastAsia="zh-CN"/>
              </w:rPr>
              <w:br/>
              <w:t>无结果则不显示该字段</w:t>
            </w:r>
          </w:p>
        </w:tc>
        <w:tc>
          <w:tcPr>
            <w:tcW w:w="942" w:type="dxa"/>
            <w:vMerge w:val="restart"/>
            <w:hideMark/>
          </w:tcPr>
          <w:p w14:paraId="1CA4C0C7" w14:textId="48DE3F63" w:rsidR="00907995" w:rsidRPr="00D00AB1" w:rsidRDefault="002448F8" w:rsidP="00907995">
            <w:pPr>
              <w:rPr>
                <w:rFonts w:ascii="微软雅黑" w:eastAsia="微软雅黑" w:hAnsi="微软雅黑"/>
                <w:sz w:val="18"/>
                <w:szCs w:val="18"/>
                <w:lang w:eastAsia="zh-CN"/>
              </w:rPr>
            </w:pPr>
            <w:r>
              <w:rPr>
                <w:rFonts w:ascii="微软雅黑" w:eastAsia="微软雅黑" w:hAnsi="微软雅黑"/>
                <w:sz w:val="18"/>
                <w:szCs w:val="18"/>
                <w:lang w:eastAsia="zh-CN"/>
              </w:rPr>
              <w:t>7</w:t>
            </w:r>
          </w:p>
        </w:tc>
      </w:tr>
      <w:tr w:rsidR="00907995" w:rsidRPr="00D00AB1" w14:paraId="24CDC45A" w14:textId="77777777" w:rsidTr="00D00AB1">
        <w:trPr>
          <w:trHeight w:val="285"/>
        </w:trPr>
        <w:tc>
          <w:tcPr>
            <w:tcW w:w="704" w:type="dxa"/>
            <w:vMerge/>
            <w:hideMark/>
          </w:tcPr>
          <w:p w14:paraId="28A925EA" w14:textId="77777777" w:rsidR="00907995" w:rsidRPr="00D00AB1" w:rsidRDefault="00907995">
            <w:pPr>
              <w:rPr>
                <w:rFonts w:ascii="微软雅黑" w:eastAsia="微软雅黑" w:hAnsi="微软雅黑"/>
                <w:sz w:val="18"/>
                <w:szCs w:val="18"/>
                <w:lang w:eastAsia="zh-CN"/>
              </w:rPr>
            </w:pPr>
          </w:p>
        </w:tc>
        <w:tc>
          <w:tcPr>
            <w:tcW w:w="1134" w:type="dxa"/>
            <w:vMerge/>
            <w:hideMark/>
          </w:tcPr>
          <w:p w14:paraId="7C203794" w14:textId="77777777" w:rsidR="00907995" w:rsidRPr="00D00AB1" w:rsidRDefault="00907995">
            <w:pPr>
              <w:rPr>
                <w:rFonts w:ascii="微软雅黑" w:eastAsia="微软雅黑" w:hAnsi="微软雅黑"/>
                <w:sz w:val="18"/>
                <w:szCs w:val="18"/>
                <w:lang w:eastAsia="zh-CN"/>
              </w:rPr>
            </w:pPr>
          </w:p>
        </w:tc>
        <w:tc>
          <w:tcPr>
            <w:tcW w:w="1234" w:type="dxa"/>
            <w:vMerge/>
            <w:hideMark/>
          </w:tcPr>
          <w:p w14:paraId="7B012418" w14:textId="77777777" w:rsidR="00907995" w:rsidRPr="00D00AB1" w:rsidRDefault="00907995">
            <w:pPr>
              <w:rPr>
                <w:rFonts w:ascii="微软雅黑" w:eastAsia="微软雅黑" w:hAnsi="微软雅黑"/>
                <w:sz w:val="18"/>
                <w:szCs w:val="18"/>
                <w:lang w:eastAsia="zh-CN"/>
              </w:rPr>
            </w:pPr>
          </w:p>
        </w:tc>
        <w:tc>
          <w:tcPr>
            <w:tcW w:w="2735" w:type="dxa"/>
            <w:hideMark/>
          </w:tcPr>
          <w:p w14:paraId="75D2AC52"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4：子女保障缺口较大</w:t>
            </w:r>
          </w:p>
        </w:tc>
        <w:tc>
          <w:tcPr>
            <w:tcW w:w="2268" w:type="dxa"/>
            <w:vMerge/>
            <w:hideMark/>
          </w:tcPr>
          <w:p w14:paraId="2E29AC84" w14:textId="77777777" w:rsidR="00907995" w:rsidRPr="00D00AB1" w:rsidRDefault="00907995">
            <w:pPr>
              <w:rPr>
                <w:rFonts w:ascii="微软雅黑" w:eastAsia="微软雅黑" w:hAnsi="微软雅黑"/>
                <w:sz w:val="18"/>
                <w:szCs w:val="18"/>
                <w:lang w:eastAsia="zh-CN"/>
              </w:rPr>
            </w:pPr>
          </w:p>
        </w:tc>
        <w:tc>
          <w:tcPr>
            <w:tcW w:w="942" w:type="dxa"/>
            <w:vMerge/>
            <w:hideMark/>
          </w:tcPr>
          <w:p w14:paraId="0FCC1EFF" w14:textId="77777777" w:rsidR="00907995" w:rsidRPr="00D00AB1" w:rsidRDefault="00907995">
            <w:pPr>
              <w:rPr>
                <w:rFonts w:ascii="微软雅黑" w:eastAsia="微软雅黑" w:hAnsi="微软雅黑"/>
                <w:sz w:val="18"/>
                <w:szCs w:val="18"/>
                <w:lang w:eastAsia="zh-CN"/>
              </w:rPr>
            </w:pPr>
          </w:p>
        </w:tc>
      </w:tr>
      <w:tr w:rsidR="00907995" w:rsidRPr="00D00AB1" w14:paraId="0CEE25DC" w14:textId="77777777" w:rsidTr="00D00AB1">
        <w:trPr>
          <w:trHeight w:val="285"/>
        </w:trPr>
        <w:tc>
          <w:tcPr>
            <w:tcW w:w="704" w:type="dxa"/>
            <w:vMerge/>
            <w:hideMark/>
          </w:tcPr>
          <w:p w14:paraId="04F26E84" w14:textId="77777777" w:rsidR="00907995" w:rsidRPr="00D00AB1" w:rsidRDefault="00907995">
            <w:pPr>
              <w:rPr>
                <w:rFonts w:ascii="微软雅黑" w:eastAsia="微软雅黑" w:hAnsi="微软雅黑"/>
                <w:sz w:val="18"/>
                <w:szCs w:val="18"/>
                <w:lang w:eastAsia="zh-CN"/>
              </w:rPr>
            </w:pPr>
          </w:p>
        </w:tc>
        <w:tc>
          <w:tcPr>
            <w:tcW w:w="1134" w:type="dxa"/>
            <w:vMerge/>
            <w:hideMark/>
          </w:tcPr>
          <w:p w14:paraId="63866BCF" w14:textId="77777777" w:rsidR="00907995" w:rsidRPr="00D00AB1" w:rsidRDefault="00907995">
            <w:pPr>
              <w:rPr>
                <w:rFonts w:ascii="微软雅黑" w:eastAsia="微软雅黑" w:hAnsi="微软雅黑"/>
                <w:sz w:val="18"/>
                <w:szCs w:val="18"/>
                <w:lang w:eastAsia="zh-CN"/>
              </w:rPr>
            </w:pPr>
          </w:p>
        </w:tc>
        <w:tc>
          <w:tcPr>
            <w:tcW w:w="1234" w:type="dxa"/>
            <w:vMerge/>
            <w:hideMark/>
          </w:tcPr>
          <w:p w14:paraId="36E2C455" w14:textId="77777777" w:rsidR="00907995" w:rsidRPr="00D00AB1" w:rsidRDefault="00907995">
            <w:pPr>
              <w:rPr>
                <w:rFonts w:ascii="微软雅黑" w:eastAsia="微软雅黑" w:hAnsi="微软雅黑"/>
                <w:sz w:val="18"/>
                <w:szCs w:val="18"/>
                <w:lang w:eastAsia="zh-CN"/>
              </w:rPr>
            </w:pPr>
          </w:p>
        </w:tc>
        <w:tc>
          <w:tcPr>
            <w:tcW w:w="2735" w:type="dxa"/>
            <w:hideMark/>
          </w:tcPr>
          <w:p w14:paraId="3492CC7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3：子女保障有缺口</w:t>
            </w:r>
          </w:p>
        </w:tc>
        <w:tc>
          <w:tcPr>
            <w:tcW w:w="2268" w:type="dxa"/>
            <w:vMerge/>
            <w:hideMark/>
          </w:tcPr>
          <w:p w14:paraId="7EB9E38A" w14:textId="77777777" w:rsidR="00907995" w:rsidRPr="00D00AB1" w:rsidRDefault="00907995">
            <w:pPr>
              <w:rPr>
                <w:rFonts w:ascii="微软雅黑" w:eastAsia="微软雅黑" w:hAnsi="微软雅黑"/>
                <w:sz w:val="18"/>
                <w:szCs w:val="18"/>
                <w:lang w:eastAsia="zh-CN"/>
              </w:rPr>
            </w:pPr>
          </w:p>
        </w:tc>
        <w:tc>
          <w:tcPr>
            <w:tcW w:w="942" w:type="dxa"/>
            <w:vMerge/>
            <w:hideMark/>
          </w:tcPr>
          <w:p w14:paraId="3C5B12D4" w14:textId="77777777" w:rsidR="00907995" w:rsidRPr="00D00AB1" w:rsidRDefault="00907995">
            <w:pPr>
              <w:rPr>
                <w:rFonts w:ascii="微软雅黑" w:eastAsia="微软雅黑" w:hAnsi="微软雅黑"/>
                <w:sz w:val="18"/>
                <w:szCs w:val="18"/>
                <w:lang w:eastAsia="zh-CN"/>
              </w:rPr>
            </w:pPr>
          </w:p>
        </w:tc>
      </w:tr>
      <w:tr w:rsidR="00907995" w:rsidRPr="00D00AB1" w14:paraId="2E221773" w14:textId="77777777" w:rsidTr="00D00AB1">
        <w:trPr>
          <w:trHeight w:val="285"/>
        </w:trPr>
        <w:tc>
          <w:tcPr>
            <w:tcW w:w="704" w:type="dxa"/>
            <w:vMerge w:val="restart"/>
            <w:noWrap/>
            <w:hideMark/>
          </w:tcPr>
          <w:p w14:paraId="272F3068"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lastRenderedPageBreak/>
              <w:t>E8</w:t>
            </w:r>
          </w:p>
        </w:tc>
        <w:tc>
          <w:tcPr>
            <w:tcW w:w="1134" w:type="dxa"/>
            <w:vMerge w:val="restart"/>
            <w:noWrap/>
            <w:hideMark/>
          </w:tcPr>
          <w:p w14:paraId="5860C432"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年金需求</w:t>
            </w:r>
          </w:p>
        </w:tc>
        <w:tc>
          <w:tcPr>
            <w:tcW w:w="1234" w:type="dxa"/>
            <w:vMerge w:val="restart"/>
            <w:noWrap/>
            <w:hideMark/>
          </w:tcPr>
          <w:p w14:paraId="135397C5"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Customer 360</w:t>
            </w:r>
          </w:p>
        </w:tc>
        <w:tc>
          <w:tcPr>
            <w:tcW w:w="2735" w:type="dxa"/>
            <w:hideMark/>
          </w:tcPr>
          <w:p w14:paraId="08F21FBC"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5：年金需求强烈</w:t>
            </w:r>
          </w:p>
        </w:tc>
        <w:tc>
          <w:tcPr>
            <w:tcW w:w="2268" w:type="dxa"/>
            <w:vMerge w:val="restart"/>
            <w:hideMark/>
          </w:tcPr>
          <w:p w14:paraId="4BB8277E"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公司维度画像。</w:t>
            </w:r>
            <w:r w:rsidRPr="00D00AB1">
              <w:rPr>
                <w:rFonts w:ascii="微软雅黑" w:eastAsia="微软雅黑" w:hAnsi="微软雅黑" w:hint="eastAsia"/>
                <w:sz w:val="18"/>
                <w:szCs w:val="18"/>
                <w:lang w:eastAsia="zh-CN"/>
              </w:rPr>
              <w:br/>
              <w:t>无结果则不显示该字段</w:t>
            </w:r>
          </w:p>
        </w:tc>
        <w:tc>
          <w:tcPr>
            <w:tcW w:w="942" w:type="dxa"/>
            <w:vMerge w:val="restart"/>
            <w:hideMark/>
          </w:tcPr>
          <w:p w14:paraId="72CFEF74" w14:textId="5E4D6274" w:rsidR="00907995" w:rsidRPr="00D00AB1" w:rsidRDefault="002448F8" w:rsidP="00907995">
            <w:pPr>
              <w:rPr>
                <w:rFonts w:ascii="微软雅黑" w:eastAsia="微软雅黑" w:hAnsi="微软雅黑"/>
                <w:sz w:val="18"/>
                <w:szCs w:val="18"/>
                <w:lang w:eastAsia="zh-CN"/>
              </w:rPr>
            </w:pPr>
            <w:r>
              <w:rPr>
                <w:rFonts w:ascii="微软雅黑" w:eastAsia="微软雅黑" w:hAnsi="微软雅黑"/>
                <w:sz w:val="18"/>
                <w:szCs w:val="18"/>
                <w:lang w:eastAsia="zh-CN"/>
              </w:rPr>
              <w:t>8</w:t>
            </w:r>
          </w:p>
        </w:tc>
      </w:tr>
      <w:tr w:rsidR="00907995" w:rsidRPr="00D00AB1" w14:paraId="08543040" w14:textId="77777777" w:rsidTr="00D00AB1">
        <w:trPr>
          <w:trHeight w:val="285"/>
        </w:trPr>
        <w:tc>
          <w:tcPr>
            <w:tcW w:w="704" w:type="dxa"/>
            <w:vMerge/>
            <w:hideMark/>
          </w:tcPr>
          <w:p w14:paraId="6CEA563D" w14:textId="77777777" w:rsidR="00907995" w:rsidRPr="00D00AB1" w:rsidRDefault="00907995">
            <w:pPr>
              <w:rPr>
                <w:rFonts w:ascii="微软雅黑" w:eastAsia="微软雅黑" w:hAnsi="微软雅黑"/>
                <w:sz w:val="18"/>
                <w:szCs w:val="18"/>
                <w:lang w:eastAsia="zh-CN"/>
              </w:rPr>
            </w:pPr>
          </w:p>
        </w:tc>
        <w:tc>
          <w:tcPr>
            <w:tcW w:w="1134" w:type="dxa"/>
            <w:vMerge/>
            <w:hideMark/>
          </w:tcPr>
          <w:p w14:paraId="74FB5C97" w14:textId="77777777" w:rsidR="00907995" w:rsidRPr="00D00AB1" w:rsidRDefault="00907995">
            <w:pPr>
              <w:rPr>
                <w:rFonts w:ascii="微软雅黑" w:eastAsia="微软雅黑" w:hAnsi="微软雅黑"/>
                <w:sz w:val="18"/>
                <w:szCs w:val="18"/>
                <w:lang w:eastAsia="zh-CN"/>
              </w:rPr>
            </w:pPr>
          </w:p>
        </w:tc>
        <w:tc>
          <w:tcPr>
            <w:tcW w:w="1234" w:type="dxa"/>
            <w:vMerge/>
            <w:hideMark/>
          </w:tcPr>
          <w:p w14:paraId="6A1C0590" w14:textId="77777777" w:rsidR="00907995" w:rsidRPr="00D00AB1" w:rsidRDefault="00907995">
            <w:pPr>
              <w:rPr>
                <w:rFonts w:ascii="微软雅黑" w:eastAsia="微软雅黑" w:hAnsi="微软雅黑"/>
                <w:sz w:val="18"/>
                <w:szCs w:val="18"/>
                <w:lang w:eastAsia="zh-CN"/>
              </w:rPr>
            </w:pPr>
          </w:p>
        </w:tc>
        <w:tc>
          <w:tcPr>
            <w:tcW w:w="2735" w:type="dxa"/>
            <w:hideMark/>
          </w:tcPr>
          <w:p w14:paraId="500E5721"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4：年金需求较强烈</w:t>
            </w:r>
          </w:p>
        </w:tc>
        <w:tc>
          <w:tcPr>
            <w:tcW w:w="2268" w:type="dxa"/>
            <w:vMerge/>
            <w:hideMark/>
          </w:tcPr>
          <w:p w14:paraId="51316374" w14:textId="77777777" w:rsidR="00907995" w:rsidRPr="00D00AB1" w:rsidRDefault="00907995">
            <w:pPr>
              <w:rPr>
                <w:rFonts w:ascii="微软雅黑" w:eastAsia="微软雅黑" w:hAnsi="微软雅黑"/>
                <w:sz w:val="18"/>
                <w:szCs w:val="18"/>
                <w:lang w:eastAsia="zh-CN"/>
              </w:rPr>
            </w:pPr>
          </w:p>
        </w:tc>
        <w:tc>
          <w:tcPr>
            <w:tcW w:w="942" w:type="dxa"/>
            <w:vMerge/>
            <w:hideMark/>
          </w:tcPr>
          <w:p w14:paraId="6EC14A81" w14:textId="77777777" w:rsidR="00907995" w:rsidRPr="00D00AB1" w:rsidRDefault="00907995">
            <w:pPr>
              <w:rPr>
                <w:rFonts w:ascii="微软雅黑" w:eastAsia="微软雅黑" w:hAnsi="微软雅黑"/>
                <w:sz w:val="18"/>
                <w:szCs w:val="18"/>
                <w:lang w:eastAsia="zh-CN"/>
              </w:rPr>
            </w:pPr>
          </w:p>
        </w:tc>
      </w:tr>
      <w:tr w:rsidR="00907995" w:rsidRPr="00D00AB1" w14:paraId="18C758BF" w14:textId="77777777" w:rsidTr="00D00AB1">
        <w:trPr>
          <w:trHeight w:val="285"/>
        </w:trPr>
        <w:tc>
          <w:tcPr>
            <w:tcW w:w="704" w:type="dxa"/>
            <w:vMerge/>
            <w:hideMark/>
          </w:tcPr>
          <w:p w14:paraId="20CBC49E" w14:textId="77777777" w:rsidR="00907995" w:rsidRPr="00D00AB1" w:rsidRDefault="00907995">
            <w:pPr>
              <w:rPr>
                <w:rFonts w:ascii="微软雅黑" w:eastAsia="微软雅黑" w:hAnsi="微软雅黑"/>
                <w:sz w:val="18"/>
                <w:szCs w:val="18"/>
                <w:lang w:eastAsia="zh-CN"/>
              </w:rPr>
            </w:pPr>
          </w:p>
        </w:tc>
        <w:tc>
          <w:tcPr>
            <w:tcW w:w="1134" w:type="dxa"/>
            <w:vMerge/>
            <w:hideMark/>
          </w:tcPr>
          <w:p w14:paraId="4442B22C" w14:textId="77777777" w:rsidR="00907995" w:rsidRPr="00D00AB1" w:rsidRDefault="00907995">
            <w:pPr>
              <w:rPr>
                <w:rFonts w:ascii="微软雅黑" w:eastAsia="微软雅黑" w:hAnsi="微软雅黑"/>
                <w:sz w:val="18"/>
                <w:szCs w:val="18"/>
                <w:lang w:eastAsia="zh-CN"/>
              </w:rPr>
            </w:pPr>
          </w:p>
        </w:tc>
        <w:tc>
          <w:tcPr>
            <w:tcW w:w="1234" w:type="dxa"/>
            <w:vMerge/>
            <w:hideMark/>
          </w:tcPr>
          <w:p w14:paraId="4DBA147B" w14:textId="77777777" w:rsidR="00907995" w:rsidRPr="00D00AB1" w:rsidRDefault="00907995">
            <w:pPr>
              <w:rPr>
                <w:rFonts w:ascii="微软雅黑" w:eastAsia="微软雅黑" w:hAnsi="微软雅黑"/>
                <w:sz w:val="18"/>
                <w:szCs w:val="18"/>
                <w:lang w:eastAsia="zh-CN"/>
              </w:rPr>
            </w:pPr>
          </w:p>
        </w:tc>
        <w:tc>
          <w:tcPr>
            <w:tcW w:w="2735" w:type="dxa"/>
            <w:hideMark/>
          </w:tcPr>
          <w:p w14:paraId="76B08BFF" w14:textId="77777777" w:rsidR="00907995" w:rsidRPr="00D00AB1" w:rsidRDefault="00907995" w:rsidP="00907995">
            <w:pPr>
              <w:rPr>
                <w:rFonts w:ascii="微软雅黑" w:eastAsia="微软雅黑" w:hAnsi="微软雅黑"/>
                <w:sz w:val="18"/>
                <w:szCs w:val="18"/>
                <w:lang w:eastAsia="zh-CN"/>
              </w:rPr>
            </w:pPr>
            <w:r w:rsidRPr="00D00AB1">
              <w:rPr>
                <w:rFonts w:ascii="微软雅黑" w:eastAsia="微软雅黑" w:hAnsi="微软雅黑" w:hint="eastAsia"/>
                <w:sz w:val="18"/>
                <w:szCs w:val="18"/>
                <w:lang w:eastAsia="zh-CN"/>
              </w:rPr>
              <w:t>3：有年金需求</w:t>
            </w:r>
          </w:p>
        </w:tc>
        <w:tc>
          <w:tcPr>
            <w:tcW w:w="2268" w:type="dxa"/>
            <w:vMerge/>
            <w:hideMark/>
          </w:tcPr>
          <w:p w14:paraId="6DF7A341" w14:textId="77777777" w:rsidR="00907995" w:rsidRPr="00D00AB1" w:rsidRDefault="00907995">
            <w:pPr>
              <w:rPr>
                <w:rFonts w:ascii="微软雅黑" w:eastAsia="微软雅黑" w:hAnsi="微软雅黑"/>
                <w:sz w:val="18"/>
                <w:szCs w:val="18"/>
                <w:lang w:eastAsia="zh-CN"/>
              </w:rPr>
            </w:pPr>
          </w:p>
        </w:tc>
        <w:tc>
          <w:tcPr>
            <w:tcW w:w="942" w:type="dxa"/>
            <w:vMerge/>
            <w:hideMark/>
          </w:tcPr>
          <w:p w14:paraId="503EEAED" w14:textId="77777777" w:rsidR="00907995" w:rsidRPr="00D00AB1" w:rsidRDefault="00907995">
            <w:pPr>
              <w:rPr>
                <w:rFonts w:ascii="微软雅黑" w:eastAsia="微软雅黑" w:hAnsi="微软雅黑"/>
                <w:sz w:val="18"/>
                <w:szCs w:val="18"/>
                <w:lang w:eastAsia="zh-CN"/>
              </w:rPr>
            </w:pPr>
          </w:p>
        </w:tc>
      </w:tr>
    </w:tbl>
    <w:p w14:paraId="24FDEB58" w14:textId="3C3A424C" w:rsidR="009E18CF" w:rsidRDefault="009E18CF" w:rsidP="00621128">
      <w:pPr>
        <w:pStyle w:val="BodyText3"/>
      </w:pPr>
    </w:p>
    <w:p w14:paraId="220E2159" w14:textId="66F94747" w:rsidR="009E18CF" w:rsidRDefault="009E18CF" w:rsidP="00621128">
      <w:pPr>
        <w:pStyle w:val="BodyText3"/>
      </w:pPr>
      <w:r>
        <w:rPr>
          <w:rFonts w:hint="eastAsia"/>
        </w:rPr>
        <w:t>注：</w:t>
      </w:r>
    </w:p>
    <w:p w14:paraId="3A2EA6FF" w14:textId="3E6C2653" w:rsidR="00263CE5" w:rsidRDefault="00907995" w:rsidP="009B528D">
      <w:pPr>
        <w:pStyle w:val="BodyText3"/>
        <w:numPr>
          <w:ilvl w:val="0"/>
          <w:numId w:val="152"/>
        </w:numPr>
      </w:pPr>
      <w:r>
        <w:t>E1-E8</w:t>
      </w:r>
      <w:r w:rsidR="00263CE5">
        <w:rPr>
          <w:rFonts w:hint="eastAsia"/>
        </w:rPr>
        <w:t>的模型</w:t>
      </w:r>
      <w:r w:rsidR="009338CA">
        <w:rPr>
          <w:rFonts w:hint="eastAsia"/>
        </w:rPr>
        <w:t>计算</w:t>
      </w:r>
      <w:r w:rsidR="009E18CF">
        <w:rPr>
          <w:rFonts w:hint="eastAsia"/>
        </w:rPr>
        <w:t>逻辑</w:t>
      </w:r>
      <w:r w:rsidR="00263CE5">
        <w:rPr>
          <w:rFonts w:hint="eastAsia"/>
        </w:rPr>
        <w:t>，</w:t>
      </w:r>
      <w:r w:rsidR="009E18CF">
        <w:rPr>
          <w:rFonts w:hint="eastAsia"/>
        </w:rPr>
        <w:t>参考</w:t>
      </w:r>
      <w:r w:rsidR="00894792">
        <w:rPr>
          <w:rFonts w:hint="eastAsia"/>
        </w:rPr>
        <w:t>章节1</w:t>
      </w:r>
      <w:r w:rsidR="00894792">
        <w:t>4</w:t>
      </w:r>
      <w:r w:rsidR="00263CE5">
        <w:rPr>
          <w:rFonts w:hint="eastAsia"/>
        </w:rPr>
        <w:t>附件</w:t>
      </w:r>
      <w:r w:rsidR="00894792">
        <w:rPr>
          <w:rFonts w:hint="eastAsia"/>
        </w:rPr>
        <w:t>2</w:t>
      </w:r>
      <w:r w:rsidR="00263CE5">
        <w:rPr>
          <w:rFonts w:hint="eastAsia"/>
        </w:rPr>
        <w:t>中</w:t>
      </w:r>
      <w:r w:rsidR="00894792">
        <w:rPr>
          <w:rFonts w:hint="eastAsia"/>
        </w:rPr>
        <w:t>的</w:t>
      </w:r>
      <w:r w:rsidR="00263CE5" w:rsidRPr="00263CE5">
        <w:rPr>
          <w:rFonts w:hint="eastAsia"/>
        </w:rPr>
        <w:t>期长期标签</w:t>
      </w:r>
      <w:r w:rsidR="00C67B0A">
        <w:rPr>
          <w:rFonts w:hint="eastAsia"/>
        </w:rPr>
        <w:t>，</w:t>
      </w:r>
      <w:r w:rsidR="009E18CF">
        <w:rPr>
          <w:rFonts w:hint="eastAsia"/>
        </w:rPr>
        <w:t>数据</w:t>
      </w:r>
      <w:r w:rsidR="00C67B0A">
        <w:rPr>
          <w:rFonts w:hint="eastAsia"/>
        </w:rPr>
        <w:t>由C</w:t>
      </w:r>
      <w:r w:rsidR="00C67B0A">
        <w:t>ustomer 360</w:t>
      </w:r>
      <w:r w:rsidR="00C67B0A">
        <w:rPr>
          <w:rFonts w:hint="eastAsia"/>
        </w:rPr>
        <w:t>负责加工</w:t>
      </w:r>
      <w:r w:rsidR="00263CE5">
        <w:rPr>
          <w:rFonts w:hint="eastAsia"/>
        </w:rPr>
        <w:t>。</w:t>
      </w:r>
    </w:p>
    <w:p w14:paraId="56071DFD" w14:textId="56650506" w:rsidR="009E18CF" w:rsidRPr="009E18CF" w:rsidRDefault="009E18CF" w:rsidP="009B528D">
      <w:pPr>
        <w:pStyle w:val="BodyText3"/>
        <w:numPr>
          <w:ilvl w:val="0"/>
          <w:numId w:val="152"/>
        </w:numPr>
      </w:pPr>
      <w:r w:rsidRPr="009E18CF">
        <w:rPr>
          <w:rFonts w:hint="eastAsia"/>
        </w:rPr>
        <w:t>友享注册信息及等级</w:t>
      </w:r>
      <w:r>
        <w:rPr>
          <w:rFonts w:hint="eastAsia"/>
        </w:rPr>
        <w:t>加工时效为T</w:t>
      </w:r>
      <w:r>
        <w:t>+5</w:t>
      </w:r>
      <w:r>
        <w:rPr>
          <w:rFonts w:hint="eastAsia"/>
        </w:rPr>
        <w:t>分钟，其它C</w:t>
      </w:r>
      <w:r>
        <w:t>ustomer 360</w:t>
      </w:r>
      <w:r>
        <w:rPr>
          <w:rFonts w:hint="eastAsia"/>
        </w:rPr>
        <w:t>加工的客户画像处理时效为T</w:t>
      </w:r>
      <w:r>
        <w:t>+1</w:t>
      </w:r>
      <w:r>
        <w:rPr>
          <w:rFonts w:hint="eastAsia"/>
        </w:rPr>
        <w:t>。</w:t>
      </w:r>
    </w:p>
    <w:p w14:paraId="2847FEF7" w14:textId="1FCA80DD" w:rsidR="0070791D" w:rsidRDefault="00C12867" w:rsidP="00D00AB1">
      <w:pPr>
        <w:rPr>
          <w:lang w:eastAsia="zh-CN"/>
        </w:rPr>
      </w:pPr>
      <w:r>
        <w:rPr>
          <w:lang w:eastAsia="zh-CN"/>
        </w:rPr>
        <w:tab/>
      </w:r>
    </w:p>
    <w:p w14:paraId="5DCDCB00" w14:textId="1CE24253" w:rsidR="009920B0" w:rsidRPr="009920B0" w:rsidRDefault="00EB764B" w:rsidP="006C6D45">
      <w:pPr>
        <w:pStyle w:val="ListParagraph"/>
        <w:numPr>
          <w:ilvl w:val="0"/>
          <w:numId w:val="21"/>
        </w:numPr>
        <w:ind w:leftChars="10" w:left="440" w:firstLineChars="0"/>
        <w:rPr>
          <w:rFonts w:ascii="微软雅黑" w:eastAsia="微软雅黑" w:hAnsi="微软雅黑"/>
          <w:color w:val="FF0000"/>
        </w:rPr>
      </w:pPr>
      <w:r w:rsidRPr="009920B0">
        <w:rPr>
          <w:rFonts w:ascii="微软雅黑" w:eastAsia="微软雅黑" w:hAnsi="微软雅黑" w:hint="eastAsia"/>
          <w:sz w:val="20"/>
          <w:szCs w:val="20"/>
        </w:rPr>
        <w:t>个人画像展示时按照展示优先级展示</w:t>
      </w:r>
    </w:p>
    <w:p w14:paraId="3AF1A4E7" w14:textId="79023626" w:rsidR="009920B0" w:rsidRPr="00EB764B" w:rsidRDefault="009920B0" w:rsidP="009B528D">
      <w:pPr>
        <w:pStyle w:val="ListParagraph"/>
        <w:numPr>
          <w:ilvl w:val="0"/>
          <w:numId w:val="115"/>
        </w:numPr>
        <w:ind w:firstLineChars="0"/>
        <w:rPr>
          <w:rFonts w:ascii="微软雅黑" w:eastAsia="微软雅黑" w:hAnsi="微软雅黑"/>
          <w:sz w:val="20"/>
          <w:szCs w:val="20"/>
        </w:rPr>
      </w:pPr>
      <w:r w:rsidRPr="009920B0">
        <w:rPr>
          <w:rFonts w:ascii="微软雅黑" w:eastAsia="微软雅黑" w:hAnsi="微软雅黑" w:hint="eastAsia"/>
          <w:sz w:val="20"/>
          <w:szCs w:val="20"/>
        </w:rPr>
        <w:t>基础信息下面</w:t>
      </w:r>
      <w:r w:rsidR="007367F2">
        <w:rPr>
          <w:rFonts w:ascii="微软雅黑" w:eastAsia="微软雅黑" w:hAnsi="微软雅黑" w:hint="eastAsia"/>
          <w:sz w:val="20"/>
          <w:szCs w:val="20"/>
        </w:rPr>
        <w:t>的</w:t>
      </w:r>
      <w:r w:rsidRPr="009920B0">
        <w:rPr>
          <w:rFonts w:ascii="微软雅黑" w:eastAsia="微软雅黑" w:hAnsi="微软雅黑" w:hint="eastAsia"/>
          <w:sz w:val="20"/>
          <w:szCs w:val="20"/>
        </w:rPr>
        <w:t>客户画像区域最多展示9个标签项，</w:t>
      </w:r>
      <w:r w:rsidRPr="00324FD2">
        <w:rPr>
          <w:rFonts w:ascii="微软雅黑" w:eastAsia="微软雅黑" w:hAnsi="微软雅黑" w:hint="eastAsia"/>
          <w:sz w:val="20"/>
          <w:szCs w:val="20"/>
        </w:rPr>
        <w:t>点击任一位置弹出大图</w:t>
      </w:r>
      <w:r w:rsidR="007367F2">
        <w:rPr>
          <w:rFonts w:ascii="微软雅黑" w:eastAsia="微软雅黑" w:hAnsi="微软雅黑" w:hint="eastAsia"/>
          <w:sz w:val="20"/>
          <w:szCs w:val="20"/>
        </w:rPr>
        <w:t>。</w:t>
      </w:r>
    </w:p>
    <w:p w14:paraId="673C62B6" w14:textId="06C3F30B" w:rsidR="006271FE" w:rsidRPr="006271FE" w:rsidRDefault="006271FE" w:rsidP="009B528D">
      <w:pPr>
        <w:pStyle w:val="ListParagraph"/>
        <w:numPr>
          <w:ilvl w:val="0"/>
          <w:numId w:val="115"/>
        </w:numPr>
        <w:ind w:firstLineChars="0"/>
        <w:rPr>
          <w:rFonts w:ascii="微软雅黑" w:eastAsia="微软雅黑" w:hAnsi="微软雅黑"/>
          <w:sz w:val="20"/>
          <w:szCs w:val="20"/>
        </w:rPr>
      </w:pPr>
      <w:r w:rsidRPr="006271FE">
        <w:rPr>
          <w:rFonts w:ascii="微软雅黑" w:eastAsia="微软雅黑" w:hAnsi="微软雅黑" w:hint="eastAsia"/>
          <w:sz w:val="20"/>
          <w:szCs w:val="20"/>
        </w:rPr>
        <w:t>UI上</w:t>
      </w:r>
      <w:r>
        <w:rPr>
          <w:rFonts w:ascii="微软雅黑" w:eastAsia="微软雅黑" w:hAnsi="微软雅黑" w:hint="eastAsia"/>
          <w:sz w:val="20"/>
          <w:szCs w:val="20"/>
        </w:rPr>
        <w:t>设计</w:t>
      </w:r>
      <w:r w:rsidRPr="006271FE">
        <w:rPr>
          <w:rFonts w:ascii="微软雅黑" w:eastAsia="微软雅黑" w:hAnsi="微软雅黑" w:hint="eastAsia"/>
          <w:sz w:val="20"/>
          <w:szCs w:val="20"/>
        </w:rPr>
        <w:t>3、6、9、15、20个球的</w:t>
      </w:r>
      <w:r w:rsidR="00A724E6">
        <w:rPr>
          <w:rFonts w:ascii="微软雅黑" w:eastAsia="微软雅黑" w:hAnsi="微软雅黑" w:hint="eastAsia"/>
          <w:sz w:val="20"/>
          <w:szCs w:val="20"/>
        </w:rPr>
        <w:t>模板</w:t>
      </w:r>
      <w:r w:rsidRPr="006271FE">
        <w:rPr>
          <w:rFonts w:ascii="微软雅黑" w:eastAsia="微软雅黑" w:hAnsi="微软雅黑" w:hint="eastAsia"/>
          <w:sz w:val="20"/>
          <w:szCs w:val="20"/>
        </w:rPr>
        <w:t>。其中3</w:t>
      </w:r>
      <w:r>
        <w:rPr>
          <w:rFonts w:ascii="微软雅黑" w:eastAsia="微软雅黑" w:hAnsi="微软雅黑" w:hint="eastAsia"/>
          <w:sz w:val="20"/>
          <w:szCs w:val="20"/>
        </w:rPr>
        <w:t>、</w:t>
      </w:r>
      <w:r w:rsidRPr="006271FE">
        <w:rPr>
          <w:rFonts w:ascii="微软雅黑" w:eastAsia="微软雅黑" w:hAnsi="微软雅黑" w:hint="eastAsia"/>
          <w:sz w:val="20"/>
          <w:szCs w:val="20"/>
        </w:rPr>
        <w:t>6</w:t>
      </w:r>
      <w:r>
        <w:rPr>
          <w:rFonts w:ascii="微软雅黑" w:eastAsia="微软雅黑" w:hAnsi="微软雅黑" w:hint="eastAsia"/>
          <w:sz w:val="20"/>
          <w:szCs w:val="20"/>
        </w:rPr>
        <w:t>、</w:t>
      </w:r>
      <w:r w:rsidRPr="006271FE">
        <w:rPr>
          <w:rFonts w:ascii="微软雅黑" w:eastAsia="微软雅黑" w:hAnsi="微软雅黑" w:hint="eastAsia"/>
          <w:sz w:val="20"/>
          <w:szCs w:val="20"/>
        </w:rPr>
        <w:t>9既可以用于小</w:t>
      </w:r>
      <w:r w:rsidR="00A724E6">
        <w:rPr>
          <w:rFonts w:ascii="微软雅黑" w:eastAsia="微软雅黑" w:hAnsi="微软雅黑" w:hint="eastAsia"/>
          <w:sz w:val="20"/>
          <w:szCs w:val="20"/>
        </w:rPr>
        <w:t>图</w:t>
      </w:r>
      <w:r w:rsidRPr="006271FE">
        <w:rPr>
          <w:rFonts w:ascii="微软雅黑" w:eastAsia="微软雅黑" w:hAnsi="微软雅黑" w:hint="eastAsia"/>
          <w:sz w:val="20"/>
          <w:szCs w:val="20"/>
        </w:rPr>
        <w:t>，也可以用于点击弹窗大</w:t>
      </w:r>
      <w:r w:rsidR="00A724E6">
        <w:rPr>
          <w:rFonts w:ascii="微软雅黑" w:eastAsia="微软雅黑" w:hAnsi="微软雅黑" w:hint="eastAsia"/>
          <w:sz w:val="20"/>
          <w:szCs w:val="20"/>
        </w:rPr>
        <w:t>图</w:t>
      </w:r>
      <w:r w:rsidRPr="006271FE">
        <w:rPr>
          <w:rFonts w:ascii="微软雅黑" w:eastAsia="微软雅黑" w:hAnsi="微软雅黑" w:hint="eastAsia"/>
          <w:sz w:val="20"/>
          <w:szCs w:val="20"/>
        </w:rPr>
        <w:t>，同样式</w:t>
      </w:r>
      <w:r>
        <w:rPr>
          <w:rFonts w:ascii="微软雅黑" w:eastAsia="微软雅黑" w:hAnsi="微软雅黑" w:hint="eastAsia"/>
          <w:sz w:val="20"/>
          <w:szCs w:val="20"/>
        </w:rPr>
        <w:t>。</w:t>
      </w:r>
      <w:r w:rsidRPr="006271FE">
        <w:rPr>
          <w:rFonts w:ascii="微软雅黑" w:eastAsia="微软雅黑" w:hAnsi="微软雅黑" w:hint="eastAsia"/>
          <w:sz w:val="20"/>
          <w:szCs w:val="20"/>
        </w:rPr>
        <w:t>15</w:t>
      </w:r>
      <w:r>
        <w:rPr>
          <w:rFonts w:ascii="微软雅黑" w:eastAsia="微软雅黑" w:hAnsi="微软雅黑" w:hint="eastAsia"/>
          <w:sz w:val="20"/>
          <w:szCs w:val="20"/>
        </w:rPr>
        <w:t>、</w:t>
      </w:r>
      <w:r w:rsidRPr="006271FE">
        <w:rPr>
          <w:rFonts w:ascii="微软雅黑" w:eastAsia="微软雅黑" w:hAnsi="微软雅黑" w:hint="eastAsia"/>
          <w:sz w:val="20"/>
          <w:szCs w:val="20"/>
        </w:rPr>
        <w:t>20 仅用于大</w:t>
      </w:r>
      <w:r>
        <w:rPr>
          <w:rFonts w:ascii="微软雅黑" w:eastAsia="微软雅黑" w:hAnsi="微软雅黑" w:hint="eastAsia"/>
          <w:sz w:val="20"/>
          <w:szCs w:val="20"/>
        </w:rPr>
        <w:t>图展示</w:t>
      </w:r>
      <w:r w:rsidRPr="006271FE">
        <w:rPr>
          <w:rFonts w:ascii="微软雅黑" w:eastAsia="微软雅黑" w:hAnsi="微软雅黑" w:hint="eastAsia"/>
          <w:sz w:val="20"/>
          <w:szCs w:val="20"/>
        </w:rPr>
        <w:t>。</w:t>
      </w:r>
    </w:p>
    <w:p w14:paraId="2BC2C488" w14:textId="264FA951" w:rsidR="006271FE" w:rsidRPr="006271FE" w:rsidRDefault="006271FE" w:rsidP="009B528D">
      <w:pPr>
        <w:pStyle w:val="ListParagraph"/>
        <w:numPr>
          <w:ilvl w:val="0"/>
          <w:numId w:val="115"/>
        </w:numPr>
        <w:ind w:firstLineChars="0"/>
        <w:rPr>
          <w:rFonts w:ascii="微软雅黑" w:eastAsia="微软雅黑" w:hAnsi="微软雅黑"/>
          <w:sz w:val="20"/>
          <w:szCs w:val="20"/>
        </w:rPr>
      </w:pPr>
      <w:r w:rsidRPr="006271FE">
        <w:rPr>
          <w:rFonts w:ascii="微软雅黑" w:eastAsia="微软雅黑" w:hAnsi="微软雅黑" w:hint="eastAsia"/>
          <w:sz w:val="20"/>
          <w:szCs w:val="20"/>
        </w:rPr>
        <w:t>大</w:t>
      </w:r>
      <w:r w:rsidR="00A724E6">
        <w:rPr>
          <w:rFonts w:ascii="微软雅黑" w:eastAsia="微软雅黑" w:hAnsi="微软雅黑" w:hint="eastAsia"/>
          <w:sz w:val="20"/>
          <w:szCs w:val="20"/>
        </w:rPr>
        <w:t>图展示</w:t>
      </w:r>
      <w:r w:rsidRPr="006271FE">
        <w:rPr>
          <w:rFonts w:ascii="微软雅黑" w:eastAsia="微软雅黑" w:hAnsi="微软雅黑" w:hint="eastAsia"/>
          <w:sz w:val="20"/>
          <w:szCs w:val="20"/>
        </w:rPr>
        <w:t>逻辑</w:t>
      </w:r>
      <w:r w:rsidR="00A724E6">
        <w:rPr>
          <w:rFonts w:ascii="微软雅黑" w:eastAsia="微软雅黑" w:hAnsi="微软雅黑" w:hint="eastAsia"/>
          <w:sz w:val="20"/>
          <w:szCs w:val="20"/>
        </w:rPr>
        <w:t>：</w:t>
      </w:r>
      <w:r w:rsidRPr="006271FE">
        <w:rPr>
          <w:rFonts w:ascii="微软雅黑" w:eastAsia="微软雅黑" w:hAnsi="微软雅黑" w:hint="eastAsia"/>
          <w:sz w:val="20"/>
          <w:szCs w:val="20"/>
        </w:rPr>
        <w:t>根据标签数量匹配足以显示的模板即可，按标签优先级从大球往小球里排，排不满的留白</w:t>
      </w:r>
      <w:r w:rsidR="00A724E6">
        <w:rPr>
          <w:rFonts w:ascii="微软雅黑" w:eastAsia="微软雅黑" w:hAnsi="微软雅黑" w:hint="eastAsia"/>
          <w:sz w:val="20"/>
          <w:szCs w:val="20"/>
        </w:rPr>
        <w:t>。</w:t>
      </w:r>
    </w:p>
    <w:p w14:paraId="69FA4FB3" w14:textId="72A669DA" w:rsidR="006271FE" w:rsidRPr="006271FE" w:rsidRDefault="006271FE" w:rsidP="009B528D">
      <w:pPr>
        <w:pStyle w:val="ListParagraph"/>
        <w:numPr>
          <w:ilvl w:val="0"/>
          <w:numId w:val="115"/>
        </w:numPr>
        <w:ind w:firstLineChars="0"/>
        <w:rPr>
          <w:rFonts w:ascii="微软雅黑" w:eastAsia="微软雅黑" w:hAnsi="微软雅黑"/>
          <w:sz w:val="20"/>
          <w:szCs w:val="20"/>
        </w:rPr>
      </w:pPr>
      <w:r w:rsidRPr="006271FE">
        <w:rPr>
          <w:rFonts w:ascii="微软雅黑" w:eastAsia="微软雅黑" w:hAnsi="微软雅黑" w:hint="eastAsia"/>
          <w:sz w:val="20"/>
          <w:szCs w:val="20"/>
        </w:rPr>
        <w:t>小</w:t>
      </w:r>
      <w:r w:rsidR="00A724E6">
        <w:rPr>
          <w:rFonts w:ascii="微软雅黑" w:eastAsia="微软雅黑" w:hAnsi="微软雅黑" w:hint="eastAsia"/>
          <w:sz w:val="20"/>
          <w:szCs w:val="20"/>
        </w:rPr>
        <w:t>图</w:t>
      </w:r>
      <w:r w:rsidRPr="006271FE">
        <w:rPr>
          <w:rFonts w:ascii="微软雅黑" w:eastAsia="微软雅黑" w:hAnsi="微软雅黑" w:hint="eastAsia"/>
          <w:sz w:val="20"/>
          <w:szCs w:val="20"/>
        </w:rPr>
        <w:t>逻辑一样，若≥9个，</w:t>
      </w:r>
      <w:r w:rsidR="00A724E6">
        <w:rPr>
          <w:rFonts w:ascii="微软雅黑" w:eastAsia="微软雅黑" w:hAnsi="微软雅黑" w:hint="eastAsia"/>
          <w:sz w:val="20"/>
          <w:szCs w:val="20"/>
        </w:rPr>
        <w:t>则</w:t>
      </w:r>
      <w:r w:rsidRPr="006271FE">
        <w:rPr>
          <w:rFonts w:ascii="微软雅黑" w:eastAsia="微软雅黑" w:hAnsi="微软雅黑" w:hint="eastAsia"/>
          <w:sz w:val="20"/>
          <w:szCs w:val="20"/>
        </w:rPr>
        <w:t>小</w:t>
      </w:r>
      <w:r w:rsidR="00A724E6">
        <w:rPr>
          <w:rFonts w:ascii="微软雅黑" w:eastAsia="微软雅黑" w:hAnsi="微软雅黑" w:hint="eastAsia"/>
          <w:sz w:val="20"/>
          <w:szCs w:val="20"/>
        </w:rPr>
        <w:t>图</w:t>
      </w:r>
      <w:r w:rsidRPr="006271FE">
        <w:rPr>
          <w:rFonts w:ascii="微软雅黑" w:eastAsia="微软雅黑" w:hAnsi="微软雅黑" w:hint="eastAsia"/>
          <w:sz w:val="20"/>
          <w:szCs w:val="20"/>
        </w:rPr>
        <w:t>仅显示前9个。大</w:t>
      </w:r>
      <w:r w:rsidR="00A724E6">
        <w:rPr>
          <w:rFonts w:ascii="微软雅黑" w:eastAsia="微软雅黑" w:hAnsi="微软雅黑" w:hint="eastAsia"/>
          <w:sz w:val="20"/>
          <w:szCs w:val="20"/>
        </w:rPr>
        <w:t>图</w:t>
      </w:r>
      <w:r w:rsidRPr="006271FE">
        <w:rPr>
          <w:rFonts w:ascii="微软雅黑" w:eastAsia="微软雅黑" w:hAnsi="微软雅黑" w:hint="eastAsia"/>
          <w:sz w:val="20"/>
          <w:szCs w:val="20"/>
        </w:rPr>
        <w:t>按照实际数量应用15、或20个的模板</w:t>
      </w:r>
      <w:r w:rsidR="00A724E6">
        <w:rPr>
          <w:rFonts w:ascii="微软雅黑" w:eastAsia="微软雅黑" w:hAnsi="微软雅黑" w:hint="eastAsia"/>
          <w:sz w:val="20"/>
          <w:szCs w:val="20"/>
        </w:rPr>
        <w:t>。</w:t>
      </w:r>
    </w:p>
    <w:p w14:paraId="0478CD37" w14:textId="4B12DE4E" w:rsidR="009920B0" w:rsidRPr="006271FE" w:rsidRDefault="009920B0" w:rsidP="00324FD2">
      <w:pPr>
        <w:ind w:left="420"/>
        <w:rPr>
          <w:lang w:eastAsia="zh-CN"/>
        </w:rPr>
      </w:pPr>
    </w:p>
    <w:p w14:paraId="2DE7339B" w14:textId="69CDBAFF" w:rsidR="00B03F94" w:rsidRPr="00B03F94" w:rsidRDefault="00B03F94" w:rsidP="00324FD2">
      <w:pPr>
        <w:ind w:left="420"/>
        <w:rPr>
          <w:rFonts w:ascii="微软雅黑" w:eastAsia="微软雅黑" w:hAnsi="微软雅黑"/>
          <w:kern w:val="2"/>
          <w:lang w:eastAsia="zh-CN"/>
        </w:rPr>
      </w:pPr>
      <w:r w:rsidRPr="00B03F94">
        <w:rPr>
          <w:rFonts w:ascii="微软雅黑" w:eastAsia="微软雅黑" w:hAnsi="微软雅黑" w:hint="eastAsia"/>
          <w:kern w:val="2"/>
          <w:lang w:eastAsia="zh-CN"/>
        </w:rPr>
        <w:t>个人画像大图展示效果示意图</w:t>
      </w:r>
    </w:p>
    <w:p w14:paraId="4E278260" w14:textId="0AD8D739" w:rsidR="00B03F94" w:rsidRPr="009920B0" w:rsidRDefault="00B03F94" w:rsidP="00324FD2">
      <w:pPr>
        <w:ind w:left="420"/>
        <w:rPr>
          <w:lang w:eastAsia="zh-CN"/>
        </w:rPr>
      </w:pPr>
      <w:r w:rsidRPr="00B03F94">
        <w:rPr>
          <w:noProof/>
          <w:lang w:eastAsia="zh-CN"/>
        </w:rPr>
        <w:drawing>
          <wp:inline distT="0" distB="0" distL="0" distR="0" wp14:anchorId="3BC55FC7" wp14:editId="14242E5A">
            <wp:extent cx="3521574" cy="298450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0601" cy="2992151"/>
                    </a:xfrm>
                    <a:prstGeom prst="rect">
                      <a:avLst/>
                    </a:prstGeom>
                  </pic:spPr>
                </pic:pic>
              </a:graphicData>
            </a:graphic>
          </wp:inline>
        </w:drawing>
      </w:r>
    </w:p>
    <w:p w14:paraId="252395B9" w14:textId="7B70EFCB" w:rsidR="00263CE5" w:rsidRPr="00AC3149" w:rsidRDefault="00263CE5" w:rsidP="0070791D">
      <w:pPr>
        <w:rPr>
          <w:lang w:eastAsia="zh-CN"/>
        </w:rPr>
      </w:pPr>
      <w:r>
        <w:rPr>
          <w:lang w:eastAsia="zh-CN"/>
        </w:rPr>
        <w:tab/>
      </w:r>
    </w:p>
    <w:p w14:paraId="5F0C6E3C" w14:textId="683EFFAE" w:rsidR="001A2364" w:rsidRPr="00860544" w:rsidRDefault="00860544" w:rsidP="006376BC">
      <w:pPr>
        <w:pStyle w:val="Heading4"/>
        <w:spacing w:before="120" w:after="120"/>
        <w:rPr>
          <w:rFonts w:ascii="微软雅黑" w:eastAsia="微软雅黑" w:hAnsi="微软雅黑"/>
          <w:i w:val="0"/>
          <w:iCs/>
        </w:rPr>
      </w:pPr>
      <w:r w:rsidRPr="00860544">
        <w:rPr>
          <w:rFonts w:ascii="微软雅黑" w:eastAsia="微软雅黑" w:hAnsi="微软雅黑" w:hint="eastAsia"/>
          <w:i w:val="0"/>
          <w:iCs/>
        </w:rPr>
        <w:t>家庭画像</w:t>
      </w:r>
    </w:p>
    <w:p w14:paraId="4DDA3428" w14:textId="4D23768F" w:rsidR="006D15C6" w:rsidRPr="00ED5C28" w:rsidRDefault="004C55D7" w:rsidP="009B528D">
      <w:pPr>
        <w:pStyle w:val="ListParagraph"/>
        <w:numPr>
          <w:ilvl w:val="0"/>
          <w:numId w:val="114"/>
        </w:numPr>
        <w:ind w:firstLineChars="0"/>
        <w:rPr>
          <w:rFonts w:ascii="微软雅黑" w:eastAsia="微软雅黑" w:hAnsi="微软雅黑"/>
          <w:sz w:val="20"/>
          <w:szCs w:val="20"/>
        </w:rPr>
      </w:pPr>
      <w:r w:rsidRPr="00ED5C28">
        <w:rPr>
          <w:rFonts w:ascii="微软雅黑" w:eastAsia="微软雅黑" w:hAnsi="微软雅黑" w:hint="eastAsia"/>
          <w:sz w:val="20"/>
          <w:szCs w:val="20"/>
        </w:rPr>
        <w:t>家庭画像数据来源为</w:t>
      </w:r>
      <w:r w:rsidR="002F522A">
        <w:rPr>
          <w:rFonts w:ascii="微软雅黑" w:eastAsia="微软雅黑" w:hAnsi="微软雅黑" w:hint="eastAsia"/>
          <w:sz w:val="20"/>
          <w:szCs w:val="20"/>
        </w:rPr>
        <w:t>营销员</w:t>
      </w:r>
      <w:r w:rsidRPr="00ED5C28">
        <w:rPr>
          <w:rFonts w:ascii="微软雅黑" w:eastAsia="微软雅黑" w:hAnsi="微软雅黑" w:hint="eastAsia"/>
          <w:sz w:val="20"/>
          <w:szCs w:val="20"/>
        </w:rPr>
        <w:t>手工录入字段中的A</w:t>
      </w:r>
      <w:r w:rsidRPr="00ED5C28">
        <w:rPr>
          <w:rFonts w:ascii="微软雅黑" w:eastAsia="微软雅黑" w:hAnsi="微软雅黑"/>
          <w:sz w:val="20"/>
          <w:szCs w:val="20"/>
        </w:rPr>
        <w:t>30-A33</w:t>
      </w:r>
      <w:r w:rsidRPr="00ED5C28">
        <w:rPr>
          <w:rFonts w:ascii="微软雅黑" w:eastAsia="微软雅黑" w:hAnsi="微软雅黑" w:hint="eastAsia"/>
          <w:sz w:val="20"/>
          <w:szCs w:val="20"/>
        </w:rPr>
        <w:t>。</w:t>
      </w:r>
    </w:p>
    <w:p w14:paraId="4055EA38" w14:textId="236D92FA" w:rsidR="006D15C6" w:rsidRPr="00ED5C28" w:rsidRDefault="006D15C6" w:rsidP="009B528D">
      <w:pPr>
        <w:pStyle w:val="ListParagraph"/>
        <w:numPr>
          <w:ilvl w:val="0"/>
          <w:numId w:val="114"/>
        </w:numPr>
        <w:ind w:leftChars="10" w:firstLineChars="0"/>
        <w:rPr>
          <w:rFonts w:ascii="微软雅黑" w:eastAsia="微软雅黑" w:hAnsi="微软雅黑"/>
          <w:sz w:val="20"/>
          <w:szCs w:val="20"/>
        </w:rPr>
      </w:pPr>
      <w:r w:rsidRPr="00ED5C28">
        <w:rPr>
          <w:rFonts w:ascii="微软雅黑" w:eastAsia="微软雅黑" w:hAnsi="微软雅黑" w:hint="eastAsia"/>
          <w:sz w:val="20"/>
          <w:szCs w:val="20"/>
        </w:rPr>
        <w:t>家庭</w:t>
      </w:r>
      <w:r w:rsidR="004C55D7" w:rsidRPr="00ED5C28">
        <w:rPr>
          <w:rFonts w:ascii="微软雅黑" w:eastAsia="微软雅黑" w:hAnsi="微软雅黑" w:hint="eastAsia"/>
          <w:sz w:val="20"/>
          <w:szCs w:val="20"/>
        </w:rPr>
        <w:t>关系类型有：父母、配偶、子女、其他_</w:t>
      </w:r>
      <w:r w:rsidR="004C55D7" w:rsidRPr="00ED5C28">
        <w:rPr>
          <w:rFonts w:ascii="微软雅黑" w:eastAsia="微软雅黑" w:hAnsi="微软雅黑"/>
          <w:sz w:val="20"/>
          <w:szCs w:val="20"/>
        </w:rPr>
        <w:t>___</w:t>
      </w:r>
      <w:r w:rsidR="004C55D7" w:rsidRPr="00ED5C28">
        <w:rPr>
          <w:rFonts w:ascii="微软雅黑" w:eastAsia="微软雅黑" w:hAnsi="微软雅黑" w:hint="eastAsia"/>
          <w:sz w:val="20"/>
          <w:szCs w:val="20"/>
        </w:rPr>
        <w:t>。</w:t>
      </w:r>
    </w:p>
    <w:p w14:paraId="4B4CB48E" w14:textId="77777777" w:rsidR="006D15C6" w:rsidRPr="00ED5C28" w:rsidRDefault="004C55D7" w:rsidP="009B528D">
      <w:pPr>
        <w:pStyle w:val="ListParagraph"/>
        <w:numPr>
          <w:ilvl w:val="0"/>
          <w:numId w:val="114"/>
        </w:numPr>
        <w:ind w:leftChars="10" w:firstLineChars="0"/>
        <w:rPr>
          <w:rFonts w:ascii="微软雅黑" w:eastAsia="微软雅黑" w:hAnsi="微软雅黑"/>
          <w:sz w:val="20"/>
          <w:szCs w:val="20"/>
        </w:rPr>
      </w:pPr>
      <w:r w:rsidRPr="00ED5C28">
        <w:rPr>
          <w:rFonts w:ascii="微软雅黑" w:eastAsia="微软雅黑" w:hAnsi="微软雅黑" w:hint="eastAsia"/>
          <w:sz w:val="20"/>
          <w:szCs w:val="20"/>
        </w:rPr>
        <w:lastRenderedPageBreak/>
        <w:t>选择关系人有2种类型</w:t>
      </w:r>
      <w:r w:rsidR="006D15C6" w:rsidRPr="00ED5C28">
        <w:rPr>
          <w:rFonts w:ascii="微软雅黑" w:eastAsia="微软雅黑" w:hAnsi="微软雅黑" w:hint="eastAsia"/>
          <w:sz w:val="20"/>
          <w:szCs w:val="20"/>
        </w:rPr>
        <w:t>：</w:t>
      </w:r>
    </w:p>
    <w:p w14:paraId="14442FBD" w14:textId="7685FEF5" w:rsidR="006D15C6" w:rsidRPr="00ED5C28" w:rsidRDefault="004C55D7" w:rsidP="006C6D45">
      <w:pPr>
        <w:pStyle w:val="ListParagraph"/>
        <w:numPr>
          <w:ilvl w:val="0"/>
          <w:numId w:val="20"/>
        </w:numPr>
        <w:ind w:leftChars="220" w:left="860" w:firstLineChars="0"/>
        <w:rPr>
          <w:rFonts w:ascii="微软雅黑" w:eastAsia="微软雅黑" w:hAnsi="微软雅黑"/>
          <w:sz w:val="20"/>
          <w:szCs w:val="20"/>
        </w:rPr>
      </w:pPr>
      <w:r w:rsidRPr="00ED5C28">
        <w:rPr>
          <w:rFonts w:ascii="微软雅黑" w:eastAsia="微软雅黑" w:hAnsi="微软雅黑" w:hint="eastAsia"/>
          <w:sz w:val="20"/>
          <w:szCs w:val="20"/>
        </w:rPr>
        <w:t>类型</w:t>
      </w:r>
      <w:r w:rsidRPr="00ED5C28">
        <w:rPr>
          <w:rFonts w:ascii="微软雅黑" w:eastAsia="微软雅黑" w:hAnsi="微软雅黑"/>
          <w:sz w:val="20"/>
          <w:szCs w:val="20"/>
        </w:rPr>
        <w:t>1</w:t>
      </w:r>
      <w:r w:rsidR="006D15C6" w:rsidRPr="00ED5C28">
        <w:rPr>
          <w:rFonts w:ascii="微软雅黑" w:eastAsia="微软雅黑" w:hAnsi="微软雅黑" w:hint="eastAsia"/>
          <w:sz w:val="20"/>
          <w:szCs w:val="20"/>
        </w:rPr>
        <w:t>：</w:t>
      </w:r>
      <w:r w:rsidRPr="00ED5C28">
        <w:rPr>
          <w:rFonts w:ascii="微软雅黑" w:eastAsia="微软雅黑" w:hAnsi="微软雅黑" w:hint="eastAsia"/>
          <w:sz w:val="20"/>
          <w:szCs w:val="20"/>
        </w:rPr>
        <w:t>从通讯录选择一个客户</w:t>
      </w:r>
      <w:r w:rsidR="006D15C6" w:rsidRPr="00ED5C28">
        <w:rPr>
          <w:rFonts w:ascii="微软雅黑" w:eastAsia="微软雅黑" w:hAnsi="微软雅黑" w:hint="eastAsia"/>
          <w:sz w:val="20"/>
          <w:szCs w:val="20"/>
        </w:rPr>
        <w:t>。</w:t>
      </w:r>
    </w:p>
    <w:p w14:paraId="19CD34B5" w14:textId="269EB90D" w:rsidR="004C55D7" w:rsidRDefault="004C55D7" w:rsidP="006C6D45">
      <w:pPr>
        <w:pStyle w:val="ListParagraph"/>
        <w:numPr>
          <w:ilvl w:val="0"/>
          <w:numId w:val="20"/>
        </w:numPr>
        <w:ind w:leftChars="220" w:left="860" w:firstLineChars="0"/>
        <w:rPr>
          <w:rFonts w:ascii="微软雅黑" w:eastAsia="微软雅黑" w:hAnsi="微软雅黑"/>
          <w:sz w:val="20"/>
          <w:szCs w:val="20"/>
        </w:rPr>
      </w:pPr>
      <w:r w:rsidRPr="00ED5C28">
        <w:rPr>
          <w:rFonts w:ascii="微软雅黑" w:eastAsia="微软雅黑" w:hAnsi="微软雅黑" w:hint="eastAsia"/>
          <w:sz w:val="20"/>
          <w:szCs w:val="20"/>
        </w:rPr>
        <w:t>类型2</w:t>
      </w:r>
      <w:r w:rsidR="006D15C6" w:rsidRPr="00ED5C28">
        <w:rPr>
          <w:rFonts w:ascii="微软雅黑" w:eastAsia="微软雅黑" w:hAnsi="微软雅黑" w:hint="eastAsia"/>
          <w:sz w:val="20"/>
          <w:szCs w:val="20"/>
        </w:rPr>
        <w:t>：</w:t>
      </w:r>
      <w:r w:rsidRPr="00ED5C28">
        <w:rPr>
          <w:rFonts w:ascii="微软雅黑" w:eastAsia="微软雅黑" w:hAnsi="微软雅黑" w:hint="eastAsia"/>
          <w:sz w:val="20"/>
          <w:szCs w:val="20"/>
        </w:rPr>
        <w:t>手工输入</w:t>
      </w:r>
      <w:r w:rsidR="00E14D9A">
        <w:rPr>
          <w:rFonts w:ascii="微软雅黑" w:eastAsia="微软雅黑" w:hAnsi="微软雅黑" w:hint="eastAsia"/>
          <w:sz w:val="20"/>
          <w:szCs w:val="20"/>
        </w:rPr>
        <w:t>。</w:t>
      </w:r>
      <w:r w:rsidR="0011314B">
        <w:rPr>
          <w:rFonts w:ascii="微软雅黑" w:eastAsia="微软雅黑" w:hAnsi="微软雅黑" w:hint="eastAsia"/>
          <w:sz w:val="20"/>
          <w:szCs w:val="20"/>
        </w:rPr>
        <w:t>手工输入的家庭成员不会自动进入通讯录。</w:t>
      </w:r>
    </w:p>
    <w:p w14:paraId="05FF96F9" w14:textId="5511CA48" w:rsidR="006E7707" w:rsidRPr="002F522A" w:rsidRDefault="006E7707" w:rsidP="009B528D">
      <w:pPr>
        <w:pStyle w:val="ListParagraph"/>
        <w:numPr>
          <w:ilvl w:val="0"/>
          <w:numId w:val="114"/>
        </w:numPr>
        <w:ind w:leftChars="10" w:firstLineChars="0"/>
        <w:rPr>
          <w:rFonts w:ascii="微软雅黑" w:eastAsia="微软雅黑" w:hAnsi="微软雅黑"/>
          <w:sz w:val="20"/>
          <w:szCs w:val="20"/>
        </w:rPr>
      </w:pPr>
      <w:r w:rsidRPr="002F522A">
        <w:rPr>
          <w:rFonts w:ascii="微软雅黑" w:eastAsia="微软雅黑" w:hAnsi="微软雅黑" w:hint="eastAsia"/>
          <w:sz w:val="20"/>
          <w:szCs w:val="20"/>
        </w:rPr>
        <w:t>维护家庭成员信息时，家庭关系和成员姓名为必填项。</w:t>
      </w:r>
    </w:p>
    <w:p w14:paraId="4DDF14A9" w14:textId="77777777" w:rsidR="006E7707" w:rsidRPr="006E7707" w:rsidRDefault="006E7707" w:rsidP="006E7707">
      <w:pPr>
        <w:ind w:left="420"/>
        <w:rPr>
          <w:rFonts w:ascii="微软雅黑" w:eastAsia="微软雅黑" w:hAnsi="微软雅黑"/>
          <w:lang w:eastAsia="zh-CN"/>
        </w:rPr>
      </w:pPr>
    </w:p>
    <w:p w14:paraId="706BCD2E" w14:textId="77777777" w:rsidR="004C55D7" w:rsidRPr="00ED5C28" w:rsidRDefault="004C55D7" w:rsidP="00621128">
      <w:pPr>
        <w:pStyle w:val="BodyText3"/>
      </w:pPr>
      <w:r w:rsidRPr="00ED5C28">
        <w:rPr>
          <w:rFonts w:hint="eastAsia"/>
        </w:rPr>
        <w:t>示意图</w:t>
      </w:r>
    </w:p>
    <w:p w14:paraId="574BB602" w14:textId="03873975" w:rsidR="00486362" w:rsidRDefault="00C0520D" w:rsidP="00621128">
      <w:pPr>
        <w:pStyle w:val="BodyText3"/>
      </w:pPr>
      <w:r w:rsidRPr="00C0520D">
        <w:t xml:space="preserve"> </w:t>
      </w:r>
      <w:r w:rsidRPr="00C0520D">
        <w:drawing>
          <wp:inline distT="0" distB="0" distL="0" distR="0" wp14:anchorId="3FE4893D" wp14:editId="228C82EB">
            <wp:extent cx="3822700" cy="1824750"/>
            <wp:effectExtent l="0" t="0" r="635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3692" cy="1829997"/>
                    </a:xfrm>
                    <a:prstGeom prst="rect">
                      <a:avLst/>
                    </a:prstGeom>
                  </pic:spPr>
                </pic:pic>
              </a:graphicData>
            </a:graphic>
          </wp:inline>
        </w:drawing>
      </w:r>
    </w:p>
    <w:p w14:paraId="40C588C0" w14:textId="5F442B66" w:rsidR="00EA52C9" w:rsidRDefault="00EA52C9" w:rsidP="00621128">
      <w:pPr>
        <w:pStyle w:val="BodyText3"/>
      </w:pPr>
    </w:p>
    <w:p w14:paraId="5541E123" w14:textId="67406CA5" w:rsidR="00ED5C28" w:rsidRDefault="00ED5C28" w:rsidP="00621128">
      <w:pPr>
        <w:pStyle w:val="BodyText3"/>
      </w:pPr>
      <w:r>
        <w:rPr>
          <w:rFonts w:hint="eastAsia"/>
        </w:rPr>
        <w:t>功能说明</w:t>
      </w:r>
    </w:p>
    <w:p w14:paraId="68E38AD1" w14:textId="06131003" w:rsidR="00EA52C9" w:rsidRPr="00504E0D" w:rsidRDefault="00EA52C9" w:rsidP="009B528D">
      <w:pPr>
        <w:pStyle w:val="ListParagraph"/>
        <w:numPr>
          <w:ilvl w:val="0"/>
          <w:numId w:val="94"/>
        </w:numPr>
        <w:ind w:firstLineChars="0"/>
        <w:rPr>
          <w:rFonts w:ascii="微软雅黑" w:eastAsia="微软雅黑" w:hAnsi="微软雅黑"/>
          <w:sz w:val="20"/>
          <w:szCs w:val="20"/>
        </w:rPr>
      </w:pPr>
      <w:r w:rsidRPr="00504E0D">
        <w:rPr>
          <w:rFonts w:ascii="微软雅黑" w:eastAsia="微软雅黑" w:hAnsi="微软雅黑" w:hint="eastAsia"/>
          <w:sz w:val="20"/>
          <w:szCs w:val="20"/>
        </w:rPr>
        <w:t>若选择通讯录客户为关系人，则需要在两端都新增一条家庭成员数据。即A选择B为父母，则B的</w:t>
      </w:r>
      <w:r w:rsidR="002678A0" w:rsidRPr="00504E0D">
        <w:rPr>
          <w:rFonts w:ascii="微软雅黑" w:eastAsia="微软雅黑" w:hAnsi="微软雅黑" w:hint="eastAsia"/>
          <w:sz w:val="20"/>
          <w:szCs w:val="20"/>
        </w:rPr>
        <w:t>家庭成员信息</w:t>
      </w:r>
      <w:r w:rsidRPr="00504E0D">
        <w:rPr>
          <w:rFonts w:ascii="微软雅黑" w:eastAsia="微软雅黑" w:hAnsi="微软雅黑" w:hint="eastAsia"/>
          <w:sz w:val="20"/>
          <w:szCs w:val="20"/>
        </w:rPr>
        <w:t>中</w:t>
      </w:r>
      <w:r w:rsidR="002678A0" w:rsidRPr="00504E0D">
        <w:rPr>
          <w:rFonts w:ascii="微软雅黑" w:eastAsia="微软雅黑" w:hAnsi="微软雅黑" w:hint="eastAsia"/>
          <w:sz w:val="20"/>
          <w:szCs w:val="20"/>
        </w:rPr>
        <w:t>同时</w:t>
      </w:r>
      <w:r w:rsidRPr="00504E0D">
        <w:rPr>
          <w:rFonts w:ascii="微软雅黑" w:eastAsia="微软雅黑" w:hAnsi="微软雅黑" w:hint="eastAsia"/>
          <w:sz w:val="20"/>
          <w:szCs w:val="20"/>
        </w:rPr>
        <w:t>增加一条A为子女的关系。</w:t>
      </w:r>
      <w:r w:rsidR="002678A0" w:rsidRPr="00504E0D">
        <w:rPr>
          <w:rFonts w:ascii="微软雅黑" w:eastAsia="微软雅黑" w:hAnsi="微软雅黑" w:hint="eastAsia"/>
          <w:sz w:val="20"/>
          <w:szCs w:val="20"/>
        </w:rPr>
        <w:t>家庭</w:t>
      </w:r>
      <w:r w:rsidRPr="00504E0D">
        <w:rPr>
          <w:rFonts w:ascii="微软雅黑" w:eastAsia="微软雅黑" w:hAnsi="微软雅黑" w:hint="eastAsia"/>
          <w:sz w:val="20"/>
          <w:szCs w:val="20"/>
        </w:rPr>
        <w:t>对应关系为：父母对子女；配偶对配偶；其他_</w:t>
      </w:r>
      <w:r w:rsidRPr="00504E0D">
        <w:rPr>
          <w:rFonts w:ascii="微软雅黑" w:eastAsia="微软雅黑" w:hAnsi="微软雅黑"/>
          <w:sz w:val="20"/>
          <w:szCs w:val="20"/>
        </w:rPr>
        <w:t>__</w:t>
      </w:r>
      <w:r w:rsidRPr="00504E0D">
        <w:rPr>
          <w:rFonts w:ascii="微软雅黑" w:eastAsia="微软雅黑" w:hAnsi="微软雅黑" w:hint="eastAsia"/>
          <w:sz w:val="20"/>
          <w:szCs w:val="20"/>
        </w:rPr>
        <w:t>（自由输入项）对其他。同理一侧删除该关系时，另一侧同步删除。一侧关系改变，另一侧关系也改变，且两两之间只存在1种关系（如A</w:t>
      </w:r>
      <w:r w:rsidR="006E50C8" w:rsidRPr="00504E0D">
        <w:rPr>
          <w:rFonts w:ascii="微软雅黑" w:eastAsia="微软雅黑" w:hAnsi="微软雅黑" w:hint="eastAsia"/>
          <w:sz w:val="20"/>
          <w:szCs w:val="20"/>
        </w:rPr>
        <w:t>一</w:t>
      </w:r>
      <w:r w:rsidRPr="00504E0D">
        <w:rPr>
          <w:rFonts w:ascii="微软雅黑" w:eastAsia="微软雅黑" w:hAnsi="微软雅黑" w:hint="eastAsia"/>
          <w:sz w:val="20"/>
          <w:szCs w:val="20"/>
        </w:rPr>
        <w:t>开始维护B为父母，后续修改或新增B为配偶，则A</w:t>
      </w:r>
      <w:r w:rsidRPr="00504E0D">
        <w:rPr>
          <w:rFonts w:ascii="微软雅黑" w:eastAsia="微软雅黑" w:hAnsi="微软雅黑"/>
          <w:sz w:val="20"/>
          <w:szCs w:val="20"/>
        </w:rPr>
        <w:t>B</w:t>
      </w:r>
      <w:r w:rsidRPr="00504E0D">
        <w:rPr>
          <w:rFonts w:ascii="微软雅黑" w:eastAsia="微软雅黑" w:hAnsi="微软雅黑" w:hint="eastAsia"/>
          <w:sz w:val="20"/>
          <w:szCs w:val="20"/>
        </w:rPr>
        <w:t>原关系同步修改为配偶对配偶）</w:t>
      </w:r>
      <w:r w:rsidR="002F1B8D" w:rsidRPr="00504E0D">
        <w:rPr>
          <w:rFonts w:ascii="微软雅黑" w:eastAsia="微软雅黑" w:hAnsi="微软雅黑" w:hint="eastAsia"/>
          <w:sz w:val="20"/>
          <w:szCs w:val="20"/>
        </w:rPr>
        <w:t>。</w:t>
      </w:r>
    </w:p>
    <w:p w14:paraId="7C515A33" w14:textId="471340B5" w:rsidR="00EA52C9" w:rsidRPr="00504E0D" w:rsidRDefault="00EA52C9" w:rsidP="009B528D">
      <w:pPr>
        <w:pStyle w:val="ListParagraph"/>
        <w:numPr>
          <w:ilvl w:val="0"/>
          <w:numId w:val="94"/>
        </w:numPr>
        <w:ind w:leftChars="10" w:firstLineChars="0"/>
        <w:rPr>
          <w:rFonts w:ascii="微软雅黑" w:eastAsia="微软雅黑" w:hAnsi="微软雅黑"/>
          <w:sz w:val="20"/>
          <w:szCs w:val="20"/>
        </w:rPr>
      </w:pPr>
      <w:r w:rsidRPr="00504E0D">
        <w:rPr>
          <w:rFonts w:ascii="微软雅黑" w:eastAsia="微软雅黑" w:hAnsi="微软雅黑" w:hint="eastAsia"/>
          <w:sz w:val="20"/>
          <w:szCs w:val="20"/>
        </w:rPr>
        <w:t>若为通讯录选择的客户，则可以通过家庭画像点击头像，进入该客户的</w:t>
      </w:r>
      <w:r w:rsidR="00E95518" w:rsidRPr="00504E0D">
        <w:rPr>
          <w:rFonts w:ascii="微软雅黑" w:eastAsia="微软雅黑" w:hAnsi="微软雅黑" w:hint="eastAsia"/>
          <w:sz w:val="20"/>
          <w:szCs w:val="20"/>
        </w:rPr>
        <w:t>个人</w:t>
      </w:r>
      <w:r w:rsidRPr="00504E0D">
        <w:rPr>
          <w:rFonts w:ascii="微软雅黑" w:eastAsia="微软雅黑" w:hAnsi="微软雅黑" w:hint="eastAsia"/>
          <w:sz w:val="20"/>
          <w:szCs w:val="20"/>
        </w:rPr>
        <w:t>详情页。若仅为录入信息客户，仍会进入家庭画像，但是点击事件为，弹出框显示</w:t>
      </w:r>
      <w:r w:rsidR="000D5B8F">
        <w:rPr>
          <w:rFonts w:ascii="微软雅黑" w:eastAsia="微软雅黑" w:hAnsi="微软雅黑" w:hint="eastAsia"/>
          <w:sz w:val="20"/>
          <w:szCs w:val="20"/>
        </w:rPr>
        <w:t>姓名、关系、</w:t>
      </w:r>
      <w:r w:rsidRPr="00504E0D">
        <w:rPr>
          <w:rFonts w:ascii="微软雅黑" w:eastAsia="微软雅黑" w:hAnsi="微软雅黑" w:hint="eastAsia"/>
          <w:sz w:val="20"/>
          <w:szCs w:val="20"/>
        </w:rPr>
        <w:t>生日、手机号信息（若未录入则不显示）</w:t>
      </w:r>
      <w:r w:rsidR="000D5B8F">
        <w:rPr>
          <w:rFonts w:ascii="微软雅黑" w:eastAsia="微软雅黑" w:hAnsi="微软雅黑" w:hint="eastAsia"/>
          <w:sz w:val="20"/>
          <w:szCs w:val="20"/>
        </w:rPr>
        <w:t>，如下图1所示</w:t>
      </w:r>
      <w:r w:rsidR="002F1B8D" w:rsidRPr="00504E0D">
        <w:rPr>
          <w:rFonts w:ascii="微软雅黑" w:eastAsia="微软雅黑" w:hAnsi="微软雅黑" w:hint="eastAsia"/>
          <w:sz w:val="20"/>
          <w:szCs w:val="20"/>
        </w:rPr>
        <w:t>。</w:t>
      </w:r>
    </w:p>
    <w:p w14:paraId="57FE5468" w14:textId="3F2E552F" w:rsidR="00EA52C9" w:rsidRPr="00504E0D" w:rsidRDefault="00705AF0" w:rsidP="009B528D">
      <w:pPr>
        <w:pStyle w:val="ListParagraph"/>
        <w:numPr>
          <w:ilvl w:val="0"/>
          <w:numId w:val="94"/>
        </w:numPr>
        <w:ind w:leftChars="10" w:firstLineChars="0"/>
        <w:rPr>
          <w:rFonts w:ascii="微软雅黑" w:eastAsia="微软雅黑" w:hAnsi="微软雅黑"/>
          <w:sz w:val="20"/>
          <w:szCs w:val="20"/>
        </w:rPr>
      </w:pPr>
      <w:r w:rsidRPr="00504E0D">
        <w:rPr>
          <w:rFonts w:ascii="微软雅黑" w:eastAsia="微软雅黑" w:hAnsi="微软雅黑" w:hint="eastAsia"/>
          <w:sz w:val="20"/>
          <w:szCs w:val="20"/>
        </w:rPr>
        <w:t>家庭关系</w:t>
      </w:r>
      <w:r w:rsidR="00EA52C9" w:rsidRPr="00504E0D">
        <w:rPr>
          <w:rFonts w:ascii="微软雅黑" w:eastAsia="微软雅黑" w:hAnsi="微软雅黑" w:hint="eastAsia"/>
          <w:sz w:val="20"/>
          <w:szCs w:val="20"/>
        </w:rPr>
        <w:t>只展示一度关系，即直接跟本人有关系的人。例如A维护了B为配偶，B维护了C为父母，点进A时，只有A</w:t>
      </w:r>
      <w:r w:rsidR="00EA52C9" w:rsidRPr="00504E0D">
        <w:rPr>
          <w:rFonts w:ascii="微软雅黑" w:eastAsia="微软雅黑" w:hAnsi="微软雅黑"/>
          <w:sz w:val="20"/>
          <w:szCs w:val="20"/>
        </w:rPr>
        <w:t>B</w:t>
      </w:r>
      <w:r w:rsidR="00EA52C9" w:rsidRPr="00504E0D">
        <w:rPr>
          <w:rFonts w:ascii="微软雅黑" w:eastAsia="微软雅黑" w:hAnsi="微软雅黑" w:hint="eastAsia"/>
          <w:sz w:val="20"/>
          <w:szCs w:val="20"/>
        </w:rPr>
        <w:t>之间配偶关系，不会出现B的父母C</w:t>
      </w:r>
      <w:r w:rsidRPr="00504E0D">
        <w:rPr>
          <w:rFonts w:ascii="微软雅黑" w:eastAsia="微软雅黑" w:hAnsi="微软雅黑" w:hint="eastAsia"/>
          <w:sz w:val="20"/>
          <w:szCs w:val="20"/>
        </w:rPr>
        <w:t>。</w:t>
      </w:r>
    </w:p>
    <w:p w14:paraId="312E0021" w14:textId="77777777" w:rsidR="00664CA0" w:rsidRPr="00504E0D" w:rsidRDefault="00EA52C9" w:rsidP="009B528D">
      <w:pPr>
        <w:pStyle w:val="ListParagraph"/>
        <w:numPr>
          <w:ilvl w:val="0"/>
          <w:numId w:val="94"/>
        </w:numPr>
        <w:ind w:leftChars="10" w:firstLineChars="0"/>
        <w:rPr>
          <w:rFonts w:ascii="微软雅黑" w:eastAsia="微软雅黑" w:hAnsi="微软雅黑"/>
          <w:sz w:val="20"/>
          <w:szCs w:val="20"/>
        </w:rPr>
      </w:pPr>
      <w:r w:rsidRPr="00504E0D">
        <w:rPr>
          <w:rFonts w:ascii="微软雅黑" w:eastAsia="微软雅黑" w:hAnsi="微软雅黑" w:hint="eastAsia"/>
          <w:sz w:val="20"/>
          <w:szCs w:val="20"/>
        </w:rPr>
        <w:t>视觉呈现效果：</w:t>
      </w:r>
    </w:p>
    <w:p w14:paraId="28872E51" w14:textId="3C669953" w:rsidR="00664CA0" w:rsidRPr="00504E0D" w:rsidRDefault="00EA52C9" w:rsidP="006C6D45">
      <w:pPr>
        <w:pStyle w:val="ListParagraph"/>
        <w:numPr>
          <w:ilvl w:val="0"/>
          <w:numId w:val="20"/>
        </w:numPr>
        <w:ind w:leftChars="220" w:left="860" w:firstLineChars="0"/>
        <w:rPr>
          <w:rFonts w:ascii="微软雅黑" w:eastAsia="微软雅黑" w:hAnsi="微软雅黑"/>
          <w:sz w:val="20"/>
          <w:szCs w:val="20"/>
        </w:rPr>
      </w:pPr>
      <w:r w:rsidRPr="00504E0D">
        <w:rPr>
          <w:rFonts w:ascii="微软雅黑" w:eastAsia="微软雅黑" w:hAnsi="微软雅黑" w:hint="eastAsia"/>
          <w:sz w:val="20"/>
          <w:szCs w:val="20"/>
        </w:rPr>
        <w:t>默认层级关系为：父母在最高层、配偶在同层、子女在下层、其他通过引导线拉出至侧边</w:t>
      </w:r>
      <w:r w:rsidR="002F1B8D" w:rsidRPr="00504E0D">
        <w:rPr>
          <w:rFonts w:ascii="微软雅黑" w:eastAsia="微软雅黑" w:hAnsi="微软雅黑" w:hint="eastAsia"/>
          <w:sz w:val="20"/>
          <w:szCs w:val="20"/>
        </w:rPr>
        <w:t>。</w:t>
      </w:r>
    </w:p>
    <w:p w14:paraId="35C02CB5" w14:textId="65530DD9" w:rsidR="008B216A" w:rsidRPr="00504E0D" w:rsidRDefault="008B216A" w:rsidP="006C6D45">
      <w:pPr>
        <w:pStyle w:val="ListParagraph"/>
        <w:numPr>
          <w:ilvl w:val="0"/>
          <w:numId w:val="20"/>
        </w:numPr>
        <w:ind w:leftChars="220" w:left="860" w:firstLineChars="0"/>
        <w:rPr>
          <w:rFonts w:ascii="微软雅黑" w:eastAsia="微软雅黑" w:hAnsi="微软雅黑"/>
          <w:sz w:val="20"/>
          <w:szCs w:val="20"/>
        </w:rPr>
      </w:pPr>
      <w:r w:rsidRPr="00504E0D">
        <w:rPr>
          <w:rFonts w:ascii="微软雅黑" w:eastAsia="微软雅黑" w:hAnsi="微软雅黑" w:hint="eastAsia"/>
          <w:sz w:val="20"/>
          <w:szCs w:val="20"/>
        </w:rPr>
        <w:t>信息展示：默认展示姓名</w:t>
      </w:r>
      <w:ins w:id="164" w:author="SHI, Guofeng-GF" w:date="2022-08-23T21:03:00Z">
        <w:r w:rsidR="00750D18">
          <w:rPr>
            <w:rFonts w:ascii="微软雅黑" w:eastAsia="微软雅黑" w:hAnsi="微软雅黑" w:hint="eastAsia"/>
            <w:sz w:val="20"/>
            <w:szCs w:val="20"/>
          </w:rPr>
          <w:t>（限制仅展示前5个字）</w:t>
        </w:r>
      </w:ins>
      <w:r w:rsidRPr="00504E0D">
        <w:rPr>
          <w:rFonts w:ascii="微软雅黑" w:eastAsia="微软雅黑" w:hAnsi="微软雅黑" w:hint="eastAsia"/>
          <w:sz w:val="20"/>
          <w:szCs w:val="20"/>
        </w:rPr>
        <w:t>，如维护了生日信息，则展示年龄（通讯录或录入客户都有年龄字段）</w:t>
      </w:r>
      <w:r w:rsidR="002F1B8D" w:rsidRPr="00504E0D">
        <w:rPr>
          <w:rFonts w:ascii="微软雅黑" w:eastAsia="微软雅黑" w:hAnsi="微软雅黑" w:hint="eastAsia"/>
          <w:sz w:val="20"/>
          <w:szCs w:val="20"/>
        </w:rPr>
        <w:t>。</w:t>
      </w:r>
    </w:p>
    <w:p w14:paraId="190BB24D" w14:textId="4C64BE2F" w:rsidR="00664CA0" w:rsidRPr="00504E0D" w:rsidRDefault="009B47E5" w:rsidP="006C6D45">
      <w:pPr>
        <w:pStyle w:val="ListParagraph"/>
        <w:numPr>
          <w:ilvl w:val="0"/>
          <w:numId w:val="20"/>
        </w:numPr>
        <w:ind w:leftChars="220" w:left="860" w:firstLineChars="0"/>
        <w:rPr>
          <w:rFonts w:ascii="微软雅黑" w:eastAsia="微软雅黑" w:hAnsi="微软雅黑"/>
          <w:sz w:val="20"/>
          <w:szCs w:val="20"/>
        </w:rPr>
      </w:pPr>
      <w:r>
        <w:rPr>
          <w:rFonts w:ascii="微软雅黑" w:eastAsia="微软雅黑" w:hAnsi="微软雅黑" w:hint="eastAsia"/>
          <w:sz w:val="20"/>
          <w:szCs w:val="20"/>
        </w:rPr>
        <w:t>通讯录客户</w:t>
      </w:r>
      <w:r w:rsidR="00EA52C9" w:rsidRPr="00504E0D">
        <w:rPr>
          <w:rFonts w:ascii="微软雅黑" w:eastAsia="微软雅黑" w:hAnsi="微软雅黑" w:hint="eastAsia"/>
          <w:sz w:val="20"/>
          <w:szCs w:val="20"/>
        </w:rPr>
        <w:t>有头像的，直接调用头像</w:t>
      </w:r>
      <w:r w:rsidR="008B7754">
        <w:rPr>
          <w:rFonts w:ascii="微软雅黑" w:eastAsia="微软雅黑" w:hAnsi="微软雅黑" w:hint="eastAsia"/>
          <w:sz w:val="20"/>
          <w:szCs w:val="20"/>
        </w:rPr>
        <w:t>。通讯录客户</w:t>
      </w:r>
      <w:r w:rsidR="00EA52C9" w:rsidRPr="00504E0D">
        <w:rPr>
          <w:rFonts w:ascii="微软雅黑" w:eastAsia="微软雅黑" w:hAnsi="微软雅黑" w:hint="eastAsia"/>
          <w:sz w:val="20"/>
          <w:szCs w:val="20"/>
        </w:rPr>
        <w:t>无头像</w:t>
      </w:r>
      <w:r w:rsidR="008B7754">
        <w:rPr>
          <w:rFonts w:ascii="微软雅黑" w:eastAsia="微软雅黑" w:hAnsi="微软雅黑" w:hint="eastAsia"/>
          <w:sz w:val="20"/>
          <w:szCs w:val="20"/>
        </w:rPr>
        <w:t>，或非通讯录客户，</w:t>
      </w:r>
      <w:r>
        <w:rPr>
          <w:rFonts w:ascii="微软雅黑" w:eastAsia="微软雅黑" w:hAnsi="微软雅黑" w:hint="eastAsia"/>
          <w:sz w:val="20"/>
          <w:szCs w:val="20"/>
        </w:rPr>
        <w:t>展示默认头像（</w:t>
      </w:r>
      <w:r w:rsidR="0067404B">
        <w:rPr>
          <w:rFonts w:ascii="微软雅黑" w:eastAsia="微软雅黑" w:hAnsi="微软雅黑" w:hint="eastAsia"/>
          <w:sz w:val="20"/>
          <w:szCs w:val="20"/>
        </w:rPr>
        <w:t>默认头像</w:t>
      </w:r>
      <w:r>
        <w:rPr>
          <w:rFonts w:ascii="微软雅黑" w:eastAsia="微软雅黑" w:hAnsi="微软雅黑" w:hint="eastAsia"/>
          <w:sz w:val="20"/>
          <w:szCs w:val="20"/>
        </w:rPr>
        <w:t>无性别</w:t>
      </w:r>
      <w:r w:rsidR="00851129">
        <w:rPr>
          <w:rFonts w:ascii="微软雅黑" w:eastAsia="微软雅黑" w:hAnsi="微软雅黑" w:hint="eastAsia"/>
          <w:sz w:val="20"/>
          <w:szCs w:val="20"/>
        </w:rPr>
        <w:t>差异）</w:t>
      </w:r>
      <w:r>
        <w:rPr>
          <w:rFonts w:ascii="微软雅黑" w:eastAsia="微软雅黑" w:hAnsi="微软雅黑" w:hint="eastAsia"/>
          <w:sz w:val="20"/>
          <w:szCs w:val="20"/>
        </w:rPr>
        <w:t>。</w:t>
      </w:r>
    </w:p>
    <w:p w14:paraId="1BCA4EF8" w14:textId="4714E3C9" w:rsidR="00EA52C9" w:rsidRPr="00504E0D" w:rsidRDefault="00EA52C9" w:rsidP="006C6D45">
      <w:pPr>
        <w:pStyle w:val="ListParagraph"/>
        <w:numPr>
          <w:ilvl w:val="0"/>
          <w:numId w:val="20"/>
        </w:numPr>
        <w:ind w:leftChars="220" w:left="860" w:firstLineChars="0"/>
        <w:rPr>
          <w:rFonts w:ascii="微软雅黑" w:eastAsia="微软雅黑" w:hAnsi="微软雅黑"/>
          <w:sz w:val="20"/>
          <w:szCs w:val="20"/>
        </w:rPr>
      </w:pPr>
      <w:r w:rsidRPr="00504E0D">
        <w:rPr>
          <w:rFonts w:ascii="微软雅黑" w:eastAsia="微软雅黑" w:hAnsi="微软雅黑" w:hint="eastAsia"/>
          <w:sz w:val="20"/>
          <w:szCs w:val="20"/>
        </w:rPr>
        <w:t>人员连线上显示以本人为视角的关系（父母、配偶、子女、其他_</w:t>
      </w:r>
      <w:r w:rsidRPr="00504E0D">
        <w:rPr>
          <w:rFonts w:ascii="微软雅黑" w:eastAsia="微软雅黑" w:hAnsi="微软雅黑"/>
          <w:sz w:val="20"/>
          <w:szCs w:val="20"/>
        </w:rPr>
        <w:t>___</w:t>
      </w:r>
      <w:r w:rsidRPr="00504E0D">
        <w:rPr>
          <w:rFonts w:ascii="微软雅黑" w:eastAsia="微软雅黑" w:hAnsi="微软雅黑" w:hint="eastAsia"/>
          <w:sz w:val="20"/>
          <w:szCs w:val="20"/>
        </w:rPr>
        <w:t>）</w:t>
      </w:r>
      <w:r w:rsidR="002F1B8D" w:rsidRPr="00504E0D">
        <w:rPr>
          <w:rFonts w:ascii="微软雅黑" w:eastAsia="微软雅黑" w:hAnsi="微软雅黑" w:hint="eastAsia"/>
          <w:sz w:val="20"/>
          <w:szCs w:val="20"/>
        </w:rPr>
        <w:t>。</w:t>
      </w:r>
    </w:p>
    <w:p w14:paraId="3B4445ED" w14:textId="177061B2" w:rsidR="00EA52C9" w:rsidRPr="00504E0D" w:rsidRDefault="00EA52C9" w:rsidP="006C6D45">
      <w:pPr>
        <w:pStyle w:val="ListParagraph"/>
        <w:numPr>
          <w:ilvl w:val="0"/>
          <w:numId w:val="20"/>
        </w:numPr>
        <w:ind w:leftChars="220" w:left="860" w:firstLineChars="0"/>
        <w:rPr>
          <w:rFonts w:ascii="微软雅黑" w:eastAsia="微软雅黑" w:hAnsi="微软雅黑"/>
          <w:sz w:val="20"/>
          <w:szCs w:val="20"/>
        </w:rPr>
      </w:pPr>
      <w:r w:rsidRPr="00504E0D">
        <w:rPr>
          <w:rFonts w:ascii="微软雅黑" w:eastAsia="微软雅黑" w:hAnsi="微软雅黑" w:hint="eastAsia"/>
          <w:sz w:val="20"/>
          <w:szCs w:val="20"/>
        </w:rPr>
        <w:t>考虑到视觉效果，画像需要支持</w:t>
      </w:r>
      <w:r w:rsidR="0050369D">
        <w:rPr>
          <w:rFonts w:ascii="微软雅黑" w:eastAsia="微软雅黑" w:hAnsi="微软雅黑" w:hint="eastAsia"/>
          <w:sz w:val="20"/>
          <w:szCs w:val="20"/>
        </w:rPr>
        <w:t>点击</w:t>
      </w:r>
      <w:r w:rsidRPr="00504E0D">
        <w:rPr>
          <w:rFonts w:ascii="微软雅黑" w:eastAsia="微软雅黑" w:hAnsi="微软雅黑" w:hint="eastAsia"/>
          <w:sz w:val="20"/>
          <w:szCs w:val="20"/>
        </w:rPr>
        <w:t>放大显示。</w:t>
      </w:r>
    </w:p>
    <w:p w14:paraId="50E8ABAE" w14:textId="67DC3B85" w:rsidR="00EA52C9" w:rsidRDefault="00EA52C9" w:rsidP="00621128">
      <w:pPr>
        <w:pStyle w:val="BodyText3"/>
      </w:pPr>
    </w:p>
    <w:p w14:paraId="06E43DAE" w14:textId="7F1B177F" w:rsidR="000D5B8F" w:rsidRDefault="000D5B8F" w:rsidP="00621128">
      <w:pPr>
        <w:pStyle w:val="BodyText3"/>
      </w:pPr>
      <w:r>
        <w:rPr>
          <w:rFonts w:hint="eastAsia"/>
        </w:rPr>
        <w:t>家庭成员信息展示示意图</w:t>
      </w:r>
    </w:p>
    <w:p w14:paraId="098883B8" w14:textId="2C8B1231" w:rsidR="000D5B8F" w:rsidRDefault="000D5B8F" w:rsidP="00621128">
      <w:pPr>
        <w:pStyle w:val="BodyText3"/>
      </w:pPr>
      <w:r w:rsidRPr="000D5B8F">
        <w:lastRenderedPageBreak/>
        <w:drawing>
          <wp:inline distT="0" distB="0" distL="0" distR="0" wp14:anchorId="58EBC396" wp14:editId="303F6C45">
            <wp:extent cx="3199072" cy="23304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94" cy="2337751"/>
                    </a:xfrm>
                    <a:prstGeom prst="rect">
                      <a:avLst/>
                    </a:prstGeom>
                  </pic:spPr>
                </pic:pic>
              </a:graphicData>
            </a:graphic>
          </wp:inline>
        </w:drawing>
      </w:r>
    </w:p>
    <w:p w14:paraId="6E45B857" w14:textId="287F61C2" w:rsidR="000D5B8F" w:rsidRDefault="000D5B8F" w:rsidP="00621128">
      <w:pPr>
        <w:pStyle w:val="BodyText3"/>
      </w:pPr>
      <w:r>
        <w:rPr>
          <w:rFonts w:hint="eastAsia"/>
        </w:rPr>
        <w:t>图1</w:t>
      </w:r>
    </w:p>
    <w:p w14:paraId="39D6287E" w14:textId="77777777" w:rsidR="000D5B8F" w:rsidRPr="00E65965" w:rsidRDefault="000D5B8F" w:rsidP="00621128">
      <w:pPr>
        <w:pStyle w:val="BodyText3"/>
      </w:pPr>
    </w:p>
    <w:p w14:paraId="00CE2A1E" w14:textId="6896D4F6" w:rsidR="00936400" w:rsidRPr="004C55D7" w:rsidRDefault="004C55D7" w:rsidP="006376BC">
      <w:pPr>
        <w:pStyle w:val="Heading4"/>
        <w:spacing w:before="120" w:after="120"/>
        <w:rPr>
          <w:rFonts w:ascii="微软雅黑" w:eastAsia="微软雅黑" w:hAnsi="微软雅黑"/>
          <w:i w:val="0"/>
          <w:iCs/>
        </w:rPr>
      </w:pPr>
      <w:r w:rsidRPr="004C55D7">
        <w:rPr>
          <w:rFonts w:ascii="微软雅黑" w:eastAsia="微软雅黑" w:hAnsi="微软雅黑" w:hint="eastAsia"/>
          <w:i w:val="0"/>
          <w:iCs/>
        </w:rPr>
        <w:t>转介绍关系图</w:t>
      </w:r>
    </w:p>
    <w:p w14:paraId="515EA93B" w14:textId="0BCE2C55" w:rsidR="00EA52C9" w:rsidRDefault="00EA52C9" w:rsidP="00621128">
      <w:pPr>
        <w:pStyle w:val="BodyText3"/>
      </w:pPr>
      <w:r>
        <w:rPr>
          <w:rFonts w:hint="eastAsia"/>
        </w:rPr>
        <w:t>转介绍关系图数据来源为</w:t>
      </w:r>
      <w:r w:rsidR="00E14D9A">
        <w:rPr>
          <w:rFonts w:hint="eastAsia"/>
        </w:rPr>
        <w:t>代理人</w:t>
      </w:r>
      <w:r>
        <w:rPr>
          <w:rFonts w:hint="eastAsia"/>
        </w:rPr>
        <w:t>手工录入字段中的A</w:t>
      </w:r>
      <w:r>
        <w:t>7</w:t>
      </w:r>
      <w:r w:rsidR="00DA6643">
        <w:rPr>
          <w:rFonts w:hint="eastAsia"/>
        </w:rPr>
        <w:t>。</w:t>
      </w:r>
      <w:r>
        <w:rPr>
          <w:rFonts w:hint="eastAsia"/>
        </w:rPr>
        <w:t>系统仅需记录每个客户的上一层转介绍人，即可生成转介绍网图，一张转介绍网图中，任意一个客户点开都是这张网图，只是自己所在的点会高亮展示</w:t>
      </w:r>
      <w:r w:rsidR="00916FCC">
        <w:rPr>
          <w:rFonts w:hint="eastAsia"/>
        </w:rPr>
        <w:t>(</w:t>
      </w:r>
      <w:r w:rsidR="00916FCC" w:rsidRPr="00916FCC">
        <w:rPr>
          <w:rFonts w:hint="eastAsia"/>
        </w:rPr>
        <w:t>名字椭圆块高亮，字体加粗</w:t>
      </w:r>
      <w:r w:rsidR="00916FCC">
        <w:t>)</w:t>
      </w:r>
      <w:r>
        <w:rPr>
          <w:rFonts w:hint="eastAsia"/>
        </w:rPr>
        <w:t>。</w:t>
      </w:r>
    </w:p>
    <w:p w14:paraId="378F1EF7" w14:textId="5C0D84B3" w:rsidR="00EA52C9" w:rsidRDefault="00EA52C9" w:rsidP="00621128">
      <w:pPr>
        <w:pStyle w:val="BodyText3"/>
        <w:numPr>
          <w:ilvl w:val="0"/>
          <w:numId w:val="13"/>
        </w:numPr>
      </w:pPr>
      <w:r>
        <w:rPr>
          <w:rFonts w:hint="eastAsia"/>
        </w:rPr>
        <w:t>信息展示：展示客户姓名</w:t>
      </w:r>
      <w:r w:rsidR="003F4404">
        <w:rPr>
          <w:rFonts w:hint="eastAsia"/>
        </w:rPr>
        <w:t>和头像。若通讯录客户</w:t>
      </w:r>
      <w:r w:rsidR="003F4404" w:rsidRPr="00504E0D">
        <w:rPr>
          <w:rFonts w:hint="eastAsia"/>
        </w:rPr>
        <w:t>有头像的，直接调用头像</w:t>
      </w:r>
      <w:r w:rsidR="003F4404">
        <w:rPr>
          <w:rFonts w:hint="eastAsia"/>
        </w:rPr>
        <w:t>。通讯录客户</w:t>
      </w:r>
      <w:r w:rsidR="003F4404" w:rsidRPr="00504E0D">
        <w:rPr>
          <w:rFonts w:hint="eastAsia"/>
        </w:rPr>
        <w:t>无头像</w:t>
      </w:r>
      <w:r w:rsidR="003F4404">
        <w:rPr>
          <w:rFonts w:hint="eastAsia"/>
        </w:rPr>
        <w:t>则展示默认头像（默认头像无性别差异）。</w:t>
      </w:r>
    </w:p>
    <w:p w14:paraId="380EB8EF" w14:textId="5FBFE7AC" w:rsidR="00A03904" w:rsidRDefault="00A03904" w:rsidP="00621128">
      <w:pPr>
        <w:pStyle w:val="BodyText3"/>
        <w:numPr>
          <w:ilvl w:val="0"/>
          <w:numId w:val="13"/>
        </w:numPr>
      </w:pPr>
      <w:r>
        <w:rPr>
          <w:rFonts w:hint="eastAsia"/>
        </w:rPr>
        <w:t>一个链路里面同一个客户只能出现一次。</w:t>
      </w:r>
    </w:p>
    <w:p w14:paraId="299A35C3" w14:textId="77777777" w:rsidR="005D445B" w:rsidRDefault="005D445B" w:rsidP="00621128">
      <w:pPr>
        <w:pStyle w:val="BodyText3"/>
        <w:sectPr w:rsidR="005D445B" w:rsidSect="00E74CB2">
          <w:pgSz w:w="11907" w:h="16840" w:code="9"/>
          <w:pgMar w:top="1800" w:right="1440" w:bottom="1440" w:left="1440" w:header="1800" w:footer="864" w:gutter="0"/>
          <w:cols w:space="720"/>
          <w:docGrid w:linePitch="272"/>
        </w:sectPr>
      </w:pPr>
    </w:p>
    <w:p w14:paraId="5A90BF41" w14:textId="5D725F3F" w:rsidR="005430DC" w:rsidRPr="00E65965" w:rsidRDefault="00DA6643" w:rsidP="006376BC">
      <w:pPr>
        <w:pStyle w:val="Heading3"/>
        <w:spacing w:before="120" w:after="120"/>
        <w:rPr>
          <w:rFonts w:ascii="微软雅黑" w:eastAsia="微软雅黑" w:hAnsi="微软雅黑"/>
        </w:rPr>
      </w:pPr>
      <w:bookmarkStart w:id="165" w:name="_Toc111473578"/>
      <w:r>
        <w:rPr>
          <w:rFonts w:ascii="微软雅黑" w:eastAsia="微软雅黑" w:hAnsi="微软雅黑" w:hint="eastAsia"/>
        </w:rPr>
        <w:lastRenderedPageBreak/>
        <w:t>待办</w:t>
      </w:r>
      <w:r w:rsidR="007C5EF6">
        <w:rPr>
          <w:rFonts w:ascii="微软雅黑" w:eastAsia="微软雅黑" w:hAnsi="微软雅黑" w:hint="eastAsia"/>
        </w:rPr>
        <w:t>任务</w:t>
      </w:r>
      <w:bookmarkEnd w:id="165"/>
    </w:p>
    <w:p w14:paraId="01D2599C" w14:textId="56978B01" w:rsidR="00366386" w:rsidRPr="00AE35AB" w:rsidRDefault="00FE77D4" w:rsidP="006376BC">
      <w:pPr>
        <w:pStyle w:val="Heading4"/>
        <w:spacing w:before="120" w:after="120"/>
        <w:rPr>
          <w:rFonts w:ascii="微软雅黑" w:eastAsia="微软雅黑" w:hAnsi="微软雅黑"/>
          <w:i w:val="0"/>
          <w:iCs/>
        </w:rPr>
      </w:pPr>
      <w:r w:rsidRPr="00AE35AB">
        <w:rPr>
          <w:rFonts w:ascii="微软雅黑" w:eastAsia="微软雅黑" w:hAnsi="微软雅黑" w:hint="eastAsia"/>
          <w:i w:val="0"/>
          <w:iCs/>
        </w:rPr>
        <w:t>待办处理中心</w:t>
      </w:r>
    </w:p>
    <w:p w14:paraId="7D4A89E8" w14:textId="1C1680CE" w:rsidR="00A27BBE" w:rsidRDefault="00A27BBE" w:rsidP="006C6D45">
      <w:pPr>
        <w:pStyle w:val="ListParagraph"/>
        <w:numPr>
          <w:ilvl w:val="0"/>
          <w:numId w:val="35"/>
        </w:numPr>
        <w:ind w:firstLineChars="0"/>
        <w:rPr>
          <w:rFonts w:ascii="微软雅黑" w:eastAsia="微软雅黑" w:hAnsi="微软雅黑"/>
          <w:sz w:val="20"/>
          <w:szCs w:val="20"/>
        </w:rPr>
      </w:pPr>
      <w:r>
        <w:rPr>
          <w:rFonts w:ascii="微软雅黑" w:eastAsia="微软雅黑" w:hAnsi="微软雅黑" w:hint="eastAsia"/>
          <w:sz w:val="20"/>
          <w:szCs w:val="20"/>
        </w:rPr>
        <w:t>待办数据提供</w:t>
      </w:r>
    </w:p>
    <w:p w14:paraId="265813F6" w14:textId="4ABF130F" w:rsidR="006200BE" w:rsidRDefault="008E1CC2" w:rsidP="006200BE">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N</w:t>
      </w:r>
      <w:r>
        <w:rPr>
          <w:rFonts w:ascii="微软雅黑" w:eastAsia="微软雅黑" w:hAnsi="微软雅黑"/>
          <w:sz w:val="20"/>
          <w:szCs w:val="20"/>
        </w:rPr>
        <w:t xml:space="preserve">avi </w:t>
      </w:r>
      <w:r>
        <w:rPr>
          <w:rFonts w:ascii="微软雅黑" w:eastAsia="微软雅黑" w:hAnsi="微软雅黑" w:hint="eastAsia"/>
          <w:sz w:val="20"/>
          <w:szCs w:val="20"/>
        </w:rPr>
        <w:t>平台</w:t>
      </w:r>
      <w:r w:rsidR="006200BE">
        <w:rPr>
          <w:rFonts w:ascii="微软雅黑" w:eastAsia="微软雅黑" w:hAnsi="微软雅黑" w:hint="eastAsia"/>
          <w:sz w:val="20"/>
          <w:szCs w:val="20"/>
        </w:rPr>
        <w:t>商机待办</w:t>
      </w:r>
      <w:r>
        <w:rPr>
          <w:rFonts w:ascii="微软雅黑" w:eastAsia="微软雅黑" w:hAnsi="微软雅黑" w:hint="eastAsia"/>
          <w:sz w:val="20"/>
          <w:szCs w:val="20"/>
        </w:rPr>
        <w:t>中心统一汇总不同来源的待办数据：</w:t>
      </w:r>
    </w:p>
    <w:p w14:paraId="7E8E73CC" w14:textId="52F94D0B" w:rsidR="00A27BBE" w:rsidRDefault="00AE35AB" w:rsidP="006C6D45">
      <w:pPr>
        <w:pStyle w:val="ListParagraph"/>
        <w:numPr>
          <w:ilvl w:val="1"/>
          <w:numId w:val="35"/>
        </w:numPr>
        <w:ind w:firstLineChars="0"/>
        <w:rPr>
          <w:rFonts w:ascii="微软雅黑" w:eastAsia="微软雅黑" w:hAnsi="微软雅黑"/>
          <w:sz w:val="20"/>
          <w:szCs w:val="20"/>
        </w:rPr>
      </w:pPr>
      <w:r w:rsidRPr="00A017E1">
        <w:rPr>
          <w:rFonts w:ascii="微软雅黑" w:eastAsia="微软雅黑" w:hAnsi="微软雅黑" w:hint="eastAsia"/>
          <w:sz w:val="20"/>
          <w:szCs w:val="20"/>
        </w:rPr>
        <w:t>OLS现有的</w:t>
      </w:r>
      <w:r w:rsidR="00133DEE" w:rsidRPr="00A017E1">
        <w:rPr>
          <w:rFonts w:ascii="微软雅黑" w:eastAsia="微软雅黑" w:hAnsi="微软雅黑" w:hint="eastAsia"/>
          <w:sz w:val="20"/>
          <w:szCs w:val="20"/>
        </w:rPr>
        <w:t>待办</w:t>
      </w:r>
      <w:r w:rsidR="00A27BBE">
        <w:rPr>
          <w:rFonts w:ascii="微软雅黑" w:eastAsia="微软雅黑" w:hAnsi="微软雅黑" w:hint="eastAsia"/>
          <w:sz w:val="20"/>
          <w:szCs w:val="20"/>
        </w:rPr>
        <w:t>以及需要新增的O</w:t>
      </w:r>
      <w:r w:rsidR="00A27BBE">
        <w:rPr>
          <w:rFonts w:ascii="微软雅黑" w:eastAsia="微软雅黑" w:hAnsi="微软雅黑"/>
          <w:sz w:val="20"/>
          <w:szCs w:val="20"/>
        </w:rPr>
        <w:t>A</w:t>
      </w:r>
      <w:r w:rsidR="00A27BBE">
        <w:rPr>
          <w:rFonts w:ascii="微软雅黑" w:eastAsia="微软雅黑" w:hAnsi="微软雅黑" w:hint="eastAsia"/>
          <w:sz w:val="20"/>
          <w:szCs w:val="20"/>
        </w:rPr>
        <w:t>相关的待办，由O</w:t>
      </w:r>
      <w:r w:rsidR="00A27BBE">
        <w:rPr>
          <w:rFonts w:ascii="微软雅黑" w:eastAsia="微软雅黑" w:hAnsi="微软雅黑"/>
          <w:sz w:val="20"/>
          <w:szCs w:val="20"/>
        </w:rPr>
        <w:t>LS</w:t>
      </w:r>
      <w:r w:rsidR="00DD162B">
        <w:rPr>
          <w:rFonts w:ascii="微软雅黑" w:eastAsia="微软雅黑" w:hAnsi="微软雅黑" w:hint="eastAsia"/>
          <w:sz w:val="20"/>
          <w:szCs w:val="20"/>
        </w:rPr>
        <w:t>加工并</w:t>
      </w:r>
      <w:r w:rsidR="00A27BBE">
        <w:rPr>
          <w:rFonts w:ascii="微软雅黑" w:eastAsia="微软雅黑" w:hAnsi="微软雅黑" w:hint="eastAsia"/>
          <w:sz w:val="20"/>
          <w:szCs w:val="20"/>
        </w:rPr>
        <w:t>提供给N</w:t>
      </w:r>
      <w:r w:rsidR="00A27BBE">
        <w:rPr>
          <w:rFonts w:ascii="微软雅黑" w:eastAsia="微软雅黑" w:hAnsi="微软雅黑"/>
          <w:sz w:val="20"/>
          <w:szCs w:val="20"/>
        </w:rPr>
        <w:t>avi</w:t>
      </w:r>
      <w:r w:rsidR="000E34F4">
        <w:rPr>
          <w:rFonts w:ascii="微软雅黑" w:eastAsia="微软雅黑" w:hAnsi="微软雅黑" w:hint="eastAsia"/>
          <w:sz w:val="20"/>
          <w:szCs w:val="20"/>
        </w:rPr>
        <w:t>。</w:t>
      </w:r>
    </w:p>
    <w:p w14:paraId="5A4F3A4C" w14:textId="1F4B05FC" w:rsidR="00AE35AB" w:rsidRDefault="00A27BBE" w:rsidP="006C6D45">
      <w:pPr>
        <w:pStyle w:val="ListParagraph"/>
        <w:numPr>
          <w:ilvl w:val="1"/>
          <w:numId w:val="35"/>
        </w:numPr>
        <w:ind w:firstLineChars="0"/>
        <w:rPr>
          <w:rFonts w:ascii="微软雅黑" w:eastAsia="微软雅黑" w:hAnsi="微软雅黑"/>
          <w:sz w:val="20"/>
          <w:szCs w:val="20"/>
        </w:rPr>
      </w:pPr>
      <w:r>
        <w:rPr>
          <w:rFonts w:ascii="微软雅黑" w:eastAsia="微软雅黑" w:hAnsi="微软雅黑" w:hint="eastAsia"/>
          <w:sz w:val="20"/>
          <w:szCs w:val="20"/>
        </w:rPr>
        <w:t>E</w:t>
      </w:r>
      <w:r>
        <w:rPr>
          <w:rFonts w:ascii="微软雅黑" w:eastAsia="微软雅黑" w:hAnsi="微软雅黑"/>
          <w:sz w:val="20"/>
          <w:szCs w:val="20"/>
        </w:rPr>
        <w:t>CM</w:t>
      </w:r>
      <w:r w:rsidR="000E34F4">
        <w:rPr>
          <w:rFonts w:ascii="微软雅黑" w:eastAsia="微软雅黑" w:hAnsi="微软雅黑" w:hint="eastAsia"/>
          <w:sz w:val="20"/>
          <w:szCs w:val="20"/>
        </w:rPr>
        <w:t>输出的2条</w:t>
      </w:r>
      <w:r w:rsidR="00133DEE" w:rsidRPr="00A017E1">
        <w:rPr>
          <w:rFonts w:ascii="微软雅黑" w:eastAsia="微软雅黑" w:hAnsi="微软雅黑" w:hint="eastAsia"/>
          <w:sz w:val="20"/>
          <w:szCs w:val="20"/>
        </w:rPr>
        <w:t>待办</w:t>
      </w:r>
      <w:r w:rsidR="00AE35AB" w:rsidRPr="00A017E1">
        <w:rPr>
          <w:rFonts w:ascii="微软雅黑" w:eastAsia="微软雅黑" w:hAnsi="微软雅黑" w:hint="eastAsia"/>
          <w:sz w:val="20"/>
          <w:szCs w:val="20"/>
        </w:rPr>
        <w:t xml:space="preserve">由One Service </w:t>
      </w:r>
      <w:r w:rsidR="000E34F4">
        <w:rPr>
          <w:rFonts w:ascii="微软雅黑" w:eastAsia="微软雅黑" w:hAnsi="微软雅黑" w:hint="eastAsia"/>
          <w:sz w:val="20"/>
          <w:szCs w:val="20"/>
        </w:rPr>
        <w:t>加工并</w:t>
      </w:r>
      <w:r w:rsidR="00AE35AB" w:rsidRPr="00A017E1">
        <w:rPr>
          <w:rFonts w:ascii="微软雅黑" w:eastAsia="微软雅黑" w:hAnsi="微软雅黑" w:hint="eastAsia"/>
          <w:sz w:val="20"/>
          <w:szCs w:val="20"/>
        </w:rPr>
        <w:t>提供</w:t>
      </w:r>
      <w:r w:rsidR="001E2199" w:rsidRPr="00A017E1">
        <w:rPr>
          <w:rFonts w:ascii="微软雅黑" w:eastAsia="微软雅黑" w:hAnsi="微软雅黑" w:hint="eastAsia"/>
          <w:sz w:val="20"/>
          <w:szCs w:val="20"/>
        </w:rPr>
        <w:t>实时查询接口</w:t>
      </w:r>
      <w:r w:rsidR="000E34F4">
        <w:rPr>
          <w:rFonts w:ascii="微软雅黑" w:eastAsia="微软雅黑" w:hAnsi="微软雅黑" w:hint="eastAsia"/>
          <w:sz w:val="20"/>
          <w:szCs w:val="20"/>
        </w:rPr>
        <w:t>给N</w:t>
      </w:r>
      <w:r w:rsidR="000E34F4">
        <w:rPr>
          <w:rFonts w:ascii="微软雅黑" w:eastAsia="微软雅黑" w:hAnsi="微软雅黑"/>
          <w:sz w:val="20"/>
          <w:szCs w:val="20"/>
        </w:rPr>
        <w:t>avi</w:t>
      </w:r>
      <w:r w:rsidR="007433FA" w:rsidRPr="00A017E1">
        <w:rPr>
          <w:rFonts w:ascii="微软雅黑" w:eastAsia="微软雅黑" w:hAnsi="微软雅黑" w:hint="eastAsia"/>
          <w:sz w:val="20"/>
          <w:szCs w:val="20"/>
        </w:rPr>
        <w:t>。</w:t>
      </w:r>
    </w:p>
    <w:p w14:paraId="1C315EBA" w14:textId="3B34026B" w:rsidR="008E1CC2" w:rsidRDefault="008E1CC2" w:rsidP="006C6D45">
      <w:pPr>
        <w:pStyle w:val="ListParagraph"/>
        <w:numPr>
          <w:ilvl w:val="1"/>
          <w:numId w:val="35"/>
        </w:numPr>
        <w:ind w:firstLineChars="0"/>
        <w:rPr>
          <w:rFonts w:ascii="微软雅黑" w:eastAsia="微软雅黑" w:hAnsi="微软雅黑"/>
          <w:sz w:val="20"/>
          <w:szCs w:val="20"/>
        </w:rPr>
      </w:pPr>
      <w:r>
        <w:rPr>
          <w:rFonts w:ascii="微软雅黑" w:eastAsia="微软雅黑" w:hAnsi="微软雅黑" w:hint="eastAsia"/>
          <w:sz w:val="20"/>
          <w:szCs w:val="20"/>
        </w:rPr>
        <w:t>N</w:t>
      </w:r>
      <w:r>
        <w:rPr>
          <w:rFonts w:ascii="微软雅黑" w:eastAsia="微软雅黑" w:hAnsi="微软雅黑"/>
          <w:sz w:val="20"/>
          <w:szCs w:val="20"/>
        </w:rPr>
        <w:t>avi</w:t>
      </w:r>
      <w:r>
        <w:rPr>
          <w:rFonts w:ascii="微软雅黑" w:eastAsia="微软雅黑" w:hAnsi="微软雅黑" w:hint="eastAsia"/>
          <w:sz w:val="20"/>
          <w:szCs w:val="20"/>
        </w:rPr>
        <w:t>平台自身产生的待办</w:t>
      </w:r>
    </w:p>
    <w:p w14:paraId="3EA592C4" w14:textId="6F8D8DF7" w:rsidR="00681181" w:rsidRPr="000A1245" w:rsidRDefault="00681181" w:rsidP="00681181">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C</w:t>
      </w:r>
      <w:r>
        <w:rPr>
          <w:rFonts w:ascii="微软雅黑" w:eastAsia="微软雅黑" w:hAnsi="微软雅黑"/>
          <w:sz w:val="20"/>
          <w:szCs w:val="20"/>
        </w:rPr>
        <w:t>RM</w:t>
      </w:r>
      <w:r>
        <w:rPr>
          <w:rFonts w:ascii="微软雅黑" w:eastAsia="微软雅黑" w:hAnsi="微软雅黑" w:hint="eastAsia"/>
          <w:sz w:val="20"/>
          <w:szCs w:val="20"/>
        </w:rPr>
        <w:t>中展示的</w:t>
      </w:r>
      <w:r w:rsidRPr="000A1245">
        <w:rPr>
          <w:rFonts w:ascii="微软雅黑" w:eastAsia="微软雅黑" w:hAnsi="微软雅黑" w:hint="eastAsia"/>
          <w:sz w:val="20"/>
          <w:szCs w:val="20"/>
        </w:rPr>
        <w:t>客户待办为</w:t>
      </w:r>
      <w:r w:rsidR="008E1CC2">
        <w:rPr>
          <w:rFonts w:ascii="微软雅黑" w:eastAsia="微软雅黑" w:hAnsi="微软雅黑" w:hint="eastAsia"/>
          <w:sz w:val="20"/>
          <w:szCs w:val="20"/>
        </w:rPr>
        <w:t>N</w:t>
      </w:r>
      <w:r w:rsidR="008E1CC2">
        <w:rPr>
          <w:rFonts w:ascii="微软雅黑" w:eastAsia="微软雅黑" w:hAnsi="微软雅黑"/>
          <w:sz w:val="20"/>
          <w:szCs w:val="20"/>
        </w:rPr>
        <w:t>avi</w:t>
      </w:r>
      <w:r w:rsidRPr="000A1245">
        <w:rPr>
          <w:rFonts w:ascii="微软雅黑" w:eastAsia="微软雅黑" w:hAnsi="微软雅黑" w:hint="eastAsia"/>
          <w:sz w:val="20"/>
          <w:szCs w:val="20"/>
        </w:rPr>
        <w:t>商机待办的子集，由O</w:t>
      </w:r>
      <w:r w:rsidRPr="000A1245">
        <w:rPr>
          <w:rFonts w:ascii="微软雅黑" w:eastAsia="微软雅黑" w:hAnsi="微软雅黑"/>
          <w:sz w:val="20"/>
          <w:szCs w:val="20"/>
        </w:rPr>
        <w:t>LS</w:t>
      </w:r>
      <w:r w:rsidRPr="000A1245">
        <w:rPr>
          <w:rFonts w:ascii="微软雅黑" w:eastAsia="微软雅黑" w:hAnsi="微软雅黑" w:hint="eastAsia"/>
          <w:sz w:val="20"/>
          <w:szCs w:val="20"/>
        </w:rPr>
        <w:t>以及O</w:t>
      </w:r>
      <w:r w:rsidRPr="000A1245">
        <w:rPr>
          <w:rFonts w:ascii="微软雅黑" w:eastAsia="微软雅黑" w:hAnsi="微软雅黑"/>
          <w:sz w:val="20"/>
          <w:szCs w:val="20"/>
        </w:rPr>
        <w:t>ne Service</w:t>
      </w:r>
      <w:r w:rsidRPr="000A1245">
        <w:rPr>
          <w:rFonts w:ascii="微软雅黑" w:eastAsia="微软雅黑" w:hAnsi="微软雅黑" w:hint="eastAsia"/>
          <w:sz w:val="20"/>
          <w:szCs w:val="20"/>
        </w:rPr>
        <w:t>产生的客户经营待办和保单服务待办进入C</w:t>
      </w:r>
      <w:r w:rsidRPr="000A1245">
        <w:rPr>
          <w:rFonts w:ascii="微软雅黑" w:eastAsia="微软雅黑" w:hAnsi="微软雅黑"/>
          <w:sz w:val="20"/>
          <w:szCs w:val="20"/>
        </w:rPr>
        <w:t>RM</w:t>
      </w:r>
      <w:r w:rsidRPr="000A1245">
        <w:rPr>
          <w:rFonts w:ascii="微软雅黑" w:eastAsia="微软雅黑" w:hAnsi="微软雅黑" w:hint="eastAsia"/>
          <w:sz w:val="20"/>
          <w:szCs w:val="20"/>
        </w:rPr>
        <w:t>客户待办。</w:t>
      </w:r>
    </w:p>
    <w:p w14:paraId="4286A47C" w14:textId="64755FB6" w:rsidR="001176B1" w:rsidRDefault="001176B1" w:rsidP="006C6D45">
      <w:pPr>
        <w:pStyle w:val="ListParagraph"/>
        <w:numPr>
          <w:ilvl w:val="0"/>
          <w:numId w:val="35"/>
        </w:numPr>
        <w:ind w:firstLineChars="0"/>
        <w:rPr>
          <w:rFonts w:ascii="微软雅黑" w:eastAsia="微软雅黑" w:hAnsi="微软雅黑"/>
          <w:sz w:val="20"/>
          <w:szCs w:val="20"/>
        </w:rPr>
      </w:pPr>
      <w:r w:rsidRPr="00A017E1">
        <w:rPr>
          <w:rFonts w:ascii="微软雅黑" w:eastAsia="微软雅黑" w:hAnsi="微软雅黑" w:hint="eastAsia"/>
          <w:sz w:val="20"/>
          <w:szCs w:val="20"/>
        </w:rPr>
        <w:t>加入日历状态：</w:t>
      </w:r>
      <w:bookmarkStart w:id="166" w:name="_Hlk109813356"/>
      <w:r w:rsidRPr="00A017E1">
        <w:rPr>
          <w:rFonts w:ascii="微软雅黑" w:eastAsia="微软雅黑" w:hAnsi="微软雅黑" w:hint="eastAsia"/>
          <w:sz w:val="20"/>
          <w:szCs w:val="20"/>
        </w:rPr>
        <w:t>点击加入日历按钮，将该待办加入日历。</w:t>
      </w:r>
      <w:bookmarkEnd w:id="166"/>
      <w:r w:rsidR="0044704F">
        <w:rPr>
          <w:rFonts w:ascii="微软雅黑" w:eastAsia="微软雅黑" w:hAnsi="微软雅黑" w:hint="eastAsia"/>
          <w:sz w:val="20"/>
          <w:szCs w:val="20"/>
        </w:rPr>
        <w:t>添加该待办至日历功能由N</w:t>
      </w:r>
      <w:r w:rsidR="0044704F">
        <w:rPr>
          <w:rFonts w:ascii="微软雅黑" w:eastAsia="微软雅黑" w:hAnsi="微软雅黑"/>
          <w:sz w:val="20"/>
          <w:szCs w:val="20"/>
        </w:rPr>
        <w:t>avi</w:t>
      </w:r>
      <w:r w:rsidR="0044704F">
        <w:rPr>
          <w:rFonts w:ascii="微软雅黑" w:eastAsia="微软雅黑" w:hAnsi="微软雅黑" w:hint="eastAsia"/>
          <w:sz w:val="20"/>
          <w:szCs w:val="20"/>
        </w:rPr>
        <w:t>平台提供。</w:t>
      </w:r>
    </w:p>
    <w:p w14:paraId="05E5C068" w14:textId="148169F6" w:rsidR="002D0EC1" w:rsidRPr="00A017E1" w:rsidRDefault="00FF42FD" w:rsidP="002D0EC1">
      <w:pPr>
        <w:pStyle w:val="ListParagraph"/>
        <w:ind w:left="420" w:firstLineChars="0" w:firstLine="0"/>
        <w:rPr>
          <w:rFonts w:ascii="微软雅黑" w:eastAsia="微软雅黑" w:hAnsi="微软雅黑"/>
          <w:sz w:val="20"/>
          <w:szCs w:val="20"/>
        </w:rPr>
      </w:pPr>
      <w:bookmarkStart w:id="167" w:name="_Hlk109813368"/>
      <w:r>
        <w:rPr>
          <w:rFonts w:ascii="微软雅黑" w:eastAsia="微软雅黑" w:hAnsi="微软雅黑" w:hint="eastAsia"/>
          <w:sz w:val="20"/>
          <w:szCs w:val="20"/>
        </w:rPr>
        <w:t>客户姓名带入“客户姓名”，待办话术带入“日程描述”，</w:t>
      </w:r>
      <w:r w:rsidR="002D0EC1" w:rsidRPr="002D0EC1">
        <w:rPr>
          <w:rFonts w:ascii="微软雅黑" w:eastAsia="微软雅黑" w:hAnsi="微软雅黑" w:hint="eastAsia"/>
          <w:sz w:val="20"/>
          <w:szCs w:val="20"/>
        </w:rPr>
        <w:t>待办详情带⼊“</w:t>
      </w:r>
      <w:r>
        <w:rPr>
          <w:rFonts w:ascii="微软雅黑" w:eastAsia="微软雅黑" w:hAnsi="微软雅黑" w:hint="eastAsia"/>
          <w:sz w:val="20"/>
          <w:szCs w:val="20"/>
        </w:rPr>
        <w:t>备注</w:t>
      </w:r>
      <w:r w:rsidR="002D0EC1" w:rsidRPr="002D0EC1">
        <w:rPr>
          <w:rFonts w:ascii="微软雅黑" w:eastAsia="微软雅黑" w:hAnsi="微软雅黑" w:hint="eastAsia"/>
          <w:sz w:val="20"/>
          <w:szCs w:val="20"/>
        </w:rPr>
        <w:t>”中</w:t>
      </w:r>
      <w:bookmarkEnd w:id="167"/>
      <w:r w:rsidR="002D0EC1" w:rsidRPr="002D0EC1">
        <w:rPr>
          <w:rFonts w:ascii="微软雅黑" w:eastAsia="微软雅黑" w:hAnsi="微软雅黑" w:hint="eastAsia"/>
          <w:sz w:val="20"/>
          <w:szCs w:val="20"/>
        </w:rPr>
        <w:t>。</w:t>
      </w:r>
      <w:bookmarkStart w:id="168" w:name="_Hlk109813454"/>
      <w:r w:rsidR="002D0EC1" w:rsidRPr="002D0EC1">
        <w:rPr>
          <w:rFonts w:ascii="微软雅黑" w:eastAsia="微软雅黑" w:hAnsi="微软雅黑" w:hint="eastAsia"/>
          <w:sz w:val="20"/>
          <w:szCs w:val="20"/>
        </w:rPr>
        <w:t>其他内容的交互</w:t>
      </w:r>
      <w:r w:rsidR="00521905">
        <w:rPr>
          <w:rFonts w:ascii="微软雅黑" w:eastAsia="微软雅黑" w:hAnsi="微软雅黑" w:hint="eastAsia"/>
          <w:sz w:val="20"/>
          <w:szCs w:val="20"/>
        </w:rPr>
        <w:t>（</w:t>
      </w:r>
      <w:r w:rsidR="00521905" w:rsidRPr="00521905">
        <w:rPr>
          <w:rFonts w:ascii="微软雅黑" w:eastAsia="微软雅黑" w:hAnsi="微软雅黑" w:hint="eastAsia"/>
          <w:sz w:val="20"/>
          <w:szCs w:val="20"/>
        </w:rPr>
        <w:t>开始时间，结束时间，</w:t>
      </w:r>
      <w:r w:rsidR="001E77C8">
        <w:rPr>
          <w:rFonts w:ascii="微软雅黑" w:eastAsia="微软雅黑" w:hAnsi="微软雅黑" w:hint="eastAsia"/>
          <w:sz w:val="20"/>
          <w:szCs w:val="20"/>
        </w:rPr>
        <w:t>添加</w:t>
      </w:r>
      <w:r w:rsidR="00521905" w:rsidRPr="00521905">
        <w:rPr>
          <w:rFonts w:ascii="微软雅黑" w:eastAsia="微软雅黑" w:hAnsi="微软雅黑" w:hint="eastAsia"/>
          <w:sz w:val="20"/>
          <w:szCs w:val="20"/>
        </w:rPr>
        <w:t>提醒）</w:t>
      </w:r>
      <w:r w:rsidR="002D0EC1" w:rsidRPr="002D0EC1">
        <w:rPr>
          <w:rFonts w:ascii="微软雅黑" w:eastAsia="微软雅黑" w:hAnsi="微软雅黑" w:hint="eastAsia"/>
          <w:sz w:val="20"/>
          <w:szCs w:val="20"/>
        </w:rPr>
        <w:t>参照新建⽇程的交互逻辑</w:t>
      </w:r>
      <w:r w:rsidR="00521905">
        <w:rPr>
          <w:rFonts w:ascii="微软雅黑" w:eastAsia="微软雅黑" w:hAnsi="微软雅黑" w:hint="eastAsia"/>
          <w:sz w:val="20"/>
          <w:szCs w:val="20"/>
        </w:rPr>
        <w:t>，即</w:t>
      </w:r>
      <w:r w:rsidR="0093100F">
        <w:rPr>
          <w:rFonts w:ascii="微软雅黑" w:eastAsia="微软雅黑" w:hAnsi="微软雅黑" w:hint="eastAsia"/>
          <w:sz w:val="20"/>
          <w:szCs w:val="20"/>
        </w:rPr>
        <w:t>由代理人</w:t>
      </w:r>
      <w:r w:rsidR="002D0EC1" w:rsidRPr="002D0EC1">
        <w:rPr>
          <w:rFonts w:ascii="微软雅黑" w:eastAsia="微软雅黑" w:hAnsi="微软雅黑" w:hint="eastAsia"/>
          <w:sz w:val="20"/>
          <w:szCs w:val="20"/>
        </w:rPr>
        <w:t>自己填写</w:t>
      </w:r>
      <w:bookmarkEnd w:id="168"/>
      <w:r w:rsidR="002D0EC1" w:rsidRPr="002D0EC1">
        <w:rPr>
          <w:rFonts w:ascii="微软雅黑" w:eastAsia="微软雅黑" w:hAnsi="微软雅黑" w:hint="eastAsia"/>
          <w:sz w:val="20"/>
          <w:szCs w:val="20"/>
        </w:rPr>
        <w:t>。</w:t>
      </w:r>
    </w:p>
    <w:p w14:paraId="45DF6087" w14:textId="18CE6C15" w:rsidR="00A017E1" w:rsidRPr="00A017E1" w:rsidRDefault="00A017E1" w:rsidP="006C6D45">
      <w:pPr>
        <w:pStyle w:val="ListParagraph"/>
        <w:numPr>
          <w:ilvl w:val="0"/>
          <w:numId w:val="35"/>
        </w:numPr>
        <w:ind w:firstLineChars="0"/>
        <w:rPr>
          <w:rFonts w:ascii="微软雅黑" w:eastAsia="微软雅黑" w:hAnsi="微软雅黑"/>
          <w:sz w:val="20"/>
          <w:szCs w:val="20"/>
        </w:rPr>
      </w:pPr>
      <w:r w:rsidRPr="00A017E1">
        <w:rPr>
          <w:rFonts w:ascii="微软雅黑" w:eastAsia="微软雅黑" w:hAnsi="微软雅黑" w:hint="eastAsia"/>
          <w:sz w:val="20"/>
          <w:szCs w:val="20"/>
        </w:rPr>
        <w:t>待办对应的待办行为通过调用N</w:t>
      </w:r>
      <w:r w:rsidRPr="00A017E1">
        <w:rPr>
          <w:rFonts w:ascii="微软雅黑" w:eastAsia="微软雅黑" w:hAnsi="微软雅黑"/>
          <w:sz w:val="20"/>
          <w:szCs w:val="20"/>
        </w:rPr>
        <w:t xml:space="preserve">avi </w:t>
      </w:r>
      <w:r w:rsidR="007922AC">
        <w:rPr>
          <w:rFonts w:ascii="微软雅黑" w:eastAsia="微软雅黑" w:hAnsi="微软雅黑" w:hint="eastAsia"/>
          <w:sz w:val="20"/>
          <w:szCs w:val="20"/>
        </w:rPr>
        <w:t>提供的接口</w:t>
      </w:r>
      <w:r w:rsidRPr="00A017E1">
        <w:rPr>
          <w:rFonts w:ascii="微软雅黑" w:eastAsia="微软雅黑" w:hAnsi="微软雅黑" w:hint="eastAsia"/>
          <w:sz w:val="20"/>
          <w:szCs w:val="20"/>
        </w:rPr>
        <w:t>决定。</w:t>
      </w:r>
    </w:p>
    <w:p w14:paraId="733420B2" w14:textId="1F559BE0" w:rsidR="007F1A01" w:rsidRDefault="00615EEB" w:rsidP="006C6D45">
      <w:pPr>
        <w:pStyle w:val="ListParagraph"/>
        <w:numPr>
          <w:ilvl w:val="0"/>
          <w:numId w:val="35"/>
        </w:numPr>
        <w:ind w:firstLineChars="0"/>
        <w:rPr>
          <w:rFonts w:ascii="微软雅黑" w:eastAsia="微软雅黑" w:hAnsi="微软雅黑"/>
          <w:sz w:val="20"/>
          <w:szCs w:val="20"/>
        </w:rPr>
      </w:pPr>
      <w:r>
        <w:rPr>
          <w:rFonts w:ascii="微软雅黑" w:eastAsia="微软雅黑" w:hAnsi="微软雅黑" w:hint="eastAsia"/>
          <w:sz w:val="20"/>
          <w:szCs w:val="20"/>
        </w:rPr>
        <w:t>待办</w:t>
      </w:r>
      <w:r w:rsidR="00A017E1" w:rsidRPr="00A017E1">
        <w:rPr>
          <w:rFonts w:ascii="微软雅黑" w:eastAsia="微软雅黑" w:hAnsi="微软雅黑" w:hint="eastAsia"/>
          <w:sz w:val="20"/>
          <w:szCs w:val="20"/>
        </w:rPr>
        <w:t>已完成/未完成的状</w:t>
      </w:r>
      <w:r w:rsidR="00A017E1" w:rsidRPr="00615EEB">
        <w:rPr>
          <w:rFonts w:ascii="微软雅黑" w:eastAsia="微软雅黑" w:hAnsi="微软雅黑" w:hint="eastAsia"/>
          <w:sz w:val="20"/>
          <w:szCs w:val="20"/>
        </w:rPr>
        <w:t>态</w:t>
      </w:r>
      <w:r w:rsidR="00483F74">
        <w:rPr>
          <w:rFonts w:ascii="微软雅黑" w:eastAsia="微软雅黑" w:hAnsi="微软雅黑" w:hint="eastAsia"/>
          <w:sz w:val="20"/>
          <w:szCs w:val="20"/>
        </w:rPr>
        <w:t>通过N</w:t>
      </w:r>
      <w:r w:rsidR="00483F74">
        <w:rPr>
          <w:rFonts w:ascii="微软雅黑" w:eastAsia="微软雅黑" w:hAnsi="微软雅黑"/>
          <w:sz w:val="20"/>
          <w:szCs w:val="20"/>
        </w:rPr>
        <w:t>avi</w:t>
      </w:r>
      <w:r w:rsidR="00483F74">
        <w:rPr>
          <w:rFonts w:ascii="微软雅黑" w:eastAsia="微软雅黑" w:hAnsi="微软雅黑" w:hint="eastAsia"/>
          <w:sz w:val="20"/>
          <w:szCs w:val="20"/>
        </w:rPr>
        <w:t>统一去O</w:t>
      </w:r>
      <w:r w:rsidR="00483F74">
        <w:rPr>
          <w:rFonts w:ascii="微软雅黑" w:eastAsia="微软雅黑" w:hAnsi="微软雅黑"/>
          <w:sz w:val="20"/>
          <w:szCs w:val="20"/>
        </w:rPr>
        <w:t>LS</w:t>
      </w:r>
      <w:r w:rsidR="00483F74">
        <w:rPr>
          <w:rFonts w:ascii="微软雅黑" w:eastAsia="微软雅黑" w:hAnsi="微软雅黑" w:hint="eastAsia"/>
          <w:sz w:val="20"/>
          <w:szCs w:val="20"/>
        </w:rPr>
        <w:t>和O</w:t>
      </w:r>
      <w:r w:rsidR="00483F74">
        <w:rPr>
          <w:rFonts w:ascii="微软雅黑" w:eastAsia="微软雅黑" w:hAnsi="微软雅黑"/>
          <w:sz w:val="20"/>
          <w:szCs w:val="20"/>
        </w:rPr>
        <w:t xml:space="preserve">ne Service </w:t>
      </w:r>
      <w:r w:rsidR="00483F74">
        <w:rPr>
          <w:rFonts w:ascii="微软雅黑" w:eastAsia="微软雅黑" w:hAnsi="微软雅黑" w:hint="eastAsia"/>
          <w:sz w:val="20"/>
          <w:szCs w:val="20"/>
        </w:rPr>
        <w:t>更新。</w:t>
      </w:r>
    </w:p>
    <w:p w14:paraId="4E880E84" w14:textId="6AEB91CC" w:rsidR="007F1A01" w:rsidRDefault="007F1A01" w:rsidP="006C6D45">
      <w:pPr>
        <w:pStyle w:val="ListParagraph"/>
        <w:numPr>
          <w:ilvl w:val="1"/>
          <w:numId w:val="35"/>
        </w:numPr>
        <w:ind w:firstLineChars="0"/>
        <w:rPr>
          <w:rFonts w:ascii="微软雅黑" w:eastAsia="微软雅黑" w:hAnsi="微软雅黑"/>
          <w:sz w:val="20"/>
          <w:szCs w:val="20"/>
        </w:rPr>
      </w:pPr>
      <w:r>
        <w:rPr>
          <w:rFonts w:ascii="微软雅黑" w:eastAsia="微软雅黑" w:hAnsi="微软雅黑" w:hint="eastAsia"/>
          <w:sz w:val="20"/>
          <w:szCs w:val="20"/>
        </w:rPr>
        <w:t>对O</w:t>
      </w:r>
      <w:r>
        <w:rPr>
          <w:rFonts w:ascii="微软雅黑" w:eastAsia="微软雅黑" w:hAnsi="微软雅黑"/>
          <w:sz w:val="20"/>
          <w:szCs w:val="20"/>
        </w:rPr>
        <w:t>LS</w:t>
      </w:r>
      <w:r>
        <w:rPr>
          <w:rFonts w:ascii="微软雅黑" w:eastAsia="微软雅黑" w:hAnsi="微软雅黑" w:hint="eastAsia"/>
          <w:sz w:val="20"/>
          <w:szCs w:val="20"/>
        </w:rPr>
        <w:t>提供的待办，</w:t>
      </w:r>
      <w:r w:rsidR="00483F74">
        <w:rPr>
          <w:rFonts w:ascii="微软雅黑" w:eastAsia="微软雅黑" w:hAnsi="微软雅黑" w:hint="eastAsia"/>
          <w:sz w:val="20"/>
          <w:szCs w:val="20"/>
        </w:rPr>
        <w:t>由N</w:t>
      </w:r>
      <w:r w:rsidR="00483F74">
        <w:rPr>
          <w:rFonts w:ascii="微软雅黑" w:eastAsia="微软雅黑" w:hAnsi="微软雅黑"/>
          <w:sz w:val="20"/>
          <w:szCs w:val="20"/>
        </w:rPr>
        <w:t>avi</w:t>
      </w:r>
      <w:r>
        <w:rPr>
          <w:rFonts w:ascii="微软雅黑" w:eastAsia="微软雅黑" w:hAnsi="微软雅黑" w:hint="eastAsia"/>
          <w:sz w:val="20"/>
          <w:szCs w:val="20"/>
        </w:rPr>
        <w:t>通过M</w:t>
      </w:r>
      <w:r>
        <w:rPr>
          <w:rFonts w:ascii="微软雅黑" w:eastAsia="微软雅黑" w:hAnsi="微软雅黑"/>
          <w:sz w:val="20"/>
          <w:szCs w:val="20"/>
        </w:rPr>
        <w:t>Q</w:t>
      </w:r>
      <w:r>
        <w:rPr>
          <w:rFonts w:ascii="微软雅黑" w:eastAsia="微软雅黑" w:hAnsi="微软雅黑" w:hint="eastAsia"/>
          <w:sz w:val="20"/>
          <w:szCs w:val="20"/>
        </w:rPr>
        <w:t>方式推送给O</w:t>
      </w:r>
      <w:r>
        <w:rPr>
          <w:rFonts w:ascii="微软雅黑" w:eastAsia="微软雅黑" w:hAnsi="微软雅黑"/>
          <w:sz w:val="20"/>
          <w:szCs w:val="20"/>
        </w:rPr>
        <w:t>LS</w:t>
      </w:r>
      <w:r>
        <w:rPr>
          <w:rFonts w:ascii="微软雅黑" w:eastAsia="微软雅黑" w:hAnsi="微软雅黑" w:hint="eastAsia"/>
          <w:sz w:val="20"/>
          <w:szCs w:val="20"/>
        </w:rPr>
        <w:t>变更待办状态。</w:t>
      </w:r>
    </w:p>
    <w:p w14:paraId="05CEBBD3" w14:textId="07F059C9" w:rsidR="007F1A01" w:rsidRPr="007F1A01" w:rsidRDefault="007F1A01" w:rsidP="006C6D45">
      <w:pPr>
        <w:pStyle w:val="ListParagraph"/>
        <w:numPr>
          <w:ilvl w:val="1"/>
          <w:numId w:val="35"/>
        </w:numPr>
        <w:ind w:firstLineChars="0"/>
        <w:rPr>
          <w:rFonts w:ascii="微软雅黑" w:eastAsia="微软雅黑" w:hAnsi="微软雅黑"/>
          <w:sz w:val="20"/>
          <w:szCs w:val="20"/>
        </w:rPr>
      </w:pPr>
      <w:r>
        <w:rPr>
          <w:rFonts w:ascii="微软雅黑" w:eastAsia="微软雅黑" w:hAnsi="微软雅黑" w:hint="eastAsia"/>
          <w:sz w:val="20"/>
          <w:szCs w:val="20"/>
        </w:rPr>
        <w:t>对O</w:t>
      </w:r>
      <w:r>
        <w:rPr>
          <w:rFonts w:ascii="微软雅黑" w:eastAsia="微软雅黑" w:hAnsi="微软雅黑"/>
          <w:sz w:val="20"/>
          <w:szCs w:val="20"/>
        </w:rPr>
        <w:t>ne Service</w:t>
      </w:r>
      <w:r>
        <w:rPr>
          <w:rFonts w:ascii="微软雅黑" w:eastAsia="微软雅黑" w:hAnsi="微软雅黑" w:hint="eastAsia"/>
          <w:sz w:val="20"/>
          <w:szCs w:val="20"/>
        </w:rPr>
        <w:t>提供的待办，</w:t>
      </w:r>
      <w:r w:rsidR="00483F74">
        <w:rPr>
          <w:rFonts w:ascii="微软雅黑" w:eastAsia="微软雅黑" w:hAnsi="微软雅黑" w:hint="eastAsia"/>
          <w:sz w:val="20"/>
          <w:szCs w:val="20"/>
        </w:rPr>
        <w:t>由N</w:t>
      </w:r>
      <w:r w:rsidR="00483F74">
        <w:rPr>
          <w:rFonts w:ascii="微软雅黑" w:eastAsia="微软雅黑" w:hAnsi="微软雅黑"/>
          <w:sz w:val="20"/>
          <w:szCs w:val="20"/>
        </w:rPr>
        <w:t>avi</w:t>
      </w:r>
      <w:r w:rsidR="00615EEB" w:rsidRPr="007F1A01">
        <w:rPr>
          <w:rFonts w:ascii="微软雅黑" w:eastAsia="微软雅黑" w:hAnsi="微软雅黑" w:hint="eastAsia"/>
          <w:sz w:val="20"/>
          <w:szCs w:val="20"/>
        </w:rPr>
        <w:t>通过MQ方式推送给</w:t>
      </w:r>
      <w:r w:rsidR="002026E6">
        <w:rPr>
          <w:rFonts w:ascii="微软雅黑" w:eastAsia="微软雅黑" w:hAnsi="微软雅黑"/>
          <w:sz w:val="20"/>
          <w:szCs w:val="20"/>
        </w:rPr>
        <w:t>One Service</w:t>
      </w:r>
      <w:r w:rsidR="00615EEB" w:rsidRPr="007F1A01">
        <w:rPr>
          <w:rFonts w:ascii="微软雅黑" w:eastAsia="微软雅黑" w:hAnsi="微软雅黑" w:hint="eastAsia"/>
          <w:sz w:val="20"/>
          <w:szCs w:val="20"/>
        </w:rPr>
        <w:t>变更待办状态</w:t>
      </w:r>
      <w:r w:rsidR="00A017E1" w:rsidRPr="00615EEB">
        <w:rPr>
          <w:rFonts w:ascii="微软雅黑" w:eastAsia="微软雅黑" w:hAnsi="微软雅黑" w:hint="eastAsia"/>
          <w:sz w:val="20"/>
          <w:szCs w:val="20"/>
        </w:rPr>
        <w:t>。</w:t>
      </w:r>
    </w:p>
    <w:p w14:paraId="7073060F" w14:textId="2E310C27" w:rsidR="00133DEE" w:rsidRDefault="00133DEE" w:rsidP="006C6D45">
      <w:pPr>
        <w:pStyle w:val="ListParagraph"/>
        <w:numPr>
          <w:ilvl w:val="0"/>
          <w:numId w:val="35"/>
        </w:numPr>
        <w:ind w:firstLineChars="0"/>
        <w:rPr>
          <w:rFonts w:ascii="微软雅黑" w:eastAsia="微软雅黑" w:hAnsi="微软雅黑"/>
          <w:sz w:val="20"/>
          <w:szCs w:val="20"/>
        </w:rPr>
      </w:pPr>
      <w:r w:rsidRPr="00133DEE">
        <w:rPr>
          <w:rFonts w:ascii="微软雅黑" w:eastAsia="微软雅黑" w:hAnsi="微软雅黑" w:hint="eastAsia"/>
          <w:sz w:val="20"/>
          <w:szCs w:val="20"/>
        </w:rPr>
        <w:t>待办数据结构说明</w:t>
      </w:r>
    </w:p>
    <w:p w14:paraId="2AAC0EE8" w14:textId="032E5326" w:rsidR="00CF2A71" w:rsidRPr="00CF2A71" w:rsidRDefault="00CF2A71" w:rsidP="00CF2A71">
      <w:pPr>
        <w:pStyle w:val="ListParagraph"/>
        <w:ind w:left="420" w:firstLineChars="0" w:firstLine="0"/>
        <w:rPr>
          <w:rFonts w:ascii="微软雅黑" w:eastAsia="微软雅黑" w:hAnsi="微软雅黑"/>
          <w:sz w:val="20"/>
          <w:szCs w:val="20"/>
        </w:rPr>
      </w:pPr>
      <w:r w:rsidRPr="007C369D">
        <w:rPr>
          <w:rFonts w:ascii="微软雅黑" w:eastAsia="微软雅黑" w:hAnsi="微软雅黑" w:hint="eastAsia"/>
          <w:sz w:val="20"/>
          <w:szCs w:val="20"/>
        </w:rPr>
        <w:t>待办</w:t>
      </w:r>
      <w:r>
        <w:rPr>
          <w:rFonts w:ascii="微软雅黑" w:eastAsia="微软雅黑" w:hAnsi="微软雅黑" w:hint="eastAsia"/>
          <w:sz w:val="20"/>
          <w:szCs w:val="20"/>
        </w:rPr>
        <w:t>库</w:t>
      </w:r>
      <w:r w:rsidRPr="007C369D">
        <w:rPr>
          <w:rFonts w:ascii="微软雅黑" w:eastAsia="微软雅黑" w:hAnsi="微软雅黑" w:hint="eastAsia"/>
          <w:sz w:val="20"/>
          <w:szCs w:val="20"/>
        </w:rPr>
        <w:t>列表</w:t>
      </w:r>
      <w:r>
        <w:rPr>
          <w:rFonts w:ascii="微软雅黑" w:eastAsia="微软雅黑" w:hAnsi="微软雅黑" w:hint="eastAsia"/>
          <w:sz w:val="20"/>
          <w:szCs w:val="20"/>
        </w:rPr>
        <w:t>明细数据，详见章节1</w:t>
      </w:r>
      <w:r>
        <w:rPr>
          <w:rFonts w:ascii="微软雅黑" w:eastAsia="微软雅黑" w:hAnsi="微软雅黑"/>
          <w:sz w:val="20"/>
          <w:szCs w:val="20"/>
        </w:rPr>
        <w:t>4</w:t>
      </w:r>
      <w:r>
        <w:rPr>
          <w:rFonts w:ascii="微软雅黑" w:eastAsia="微软雅黑" w:hAnsi="微软雅黑" w:hint="eastAsia"/>
          <w:sz w:val="20"/>
          <w:szCs w:val="20"/>
        </w:rPr>
        <w:t>附件</w:t>
      </w:r>
      <w:r w:rsidR="00851E98">
        <w:rPr>
          <w:rFonts w:ascii="微软雅黑" w:eastAsia="微软雅黑" w:hAnsi="微软雅黑"/>
          <w:sz w:val="20"/>
          <w:szCs w:val="20"/>
        </w:rPr>
        <w:t>3</w:t>
      </w:r>
      <w:r>
        <w:rPr>
          <w:rFonts w:ascii="微软雅黑" w:eastAsia="微软雅黑" w:hAnsi="微软雅黑" w:hint="eastAsia"/>
          <w:sz w:val="20"/>
          <w:szCs w:val="20"/>
        </w:rPr>
        <w:t>中的</w:t>
      </w:r>
      <w:r w:rsidRPr="007C369D">
        <w:rPr>
          <w:rFonts w:ascii="微软雅黑" w:eastAsia="微软雅黑" w:hAnsi="微软雅黑" w:hint="eastAsia"/>
          <w:sz w:val="20"/>
          <w:szCs w:val="20"/>
        </w:rPr>
        <w:t>待办</w:t>
      </w:r>
      <w:r>
        <w:rPr>
          <w:rFonts w:ascii="微软雅黑" w:eastAsia="微软雅黑" w:hAnsi="微软雅黑" w:hint="eastAsia"/>
          <w:sz w:val="20"/>
          <w:szCs w:val="20"/>
        </w:rPr>
        <w:t>旅程库</w:t>
      </w:r>
      <w:r w:rsidRPr="007C369D">
        <w:rPr>
          <w:rFonts w:ascii="微软雅黑" w:eastAsia="微软雅黑" w:hAnsi="微软雅黑" w:hint="eastAsia"/>
          <w:sz w:val="20"/>
          <w:szCs w:val="20"/>
        </w:rPr>
        <w:t>列表</w:t>
      </w:r>
      <w:r>
        <w:rPr>
          <w:rFonts w:ascii="微软雅黑" w:eastAsia="微软雅黑" w:hAnsi="微软雅黑" w:hint="eastAsia"/>
          <w:sz w:val="20"/>
          <w:szCs w:val="20"/>
        </w:rPr>
        <w:t>。</w:t>
      </w:r>
    </w:p>
    <w:tbl>
      <w:tblPr>
        <w:tblW w:w="7780" w:type="dxa"/>
        <w:tblInd w:w="400" w:type="dxa"/>
        <w:tblLook w:val="04A0" w:firstRow="1" w:lastRow="0" w:firstColumn="1" w:lastColumn="0" w:noHBand="0" w:noVBand="1"/>
      </w:tblPr>
      <w:tblGrid>
        <w:gridCol w:w="1720"/>
        <w:gridCol w:w="6060"/>
      </w:tblGrid>
      <w:tr w:rsidR="002E4077" w:rsidRPr="002E4077" w14:paraId="43C24A30" w14:textId="77777777" w:rsidTr="002E4077">
        <w:trPr>
          <w:trHeight w:val="280"/>
          <w:tblHeader/>
        </w:trPr>
        <w:tc>
          <w:tcPr>
            <w:tcW w:w="172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3691BEBC" w14:textId="77777777" w:rsidR="002E4077" w:rsidRPr="002E4077" w:rsidRDefault="002E4077" w:rsidP="002E4077">
            <w:pPr>
              <w:widowControl/>
              <w:spacing w:line="240" w:lineRule="auto"/>
              <w:rPr>
                <w:rFonts w:ascii="微软雅黑" w:eastAsia="微软雅黑" w:hAnsi="微软雅黑" w:cs="宋体"/>
                <w:b/>
                <w:bCs/>
                <w:color w:val="000000"/>
                <w:sz w:val="18"/>
                <w:szCs w:val="18"/>
                <w:lang w:eastAsia="zh-CN"/>
              </w:rPr>
            </w:pPr>
            <w:r w:rsidRPr="002E4077">
              <w:rPr>
                <w:rFonts w:ascii="微软雅黑" w:eastAsia="微软雅黑" w:hAnsi="微软雅黑" w:cs="宋体" w:hint="eastAsia"/>
                <w:b/>
                <w:bCs/>
                <w:color w:val="000000"/>
                <w:sz w:val="18"/>
                <w:szCs w:val="18"/>
                <w:lang w:eastAsia="zh-CN"/>
              </w:rPr>
              <w:t>字段</w:t>
            </w:r>
          </w:p>
        </w:tc>
        <w:tc>
          <w:tcPr>
            <w:tcW w:w="6060" w:type="dxa"/>
            <w:tcBorders>
              <w:top w:val="single" w:sz="4" w:space="0" w:color="auto"/>
              <w:left w:val="nil"/>
              <w:bottom w:val="single" w:sz="4" w:space="0" w:color="auto"/>
              <w:right w:val="single" w:sz="4" w:space="0" w:color="auto"/>
            </w:tcBorders>
            <w:shd w:val="clear" w:color="000000" w:fill="D9D9D9"/>
            <w:noWrap/>
            <w:vAlign w:val="center"/>
            <w:hideMark/>
          </w:tcPr>
          <w:p w14:paraId="104F0D6A" w14:textId="77777777" w:rsidR="002E4077" w:rsidRPr="002E4077" w:rsidRDefault="002E4077" w:rsidP="002E4077">
            <w:pPr>
              <w:widowControl/>
              <w:spacing w:line="240" w:lineRule="auto"/>
              <w:rPr>
                <w:rFonts w:ascii="微软雅黑" w:eastAsia="微软雅黑" w:hAnsi="微软雅黑" w:cs="宋体"/>
                <w:b/>
                <w:bCs/>
                <w:color w:val="000000"/>
                <w:sz w:val="18"/>
                <w:szCs w:val="18"/>
                <w:lang w:eastAsia="zh-CN"/>
              </w:rPr>
            </w:pPr>
            <w:r w:rsidRPr="002E4077">
              <w:rPr>
                <w:rFonts w:ascii="微软雅黑" w:eastAsia="微软雅黑" w:hAnsi="微软雅黑" w:cs="宋体" w:hint="eastAsia"/>
                <w:b/>
                <w:bCs/>
                <w:color w:val="000000"/>
                <w:sz w:val="18"/>
                <w:szCs w:val="18"/>
                <w:lang w:eastAsia="zh-CN"/>
              </w:rPr>
              <w:t>说明</w:t>
            </w:r>
          </w:p>
        </w:tc>
      </w:tr>
      <w:tr w:rsidR="002E4077" w:rsidRPr="002E4077" w14:paraId="0D4D998C"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0FA4F380"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待办编号</w:t>
            </w:r>
          </w:p>
        </w:tc>
        <w:tc>
          <w:tcPr>
            <w:tcW w:w="6060" w:type="dxa"/>
            <w:tcBorders>
              <w:top w:val="nil"/>
              <w:left w:val="nil"/>
              <w:bottom w:val="single" w:sz="4" w:space="0" w:color="auto"/>
              <w:right w:val="single" w:sz="4" w:space="0" w:color="auto"/>
            </w:tcBorders>
            <w:shd w:val="clear" w:color="auto" w:fill="auto"/>
            <w:noWrap/>
            <w:vAlign w:val="center"/>
            <w:hideMark/>
          </w:tcPr>
          <w:p w14:paraId="461E23BB" w14:textId="5C6CD0C6" w:rsidR="002E4077" w:rsidRPr="002E4077" w:rsidRDefault="002E4077" w:rsidP="002E4077">
            <w:pPr>
              <w:widowControl/>
              <w:spacing w:line="240" w:lineRule="auto"/>
              <w:rPr>
                <w:rFonts w:ascii="微软雅黑" w:eastAsia="微软雅黑" w:hAnsi="微软雅黑" w:cs="宋体"/>
                <w:color w:val="000000"/>
                <w:sz w:val="18"/>
                <w:szCs w:val="18"/>
                <w:lang w:eastAsia="zh-CN"/>
              </w:rPr>
            </w:pPr>
          </w:p>
        </w:tc>
      </w:tr>
      <w:tr w:rsidR="002E4077" w:rsidRPr="002E4077" w14:paraId="3DB5751F"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750856D0"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待办类型</w:t>
            </w:r>
          </w:p>
        </w:tc>
        <w:tc>
          <w:tcPr>
            <w:tcW w:w="6060" w:type="dxa"/>
            <w:tcBorders>
              <w:top w:val="nil"/>
              <w:left w:val="nil"/>
              <w:bottom w:val="single" w:sz="4" w:space="0" w:color="auto"/>
              <w:right w:val="single" w:sz="4" w:space="0" w:color="auto"/>
            </w:tcBorders>
            <w:shd w:val="clear" w:color="auto" w:fill="auto"/>
            <w:noWrap/>
            <w:vAlign w:val="center"/>
            <w:hideMark/>
          </w:tcPr>
          <w:p w14:paraId="5BF76A4A"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保单服务</w:t>
            </w:r>
            <w:r w:rsidRPr="002E4077">
              <w:rPr>
                <w:rFonts w:ascii="微软雅黑" w:eastAsia="微软雅黑" w:hAnsi="微软雅黑" w:cs="宋体" w:hint="eastAsia"/>
                <w:color w:val="000000"/>
                <w:sz w:val="18"/>
                <w:szCs w:val="18"/>
                <w:lang w:eastAsia="zh-CN"/>
              </w:rPr>
              <w:br/>
              <w:t>客户经营</w:t>
            </w:r>
          </w:p>
        </w:tc>
      </w:tr>
      <w:tr w:rsidR="002E4077" w:rsidRPr="002E4077" w14:paraId="705E07C6"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755AF0BD" w14:textId="7CD3C09E"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待办</w:t>
            </w:r>
            <w:r w:rsidR="00222C3A">
              <w:rPr>
                <w:rFonts w:ascii="微软雅黑" w:eastAsia="微软雅黑" w:hAnsi="微软雅黑" w:cs="宋体" w:hint="eastAsia"/>
                <w:color w:val="000000"/>
                <w:sz w:val="18"/>
                <w:szCs w:val="18"/>
                <w:lang w:eastAsia="zh-CN"/>
              </w:rPr>
              <w:t>描述</w:t>
            </w:r>
          </w:p>
        </w:tc>
        <w:tc>
          <w:tcPr>
            <w:tcW w:w="6060" w:type="dxa"/>
            <w:tcBorders>
              <w:top w:val="nil"/>
              <w:left w:val="nil"/>
              <w:bottom w:val="single" w:sz="4" w:space="0" w:color="auto"/>
              <w:right w:val="single" w:sz="4" w:space="0" w:color="auto"/>
            </w:tcBorders>
            <w:shd w:val="clear" w:color="auto" w:fill="auto"/>
            <w:noWrap/>
            <w:vAlign w:val="center"/>
            <w:hideMark/>
          </w:tcPr>
          <w:p w14:paraId="3CD271A1" w14:textId="6FE7FD41" w:rsidR="002E4077" w:rsidRPr="002E4077" w:rsidRDefault="00222C3A"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待办事件简述</w:t>
            </w:r>
          </w:p>
        </w:tc>
      </w:tr>
      <w:tr w:rsidR="00DB43B7" w:rsidRPr="002E4077" w14:paraId="06AC1EC5"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4E88E9F9" w14:textId="6EF76C56" w:rsidR="00DB43B7" w:rsidRPr="002E4077" w:rsidRDefault="00DB43B7"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客户姓名</w:t>
            </w:r>
          </w:p>
        </w:tc>
        <w:tc>
          <w:tcPr>
            <w:tcW w:w="6060" w:type="dxa"/>
            <w:tcBorders>
              <w:top w:val="nil"/>
              <w:left w:val="nil"/>
              <w:bottom w:val="single" w:sz="4" w:space="0" w:color="auto"/>
              <w:right w:val="single" w:sz="4" w:space="0" w:color="auto"/>
            </w:tcBorders>
            <w:shd w:val="clear" w:color="auto" w:fill="auto"/>
            <w:noWrap/>
            <w:vAlign w:val="center"/>
          </w:tcPr>
          <w:p w14:paraId="7584E758" w14:textId="09357008" w:rsidR="00DB43B7" w:rsidRDefault="00DB43B7"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待办对应的客户姓名</w:t>
            </w:r>
          </w:p>
        </w:tc>
      </w:tr>
      <w:tr w:rsidR="002E4077" w:rsidRPr="002E4077" w14:paraId="0BC2E176"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625D3269"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待办详情</w:t>
            </w:r>
          </w:p>
        </w:tc>
        <w:tc>
          <w:tcPr>
            <w:tcW w:w="6060" w:type="dxa"/>
            <w:tcBorders>
              <w:top w:val="nil"/>
              <w:left w:val="nil"/>
              <w:bottom w:val="single" w:sz="4" w:space="0" w:color="auto"/>
              <w:right w:val="single" w:sz="4" w:space="0" w:color="auto"/>
            </w:tcBorders>
            <w:shd w:val="clear" w:color="auto" w:fill="auto"/>
            <w:noWrap/>
            <w:vAlign w:val="center"/>
            <w:hideMark/>
          </w:tcPr>
          <w:p w14:paraId="2C63CD2C" w14:textId="34F7CC89" w:rsidR="002E4077" w:rsidRPr="002E4077" w:rsidRDefault="00222C3A"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待办事件的详情描述</w:t>
            </w:r>
          </w:p>
        </w:tc>
      </w:tr>
      <w:tr w:rsidR="002E4077" w:rsidRPr="002E4077" w14:paraId="2C168061"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4E50227D"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是否有交互</w:t>
            </w:r>
          </w:p>
        </w:tc>
        <w:tc>
          <w:tcPr>
            <w:tcW w:w="6060" w:type="dxa"/>
            <w:tcBorders>
              <w:top w:val="nil"/>
              <w:left w:val="nil"/>
              <w:bottom w:val="single" w:sz="4" w:space="0" w:color="auto"/>
              <w:right w:val="single" w:sz="4" w:space="0" w:color="auto"/>
            </w:tcBorders>
            <w:shd w:val="clear" w:color="auto" w:fill="auto"/>
            <w:noWrap/>
            <w:vAlign w:val="center"/>
            <w:hideMark/>
          </w:tcPr>
          <w:p w14:paraId="7347FF35" w14:textId="4D404C7B" w:rsidR="002E4077" w:rsidRPr="002E4077" w:rsidRDefault="001176B1"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该待办在平台上是否有更多交互内容</w:t>
            </w:r>
          </w:p>
        </w:tc>
      </w:tr>
      <w:tr w:rsidR="002E4077" w:rsidRPr="002E4077" w14:paraId="296AFD96"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7647C0E8"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交互类型</w:t>
            </w:r>
          </w:p>
        </w:tc>
        <w:tc>
          <w:tcPr>
            <w:tcW w:w="6060" w:type="dxa"/>
            <w:tcBorders>
              <w:top w:val="nil"/>
              <w:left w:val="nil"/>
              <w:bottom w:val="single" w:sz="4" w:space="0" w:color="auto"/>
              <w:right w:val="single" w:sz="4" w:space="0" w:color="auto"/>
            </w:tcBorders>
            <w:shd w:val="clear" w:color="auto" w:fill="auto"/>
            <w:noWrap/>
            <w:vAlign w:val="center"/>
            <w:hideMark/>
          </w:tcPr>
          <w:p w14:paraId="39C082E9" w14:textId="64CA4DAC" w:rsidR="002E4077" w:rsidRPr="002E4077" w:rsidRDefault="00292450" w:rsidP="002E4077">
            <w:pPr>
              <w:widowControl/>
              <w:spacing w:line="240" w:lineRule="auto"/>
              <w:rPr>
                <w:rFonts w:ascii="微软雅黑" w:eastAsia="微软雅黑" w:hAnsi="微软雅黑" w:cs="宋体"/>
                <w:color w:val="000000"/>
                <w:sz w:val="18"/>
                <w:szCs w:val="18"/>
                <w:lang w:eastAsia="zh-CN"/>
              </w:rPr>
            </w:pPr>
            <w:r w:rsidRPr="00292450">
              <w:rPr>
                <w:rFonts w:ascii="微软雅黑" w:eastAsia="微软雅黑" w:hAnsi="微软雅黑" w:cs="宋体" w:hint="eastAsia"/>
                <w:color w:val="000000"/>
                <w:sz w:val="18"/>
                <w:szCs w:val="18"/>
                <w:lang w:eastAsia="zh-CN"/>
              </w:rPr>
              <w:t>如果有交互，则需定义</w:t>
            </w:r>
            <w:r>
              <w:rPr>
                <w:rFonts w:ascii="微软雅黑" w:eastAsia="微软雅黑" w:hAnsi="微软雅黑" w:cs="宋体" w:hint="eastAsia"/>
                <w:color w:val="000000"/>
                <w:sz w:val="18"/>
                <w:szCs w:val="18"/>
                <w:lang w:eastAsia="zh-CN"/>
              </w:rPr>
              <w:t>待办</w:t>
            </w:r>
            <w:r w:rsidRPr="00292450">
              <w:rPr>
                <w:rFonts w:ascii="微软雅黑" w:eastAsia="微软雅黑" w:hAnsi="微软雅黑" w:cs="宋体" w:hint="eastAsia"/>
                <w:color w:val="000000"/>
                <w:sz w:val="18"/>
                <w:szCs w:val="18"/>
                <w:lang w:eastAsia="zh-CN"/>
              </w:rPr>
              <w:t>交互类型，点击可查看详情。</w:t>
            </w:r>
          </w:p>
        </w:tc>
      </w:tr>
      <w:tr w:rsidR="002E4077" w:rsidRPr="002E4077" w14:paraId="24B55197"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088F2E46" w14:textId="28CC4FCF" w:rsidR="002E4077" w:rsidRPr="002E4077" w:rsidRDefault="00222C3A" w:rsidP="002E4077">
            <w:pPr>
              <w:widowControl/>
              <w:spacing w:line="240" w:lineRule="auto"/>
              <w:rPr>
                <w:rFonts w:ascii="微软雅黑" w:eastAsia="微软雅黑" w:hAnsi="微软雅黑" w:cs="宋体"/>
                <w:color w:val="000000"/>
                <w:sz w:val="18"/>
                <w:szCs w:val="18"/>
                <w:lang w:eastAsia="zh-CN"/>
              </w:rPr>
            </w:pPr>
            <w:r w:rsidRPr="00222C3A">
              <w:rPr>
                <w:rFonts w:ascii="微软雅黑" w:eastAsia="微软雅黑" w:hAnsi="微软雅黑" w:cs="宋体" w:hint="eastAsia"/>
                <w:color w:val="000000"/>
                <w:sz w:val="18"/>
                <w:szCs w:val="18"/>
                <w:lang w:eastAsia="zh-CN"/>
              </w:rPr>
              <w:t>交互详情描述</w:t>
            </w:r>
          </w:p>
        </w:tc>
        <w:tc>
          <w:tcPr>
            <w:tcW w:w="6060" w:type="dxa"/>
            <w:tcBorders>
              <w:top w:val="nil"/>
              <w:left w:val="nil"/>
              <w:bottom w:val="single" w:sz="4" w:space="0" w:color="auto"/>
              <w:right w:val="single" w:sz="4" w:space="0" w:color="auto"/>
            </w:tcBorders>
            <w:shd w:val="clear" w:color="auto" w:fill="auto"/>
            <w:noWrap/>
            <w:vAlign w:val="center"/>
            <w:hideMark/>
          </w:tcPr>
          <w:p w14:paraId="5157A038" w14:textId="4FFCF82B" w:rsidR="00702CA0" w:rsidRPr="00702CA0" w:rsidRDefault="00702CA0" w:rsidP="00702CA0">
            <w:pPr>
              <w:widowControl/>
              <w:spacing w:line="240" w:lineRule="auto"/>
              <w:rPr>
                <w:rFonts w:ascii="微软雅黑" w:eastAsia="微软雅黑" w:hAnsi="微软雅黑" w:cs="宋体"/>
                <w:color w:val="000000"/>
                <w:sz w:val="18"/>
                <w:szCs w:val="18"/>
                <w:lang w:eastAsia="zh-CN"/>
              </w:rPr>
            </w:pPr>
            <w:r w:rsidRPr="00702CA0">
              <w:rPr>
                <w:rFonts w:ascii="微软雅黑" w:eastAsia="微软雅黑" w:hAnsi="微软雅黑" w:cs="宋体" w:hint="eastAsia"/>
                <w:color w:val="000000"/>
                <w:sz w:val="18"/>
                <w:szCs w:val="18"/>
                <w:lang w:eastAsia="zh-CN"/>
              </w:rPr>
              <w:t>OLS</w:t>
            </w:r>
            <w:r>
              <w:rPr>
                <w:rFonts w:ascii="微软雅黑" w:eastAsia="微软雅黑" w:hAnsi="微软雅黑" w:cs="宋体" w:hint="eastAsia"/>
                <w:color w:val="000000"/>
                <w:sz w:val="18"/>
                <w:szCs w:val="18"/>
                <w:lang w:eastAsia="zh-CN"/>
              </w:rPr>
              <w:t>提供的待办</w:t>
            </w:r>
            <w:r w:rsidR="00551B9C">
              <w:rPr>
                <w:rFonts w:ascii="微软雅黑" w:eastAsia="微软雅黑" w:hAnsi="微软雅黑" w:cs="宋体" w:hint="eastAsia"/>
                <w:color w:val="000000"/>
                <w:sz w:val="18"/>
                <w:szCs w:val="18"/>
                <w:lang w:eastAsia="zh-CN"/>
              </w:rPr>
              <w:t>目前有3类</w:t>
            </w:r>
            <w:r w:rsidRPr="00702CA0">
              <w:rPr>
                <w:rFonts w:ascii="微软雅黑" w:eastAsia="微软雅黑" w:hAnsi="微软雅黑" w:cs="宋体" w:hint="eastAsia"/>
                <w:color w:val="000000"/>
                <w:sz w:val="18"/>
                <w:szCs w:val="18"/>
                <w:lang w:eastAsia="zh-CN"/>
              </w:rPr>
              <w:t>交互详情</w:t>
            </w:r>
            <w:r w:rsidR="00551B9C">
              <w:rPr>
                <w:rFonts w:ascii="微软雅黑" w:eastAsia="微软雅黑" w:hAnsi="微软雅黑" w:cs="宋体" w:hint="eastAsia"/>
                <w:color w:val="000000"/>
                <w:sz w:val="18"/>
                <w:szCs w:val="18"/>
                <w:lang w:eastAsia="zh-CN"/>
              </w:rPr>
              <w:t>。</w:t>
            </w:r>
            <w:r w:rsidRPr="00702CA0">
              <w:rPr>
                <w:rFonts w:ascii="微软雅黑" w:eastAsia="微软雅黑" w:hAnsi="微软雅黑" w:cs="宋体" w:hint="eastAsia"/>
                <w:color w:val="000000"/>
                <w:sz w:val="18"/>
                <w:szCs w:val="18"/>
                <w:lang w:eastAsia="zh-CN"/>
              </w:rPr>
              <w:t>由CRM开发新页面展示OLS提供的参数信息, 展示页面效果以UI为准。</w:t>
            </w:r>
          </w:p>
          <w:p w14:paraId="29AA5FFC" w14:textId="04010474" w:rsidR="00702CA0" w:rsidRPr="00702CA0" w:rsidRDefault="00702CA0" w:rsidP="00702CA0">
            <w:pPr>
              <w:widowControl/>
              <w:spacing w:line="240" w:lineRule="auto"/>
              <w:rPr>
                <w:rFonts w:ascii="微软雅黑" w:eastAsia="微软雅黑" w:hAnsi="微软雅黑" w:cs="宋体"/>
                <w:color w:val="000000"/>
                <w:sz w:val="18"/>
                <w:szCs w:val="18"/>
                <w:lang w:eastAsia="zh-CN"/>
              </w:rPr>
            </w:pPr>
            <w:r w:rsidRPr="00702CA0">
              <w:rPr>
                <w:rFonts w:ascii="微软雅黑" w:eastAsia="微软雅黑" w:hAnsi="微软雅黑" w:cs="宋体" w:hint="eastAsia"/>
                <w:color w:val="000000"/>
                <w:sz w:val="18"/>
                <w:szCs w:val="18"/>
                <w:lang w:eastAsia="zh-CN"/>
              </w:rPr>
              <w:t>1)</w:t>
            </w:r>
            <w:r w:rsidRPr="00702CA0">
              <w:rPr>
                <w:rFonts w:ascii="微软雅黑" w:eastAsia="微软雅黑" w:hAnsi="微软雅黑" w:cs="宋体" w:hint="eastAsia"/>
                <w:color w:val="000000"/>
                <w:sz w:val="18"/>
                <w:szCs w:val="18"/>
                <w:lang w:eastAsia="zh-CN"/>
              </w:rPr>
              <w:tab/>
            </w:r>
            <w:r w:rsidR="0069304B">
              <w:rPr>
                <w:rFonts w:ascii="微软雅黑" w:eastAsia="微软雅黑" w:hAnsi="微软雅黑" w:cs="宋体" w:hint="eastAsia"/>
                <w:color w:val="000000"/>
                <w:sz w:val="18"/>
                <w:szCs w:val="18"/>
                <w:lang w:eastAsia="zh-CN"/>
              </w:rPr>
              <w:t>待办</w:t>
            </w:r>
            <w:r w:rsidR="0069304B" w:rsidRPr="0069304B">
              <w:rPr>
                <w:rFonts w:ascii="微软雅黑" w:eastAsia="微软雅黑" w:hAnsi="微软雅黑" w:cs="宋体"/>
                <w:color w:val="000000"/>
                <w:sz w:val="18"/>
                <w:szCs w:val="18"/>
                <w:lang w:eastAsia="zh-CN"/>
              </w:rPr>
              <w:t>XS16</w:t>
            </w:r>
            <w:r w:rsidR="0069304B">
              <w:rPr>
                <w:rFonts w:ascii="微软雅黑" w:eastAsia="微软雅黑" w:hAnsi="微软雅黑" w:cs="宋体" w:hint="eastAsia"/>
                <w:color w:val="000000"/>
                <w:sz w:val="18"/>
                <w:szCs w:val="18"/>
                <w:lang w:eastAsia="zh-CN"/>
              </w:rPr>
              <w:t>：</w:t>
            </w:r>
            <w:r w:rsidRPr="00702CA0">
              <w:rPr>
                <w:rFonts w:ascii="微软雅黑" w:eastAsia="微软雅黑" w:hAnsi="微软雅黑" w:cs="宋体" w:hint="eastAsia"/>
                <w:color w:val="000000"/>
                <w:sz w:val="18"/>
                <w:szCs w:val="18"/>
                <w:lang w:eastAsia="zh-CN"/>
              </w:rPr>
              <w:t>预约报告(如下图1)</w:t>
            </w:r>
          </w:p>
          <w:p w14:paraId="0830FFA5" w14:textId="12360AD1" w:rsidR="00702CA0" w:rsidRPr="00702CA0" w:rsidRDefault="00702CA0" w:rsidP="00702CA0">
            <w:pPr>
              <w:widowControl/>
              <w:spacing w:line="240" w:lineRule="auto"/>
              <w:rPr>
                <w:rFonts w:ascii="微软雅黑" w:eastAsia="微软雅黑" w:hAnsi="微软雅黑" w:cs="宋体"/>
                <w:color w:val="000000"/>
                <w:sz w:val="18"/>
                <w:szCs w:val="18"/>
                <w:lang w:eastAsia="zh-CN"/>
              </w:rPr>
            </w:pPr>
            <w:r w:rsidRPr="00702CA0">
              <w:rPr>
                <w:rFonts w:ascii="微软雅黑" w:eastAsia="微软雅黑" w:hAnsi="微软雅黑" w:cs="宋体" w:hint="eastAsia"/>
                <w:color w:val="000000"/>
                <w:sz w:val="18"/>
                <w:szCs w:val="18"/>
                <w:lang w:eastAsia="zh-CN"/>
              </w:rPr>
              <w:t>2)</w:t>
            </w:r>
            <w:r w:rsidRPr="00702CA0">
              <w:rPr>
                <w:rFonts w:ascii="微软雅黑" w:eastAsia="微软雅黑" w:hAnsi="微软雅黑" w:cs="宋体" w:hint="eastAsia"/>
                <w:color w:val="000000"/>
                <w:sz w:val="18"/>
                <w:szCs w:val="18"/>
                <w:lang w:eastAsia="zh-CN"/>
              </w:rPr>
              <w:tab/>
            </w:r>
            <w:r w:rsidR="0069304B">
              <w:rPr>
                <w:rFonts w:ascii="微软雅黑" w:eastAsia="微软雅黑" w:hAnsi="微软雅黑" w:cs="宋体" w:hint="eastAsia"/>
                <w:color w:val="000000"/>
                <w:sz w:val="18"/>
                <w:szCs w:val="18"/>
                <w:lang w:eastAsia="zh-CN"/>
              </w:rPr>
              <w:t>待办</w:t>
            </w:r>
            <w:r w:rsidR="0069304B" w:rsidRPr="0069304B">
              <w:rPr>
                <w:rFonts w:ascii="微软雅黑" w:eastAsia="微软雅黑" w:hAnsi="微软雅黑" w:cs="宋体"/>
                <w:color w:val="000000"/>
                <w:sz w:val="18"/>
                <w:szCs w:val="18"/>
                <w:lang w:eastAsia="zh-CN"/>
              </w:rPr>
              <w:t>XS02</w:t>
            </w:r>
            <w:r w:rsidR="0069304B">
              <w:rPr>
                <w:rFonts w:ascii="微软雅黑" w:eastAsia="微软雅黑" w:hAnsi="微软雅黑" w:cs="宋体" w:hint="eastAsia"/>
                <w:color w:val="000000"/>
                <w:sz w:val="18"/>
                <w:szCs w:val="18"/>
                <w:lang w:eastAsia="zh-CN"/>
              </w:rPr>
              <w:t>：</w:t>
            </w:r>
            <w:r w:rsidRPr="00702CA0">
              <w:rPr>
                <w:rFonts w:ascii="微软雅黑" w:eastAsia="微软雅黑" w:hAnsi="微软雅黑" w:cs="宋体" w:hint="eastAsia"/>
                <w:color w:val="000000"/>
                <w:sz w:val="18"/>
                <w:szCs w:val="18"/>
                <w:lang w:eastAsia="zh-CN"/>
              </w:rPr>
              <w:t>保费试算报告 (如下图2)</w:t>
            </w:r>
          </w:p>
          <w:p w14:paraId="77EEF18B" w14:textId="5591E1AD" w:rsidR="00702CA0" w:rsidRPr="002E4077" w:rsidRDefault="00702CA0" w:rsidP="00702CA0">
            <w:pPr>
              <w:widowControl/>
              <w:spacing w:line="240" w:lineRule="auto"/>
              <w:rPr>
                <w:rFonts w:ascii="微软雅黑" w:eastAsia="微软雅黑" w:hAnsi="微软雅黑" w:cs="宋体"/>
                <w:color w:val="000000"/>
                <w:sz w:val="18"/>
                <w:szCs w:val="18"/>
                <w:lang w:eastAsia="zh-CN"/>
              </w:rPr>
            </w:pPr>
            <w:r w:rsidRPr="00702CA0">
              <w:rPr>
                <w:rFonts w:ascii="微软雅黑" w:eastAsia="微软雅黑" w:hAnsi="微软雅黑" w:cs="宋体" w:hint="eastAsia"/>
                <w:color w:val="000000"/>
                <w:sz w:val="18"/>
                <w:szCs w:val="18"/>
                <w:lang w:eastAsia="zh-CN"/>
              </w:rPr>
              <w:t>3)</w:t>
            </w:r>
            <w:r w:rsidRPr="00702CA0">
              <w:rPr>
                <w:rFonts w:ascii="微软雅黑" w:eastAsia="微软雅黑" w:hAnsi="微软雅黑" w:cs="宋体" w:hint="eastAsia"/>
                <w:color w:val="000000"/>
                <w:sz w:val="18"/>
                <w:szCs w:val="18"/>
                <w:lang w:eastAsia="zh-CN"/>
              </w:rPr>
              <w:tab/>
            </w:r>
            <w:r w:rsidR="0069304B">
              <w:rPr>
                <w:rFonts w:ascii="微软雅黑" w:eastAsia="微软雅黑" w:hAnsi="微软雅黑" w:cs="宋体" w:hint="eastAsia"/>
                <w:color w:val="000000"/>
                <w:sz w:val="18"/>
                <w:szCs w:val="18"/>
                <w:lang w:eastAsia="zh-CN"/>
              </w:rPr>
              <w:t>待办</w:t>
            </w:r>
            <w:r w:rsidR="0069304B" w:rsidRPr="0069304B">
              <w:rPr>
                <w:rFonts w:ascii="微软雅黑" w:eastAsia="微软雅黑" w:hAnsi="微软雅黑" w:cs="宋体"/>
                <w:color w:val="000000"/>
                <w:sz w:val="18"/>
                <w:szCs w:val="18"/>
                <w:lang w:eastAsia="zh-CN"/>
              </w:rPr>
              <w:t>XS0</w:t>
            </w:r>
            <w:r w:rsidR="0069304B">
              <w:rPr>
                <w:rFonts w:ascii="微软雅黑" w:eastAsia="微软雅黑" w:hAnsi="微软雅黑" w:cs="宋体"/>
                <w:color w:val="000000"/>
                <w:sz w:val="18"/>
                <w:szCs w:val="18"/>
                <w:lang w:eastAsia="zh-CN"/>
              </w:rPr>
              <w:t>3</w:t>
            </w:r>
            <w:r w:rsidR="0069304B">
              <w:rPr>
                <w:rFonts w:ascii="微软雅黑" w:eastAsia="微软雅黑" w:hAnsi="微软雅黑" w:cs="宋体" w:hint="eastAsia"/>
                <w:color w:val="000000"/>
                <w:sz w:val="18"/>
                <w:szCs w:val="18"/>
                <w:lang w:eastAsia="zh-CN"/>
              </w:rPr>
              <w:t>：</w:t>
            </w:r>
            <w:r w:rsidRPr="00702CA0">
              <w:rPr>
                <w:rFonts w:ascii="微软雅黑" w:eastAsia="微软雅黑" w:hAnsi="微软雅黑" w:cs="宋体" w:hint="eastAsia"/>
                <w:color w:val="000000"/>
                <w:sz w:val="18"/>
                <w:szCs w:val="18"/>
                <w:lang w:eastAsia="zh-CN"/>
              </w:rPr>
              <w:t>保障缺口测算报告 (如下图3)</w:t>
            </w:r>
          </w:p>
        </w:tc>
      </w:tr>
      <w:tr w:rsidR="002E4077" w:rsidRPr="002E4077" w14:paraId="677DA080" w14:textId="77777777" w:rsidTr="00504603">
        <w:trPr>
          <w:trHeight w:val="325"/>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5B07DD81"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行为动作</w:t>
            </w:r>
          </w:p>
        </w:tc>
        <w:tc>
          <w:tcPr>
            <w:tcW w:w="6060" w:type="dxa"/>
            <w:tcBorders>
              <w:top w:val="nil"/>
              <w:left w:val="nil"/>
              <w:bottom w:val="single" w:sz="4" w:space="0" w:color="auto"/>
              <w:right w:val="single" w:sz="4" w:space="0" w:color="auto"/>
            </w:tcBorders>
            <w:shd w:val="clear" w:color="auto" w:fill="auto"/>
            <w:vAlign w:val="center"/>
            <w:hideMark/>
          </w:tcPr>
          <w:p w14:paraId="3D7D41E7" w14:textId="2333B682" w:rsidR="00673C90" w:rsidRDefault="00673C90" w:rsidP="002E4077">
            <w:pPr>
              <w:widowControl/>
              <w:spacing w:line="240" w:lineRule="auto"/>
              <w:rPr>
                <w:rFonts w:ascii="微软雅黑" w:eastAsia="微软雅黑" w:hAnsi="微软雅黑" w:cs="宋体"/>
                <w:color w:val="000000"/>
                <w:sz w:val="18"/>
                <w:szCs w:val="18"/>
                <w:lang w:eastAsia="zh-CN"/>
              </w:rPr>
            </w:pPr>
            <w:bookmarkStart w:id="169" w:name="_Hlk102346693"/>
            <w:r>
              <w:rPr>
                <w:rFonts w:ascii="微软雅黑" w:eastAsia="微软雅黑" w:hAnsi="微软雅黑" w:cs="宋体" w:hint="eastAsia"/>
                <w:color w:val="000000"/>
                <w:sz w:val="18"/>
                <w:szCs w:val="18"/>
                <w:lang w:eastAsia="zh-CN"/>
              </w:rPr>
              <w:t>待办的行为动作由</w:t>
            </w:r>
            <w:r w:rsidR="008C12E3">
              <w:rPr>
                <w:rFonts w:ascii="微软雅黑" w:eastAsia="微软雅黑" w:hAnsi="微软雅黑" w:cs="宋体"/>
                <w:color w:val="000000"/>
                <w:sz w:val="18"/>
                <w:szCs w:val="18"/>
                <w:lang w:eastAsia="zh-CN"/>
              </w:rPr>
              <w:t>OLS/One Service</w:t>
            </w:r>
            <w:r w:rsidR="008C12E3">
              <w:rPr>
                <w:rFonts w:ascii="微软雅黑" w:eastAsia="微软雅黑" w:hAnsi="微软雅黑" w:cs="宋体" w:hint="eastAsia"/>
                <w:color w:val="000000"/>
                <w:sz w:val="18"/>
                <w:szCs w:val="18"/>
                <w:lang w:eastAsia="zh-CN"/>
              </w:rPr>
              <w:t>提供</w:t>
            </w:r>
            <w:r w:rsidR="00554DE0">
              <w:rPr>
                <w:rFonts w:ascii="微软雅黑" w:eastAsia="微软雅黑" w:hAnsi="微软雅黑" w:cs="宋体" w:hint="eastAsia"/>
                <w:color w:val="000000"/>
                <w:sz w:val="18"/>
                <w:szCs w:val="18"/>
                <w:lang w:eastAsia="zh-CN"/>
              </w:rPr>
              <w:t>，点击去完成按钮触发相应动作。</w:t>
            </w:r>
          </w:p>
          <w:p w14:paraId="77134E45" w14:textId="15FB689C" w:rsid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01: 创建面访</w:t>
            </w:r>
            <w:r w:rsidR="00CA6407">
              <w:rPr>
                <w:rFonts w:ascii="微软雅黑" w:eastAsia="微软雅黑" w:hAnsi="微软雅黑" w:cs="宋体" w:hint="eastAsia"/>
                <w:color w:val="000000"/>
                <w:sz w:val="18"/>
                <w:szCs w:val="18"/>
                <w:lang w:eastAsia="zh-CN"/>
              </w:rPr>
              <w:t>：</w:t>
            </w:r>
            <w:r w:rsidR="00554DE0">
              <w:rPr>
                <w:rFonts w:ascii="微软雅黑" w:eastAsia="微软雅黑" w:hAnsi="微软雅黑" w:cs="宋体" w:hint="eastAsia"/>
                <w:color w:val="000000"/>
                <w:sz w:val="18"/>
                <w:szCs w:val="18"/>
                <w:lang w:eastAsia="zh-CN"/>
              </w:rPr>
              <w:t>打开创建</w:t>
            </w:r>
            <w:r w:rsidR="007E20CF">
              <w:rPr>
                <w:rFonts w:ascii="微软雅黑" w:eastAsia="微软雅黑" w:hAnsi="微软雅黑" w:cs="宋体" w:hint="eastAsia"/>
                <w:color w:val="000000"/>
                <w:sz w:val="18"/>
                <w:szCs w:val="18"/>
                <w:lang w:eastAsia="zh-CN"/>
              </w:rPr>
              <w:t>销售</w:t>
            </w:r>
            <w:r w:rsidR="00554DE0">
              <w:rPr>
                <w:rFonts w:ascii="微软雅黑" w:eastAsia="微软雅黑" w:hAnsi="微软雅黑" w:cs="宋体" w:hint="eastAsia"/>
                <w:color w:val="000000"/>
                <w:sz w:val="18"/>
                <w:szCs w:val="18"/>
                <w:lang w:eastAsia="zh-CN"/>
              </w:rPr>
              <w:t>面访页面，并自动带入客户信息。</w:t>
            </w:r>
            <w:r w:rsidRPr="002E4077">
              <w:rPr>
                <w:rFonts w:ascii="微软雅黑" w:eastAsia="微软雅黑" w:hAnsi="微软雅黑" w:cs="宋体" w:hint="eastAsia"/>
                <w:color w:val="000000"/>
                <w:sz w:val="18"/>
                <w:szCs w:val="18"/>
                <w:lang w:eastAsia="zh-CN"/>
              </w:rPr>
              <w:br/>
              <w:t>02: 拉起微信</w:t>
            </w:r>
            <w:r w:rsidR="00554DE0">
              <w:rPr>
                <w:rFonts w:ascii="微软雅黑" w:eastAsia="微软雅黑" w:hAnsi="微软雅黑" w:cs="宋体" w:hint="eastAsia"/>
                <w:color w:val="000000"/>
                <w:sz w:val="18"/>
                <w:szCs w:val="18"/>
                <w:lang w:eastAsia="zh-CN"/>
              </w:rPr>
              <w:t>：打开微信</w:t>
            </w:r>
            <w:r w:rsidRPr="002E4077">
              <w:rPr>
                <w:rFonts w:ascii="微软雅黑" w:eastAsia="微软雅黑" w:hAnsi="微软雅黑" w:cs="宋体" w:hint="eastAsia"/>
                <w:color w:val="000000"/>
                <w:sz w:val="18"/>
                <w:szCs w:val="18"/>
                <w:lang w:eastAsia="zh-CN"/>
              </w:rPr>
              <w:br/>
            </w:r>
            <w:r w:rsidRPr="002E4077">
              <w:rPr>
                <w:rFonts w:ascii="微软雅黑" w:eastAsia="微软雅黑" w:hAnsi="微软雅黑" w:cs="宋体" w:hint="eastAsia"/>
                <w:color w:val="000000"/>
                <w:sz w:val="18"/>
                <w:szCs w:val="18"/>
                <w:lang w:eastAsia="zh-CN"/>
              </w:rPr>
              <w:lastRenderedPageBreak/>
              <w:t>03: 拨打电话</w:t>
            </w:r>
            <w:r w:rsidR="00673C90">
              <w:rPr>
                <w:rFonts w:ascii="微软雅黑" w:eastAsia="微软雅黑" w:hAnsi="微软雅黑" w:cs="宋体" w:hint="eastAsia"/>
                <w:color w:val="000000"/>
                <w:sz w:val="18"/>
                <w:szCs w:val="18"/>
                <w:lang w:eastAsia="zh-CN"/>
              </w:rPr>
              <w:t>：P</w:t>
            </w:r>
            <w:r w:rsidR="00673C90">
              <w:rPr>
                <w:rFonts w:ascii="微软雅黑" w:eastAsia="微软雅黑" w:hAnsi="微软雅黑" w:cs="宋体"/>
                <w:color w:val="000000"/>
                <w:sz w:val="18"/>
                <w:szCs w:val="18"/>
                <w:lang w:eastAsia="zh-CN"/>
              </w:rPr>
              <w:t>ad</w:t>
            </w:r>
            <w:r w:rsidR="00673C90">
              <w:rPr>
                <w:rFonts w:ascii="微软雅黑" w:eastAsia="微软雅黑" w:hAnsi="微软雅黑" w:cs="宋体" w:hint="eastAsia"/>
                <w:color w:val="000000"/>
                <w:sz w:val="18"/>
                <w:szCs w:val="18"/>
                <w:lang w:eastAsia="zh-CN"/>
              </w:rPr>
              <w:t>版不支持拨打电话</w:t>
            </w:r>
            <w:r w:rsidRPr="002E4077">
              <w:rPr>
                <w:rFonts w:ascii="微软雅黑" w:eastAsia="微软雅黑" w:hAnsi="微软雅黑" w:cs="宋体" w:hint="eastAsia"/>
                <w:color w:val="000000"/>
                <w:sz w:val="18"/>
                <w:szCs w:val="18"/>
                <w:lang w:eastAsia="zh-CN"/>
              </w:rPr>
              <w:br/>
              <w:t>04: 拉起友享小程序</w:t>
            </w:r>
            <w:r w:rsidR="0062494E">
              <w:rPr>
                <w:rFonts w:ascii="微软雅黑" w:eastAsia="微软雅黑" w:hAnsi="微软雅黑" w:cs="宋体" w:hint="eastAsia"/>
                <w:color w:val="000000"/>
                <w:sz w:val="18"/>
                <w:szCs w:val="18"/>
                <w:lang w:eastAsia="zh-CN"/>
              </w:rPr>
              <w:t>：打开友享小程序</w:t>
            </w:r>
          </w:p>
          <w:p w14:paraId="57C97AEC" w14:textId="23A634EA" w:rsidR="00CA6407" w:rsidRPr="002E4077" w:rsidRDefault="00CA6407"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0</w:t>
            </w:r>
            <w:r>
              <w:rPr>
                <w:rFonts w:ascii="微软雅黑" w:eastAsia="微软雅黑" w:hAnsi="微软雅黑" w:cs="宋体"/>
                <w:color w:val="000000"/>
                <w:sz w:val="18"/>
                <w:szCs w:val="18"/>
                <w:lang w:eastAsia="zh-CN"/>
              </w:rPr>
              <w:t>5</w:t>
            </w:r>
            <w:r>
              <w:rPr>
                <w:rFonts w:ascii="微软雅黑" w:eastAsia="微软雅黑" w:hAnsi="微软雅黑" w:cs="宋体" w:hint="eastAsia"/>
                <w:color w:val="000000"/>
                <w:sz w:val="18"/>
                <w:szCs w:val="18"/>
                <w:lang w:eastAsia="zh-CN"/>
              </w:rPr>
              <w:t>：拉起N</w:t>
            </w:r>
            <w:r>
              <w:rPr>
                <w:rFonts w:ascii="微软雅黑" w:eastAsia="微软雅黑" w:hAnsi="微软雅黑" w:cs="宋体"/>
                <w:color w:val="000000"/>
                <w:sz w:val="18"/>
                <w:szCs w:val="18"/>
                <w:lang w:eastAsia="zh-CN"/>
              </w:rPr>
              <w:t>BS</w:t>
            </w:r>
            <w:r w:rsidR="00554DE0">
              <w:rPr>
                <w:rFonts w:ascii="微软雅黑" w:eastAsia="微软雅黑" w:hAnsi="微软雅黑" w:cs="宋体" w:hint="eastAsia"/>
                <w:color w:val="000000"/>
                <w:sz w:val="18"/>
                <w:szCs w:val="18"/>
                <w:lang w:eastAsia="zh-CN"/>
              </w:rPr>
              <w:t>：</w:t>
            </w:r>
            <w:r w:rsidR="0062494E">
              <w:rPr>
                <w:rFonts w:ascii="微软雅黑" w:eastAsia="微软雅黑" w:hAnsi="微软雅黑" w:cs="宋体" w:hint="eastAsia"/>
                <w:color w:val="000000"/>
                <w:sz w:val="18"/>
                <w:szCs w:val="18"/>
                <w:lang w:eastAsia="zh-CN"/>
              </w:rPr>
              <w:t>打开N</w:t>
            </w:r>
            <w:r w:rsidR="0062494E">
              <w:rPr>
                <w:rFonts w:ascii="微软雅黑" w:eastAsia="微软雅黑" w:hAnsi="微软雅黑" w:cs="宋体"/>
                <w:color w:val="000000"/>
                <w:sz w:val="18"/>
                <w:szCs w:val="18"/>
                <w:lang w:eastAsia="zh-CN"/>
              </w:rPr>
              <w:t>BS</w:t>
            </w:r>
            <w:r w:rsidR="0062494E">
              <w:rPr>
                <w:rFonts w:ascii="微软雅黑" w:eastAsia="微软雅黑" w:hAnsi="微软雅黑" w:cs="宋体" w:hint="eastAsia"/>
                <w:color w:val="000000"/>
                <w:sz w:val="18"/>
                <w:szCs w:val="18"/>
                <w:lang w:eastAsia="zh-CN"/>
              </w:rPr>
              <w:t>首页</w:t>
            </w:r>
            <w:bookmarkEnd w:id="169"/>
            <w:r w:rsidR="00572F13">
              <w:rPr>
                <w:rFonts w:ascii="微软雅黑" w:eastAsia="微软雅黑" w:hAnsi="微软雅黑" w:cs="宋体" w:hint="eastAsia"/>
                <w:color w:val="000000"/>
                <w:sz w:val="18"/>
                <w:szCs w:val="18"/>
                <w:lang w:eastAsia="zh-CN"/>
              </w:rPr>
              <w:t>，客户信息不自动带入。</w:t>
            </w:r>
          </w:p>
        </w:tc>
      </w:tr>
      <w:tr w:rsidR="00222C3A" w:rsidRPr="002E4077" w14:paraId="36AE64B9" w14:textId="77777777" w:rsidTr="00222C3A">
        <w:trPr>
          <w:trHeight w:val="325"/>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355246F7" w14:textId="542D260A" w:rsidR="00222C3A" w:rsidRPr="002E4077" w:rsidRDefault="00222C3A"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待办生成时间</w:t>
            </w:r>
          </w:p>
        </w:tc>
        <w:tc>
          <w:tcPr>
            <w:tcW w:w="6060" w:type="dxa"/>
            <w:tcBorders>
              <w:top w:val="nil"/>
              <w:left w:val="nil"/>
              <w:bottom w:val="single" w:sz="4" w:space="0" w:color="auto"/>
              <w:right w:val="single" w:sz="4" w:space="0" w:color="auto"/>
            </w:tcBorders>
            <w:shd w:val="clear" w:color="auto" w:fill="auto"/>
            <w:vAlign w:val="center"/>
          </w:tcPr>
          <w:p w14:paraId="3079408E" w14:textId="0D654128" w:rsidR="00222C3A" w:rsidRPr="002E4077" w:rsidRDefault="00222C3A"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待办生成的时间</w:t>
            </w:r>
            <w:r w:rsidR="005D3479">
              <w:rPr>
                <w:rFonts w:ascii="微软雅黑" w:eastAsia="微软雅黑" w:hAnsi="微软雅黑" w:cs="宋体" w:hint="eastAsia"/>
                <w:color w:val="000000"/>
                <w:sz w:val="18"/>
                <w:szCs w:val="18"/>
                <w:lang w:eastAsia="zh-CN"/>
              </w:rPr>
              <w:t>，精确到时分</w:t>
            </w:r>
            <w:r w:rsidR="00861509">
              <w:rPr>
                <w:rFonts w:ascii="微软雅黑" w:eastAsia="微软雅黑" w:hAnsi="微软雅黑" w:cs="宋体" w:hint="eastAsia"/>
                <w:color w:val="000000"/>
                <w:sz w:val="18"/>
                <w:szCs w:val="18"/>
                <w:lang w:eastAsia="zh-CN"/>
              </w:rPr>
              <w:t>秒</w:t>
            </w:r>
            <w:r w:rsidR="005D3479">
              <w:rPr>
                <w:rFonts w:ascii="微软雅黑" w:eastAsia="微软雅黑" w:hAnsi="微软雅黑" w:cs="宋体" w:hint="eastAsia"/>
                <w:color w:val="000000"/>
                <w:sz w:val="18"/>
                <w:szCs w:val="18"/>
                <w:lang w:eastAsia="zh-CN"/>
              </w:rPr>
              <w:t>。</w:t>
            </w:r>
          </w:p>
        </w:tc>
      </w:tr>
      <w:tr w:rsidR="002E4077" w:rsidRPr="002E4077" w14:paraId="287CA185"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59833680" w14:textId="4BF9CC44" w:rsidR="002E4077" w:rsidRPr="002E4077" w:rsidRDefault="00222C3A" w:rsidP="002E4077">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待办</w:t>
            </w:r>
            <w:r w:rsidR="002E4077" w:rsidRPr="002E4077">
              <w:rPr>
                <w:rFonts w:ascii="微软雅黑" w:eastAsia="微软雅黑" w:hAnsi="微软雅黑" w:cs="宋体" w:hint="eastAsia"/>
                <w:color w:val="000000"/>
                <w:sz w:val="18"/>
                <w:szCs w:val="18"/>
                <w:lang w:eastAsia="zh-CN"/>
              </w:rPr>
              <w:t>失效时间</w:t>
            </w:r>
          </w:p>
        </w:tc>
        <w:tc>
          <w:tcPr>
            <w:tcW w:w="6060" w:type="dxa"/>
            <w:tcBorders>
              <w:top w:val="nil"/>
              <w:left w:val="nil"/>
              <w:bottom w:val="single" w:sz="4" w:space="0" w:color="auto"/>
              <w:right w:val="single" w:sz="4" w:space="0" w:color="auto"/>
            </w:tcBorders>
            <w:shd w:val="clear" w:color="auto" w:fill="auto"/>
            <w:noWrap/>
            <w:vAlign w:val="center"/>
            <w:hideMark/>
          </w:tcPr>
          <w:p w14:paraId="7BC6BC87" w14:textId="14279104" w:rsidR="00861509"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待办失效日期</w:t>
            </w:r>
            <w:r w:rsidR="00861509">
              <w:rPr>
                <w:rFonts w:ascii="微软雅黑" w:eastAsia="微软雅黑" w:hAnsi="微软雅黑" w:cs="宋体" w:hint="eastAsia"/>
                <w:color w:val="000000"/>
                <w:sz w:val="18"/>
                <w:szCs w:val="18"/>
                <w:lang w:eastAsia="zh-CN"/>
              </w:rPr>
              <w:t>（到天，失效当天晚上</w:t>
            </w:r>
            <w:r w:rsidR="00861509" w:rsidRPr="00861509">
              <w:rPr>
                <w:rFonts w:ascii="微软雅黑" w:eastAsia="微软雅黑" w:hAnsi="微软雅黑" w:cs="宋体" w:hint="eastAsia"/>
                <w:color w:val="000000"/>
                <w:sz w:val="18"/>
                <w:szCs w:val="18"/>
                <w:lang w:eastAsia="zh-CN"/>
              </w:rPr>
              <w:t>批处理执行</w:t>
            </w:r>
            <w:r w:rsidR="00861509">
              <w:rPr>
                <w:rFonts w:ascii="微软雅黑" w:eastAsia="微软雅黑" w:hAnsi="微软雅黑" w:cs="宋体" w:hint="eastAsia"/>
                <w:color w:val="000000"/>
                <w:sz w:val="18"/>
                <w:szCs w:val="18"/>
                <w:lang w:eastAsia="zh-CN"/>
              </w:rPr>
              <w:t>）</w:t>
            </w:r>
          </w:p>
          <w:p w14:paraId="19CEAAD6" w14:textId="363A39AC" w:rsidR="00861509"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如果业务不定义则默认</w:t>
            </w:r>
            <w:r w:rsidR="002E4603">
              <w:rPr>
                <w:rFonts w:ascii="微软雅黑" w:eastAsia="微软雅黑" w:hAnsi="微软雅黑" w:cs="宋体" w:hint="eastAsia"/>
                <w:color w:val="000000"/>
                <w:sz w:val="18"/>
                <w:szCs w:val="18"/>
                <w:lang w:eastAsia="zh-CN"/>
              </w:rPr>
              <w:t>失效时间为待办生成时间+</w:t>
            </w:r>
            <w:r w:rsidRPr="002E4077">
              <w:rPr>
                <w:rFonts w:ascii="微软雅黑" w:eastAsia="微软雅黑" w:hAnsi="微软雅黑" w:cs="宋体" w:hint="eastAsia"/>
                <w:color w:val="000000"/>
                <w:sz w:val="18"/>
                <w:szCs w:val="18"/>
                <w:lang w:eastAsia="zh-CN"/>
              </w:rPr>
              <w:t>30天。</w:t>
            </w:r>
          </w:p>
        </w:tc>
      </w:tr>
      <w:tr w:rsidR="002E4077" w:rsidRPr="002E4077" w14:paraId="030996DE" w14:textId="77777777" w:rsidTr="002E4077">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504D339F" w14:textId="48220585"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待办开关</w:t>
            </w:r>
          </w:p>
        </w:tc>
        <w:tc>
          <w:tcPr>
            <w:tcW w:w="6060" w:type="dxa"/>
            <w:tcBorders>
              <w:top w:val="nil"/>
              <w:left w:val="nil"/>
              <w:bottom w:val="single" w:sz="4" w:space="0" w:color="auto"/>
              <w:right w:val="single" w:sz="4" w:space="0" w:color="auto"/>
            </w:tcBorders>
            <w:shd w:val="clear" w:color="auto" w:fill="auto"/>
            <w:noWrap/>
            <w:vAlign w:val="center"/>
            <w:hideMark/>
          </w:tcPr>
          <w:p w14:paraId="3CC23F77" w14:textId="6B7EFA6E"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用来决定该待办是否</w:t>
            </w:r>
            <w:r w:rsidR="0045773F">
              <w:rPr>
                <w:rFonts w:ascii="微软雅黑" w:eastAsia="微软雅黑" w:hAnsi="微软雅黑" w:cs="宋体" w:hint="eastAsia"/>
                <w:color w:val="000000"/>
                <w:sz w:val="18"/>
                <w:szCs w:val="18"/>
                <w:lang w:eastAsia="zh-CN"/>
              </w:rPr>
              <w:t>在</w:t>
            </w:r>
            <w:r w:rsidRPr="002E4077">
              <w:rPr>
                <w:rFonts w:ascii="微软雅黑" w:eastAsia="微软雅黑" w:hAnsi="微软雅黑" w:cs="宋体" w:hint="eastAsia"/>
                <w:color w:val="000000"/>
                <w:sz w:val="18"/>
                <w:szCs w:val="18"/>
                <w:lang w:eastAsia="zh-CN"/>
              </w:rPr>
              <w:t>前端</w:t>
            </w:r>
            <w:r w:rsidR="0086615D">
              <w:rPr>
                <w:rFonts w:ascii="微软雅黑" w:eastAsia="微软雅黑" w:hAnsi="微软雅黑" w:cs="宋体" w:hint="eastAsia"/>
                <w:color w:val="000000"/>
                <w:sz w:val="18"/>
                <w:szCs w:val="18"/>
                <w:lang w:eastAsia="zh-CN"/>
              </w:rPr>
              <w:t>展示。</w:t>
            </w:r>
            <w:r w:rsidR="00A5616D">
              <w:rPr>
                <w:rFonts w:ascii="微软雅黑" w:eastAsia="微软雅黑" w:hAnsi="微软雅黑" w:cs="宋体" w:hint="eastAsia"/>
                <w:color w:val="000000"/>
                <w:sz w:val="18"/>
                <w:szCs w:val="18"/>
                <w:lang w:eastAsia="zh-CN"/>
              </w:rPr>
              <w:t>（开关由O</w:t>
            </w:r>
            <w:r w:rsidR="00A5616D">
              <w:rPr>
                <w:rFonts w:ascii="微软雅黑" w:eastAsia="微软雅黑" w:hAnsi="微软雅黑" w:cs="宋体"/>
                <w:color w:val="000000"/>
                <w:sz w:val="18"/>
                <w:szCs w:val="18"/>
                <w:lang w:eastAsia="zh-CN"/>
              </w:rPr>
              <w:t>LS</w:t>
            </w:r>
            <w:r w:rsidR="00A5616D">
              <w:rPr>
                <w:rFonts w:ascii="微软雅黑" w:eastAsia="微软雅黑" w:hAnsi="微软雅黑" w:cs="宋体" w:hint="eastAsia"/>
                <w:color w:val="000000"/>
                <w:sz w:val="18"/>
                <w:szCs w:val="18"/>
                <w:lang w:eastAsia="zh-CN"/>
              </w:rPr>
              <w:t>和O</w:t>
            </w:r>
            <w:r w:rsidR="00A5616D">
              <w:rPr>
                <w:rFonts w:ascii="微软雅黑" w:eastAsia="微软雅黑" w:hAnsi="微软雅黑" w:cs="宋体"/>
                <w:color w:val="000000"/>
                <w:sz w:val="18"/>
                <w:szCs w:val="18"/>
                <w:lang w:eastAsia="zh-CN"/>
              </w:rPr>
              <w:t>ne Service</w:t>
            </w:r>
            <w:r w:rsidR="00504603">
              <w:rPr>
                <w:rFonts w:ascii="微软雅黑" w:eastAsia="微软雅黑" w:hAnsi="微软雅黑" w:cs="宋体" w:hint="eastAsia"/>
                <w:color w:val="000000"/>
                <w:sz w:val="18"/>
                <w:szCs w:val="18"/>
                <w:lang w:eastAsia="zh-CN"/>
              </w:rPr>
              <w:t>分别</w:t>
            </w:r>
            <w:r w:rsidR="00A5616D">
              <w:rPr>
                <w:rFonts w:ascii="微软雅黑" w:eastAsia="微软雅黑" w:hAnsi="微软雅黑" w:cs="宋体" w:hint="eastAsia"/>
                <w:color w:val="000000"/>
                <w:sz w:val="18"/>
                <w:szCs w:val="18"/>
                <w:lang w:eastAsia="zh-CN"/>
              </w:rPr>
              <w:t>控制）</w:t>
            </w:r>
          </w:p>
        </w:tc>
      </w:tr>
      <w:tr w:rsidR="002E4077" w:rsidRPr="002E4077" w14:paraId="4CE2940C" w14:textId="77777777" w:rsidTr="00B016F7">
        <w:trPr>
          <w:trHeight w:val="367"/>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0C270C07" w14:textId="77777777"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是否消息通知</w:t>
            </w:r>
          </w:p>
        </w:tc>
        <w:tc>
          <w:tcPr>
            <w:tcW w:w="6060" w:type="dxa"/>
            <w:tcBorders>
              <w:top w:val="nil"/>
              <w:left w:val="nil"/>
              <w:bottom w:val="single" w:sz="4" w:space="0" w:color="auto"/>
              <w:right w:val="single" w:sz="4" w:space="0" w:color="auto"/>
            </w:tcBorders>
            <w:shd w:val="clear" w:color="auto" w:fill="auto"/>
            <w:vAlign w:val="center"/>
            <w:hideMark/>
          </w:tcPr>
          <w:p w14:paraId="5105217D" w14:textId="643F9272" w:rsidR="002E4077" w:rsidRPr="002E4077" w:rsidRDefault="002E4077" w:rsidP="002E4077">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该待办产生时是否需要通知到Navi</w:t>
            </w:r>
            <w:r w:rsidR="00B016F7">
              <w:rPr>
                <w:rFonts w:ascii="微软雅黑" w:eastAsia="微软雅黑" w:hAnsi="微软雅黑" w:cs="宋体" w:hint="eastAsia"/>
                <w:color w:val="000000"/>
                <w:sz w:val="18"/>
                <w:szCs w:val="18"/>
                <w:lang w:eastAsia="zh-CN"/>
              </w:rPr>
              <w:t>。</w:t>
            </w:r>
          </w:p>
        </w:tc>
      </w:tr>
      <w:tr w:rsidR="00FA1194" w:rsidRPr="002E4077" w14:paraId="08788365" w14:textId="77777777" w:rsidTr="002E4077">
        <w:trPr>
          <w:trHeight w:val="520"/>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210B8039" w14:textId="17C0BC47" w:rsidR="00FA1194" w:rsidRPr="002E4077" w:rsidRDefault="00FA1194" w:rsidP="00FA1194">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消息通知</w:t>
            </w:r>
            <w:r w:rsidR="00EB3F7C" w:rsidRPr="00EB3F7C">
              <w:rPr>
                <w:rFonts w:ascii="微软雅黑" w:eastAsia="微软雅黑" w:hAnsi="微软雅黑" w:cs="宋体" w:hint="eastAsia"/>
                <w:color w:val="000000"/>
                <w:sz w:val="18"/>
                <w:szCs w:val="18"/>
                <w:lang w:eastAsia="zh-CN"/>
              </w:rPr>
              <w:t>渠道</w:t>
            </w:r>
          </w:p>
        </w:tc>
        <w:tc>
          <w:tcPr>
            <w:tcW w:w="6060" w:type="dxa"/>
            <w:tcBorders>
              <w:top w:val="nil"/>
              <w:left w:val="nil"/>
              <w:bottom w:val="single" w:sz="4" w:space="0" w:color="auto"/>
              <w:right w:val="single" w:sz="4" w:space="0" w:color="auto"/>
            </w:tcBorders>
            <w:shd w:val="clear" w:color="auto" w:fill="auto"/>
            <w:vAlign w:val="center"/>
          </w:tcPr>
          <w:p w14:paraId="5142BDCF" w14:textId="5CDC6932" w:rsidR="00FA1194" w:rsidRPr="002E4077" w:rsidRDefault="00FA1194" w:rsidP="00FA1194">
            <w:pPr>
              <w:widowControl/>
              <w:spacing w:line="240" w:lineRule="auto"/>
              <w:rPr>
                <w:rFonts w:ascii="微软雅黑" w:eastAsia="微软雅黑" w:hAnsi="微软雅黑" w:cs="宋体"/>
                <w:color w:val="000000"/>
                <w:sz w:val="18"/>
                <w:szCs w:val="18"/>
                <w:lang w:eastAsia="zh-CN"/>
              </w:rPr>
            </w:pPr>
            <w:r w:rsidRPr="002E4077">
              <w:rPr>
                <w:rFonts w:ascii="微软雅黑" w:eastAsia="微软雅黑" w:hAnsi="微软雅黑" w:cs="宋体" w:hint="eastAsia"/>
                <w:color w:val="000000"/>
                <w:sz w:val="18"/>
                <w:szCs w:val="18"/>
                <w:lang w:eastAsia="zh-CN"/>
              </w:rPr>
              <w:t>站内信</w:t>
            </w:r>
            <w:r w:rsidRPr="002E4077">
              <w:rPr>
                <w:rFonts w:ascii="微软雅黑" w:eastAsia="微软雅黑" w:hAnsi="微软雅黑" w:cs="宋体" w:hint="eastAsia"/>
                <w:color w:val="000000"/>
                <w:sz w:val="18"/>
                <w:szCs w:val="18"/>
                <w:lang w:eastAsia="zh-CN"/>
              </w:rPr>
              <w:br/>
            </w:r>
            <w:r w:rsidR="00EB3F7C" w:rsidRPr="00EB3F7C">
              <w:rPr>
                <w:rFonts w:ascii="微软雅黑" w:eastAsia="微软雅黑" w:hAnsi="微软雅黑" w:cs="宋体" w:hint="eastAsia"/>
                <w:color w:val="000000"/>
                <w:sz w:val="18"/>
                <w:szCs w:val="18"/>
                <w:lang w:eastAsia="zh-CN"/>
              </w:rPr>
              <w:t>微信公众号推送</w:t>
            </w:r>
            <w:r w:rsidRPr="002E4077">
              <w:rPr>
                <w:rFonts w:ascii="微软雅黑" w:eastAsia="微软雅黑" w:hAnsi="微软雅黑" w:cs="宋体" w:hint="eastAsia"/>
                <w:color w:val="000000"/>
                <w:sz w:val="18"/>
                <w:szCs w:val="18"/>
                <w:lang w:eastAsia="zh-CN"/>
              </w:rPr>
              <w:br/>
            </w:r>
            <w:r w:rsidR="00EB3F7C" w:rsidRPr="00EB3F7C">
              <w:rPr>
                <w:rFonts w:ascii="微软雅黑" w:eastAsia="微软雅黑" w:hAnsi="微软雅黑" w:cs="宋体" w:hint="eastAsia"/>
                <w:color w:val="000000"/>
                <w:sz w:val="18"/>
                <w:szCs w:val="18"/>
                <w:lang w:eastAsia="zh-CN"/>
              </w:rPr>
              <w:t>IOS锁屏推送</w:t>
            </w:r>
          </w:p>
        </w:tc>
      </w:tr>
      <w:tr w:rsidR="00FA1194" w:rsidRPr="002E4077" w14:paraId="32C39BB8" w14:textId="77777777" w:rsidTr="000F3842">
        <w:trPr>
          <w:trHeight w:val="402"/>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2B566FD2" w14:textId="72601308" w:rsidR="00FA1194" w:rsidRPr="002E4077" w:rsidRDefault="00FA1194" w:rsidP="00FA1194">
            <w:pPr>
              <w:widowControl/>
              <w:spacing w:line="240" w:lineRule="auto"/>
              <w:rPr>
                <w:rFonts w:ascii="微软雅黑" w:eastAsia="微软雅黑" w:hAnsi="微软雅黑" w:cs="宋体"/>
                <w:color w:val="000000"/>
                <w:sz w:val="18"/>
                <w:szCs w:val="18"/>
                <w:lang w:eastAsia="zh-CN"/>
              </w:rPr>
            </w:pPr>
            <w:r w:rsidRPr="00FA1194">
              <w:rPr>
                <w:rFonts w:ascii="微软雅黑" w:eastAsia="微软雅黑" w:hAnsi="微软雅黑" w:cs="宋体" w:hint="eastAsia"/>
                <w:color w:val="000000"/>
                <w:sz w:val="18"/>
                <w:szCs w:val="18"/>
                <w:lang w:eastAsia="zh-CN"/>
              </w:rPr>
              <w:t>消息</w:t>
            </w:r>
            <w:r w:rsidR="00EB3F7C" w:rsidRPr="00EB3F7C">
              <w:rPr>
                <w:rFonts w:ascii="微软雅黑" w:eastAsia="微软雅黑" w:hAnsi="微软雅黑" w:cs="宋体" w:hint="eastAsia"/>
                <w:color w:val="000000"/>
                <w:sz w:val="18"/>
                <w:szCs w:val="18"/>
                <w:lang w:eastAsia="zh-CN"/>
              </w:rPr>
              <w:t>通知</w:t>
            </w:r>
            <w:r w:rsidRPr="00FA1194">
              <w:rPr>
                <w:rFonts w:ascii="微软雅黑" w:eastAsia="微软雅黑" w:hAnsi="微软雅黑" w:cs="宋体" w:hint="eastAsia"/>
                <w:color w:val="000000"/>
                <w:sz w:val="18"/>
                <w:szCs w:val="18"/>
                <w:lang w:eastAsia="zh-CN"/>
              </w:rPr>
              <w:t>分类</w:t>
            </w:r>
          </w:p>
        </w:tc>
        <w:tc>
          <w:tcPr>
            <w:tcW w:w="6060" w:type="dxa"/>
            <w:tcBorders>
              <w:top w:val="nil"/>
              <w:left w:val="nil"/>
              <w:bottom w:val="single" w:sz="4" w:space="0" w:color="auto"/>
              <w:right w:val="single" w:sz="4" w:space="0" w:color="auto"/>
            </w:tcBorders>
            <w:shd w:val="clear" w:color="auto" w:fill="auto"/>
            <w:vAlign w:val="center"/>
          </w:tcPr>
          <w:p w14:paraId="66F5A5C7" w14:textId="77777777" w:rsidR="00EB3F7C" w:rsidRDefault="00EB3F7C" w:rsidP="00FA1194">
            <w:pPr>
              <w:widowControl/>
              <w:spacing w:line="240" w:lineRule="auto"/>
              <w:rPr>
                <w:rFonts w:ascii="微软雅黑" w:eastAsia="微软雅黑" w:hAnsi="微软雅黑" w:cs="宋体"/>
                <w:color w:val="000000"/>
                <w:sz w:val="18"/>
                <w:szCs w:val="18"/>
                <w:lang w:eastAsia="zh-CN"/>
              </w:rPr>
            </w:pPr>
            <w:r w:rsidRPr="00EB3F7C">
              <w:rPr>
                <w:rFonts w:ascii="微软雅黑" w:eastAsia="微软雅黑" w:hAnsi="微软雅黑" w:cs="宋体" w:hint="eastAsia"/>
                <w:color w:val="000000"/>
                <w:sz w:val="18"/>
                <w:szCs w:val="18"/>
                <w:lang w:eastAsia="zh-CN"/>
              </w:rPr>
              <w:t>热点商机</w:t>
            </w:r>
          </w:p>
          <w:p w14:paraId="2E0C8E80" w14:textId="48CB5E5F" w:rsidR="000F3842" w:rsidRPr="002E4077" w:rsidRDefault="00EB3F7C" w:rsidP="00FA1194">
            <w:pPr>
              <w:widowControl/>
              <w:spacing w:line="240" w:lineRule="auto"/>
              <w:rPr>
                <w:rFonts w:ascii="微软雅黑" w:eastAsia="微软雅黑" w:hAnsi="微软雅黑" w:cs="宋体"/>
                <w:color w:val="000000"/>
                <w:sz w:val="18"/>
                <w:szCs w:val="18"/>
                <w:lang w:eastAsia="zh-CN"/>
              </w:rPr>
            </w:pPr>
            <w:r w:rsidRPr="00EB3F7C">
              <w:rPr>
                <w:rFonts w:ascii="微软雅黑" w:eastAsia="微软雅黑" w:hAnsi="微软雅黑" w:cs="宋体" w:hint="eastAsia"/>
                <w:color w:val="000000"/>
                <w:sz w:val="18"/>
                <w:szCs w:val="18"/>
                <w:lang w:eastAsia="zh-CN"/>
              </w:rPr>
              <w:t>客户动态</w:t>
            </w:r>
          </w:p>
        </w:tc>
      </w:tr>
    </w:tbl>
    <w:p w14:paraId="7184E186" w14:textId="3A5CF75E" w:rsidR="009B1CBD" w:rsidRDefault="009B1CBD" w:rsidP="00FE77D4">
      <w:pPr>
        <w:ind w:leftChars="100" w:left="200"/>
        <w:rPr>
          <w:rFonts w:ascii="微软雅黑" w:eastAsia="微软雅黑" w:hAnsi="微软雅黑"/>
          <w:lang w:eastAsia="zh-CN"/>
        </w:rPr>
      </w:pPr>
    </w:p>
    <w:p w14:paraId="7F733109" w14:textId="43FFF114" w:rsidR="0008515D" w:rsidRDefault="0008515D" w:rsidP="0008515D">
      <w:pPr>
        <w:widowControl/>
        <w:spacing w:line="240" w:lineRule="auto"/>
        <w:ind w:leftChars="100" w:left="200"/>
        <w:rPr>
          <w:rFonts w:ascii="微软雅黑" w:eastAsia="微软雅黑" w:hAnsi="微软雅黑"/>
          <w:lang w:eastAsia="zh-CN"/>
        </w:rPr>
      </w:pPr>
      <w:r>
        <w:rPr>
          <w:rFonts w:ascii="微软雅黑" w:eastAsia="微软雅黑" w:hAnsi="微软雅黑" w:hint="eastAsia"/>
          <w:lang w:eastAsia="zh-CN"/>
        </w:rPr>
        <w:t>预约报告</w:t>
      </w:r>
    </w:p>
    <w:p w14:paraId="012D1671" w14:textId="118953D1" w:rsidR="0008515D" w:rsidRDefault="00344668" w:rsidP="0008515D">
      <w:pPr>
        <w:widowControl/>
        <w:spacing w:line="240" w:lineRule="auto"/>
        <w:ind w:leftChars="100" w:left="200"/>
        <w:rPr>
          <w:rFonts w:ascii="微软雅黑" w:eastAsia="微软雅黑" w:hAnsi="微软雅黑"/>
          <w:lang w:eastAsia="zh-CN"/>
        </w:rPr>
      </w:pPr>
      <w:r w:rsidRPr="00344668">
        <w:rPr>
          <w:rFonts w:ascii="微软雅黑" w:eastAsia="微软雅黑" w:hAnsi="微软雅黑"/>
          <w:noProof/>
          <w:lang w:eastAsia="zh-CN"/>
        </w:rPr>
        <w:drawing>
          <wp:inline distT="0" distB="0" distL="0" distR="0" wp14:anchorId="5C613372" wp14:editId="10F28C60">
            <wp:extent cx="4100548" cy="27178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7797" cy="2722604"/>
                    </a:xfrm>
                    <a:prstGeom prst="rect">
                      <a:avLst/>
                    </a:prstGeom>
                  </pic:spPr>
                </pic:pic>
              </a:graphicData>
            </a:graphic>
          </wp:inline>
        </w:drawing>
      </w:r>
    </w:p>
    <w:p w14:paraId="39C29D61" w14:textId="77777777" w:rsidR="0008515D" w:rsidRDefault="0008515D" w:rsidP="0008515D">
      <w:pPr>
        <w:widowControl/>
        <w:spacing w:line="240" w:lineRule="auto"/>
        <w:ind w:leftChars="100" w:left="200"/>
        <w:rPr>
          <w:rFonts w:ascii="微软雅黑" w:eastAsia="微软雅黑" w:hAnsi="微软雅黑"/>
          <w:lang w:eastAsia="zh-CN"/>
        </w:rPr>
      </w:pPr>
      <w:r>
        <w:rPr>
          <w:rFonts w:ascii="微软雅黑" w:eastAsia="微软雅黑" w:hAnsi="微软雅黑" w:hint="eastAsia"/>
          <w:lang w:eastAsia="zh-CN"/>
        </w:rPr>
        <w:t>图1</w:t>
      </w:r>
    </w:p>
    <w:p w14:paraId="7A1C7225" w14:textId="77777777" w:rsidR="0008515D" w:rsidRDefault="0008515D" w:rsidP="0008515D">
      <w:pPr>
        <w:widowControl/>
        <w:spacing w:line="240" w:lineRule="auto"/>
        <w:rPr>
          <w:rFonts w:ascii="微软雅黑" w:eastAsia="微软雅黑" w:hAnsi="微软雅黑"/>
          <w:lang w:eastAsia="zh-CN"/>
        </w:rPr>
        <w:sectPr w:rsidR="0008515D" w:rsidSect="00E74CB2">
          <w:pgSz w:w="11907" w:h="16840" w:code="9"/>
          <w:pgMar w:top="1800" w:right="1440" w:bottom="1440" w:left="1440" w:header="1800" w:footer="864" w:gutter="0"/>
          <w:cols w:space="720"/>
          <w:docGrid w:linePitch="272"/>
        </w:sectPr>
      </w:pPr>
    </w:p>
    <w:p w14:paraId="3053EDED" w14:textId="77777777" w:rsidR="0008515D" w:rsidRDefault="0008515D" w:rsidP="0008515D">
      <w:pPr>
        <w:widowControl/>
        <w:spacing w:line="240" w:lineRule="auto"/>
        <w:rPr>
          <w:rFonts w:ascii="微软雅黑" w:eastAsia="微软雅黑" w:hAnsi="微软雅黑"/>
          <w:lang w:eastAsia="zh-CN"/>
        </w:rPr>
      </w:pPr>
      <w:r>
        <w:rPr>
          <w:rFonts w:ascii="微软雅黑" w:eastAsia="微软雅黑" w:hAnsi="微软雅黑" w:hint="eastAsia"/>
          <w:lang w:eastAsia="zh-CN"/>
        </w:rPr>
        <w:lastRenderedPageBreak/>
        <w:t>保费试算报告展示示意图</w:t>
      </w:r>
    </w:p>
    <w:p w14:paraId="1EDB79F0" w14:textId="625F31CD" w:rsidR="0008515D" w:rsidRDefault="00C15F2C" w:rsidP="0008515D">
      <w:pPr>
        <w:widowControl/>
        <w:spacing w:line="240" w:lineRule="auto"/>
        <w:rPr>
          <w:rFonts w:ascii="微软雅黑" w:eastAsia="微软雅黑" w:hAnsi="微软雅黑"/>
          <w:lang w:eastAsia="zh-CN"/>
        </w:rPr>
      </w:pPr>
      <w:ins w:id="170" w:author="SHI, Guofeng-GF" w:date="2022-08-25T16:34:00Z">
        <w:r w:rsidRPr="00C15F2C">
          <w:rPr>
            <w:rFonts w:ascii="微软雅黑" w:eastAsia="微软雅黑" w:hAnsi="微软雅黑"/>
            <w:noProof/>
            <w:lang w:eastAsia="zh-CN"/>
          </w:rPr>
          <w:drawing>
            <wp:inline distT="0" distB="0" distL="0" distR="0" wp14:anchorId="79067B08" wp14:editId="290F3756">
              <wp:extent cx="4572000" cy="4056909"/>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6957" cy="4061308"/>
                      </a:xfrm>
                      <a:prstGeom prst="rect">
                        <a:avLst/>
                      </a:prstGeom>
                    </pic:spPr>
                  </pic:pic>
                </a:graphicData>
              </a:graphic>
            </wp:inline>
          </w:drawing>
        </w:r>
      </w:ins>
    </w:p>
    <w:p w14:paraId="64E1A1AF" w14:textId="6DE30E9D" w:rsidR="0008515D" w:rsidRDefault="0008515D" w:rsidP="0008515D">
      <w:pPr>
        <w:widowControl/>
        <w:spacing w:line="240" w:lineRule="auto"/>
        <w:rPr>
          <w:rFonts w:ascii="微软雅黑" w:eastAsia="微软雅黑" w:hAnsi="微软雅黑"/>
          <w:lang w:eastAsia="zh-CN"/>
        </w:rPr>
      </w:pPr>
      <w:r>
        <w:rPr>
          <w:rFonts w:ascii="微软雅黑" w:eastAsia="微软雅黑" w:hAnsi="微软雅黑" w:hint="eastAsia"/>
          <w:lang w:eastAsia="zh-CN"/>
        </w:rPr>
        <w:t>图</w:t>
      </w:r>
      <w:r>
        <w:rPr>
          <w:rFonts w:ascii="微软雅黑" w:eastAsia="微软雅黑" w:hAnsi="微软雅黑"/>
          <w:lang w:eastAsia="zh-CN"/>
        </w:rPr>
        <w:t>2</w:t>
      </w:r>
    </w:p>
    <w:p w14:paraId="3AB498AB" w14:textId="77777777" w:rsidR="0008515D" w:rsidRDefault="0008515D" w:rsidP="0008515D">
      <w:pPr>
        <w:widowControl/>
        <w:spacing w:line="240" w:lineRule="auto"/>
        <w:rPr>
          <w:rFonts w:ascii="微软雅黑" w:eastAsia="微软雅黑" w:hAnsi="微软雅黑"/>
          <w:lang w:eastAsia="zh-CN"/>
        </w:rPr>
      </w:pPr>
    </w:p>
    <w:p w14:paraId="3F04AAF0" w14:textId="702B7B93" w:rsidR="0008515D" w:rsidRDefault="0008515D" w:rsidP="0008515D">
      <w:pPr>
        <w:widowControl/>
        <w:spacing w:line="240" w:lineRule="auto"/>
        <w:rPr>
          <w:rFonts w:ascii="微软雅黑" w:eastAsia="微软雅黑" w:hAnsi="微软雅黑"/>
          <w:lang w:eastAsia="zh-CN"/>
        </w:rPr>
      </w:pPr>
      <w:r>
        <w:rPr>
          <w:rFonts w:ascii="微软雅黑" w:eastAsia="微软雅黑" w:hAnsi="微软雅黑" w:hint="eastAsia"/>
          <w:lang w:eastAsia="zh-CN"/>
        </w:rPr>
        <w:t>保障缺口</w:t>
      </w:r>
      <w:r w:rsidR="0033672D">
        <w:rPr>
          <w:rFonts w:ascii="微软雅黑" w:eastAsia="微软雅黑" w:hAnsi="微软雅黑" w:hint="eastAsia"/>
          <w:lang w:eastAsia="zh-CN"/>
        </w:rPr>
        <w:t>测</w:t>
      </w:r>
      <w:r>
        <w:rPr>
          <w:rFonts w:ascii="微软雅黑" w:eastAsia="微软雅黑" w:hAnsi="微软雅黑" w:hint="eastAsia"/>
          <w:lang w:eastAsia="zh-CN"/>
        </w:rPr>
        <w:t>算报告</w:t>
      </w:r>
    </w:p>
    <w:p w14:paraId="311E9666" w14:textId="5499A153" w:rsidR="0008515D" w:rsidRDefault="007A2E8E" w:rsidP="0008515D">
      <w:pPr>
        <w:widowControl/>
        <w:spacing w:line="240" w:lineRule="auto"/>
        <w:rPr>
          <w:rFonts w:ascii="微软雅黑" w:eastAsia="微软雅黑" w:hAnsi="微软雅黑"/>
          <w:lang w:eastAsia="zh-CN"/>
        </w:rPr>
      </w:pPr>
      <w:r w:rsidRPr="007A2E8E">
        <w:rPr>
          <w:rFonts w:ascii="微软雅黑" w:eastAsia="微软雅黑" w:hAnsi="微软雅黑"/>
          <w:noProof/>
          <w:lang w:eastAsia="zh-CN"/>
        </w:rPr>
        <w:lastRenderedPageBreak/>
        <w:drawing>
          <wp:inline distT="0" distB="0" distL="0" distR="0" wp14:anchorId="24CEC100" wp14:editId="66BBD24F">
            <wp:extent cx="4746875" cy="48704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0665" cy="4874339"/>
                    </a:xfrm>
                    <a:prstGeom prst="rect">
                      <a:avLst/>
                    </a:prstGeom>
                  </pic:spPr>
                </pic:pic>
              </a:graphicData>
            </a:graphic>
          </wp:inline>
        </w:drawing>
      </w:r>
    </w:p>
    <w:p w14:paraId="7D7C9F64" w14:textId="77777777" w:rsidR="0008515D" w:rsidRDefault="0008515D" w:rsidP="0008515D">
      <w:pPr>
        <w:widowControl/>
        <w:spacing w:line="240" w:lineRule="auto"/>
        <w:rPr>
          <w:rFonts w:ascii="微软雅黑" w:eastAsia="微软雅黑" w:hAnsi="微软雅黑"/>
          <w:lang w:eastAsia="zh-CN"/>
        </w:rPr>
      </w:pPr>
      <w:r>
        <w:rPr>
          <w:rFonts w:ascii="微软雅黑" w:eastAsia="微软雅黑" w:hAnsi="微软雅黑" w:hint="eastAsia"/>
          <w:lang w:eastAsia="zh-CN"/>
        </w:rPr>
        <w:t>图</w:t>
      </w:r>
      <w:r>
        <w:rPr>
          <w:rFonts w:ascii="微软雅黑" w:eastAsia="微软雅黑" w:hAnsi="微软雅黑"/>
          <w:lang w:eastAsia="zh-CN"/>
        </w:rPr>
        <w:t>3</w:t>
      </w:r>
    </w:p>
    <w:p w14:paraId="34892B58" w14:textId="77777777" w:rsidR="000A1245" w:rsidRDefault="000A1245" w:rsidP="00FE77D4">
      <w:pPr>
        <w:ind w:leftChars="100" w:left="200"/>
        <w:rPr>
          <w:rFonts w:ascii="微软雅黑" w:eastAsia="微软雅黑" w:hAnsi="微软雅黑"/>
          <w:lang w:eastAsia="zh-CN"/>
        </w:rPr>
      </w:pPr>
    </w:p>
    <w:p w14:paraId="23F3748A" w14:textId="4F77F33A" w:rsidR="00D118EF" w:rsidRPr="00FE77D4" w:rsidRDefault="00FE77D4" w:rsidP="006376BC">
      <w:pPr>
        <w:pStyle w:val="Heading4"/>
        <w:spacing w:before="120" w:after="120"/>
        <w:rPr>
          <w:rFonts w:ascii="微软雅黑" w:eastAsia="微软雅黑" w:hAnsi="微软雅黑"/>
          <w:i w:val="0"/>
          <w:iCs/>
        </w:rPr>
      </w:pPr>
      <w:r w:rsidRPr="00FE77D4">
        <w:rPr>
          <w:rFonts w:ascii="微软雅黑" w:eastAsia="微软雅黑" w:hAnsi="微软雅黑" w:hint="eastAsia"/>
          <w:i w:val="0"/>
          <w:iCs/>
        </w:rPr>
        <w:t>个人详情页的待办跟进</w:t>
      </w:r>
    </w:p>
    <w:p w14:paraId="3DD4FD03" w14:textId="1F6F5C2A" w:rsidR="00FC0724" w:rsidRPr="00F55BDD" w:rsidRDefault="00FC0724" w:rsidP="009B528D">
      <w:pPr>
        <w:pStyle w:val="ListParagraph"/>
        <w:numPr>
          <w:ilvl w:val="0"/>
          <w:numId w:val="66"/>
        </w:numPr>
        <w:ind w:firstLineChars="0"/>
        <w:rPr>
          <w:rFonts w:ascii="微软雅黑" w:eastAsia="微软雅黑" w:hAnsi="微软雅黑"/>
          <w:sz w:val="20"/>
          <w:szCs w:val="20"/>
        </w:rPr>
      </w:pPr>
      <w:r w:rsidRPr="00F55BDD">
        <w:rPr>
          <w:rFonts w:ascii="微软雅黑" w:eastAsia="微软雅黑" w:hAnsi="微软雅黑" w:hint="eastAsia"/>
          <w:sz w:val="20"/>
          <w:szCs w:val="20"/>
        </w:rPr>
        <w:t>个人详情页</w:t>
      </w:r>
      <w:r w:rsidRPr="00F55BDD">
        <w:rPr>
          <w:rFonts w:ascii="微软雅黑" w:eastAsia="微软雅黑" w:hAnsi="微软雅黑"/>
          <w:sz w:val="20"/>
          <w:szCs w:val="20"/>
        </w:rPr>
        <w:t>-</w:t>
      </w:r>
      <w:r w:rsidRPr="00F55BDD">
        <w:rPr>
          <w:rFonts w:ascii="微软雅黑" w:eastAsia="微软雅黑" w:hAnsi="微软雅黑" w:hint="eastAsia"/>
          <w:sz w:val="20"/>
          <w:szCs w:val="20"/>
        </w:rPr>
        <w:t>待办</w:t>
      </w:r>
      <w:r w:rsidR="00DB43B7">
        <w:rPr>
          <w:rFonts w:ascii="微软雅黑" w:eastAsia="微软雅黑" w:hAnsi="微软雅黑" w:hint="eastAsia"/>
          <w:sz w:val="20"/>
          <w:szCs w:val="20"/>
        </w:rPr>
        <w:t>任务</w:t>
      </w:r>
      <w:r w:rsidRPr="00F55BDD">
        <w:rPr>
          <w:rFonts w:ascii="微软雅黑" w:eastAsia="微软雅黑" w:hAnsi="微软雅黑" w:hint="eastAsia"/>
          <w:sz w:val="20"/>
          <w:szCs w:val="20"/>
        </w:rPr>
        <w:t>呈现</w:t>
      </w:r>
    </w:p>
    <w:p w14:paraId="5DE38643" w14:textId="28D9CF41" w:rsidR="007D1FFD" w:rsidRDefault="00FC0724" w:rsidP="009B528D">
      <w:pPr>
        <w:pStyle w:val="ListParagraph"/>
        <w:numPr>
          <w:ilvl w:val="0"/>
          <w:numId w:val="101"/>
        </w:numPr>
        <w:ind w:firstLineChars="0"/>
        <w:rPr>
          <w:rFonts w:ascii="微软雅黑" w:eastAsia="微软雅黑" w:hAnsi="微软雅黑"/>
          <w:sz w:val="20"/>
          <w:szCs w:val="20"/>
        </w:rPr>
      </w:pPr>
      <w:r w:rsidRPr="00DB43B7">
        <w:rPr>
          <w:rFonts w:ascii="微软雅黑" w:eastAsia="微软雅黑" w:hAnsi="微软雅黑" w:hint="eastAsia"/>
          <w:sz w:val="20"/>
          <w:szCs w:val="20"/>
        </w:rPr>
        <w:t>个人详情页待办</w:t>
      </w:r>
      <w:r w:rsidR="007D1FFD">
        <w:rPr>
          <w:rFonts w:ascii="微软雅黑" w:eastAsia="微软雅黑" w:hAnsi="微软雅黑" w:hint="eastAsia"/>
          <w:sz w:val="20"/>
          <w:szCs w:val="20"/>
        </w:rPr>
        <w:t>排序</w:t>
      </w:r>
      <w:r w:rsidR="0090023C">
        <w:rPr>
          <w:rFonts w:ascii="微软雅黑" w:eastAsia="微软雅黑" w:hAnsi="微软雅黑" w:hint="eastAsia"/>
          <w:sz w:val="20"/>
          <w:szCs w:val="20"/>
        </w:rPr>
        <w:t>规则同</w:t>
      </w:r>
      <w:r w:rsidR="0090023C" w:rsidRPr="003D3E30">
        <w:rPr>
          <w:rFonts w:ascii="微软雅黑" w:eastAsia="微软雅黑" w:hAnsi="微软雅黑" w:hint="eastAsia"/>
          <w:sz w:val="20"/>
          <w:szCs w:val="20"/>
        </w:rPr>
        <w:t>N</w:t>
      </w:r>
      <w:r w:rsidR="0090023C" w:rsidRPr="003D3E30">
        <w:rPr>
          <w:rFonts w:ascii="微软雅黑" w:eastAsia="微软雅黑" w:hAnsi="微软雅黑"/>
          <w:sz w:val="20"/>
          <w:szCs w:val="20"/>
        </w:rPr>
        <w:t>avi</w:t>
      </w:r>
      <w:r w:rsidR="0090023C" w:rsidRPr="003D3E30">
        <w:rPr>
          <w:rFonts w:ascii="微软雅黑" w:eastAsia="微软雅黑" w:hAnsi="微软雅黑" w:hint="eastAsia"/>
          <w:sz w:val="20"/>
          <w:szCs w:val="20"/>
        </w:rPr>
        <w:t>平台商机待办-待办任务</w:t>
      </w:r>
      <w:r w:rsidR="007D1FFD">
        <w:rPr>
          <w:rFonts w:ascii="微软雅黑" w:eastAsia="微软雅黑" w:hAnsi="微软雅黑" w:hint="eastAsia"/>
          <w:sz w:val="20"/>
          <w:szCs w:val="20"/>
        </w:rPr>
        <w:t>。</w:t>
      </w:r>
    </w:p>
    <w:p w14:paraId="3D12166E" w14:textId="1B065B26" w:rsidR="00DB43B7" w:rsidRPr="00DB43B7" w:rsidRDefault="00DB43B7" w:rsidP="009B528D">
      <w:pPr>
        <w:pStyle w:val="ListParagraph"/>
        <w:numPr>
          <w:ilvl w:val="0"/>
          <w:numId w:val="101"/>
        </w:numPr>
        <w:ind w:firstLineChars="0"/>
        <w:rPr>
          <w:rFonts w:ascii="微软雅黑" w:eastAsia="微软雅黑" w:hAnsi="微软雅黑"/>
          <w:sz w:val="20"/>
          <w:szCs w:val="20"/>
        </w:rPr>
      </w:pPr>
      <w:r>
        <w:rPr>
          <w:rFonts w:ascii="微软雅黑" w:eastAsia="微软雅黑" w:hAnsi="微软雅黑" w:hint="eastAsia"/>
          <w:sz w:val="20"/>
          <w:szCs w:val="20"/>
        </w:rPr>
        <w:t>需汇总显示所有展示的待办条数。</w:t>
      </w:r>
    </w:p>
    <w:p w14:paraId="634F4DB2" w14:textId="326B1AFC" w:rsidR="003B2476" w:rsidRDefault="00DB43B7" w:rsidP="009B528D">
      <w:pPr>
        <w:pStyle w:val="ListParagraph"/>
        <w:numPr>
          <w:ilvl w:val="0"/>
          <w:numId w:val="101"/>
        </w:numPr>
        <w:ind w:firstLineChars="0"/>
        <w:rPr>
          <w:rFonts w:ascii="微软雅黑" w:eastAsia="微软雅黑" w:hAnsi="微软雅黑"/>
          <w:sz w:val="20"/>
          <w:szCs w:val="20"/>
        </w:rPr>
      </w:pPr>
      <w:r>
        <w:rPr>
          <w:rFonts w:ascii="微软雅黑" w:eastAsia="微软雅黑" w:hAnsi="微软雅黑" w:hint="eastAsia"/>
          <w:sz w:val="20"/>
          <w:szCs w:val="20"/>
        </w:rPr>
        <w:t>待办显示内容为：待办描述+待办类型+待办生成时间+待办详情</w:t>
      </w:r>
      <w:r w:rsidR="00381CD1">
        <w:rPr>
          <w:rFonts w:ascii="微软雅黑" w:eastAsia="微软雅黑" w:hAnsi="微软雅黑" w:hint="eastAsia"/>
          <w:sz w:val="20"/>
          <w:szCs w:val="20"/>
        </w:rPr>
        <w:t>，如待办有交互内容，则需额外显示交互类型，点击后展示交互详情。</w:t>
      </w:r>
    </w:p>
    <w:p w14:paraId="1E0BDA1A" w14:textId="713F9F4D" w:rsidR="007D1FFD" w:rsidRDefault="007D1FFD" w:rsidP="009B528D">
      <w:pPr>
        <w:pStyle w:val="ListParagraph"/>
        <w:numPr>
          <w:ilvl w:val="0"/>
          <w:numId w:val="101"/>
        </w:numPr>
        <w:ind w:firstLineChars="0"/>
        <w:rPr>
          <w:rFonts w:ascii="微软雅黑" w:eastAsia="微软雅黑" w:hAnsi="微软雅黑"/>
          <w:sz w:val="20"/>
          <w:szCs w:val="20"/>
        </w:rPr>
      </w:pPr>
      <w:r>
        <w:rPr>
          <w:rFonts w:ascii="微软雅黑" w:eastAsia="微软雅黑" w:hAnsi="微软雅黑" w:hint="eastAsia"/>
          <w:sz w:val="20"/>
          <w:szCs w:val="20"/>
        </w:rPr>
        <w:t>可以按照任务类型及待办状态进行筛选。</w:t>
      </w:r>
    </w:p>
    <w:p w14:paraId="3208AAB0" w14:textId="0D33FA09" w:rsidR="003B2476" w:rsidRPr="00DB43B7" w:rsidRDefault="007D1FFD" w:rsidP="009B528D">
      <w:pPr>
        <w:pStyle w:val="ListParagraph"/>
        <w:numPr>
          <w:ilvl w:val="0"/>
          <w:numId w:val="101"/>
        </w:numPr>
        <w:ind w:firstLineChars="0"/>
        <w:rPr>
          <w:rFonts w:ascii="微软雅黑" w:eastAsia="微软雅黑" w:hAnsi="微软雅黑"/>
          <w:sz w:val="20"/>
          <w:szCs w:val="20"/>
        </w:rPr>
      </w:pPr>
      <w:r>
        <w:rPr>
          <w:rFonts w:ascii="微软雅黑" w:eastAsia="微软雅黑" w:hAnsi="微软雅黑" w:hint="eastAsia"/>
          <w:sz w:val="20"/>
          <w:szCs w:val="20"/>
        </w:rPr>
        <w:t>该</w:t>
      </w:r>
      <w:r w:rsidR="003B2476" w:rsidRPr="00DB43B7">
        <w:rPr>
          <w:rFonts w:ascii="微软雅黑" w:eastAsia="微软雅黑" w:hAnsi="微软雅黑" w:hint="eastAsia"/>
          <w:sz w:val="20"/>
          <w:szCs w:val="20"/>
        </w:rPr>
        <w:t>模块交互方式和核销同步首页大商机待办中心。</w:t>
      </w:r>
    </w:p>
    <w:p w14:paraId="06306C52" w14:textId="2CE97344" w:rsidR="00F55BDD" w:rsidRDefault="00133DEE" w:rsidP="00FC0724">
      <w:pPr>
        <w:rPr>
          <w:rFonts w:ascii="微软雅黑" w:eastAsia="微软雅黑" w:hAnsi="微软雅黑"/>
          <w:lang w:eastAsia="zh-CN"/>
        </w:rPr>
      </w:pPr>
      <w:r>
        <w:rPr>
          <w:rFonts w:ascii="微软雅黑" w:eastAsia="微软雅黑" w:hAnsi="微软雅黑"/>
          <w:lang w:eastAsia="zh-CN"/>
        </w:rPr>
        <w:tab/>
      </w:r>
    </w:p>
    <w:p w14:paraId="74B7C22D" w14:textId="0F941AC8" w:rsidR="00FC0724" w:rsidRDefault="00DB43B7" w:rsidP="00CA2E8C">
      <w:pPr>
        <w:ind w:firstLine="420"/>
        <w:rPr>
          <w:lang w:eastAsia="zh-CN"/>
        </w:rPr>
      </w:pPr>
      <w:r>
        <w:rPr>
          <w:rFonts w:ascii="微软雅黑" w:eastAsia="微软雅黑" w:hAnsi="微软雅黑" w:hint="eastAsia"/>
          <w:lang w:eastAsia="zh-CN"/>
        </w:rPr>
        <w:t>待办任务</w:t>
      </w:r>
      <w:r w:rsidR="00FC0724" w:rsidRPr="00F55BDD">
        <w:rPr>
          <w:rFonts w:ascii="微软雅黑" w:eastAsia="微软雅黑" w:hAnsi="微软雅黑" w:hint="eastAsia"/>
          <w:lang w:eastAsia="zh-CN"/>
        </w:rPr>
        <w:t>示意图：</w:t>
      </w:r>
    </w:p>
    <w:p w14:paraId="48A13999" w14:textId="25884520" w:rsidR="00FC0724" w:rsidRDefault="00DB43B7" w:rsidP="00CA2E8C">
      <w:pPr>
        <w:ind w:leftChars="200" w:left="400"/>
        <w:rPr>
          <w:lang w:eastAsia="zh-CN"/>
        </w:rPr>
      </w:pPr>
      <w:r w:rsidRPr="00DB43B7">
        <w:rPr>
          <w:noProof/>
          <w:lang w:eastAsia="zh-CN"/>
        </w:rPr>
        <w:lastRenderedPageBreak/>
        <w:drawing>
          <wp:inline distT="0" distB="0" distL="0" distR="0" wp14:anchorId="66FDEDE2" wp14:editId="15294F79">
            <wp:extent cx="4343531" cy="3352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0577" cy="3358239"/>
                    </a:xfrm>
                    <a:prstGeom prst="rect">
                      <a:avLst/>
                    </a:prstGeom>
                  </pic:spPr>
                </pic:pic>
              </a:graphicData>
            </a:graphic>
          </wp:inline>
        </w:drawing>
      </w:r>
    </w:p>
    <w:p w14:paraId="77D0A993" w14:textId="77777777" w:rsidR="007D1FFD" w:rsidRDefault="007D1FFD" w:rsidP="00CA2E8C">
      <w:pPr>
        <w:ind w:leftChars="200" w:left="400"/>
        <w:rPr>
          <w:lang w:eastAsia="zh-CN"/>
        </w:rPr>
      </w:pPr>
    </w:p>
    <w:p w14:paraId="17D6F6E1" w14:textId="2CC9D0C9" w:rsidR="007D1FFD" w:rsidRDefault="007D1FFD" w:rsidP="00CA2E8C">
      <w:pPr>
        <w:ind w:leftChars="200" w:left="400"/>
        <w:rPr>
          <w:lang w:eastAsia="zh-CN"/>
        </w:rPr>
      </w:pPr>
    </w:p>
    <w:p w14:paraId="555B6797" w14:textId="4F75C86B" w:rsidR="007D1FFD" w:rsidRDefault="007D1FFD" w:rsidP="00CA2E8C">
      <w:pPr>
        <w:ind w:leftChars="200" w:left="400"/>
        <w:rPr>
          <w:lang w:eastAsia="zh-CN"/>
        </w:rPr>
      </w:pPr>
      <w:r w:rsidRPr="007D1FFD">
        <w:rPr>
          <w:noProof/>
          <w:lang w:eastAsia="zh-CN"/>
        </w:rPr>
        <w:drawing>
          <wp:inline distT="0" distB="0" distL="0" distR="0" wp14:anchorId="74968EE7" wp14:editId="6292670D">
            <wp:extent cx="3416300" cy="12382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0780" cy="1243498"/>
                    </a:xfrm>
                    <a:prstGeom prst="rect">
                      <a:avLst/>
                    </a:prstGeom>
                  </pic:spPr>
                </pic:pic>
              </a:graphicData>
            </a:graphic>
          </wp:inline>
        </w:drawing>
      </w:r>
    </w:p>
    <w:p w14:paraId="111ACA87" w14:textId="1DF6FD2F" w:rsidR="008F0430" w:rsidRDefault="008F0430" w:rsidP="00CA2E8C">
      <w:pPr>
        <w:ind w:leftChars="200" w:left="400"/>
        <w:rPr>
          <w:lang w:eastAsia="zh-CN"/>
        </w:rPr>
      </w:pPr>
    </w:p>
    <w:p w14:paraId="6C2B8928" w14:textId="77777777" w:rsidR="00FC0724" w:rsidRDefault="00FC0724" w:rsidP="00FC0724">
      <w:pPr>
        <w:rPr>
          <w:lang w:eastAsia="zh-CN"/>
        </w:rPr>
      </w:pPr>
    </w:p>
    <w:p w14:paraId="5D39B6EB" w14:textId="2FD11D33" w:rsidR="00FC0724" w:rsidRPr="00F55BDD" w:rsidRDefault="00FC0724" w:rsidP="009B528D">
      <w:pPr>
        <w:pStyle w:val="ListParagraph"/>
        <w:numPr>
          <w:ilvl w:val="0"/>
          <w:numId w:val="66"/>
        </w:numPr>
        <w:ind w:firstLineChars="0"/>
        <w:rPr>
          <w:rFonts w:ascii="微软雅黑" w:eastAsia="微软雅黑" w:hAnsi="微软雅黑"/>
          <w:sz w:val="20"/>
          <w:szCs w:val="20"/>
        </w:rPr>
      </w:pPr>
      <w:r w:rsidRPr="00F55BDD">
        <w:rPr>
          <w:rFonts w:ascii="微软雅黑" w:eastAsia="微软雅黑" w:hAnsi="微软雅黑" w:hint="eastAsia"/>
          <w:sz w:val="20"/>
          <w:szCs w:val="20"/>
        </w:rPr>
        <w:t>个人详情页</w:t>
      </w:r>
      <w:r w:rsidRPr="00F55BDD">
        <w:rPr>
          <w:rFonts w:ascii="微软雅黑" w:eastAsia="微软雅黑" w:hAnsi="微软雅黑"/>
          <w:sz w:val="20"/>
          <w:szCs w:val="20"/>
        </w:rPr>
        <w:t>-</w:t>
      </w:r>
      <w:r w:rsidRPr="00F55BDD">
        <w:rPr>
          <w:rFonts w:ascii="微软雅黑" w:eastAsia="微软雅黑" w:hAnsi="微软雅黑" w:hint="eastAsia"/>
          <w:sz w:val="20"/>
          <w:szCs w:val="20"/>
        </w:rPr>
        <w:t>待办完成</w:t>
      </w:r>
    </w:p>
    <w:p w14:paraId="5A6732A6" w14:textId="47820BD1" w:rsidR="005E3BE4" w:rsidRPr="005E3BE4" w:rsidRDefault="00FC0724" w:rsidP="006C6D45">
      <w:pPr>
        <w:numPr>
          <w:ilvl w:val="0"/>
          <w:numId w:val="22"/>
        </w:numPr>
        <w:spacing w:line="240" w:lineRule="auto"/>
        <w:rPr>
          <w:rFonts w:ascii="微软雅黑" w:eastAsia="微软雅黑" w:hAnsi="微软雅黑"/>
          <w:lang w:eastAsia="zh-CN"/>
        </w:rPr>
      </w:pPr>
      <w:r w:rsidRPr="00F55BDD">
        <w:rPr>
          <w:rFonts w:ascii="微软雅黑" w:eastAsia="微软雅黑" w:hAnsi="微软雅黑" w:hint="eastAsia"/>
          <w:lang w:eastAsia="zh-CN"/>
        </w:rPr>
        <w:t>点击一条待办的去完成按钮</w:t>
      </w:r>
      <w:r w:rsidR="005E3BE4" w:rsidRPr="005E3BE4">
        <w:rPr>
          <w:rFonts w:ascii="微软雅黑" w:eastAsia="微软雅黑" w:hAnsi="微软雅黑"/>
          <w:lang w:eastAsia="zh-CN"/>
        </w:rPr>
        <w:t>（对于“已完成”的待办，则不显示该按钮）</w:t>
      </w:r>
      <w:r w:rsidRPr="00F55BDD">
        <w:rPr>
          <w:rFonts w:ascii="微软雅黑" w:eastAsia="微软雅黑" w:hAnsi="微软雅黑" w:hint="eastAsia"/>
          <w:lang w:eastAsia="zh-CN"/>
        </w:rPr>
        <w:t>，</w:t>
      </w:r>
      <w:bookmarkStart w:id="171" w:name="_Hlk100173792"/>
      <w:r w:rsidR="005E3BE4" w:rsidRPr="005E3BE4">
        <w:rPr>
          <w:rFonts w:ascii="微软雅黑" w:eastAsia="微软雅黑" w:hAnsi="微软雅黑"/>
          <w:lang w:eastAsia="zh-CN"/>
        </w:rPr>
        <w:t>触发这个待办对应跳转动作</w:t>
      </w:r>
      <w:r w:rsidR="0090023C">
        <w:rPr>
          <w:rFonts w:ascii="微软雅黑" w:eastAsia="微软雅黑" w:hAnsi="微软雅黑" w:hint="eastAsia"/>
          <w:lang w:eastAsia="zh-CN"/>
        </w:rPr>
        <w:t>。</w:t>
      </w:r>
    </w:p>
    <w:p w14:paraId="0A2B4B16" w14:textId="78FB0A14" w:rsidR="00FC0724" w:rsidRPr="00F55BDD" w:rsidRDefault="00FC0724" w:rsidP="006C6D45">
      <w:pPr>
        <w:numPr>
          <w:ilvl w:val="0"/>
          <w:numId w:val="22"/>
        </w:numPr>
        <w:spacing w:line="240" w:lineRule="auto"/>
        <w:rPr>
          <w:rFonts w:ascii="微软雅黑" w:eastAsia="微软雅黑" w:hAnsi="微软雅黑"/>
          <w:lang w:eastAsia="zh-CN"/>
        </w:rPr>
      </w:pPr>
      <w:r w:rsidRPr="00F55BDD">
        <w:rPr>
          <w:rFonts w:ascii="微软雅黑" w:eastAsia="微软雅黑" w:hAnsi="微软雅黑" w:hint="eastAsia"/>
          <w:lang w:eastAsia="zh-CN"/>
        </w:rPr>
        <w:t>若存在</w:t>
      </w:r>
      <w:r w:rsidR="006C3B8A">
        <w:rPr>
          <w:rFonts w:ascii="微软雅黑" w:eastAsia="微软雅黑" w:hAnsi="微软雅黑" w:hint="eastAsia"/>
          <w:lang w:eastAsia="zh-CN"/>
        </w:rPr>
        <w:t>多条</w:t>
      </w:r>
      <w:r w:rsidRPr="00F55BDD">
        <w:rPr>
          <w:rFonts w:ascii="微软雅黑" w:eastAsia="微软雅黑" w:hAnsi="微软雅黑" w:hint="eastAsia"/>
          <w:lang w:eastAsia="zh-CN"/>
        </w:rPr>
        <w:t>待办关联同一个【跟进事项】，则弹出提示框，提醒还有更多</w:t>
      </w:r>
      <w:r w:rsidR="00C054D6">
        <w:rPr>
          <w:rFonts w:ascii="微软雅黑" w:eastAsia="微软雅黑" w:hAnsi="微软雅黑" w:hint="eastAsia"/>
          <w:lang w:eastAsia="zh-CN"/>
        </w:rPr>
        <w:t>待办</w:t>
      </w:r>
      <w:r w:rsidRPr="00F55BDD">
        <w:rPr>
          <w:rFonts w:ascii="微软雅黑" w:eastAsia="微软雅黑" w:hAnsi="微软雅黑" w:hint="eastAsia"/>
          <w:lang w:eastAsia="zh-CN"/>
        </w:rPr>
        <w:t>去辅助执行该【跟进事项】</w:t>
      </w:r>
      <w:bookmarkEnd w:id="171"/>
      <w:r w:rsidR="00CE54D8">
        <w:rPr>
          <w:rFonts w:ascii="微软雅黑" w:eastAsia="微软雅黑" w:hAnsi="微软雅黑" w:hint="eastAsia"/>
          <w:lang w:eastAsia="zh-CN"/>
        </w:rPr>
        <w:t>。</w:t>
      </w:r>
      <w:r w:rsidR="006B0772">
        <w:rPr>
          <w:rFonts w:ascii="微软雅黑" w:eastAsia="微软雅黑" w:hAnsi="微软雅黑" w:hint="eastAsia"/>
          <w:lang w:eastAsia="zh-CN"/>
        </w:rPr>
        <w:t>若显示的待办条目过多，可上下滑动查看全部。</w:t>
      </w:r>
    </w:p>
    <w:p w14:paraId="39EC4C2E" w14:textId="0EDC35FA" w:rsidR="00FC0724" w:rsidRPr="00F55BDD" w:rsidRDefault="00FC0724" w:rsidP="006C6D45">
      <w:pPr>
        <w:numPr>
          <w:ilvl w:val="0"/>
          <w:numId w:val="22"/>
        </w:numPr>
        <w:spacing w:line="240" w:lineRule="auto"/>
        <w:rPr>
          <w:rFonts w:ascii="微软雅黑" w:eastAsia="微软雅黑" w:hAnsi="微软雅黑"/>
          <w:lang w:eastAsia="zh-CN"/>
        </w:rPr>
      </w:pPr>
      <w:r w:rsidRPr="00F55BDD">
        <w:rPr>
          <w:rFonts w:ascii="微软雅黑" w:eastAsia="微软雅黑" w:hAnsi="微软雅黑" w:hint="eastAsia"/>
          <w:lang w:eastAsia="zh-CN"/>
        </w:rPr>
        <w:t>完成某一【跟进事项】</w:t>
      </w:r>
      <w:r w:rsidR="006C3B8A">
        <w:rPr>
          <w:rFonts w:ascii="微软雅黑" w:eastAsia="微软雅黑" w:hAnsi="微软雅黑" w:hint="eastAsia"/>
          <w:lang w:eastAsia="zh-CN"/>
        </w:rPr>
        <w:t>，</w:t>
      </w:r>
      <w:r w:rsidRPr="00F55BDD">
        <w:rPr>
          <w:rFonts w:ascii="微软雅黑" w:eastAsia="微软雅黑" w:hAnsi="微软雅黑" w:hint="eastAsia"/>
          <w:lang w:eastAsia="zh-CN"/>
        </w:rPr>
        <w:t>在此时刻之前所有该【跟进事项】的</w:t>
      </w:r>
      <w:r w:rsidR="00C054D6">
        <w:rPr>
          <w:rFonts w:ascii="微软雅黑" w:eastAsia="微软雅黑" w:hAnsi="微软雅黑" w:hint="eastAsia"/>
          <w:lang w:eastAsia="zh-CN"/>
        </w:rPr>
        <w:t>待办</w:t>
      </w:r>
      <w:r w:rsidRPr="00F55BDD">
        <w:rPr>
          <w:rFonts w:ascii="微软雅黑" w:eastAsia="微软雅黑" w:hAnsi="微软雅黑" w:hint="eastAsia"/>
          <w:lang w:eastAsia="zh-CN"/>
        </w:rPr>
        <w:t>状态都变为已完成</w:t>
      </w:r>
      <w:r w:rsidR="00F55BDD">
        <w:rPr>
          <w:rFonts w:ascii="微软雅黑" w:eastAsia="微软雅黑" w:hAnsi="微软雅黑" w:hint="eastAsia"/>
          <w:lang w:eastAsia="zh-CN"/>
        </w:rPr>
        <w:t>。</w:t>
      </w:r>
    </w:p>
    <w:p w14:paraId="024DE317" w14:textId="586BF86C" w:rsidR="00FC0724" w:rsidRPr="00F55BDD" w:rsidRDefault="00FC0724" w:rsidP="00021852">
      <w:pPr>
        <w:spacing w:line="240" w:lineRule="auto"/>
        <w:ind w:left="300" w:firstLine="420"/>
        <w:rPr>
          <w:rFonts w:ascii="微软雅黑" w:eastAsia="微软雅黑" w:hAnsi="微软雅黑"/>
          <w:lang w:eastAsia="zh-CN"/>
        </w:rPr>
      </w:pPr>
      <w:r w:rsidRPr="00F55BDD">
        <w:rPr>
          <w:rFonts w:ascii="微软雅黑" w:eastAsia="微软雅黑" w:hAnsi="微软雅黑" w:hint="eastAsia"/>
          <w:lang w:eastAsia="zh-CN"/>
        </w:rPr>
        <w:t>【跟进事项】指</w:t>
      </w:r>
      <w:r w:rsidR="00CE54D8">
        <w:rPr>
          <w:rFonts w:ascii="微软雅黑" w:eastAsia="微软雅黑" w:hAnsi="微软雅黑" w:hint="eastAsia"/>
          <w:lang w:eastAsia="zh-CN"/>
        </w:rPr>
        <w:t>：创建</w:t>
      </w:r>
      <w:r w:rsidRPr="00F55BDD">
        <w:rPr>
          <w:rFonts w:ascii="微软雅黑" w:eastAsia="微软雅黑" w:hAnsi="微软雅黑" w:hint="eastAsia"/>
          <w:lang w:eastAsia="zh-CN"/>
        </w:rPr>
        <w:t>面访、</w:t>
      </w:r>
      <w:r w:rsidR="00DE216C">
        <w:rPr>
          <w:rFonts w:ascii="微软雅黑" w:eastAsia="微软雅黑" w:hAnsi="微软雅黑" w:hint="eastAsia"/>
          <w:lang w:eastAsia="zh-CN"/>
        </w:rPr>
        <w:t>拨</w:t>
      </w:r>
      <w:r w:rsidRPr="00F55BDD">
        <w:rPr>
          <w:rFonts w:ascii="微软雅黑" w:eastAsia="微软雅黑" w:hAnsi="微软雅黑" w:hint="eastAsia"/>
          <w:lang w:eastAsia="zh-CN"/>
        </w:rPr>
        <w:t>打电话、</w:t>
      </w:r>
      <w:r w:rsidR="00DE216C">
        <w:rPr>
          <w:rFonts w:ascii="微软雅黑" w:eastAsia="微软雅黑" w:hAnsi="微软雅黑" w:hint="eastAsia"/>
          <w:lang w:eastAsia="zh-CN"/>
        </w:rPr>
        <w:t>拉起</w:t>
      </w:r>
      <w:r w:rsidRPr="00F55BDD">
        <w:rPr>
          <w:rFonts w:ascii="微软雅黑" w:eastAsia="微软雅黑" w:hAnsi="微软雅黑" w:hint="eastAsia"/>
          <w:lang w:eastAsia="zh-CN"/>
        </w:rPr>
        <w:t>微信、拉起友享小程序</w:t>
      </w:r>
      <w:r w:rsidR="00AB00DE">
        <w:rPr>
          <w:rFonts w:ascii="微软雅黑" w:eastAsia="微软雅黑" w:hAnsi="微软雅黑" w:hint="eastAsia"/>
          <w:lang w:eastAsia="zh-CN"/>
        </w:rPr>
        <w:t>、拉起N</w:t>
      </w:r>
      <w:r w:rsidR="00AB00DE">
        <w:rPr>
          <w:rFonts w:ascii="微软雅黑" w:eastAsia="微软雅黑" w:hAnsi="微软雅黑"/>
          <w:lang w:eastAsia="zh-CN"/>
        </w:rPr>
        <w:t>BS</w:t>
      </w:r>
      <w:r w:rsidR="00CE54D8">
        <w:rPr>
          <w:rFonts w:ascii="微软雅黑" w:eastAsia="微软雅黑" w:hAnsi="微软雅黑" w:hint="eastAsia"/>
          <w:lang w:eastAsia="zh-CN"/>
        </w:rPr>
        <w:t>。</w:t>
      </w:r>
    </w:p>
    <w:p w14:paraId="010D890E" w14:textId="77777777" w:rsidR="00FC0724" w:rsidRPr="00AB00DE" w:rsidRDefault="00FC0724" w:rsidP="00F55BDD">
      <w:pPr>
        <w:spacing w:line="240" w:lineRule="auto"/>
        <w:rPr>
          <w:rFonts w:ascii="微软雅黑" w:eastAsia="微软雅黑" w:hAnsi="微软雅黑"/>
          <w:lang w:eastAsia="zh-CN"/>
        </w:rPr>
      </w:pPr>
    </w:p>
    <w:p w14:paraId="7F4F8B31" w14:textId="77777777" w:rsidR="00FC0724" w:rsidRPr="00F55BDD" w:rsidRDefault="00FC0724" w:rsidP="00021852">
      <w:pPr>
        <w:spacing w:line="240" w:lineRule="auto"/>
        <w:ind w:firstLine="300"/>
        <w:rPr>
          <w:rFonts w:ascii="微软雅黑" w:eastAsia="微软雅黑" w:hAnsi="微软雅黑"/>
          <w:lang w:eastAsia="zh-CN"/>
        </w:rPr>
      </w:pPr>
      <w:r w:rsidRPr="00F55BDD">
        <w:rPr>
          <w:rFonts w:ascii="微软雅黑" w:eastAsia="微软雅黑" w:hAnsi="微软雅黑" w:hint="eastAsia"/>
          <w:lang w:eastAsia="zh-CN"/>
        </w:rPr>
        <w:t>示意图</w:t>
      </w:r>
    </w:p>
    <w:p w14:paraId="15C604F3" w14:textId="5B0FFD20" w:rsidR="00295877" w:rsidRDefault="00295877" w:rsidP="005E3BE4">
      <w:pPr>
        <w:ind w:leftChars="100" w:left="200"/>
        <w:rPr>
          <w:lang w:eastAsia="zh-CN"/>
        </w:rPr>
      </w:pPr>
      <w:r w:rsidRPr="00295877">
        <w:rPr>
          <w:noProof/>
          <w:lang w:eastAsia="zh-CN"/>
        </w:rPr>
        <w:lastRenderedPageBreak/>
        <w:drawing>
          <wp:inline distT="0" distB="0" distL="0" distR="0" wp14:anchorId="0F6E88D9" wp14:editId="517FCFEE">
            <wp:extent cx="4203573" cy="279400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0851" cy="2798837"/>
                    </a:xfrm>
                    <a:prstGeom prst="rect">
                      <a:avLst/>
                    </a:prstGeom>
                  </pic:spPr>
                </pic:pic>
              </a:graphicData>
            </a:graphic>
          </wp:inline>
        </w:drawing>
      </w:r>
    </w:p>
    <w:p w14:paraId="0B93BF53" w14:textId="25D494BA" w:rsidR="005430DC" w:rsidRPr="00AB00DE" w:rsidRDefault="00AB00DE" w:rsidP="00AB00DE">
      <w:pPr>
        <w:pStyle w:val="Heading4"/>
        <w:spacing w:before="120" w:after="120"/>
        <w:rPr>
          <w:rFonts w:ascii="微软雅黑" w:eastAsia="微软雅黑" w:hAnsi="微软雅黑"/>
          <w:i w:val="0"/>
          <w:iCs/>
        </w:rPr>
      </w:pPr>
      <w:r w:rsidRPr="00AB00DE">
        <w:rPr>
          <w:rFonts w:ascii="微软雅黑" w:eastAsia="微软雅黑" w:hAnsi="微软雅黑" w:hint="eastAsia"/>
          <w:i w:val="0"/>
          <w:iCs/>
        </w:rPr>
        <w:t>友客户首页待办</w:t>
      </w:r>
      <w:r w:rsidR="006432F9">
        <w:rPr>
          <w:rFonts w:ascii="微软雅黑" w:eastAsia="微软雅黑" w:hAnsi="微软雅黑" w:hint="eastAsia"/>
          <w:i w:val="0"/>
          <w:iCs/>
        </w:rPr>
        <w:t>展示</w:t>
      </w:r>
    </w:p>
    <w:p w14:paraId="6C50C469" w14:textId="514129FF" w:rsidR="006432F9" w:rsidRDefault="00AB00DE" w:rsidP="00AB00DE">
      <w:pPr>
        <w:rPr>
          <w:rFonts w:ascii="微软雅黑" w:eastAsia="微软雅黑" w:hAnsi="微软雅黑"/>
          <w:lang w:eastAsia="zh-CN"/>
        </w:rPr>
      </w:pPr>
      <w:r>
        <w:rPr>
          <w:rFonts w:ascii="微软雅黑" w:eastAsia="微软雅黑" w:hAnsi="微软雅黑" w:hint="eastAsia"/>
          <w:lang w:eastAsia="zh-CN"/>
        </w:rPr>
        <w:t>友客户首页</w:t>
      </w:r>
      <w:r w:rsidR="006432F9">
        <w:rPr>
          <w:rFonts w:ascii="微软雅黑" w:eastAsia="微软雅黑" w:hAnsi="微软雅黑" w:hint="eastAsia"/>
          <w:lang w:eastAsia="zh-CN"/>
        </w:rPr>
        <w:t>在</w:t>
      </w:r>
      <w:r>
        <w:rPr>
          <w:rFonts w:ascii="微软雅黑" w:eastAsia="微软雅黑" w:hAnsi="微软雅黑" w:hint="eastAsia"/>
          <w:lang w:eastAsia="zh-CN"/>
        </w:rPr>
        <w:t>展示通讯录客户待办</w:t>
      </w:r>
      <w:r w:rsidR="006432F9">
        <w:rPr>
          <w:rFonts w:ascii="微软雅黑" w:eastAsia="微软雅黑" w:hAnsi="微软雅黑" w:hint="eastAsia"/>
          <w:lang w:eastAsia="zh-CN"/>
        </w:rPr>
        <w:t>的同时</w:t>
      </w:r>
      <w:r>
        <w:rPr>
          <w:rFonts w:ascii="微软雅黑" w:eastAsia="微软雅黑" w:hAnsi="微软雅黑" w:hint="eastAsia"/>
          <w:lang w:eastAsia="zh-CN"/>
        </w:rPr>
        <w:t>，</w:t>
      </w:r>
      <w:r w:rsidR="006432F9">
        <w:rPr>
          <w:rFonts w:ascii="微软雅黑" w:eastAsia="微软雅黑" w:hAnsi="微软雅黑" w:hint="eastAsia"/>
          <w:lang w:eastAsia="zh-CN"/>
        </w:rPr>
        <w:t>也需要展示</w:t>
      </w:r>
      <w:r>
        <w:rPr>
          <w:rFonts w:ascii="微软雅黑" w:eastAsia="微软雅黑" w:hAnsi="微软雅黑" w:hint="eastAsia"/>
          <w:lang w:eastAsia="zh-CN"/>
        </w:rPr>
        <w:t>待识别访客的待办</w:t>
      </w:r>
      <w:r w:rsidR="006432F9">
        <w:rPr>
          <w:rFonts w:ascii="微软雅黑" w:eastAsia="微软雅黑" w:hAnsi="微软雅黑" w:hint="eastAsia"/>
          <w:lang w:eastAsia="zh-CN"/>
        </w:rPr>
        <w:t>。待识别访客待办的展示及实现逻辑，同N</w:t>
      </w:r>
      <w:r w:rsidR="006432F9">
        <w:rPr>
          <w:rFonts w:ascii="微软雅黑" w:eastAsia="微软雅黑" w:hAnsi="微软雅黑"/>
          <w:lang w:eastAsia="zh-CN"/>
        </w:rPr>
        <w:t xml:space="preserve">avi </w:t>
      </w:r>
      <w:r w:rsidR="006432F9">
        <w:rPr>
          <w:rFonts w:ascii="微软雅黑" w:eastAsia="微软雅黑" w:hAnsi="微软雅黑" w:hint="eastAsia"/>
          <w:lang w:eastAsia="zh-CN"/>
        </w:rPr>
        <w:t>平台商机待办中心。</w:t>
      </w:r>
      <w:r w:rsidR="009C3CB7">
        <w:rPr>
          <w:rFonts w:ascii="微软雅黑" w:eastAsia="微软雅黑" w:hAnsi="微软雅黑" w:hint="eastAsia"/>
          <w:lang w:eastAsia="zh-CN"/>
        </w:rPr>
        <w:t>若为待识别访客的待办，则</w:t>
      </w:r>
    </w:p>
    <w:p w14:paraId="323FC423" w14:textId="1737146D" w:rsidR="006432F9" w:rsidRPr="009C3CB7" w:rsidRDefault="009C3CB7" w:rsidP="009B528D">
      <w:pPr>
        <w:pStyle w:val="ListParagraph"/>
        <w:numPr>
          <w:ilvl w:val="0"/>
          <w:numId w:val="137"/>
        </w:numPr>
        <w:ind w:firstLineChars="0"/>
        <w:rPr>
          <w:rFonts w:ascii="微软雅黑" w:eastAsia="微软雅黑" w:hAnsi="微软雅黑"/>
          <w:sz w:val="20"/>
          <w:szCs w:val="20"/>
        </w:rPr>
      </w:pPr>
      <w:r w:rsidRPr="009C3CB7">
        <w:rPr>
          <w:rFonts w:ascii="微软雅黑" w:eastAsia="微软雅黑" w:hAnsi="微软雅黑" w:hint="eastAsia"/>
          <w:sz w:val="20"/>
          <w:szCs w:val="20"/>
        </w:rPr>
        <w:t>客户姓名前显示【访客】</w:t>
      </w:r>
    </w:p>
    <w:p w14:paraId="0A950FB7" w14:textId="00DDA762" w:rsidR="00C87F0F" w:rsidRPr="00C87F0F" w:rsidRDefault="00C87F0F" w:rsidP="009B528D">
      <w:pPr>
        <w:pStyle w:val="ListParagraph"/>
        <w:numPr>
          <w:ilvl w:val="0"/>
          <w:numId w:val="137"/>
        </w:numPr>
        <w:ind w:firstLineChars="0"/>
        <w:rPr>
          <w:rFonts w:ascii="微软雅黑" w:eastAsia="微软雅黑" w:hAnsi="微软雅黑"/>
          <w:sz w:val="20"/>
          <w:szCs w:val="20"/>
        </w:rPr>
      </w:pPr>
      <w:r w:rsidRPr="009C3CB7">
        <w:rPr>
          <w:rFonts w:ascii="微软雅黑" w:eastAsia="微软雅黑" w:hAnsi="微软雅黑" w:hint="eastAsia"/>
          <w:sz w:val="20"/>
          <w:szCs w:val="20"/>
        </w:rPr>
        <w:t>若访客待办详情中有交互事件，也需支持点击查看详情，效果与通讯录客户待办相同。</w:t>
      </w:r>
    </w:p>
    <w:p w14:paraId="343B3E27" w14:textId="0E4E3E87" w:rsidR="009C3CB7" w:rsidRDefault="009C3CB7" w:rsidP="009B528D">
      <w:pPr>
        <w:pStyle w:val="ListParagraph"/>
        <w:numPr>
          <w:ilvl w:val="0"/>
          <w:numId w:val="137"/>
        </w:numPr>
        <w:ind w:firstLineChars="0"/>
        <w:rPr>
          <w:rFonts w:ascii="微软雅黑" w:eastAsia="微软雅黑" w:hAnsi="微软雅黑"/>
          <w:sz w:val="20"/>
          <w:szCs w:val="20"/>
        </w:rPr>
      </w:pPr>
      <w:r>
        <w:rPr>
          <w:rFonts w:ascii="微软雅黑" w:eastAsia="微软雅黑" w:hAnsi="微软雅黑" w:hint="eastAsia"/>
          <w:sz w:val="20"/>
          <w:szCs w:val="20"/>
        </w:rPr>
        <w:t>访客待办的动作按钮为【置为客户】和【</w:t>
      </w:r>
      <w:r w:rsidR="00FF6038">
        <w:rPr>
          <w:rFonts w:ascii="微软雅黑" w:eastAsia="微软雅黑" w:hAnsi="微软雅黑" w:hint="eastAsia"/>
          <w:sz w:val="20"/>
          <w:szCs w:val="20"/>
        </w:rPr>
        <w:t>去</w:t>
      </w:r>
      <w:r>
        <w:rPr>
          <w:rFonts w:ascii="微软雅黑" w:eastAsia="微软雅黑" w:hAnsi="微软雅黑" w:hint="eastAsia"/>
          <w:sz w:val="20"/>
          <w:szCs w:val="20"/>
        </w:rPr>
        <w:t>完成】，点击</w:t>
      </w:r>
      <w:r w:rsidR="0061194E">
        <w:rPr>
          <w:rFonts w:ascii="微软雅黑" w:eastAsia="微软雅黑" w:hAnsi="微软雅黑" w:hint="eastAsia"/>
          <w:sz w:val="20"/>
          <w:szCs w:val="20"/>
        </w:rPr>
        <w:t>任一按钮，</w:t>
      </w:r>
      <w:r w:rsidR="0061194E" w:rsidRPr="0061194E">
        <w:rPr>
          <w:rFonts w:ascii="微软雅黑" w:eastAsia="微软雅黑" w:hAnsi="微软雅黑" w:hint="eastAsia"/>
          <w:sz w:val="20"/>
          <w:szCs w:val="20"/>
        </w:rPr>
        <w:t>弹窗执行置为</w:t>
      </w:r>
      <w:r w:rsidR="003A0199">
        <w:rPr>
          <w:rFonts w:ascii="微软雅黑" w:eastAsia="微软雅黑" w:hAnsi="微软雅黑" w:hint="eastAsia"/>
          <w:sz w:val="20"/>
          <w:szCs w:val="20"/>
        </w:rPr>
        <w:t>通讯录</w:t>
      </w:r>
      <w:r w:rsidR="0061194E" w:rsidRPr="0061194E">
        <w:rPr>
          <w:rFonts w:ascii="微软雅黑" w:eastAsia="微软雅黑" w:hAnsi="微软雅黑" w:hint="eastAsia"/>
          <w:sz w:val="20"/>
          <w:szCs w:val="20"/>
        </w:rPr>
        <w:t>客户操作</w:t>
      </w:r>
      <w:r w:rsidR="0061194E">
        <w:rPr>
          <w:rFonts w:ascii="微软雅黑" w:eastAsia="微软雅黑" w:hAnsi="微软雅黑" w:hint="eastAsia"/>
          <w:sz w:val="20"/>
          <w:szCs w:val="20"/>
        </w:rPr>
        <w:t>（如图2）。</w:t>
      </w:r>
    </w:p>
    <w:p w14:paraId="44E8D957" w14:textId="79F0D9C7" w:rsidR="0061194E" w:rsidRDefault="0061194E" w:rsidP="009B528D">
      <w:pPr>
        <w:pStyle w:val="ListParagraph"/>
        <w:numPr>
          <w:ilvl w:val="0"/>
          <w:numId w:val="137"/>
        </w:numPr>
        <w:ind w:firstLineChars="0"/>
        <w:rPr>
          <w:rFonts w:ascii="微软雅黑" w:eastAsia="微软雅黑" w:hAnsi="微软雅黑"/>
          <w:sz w:val="20"/>
          <w:szCs w:val="20"/>
        </w:rPr>
      </w:pPr>
      <w:r>
        <w:rPr>
          <w:rFonts w:ascii="微软雅黑" w:eastAsia="微软雅黑" w:hAnsi="微软雅黑" w:hint="eastAsia"/>
          <w:sz w:val="20"/>
          <w:szCs w:val="20"/>
        </w:rPr>
        <w:t>在新的弹出框中</w:t>
      </w:r>
    </w:p>
    <w:p w14:paraId="2C47793F" w14:textId="33E6C509" w:rsidR="0061194E" w:rsidRDefault="0061194E" w:rsidP="009B528D">
      <w:pPr>
        <w:pStyle w:val="ListParagraph"/>
        <w:numPr>
          <w:ilvl w:val="0"/>
          <w:numId w:val="138"/>
        </w:numPr>
        <w:ind w:firstLineChars="0"/>
        <w:rPr>
          <w:rFonts w:ascii="微软雅黑" w:eastAsia="微软雅黑" w:hAnsi="微软雅黑"/>
          <w:sz w:val="20"/>
          <w:szCs w:val="20"/>
        </w:rPr>
      </w:pPr>
      <w:r>
        <w:rPr>
          <w:rFonts w:ascii="微软雅黑" w:eastAsia="微软雅黑" w:hAnsi="微软雅黑" w:hint="eastAsia"/>
          <w:sz w:val="20"/>
          <w:szCs w:val="20"/>
        </w:rPr>
        <w:t>若点击【添加为新客户】，则</w:t>
      </w:r>
      <w:r w:rsidRPr="0061194E">
        <w:rPr>
          <w:rFonts w:ascii="微软雅黑" w:eastAsia="微软雅黑" w:hAnsi="微软雅黑" w:hint="eastAsia"/>
          <w:sz w:val="20"/>
          <w:szCs w:val="20"/>
        </w:rPr>
        <w:t>拉起CRM-待识别访客置为新客户的创建页面（整屏页面）</w:t>
      </w:r>
      <w:r>
        <w:rPr>
          <w:rFonts w:ascii="微软雅黑" w:eastAsia="微软雅黑" w:hAnsi="微软雅黑" w:hint="eastAsia"/>
          <w:sz w:val="20"/>
          <w:szCs w:val="20"/>
        </w:rPr>
        <w:t>。创建页面</w:t>
      </w:r>
      <w:r w:rsidRPr="0061194E">
        <w:rPr>
          <w:rFonts w:ascii="微软雅黑" w:eastAsia="微软雅黑" w:hAnsi="微软雅黑" w:hint="eastAsia"/>
          <w:sz w:val="20"/>
          <w:szCs w:val="20"/>
        </w:rPr>
        <w:t>关闭方式有2种</w:t>
      </w:r>
      <w:r>
        <w:rPr>
          <w:rFonts w:ascii="微软雅黑" w:eastAsia="微软雅黑" w:hAnsi="微软雅黑" w:hint="eastAsia"/>
          <w:sz w:val="20"/>
          <w:szCs w:val="20"/>
        </w:rPr>
        <w:t>：</w:t>
      </w:r>
      <w:r w:rsidRPr="0061194E">
        <w:rPr>
          <w:rFonts w:ascii="微软雅黑" w:eastAsia="微软雅黑" w:hAnsi="微软雅黑" w:hint="eastAsia"/>
          <w:sz w:val="20"/>
          <w:szCs w:val="20"/>
        </w:rPr>
        <w:t>点【返回】或【保存】</w:t>
      </w:r>
      <w:r>
        <w:rPr>
          <w:rFonts w:ascii="微软雅黑" w:eastAsia="微软雅黑" w:hAnsi="微软雅黑" w:hint="eastAsia"/>
          <w:sz w:val="20"/>
          <w:szCs w:val="20"/>
        </w:rPr>
        <w:t>时</w:t>
      </w:r>
      <w:r w:rsidRPr="0061194E">
        <w:rPr>
          <w:rFonts w:ascii="微软雅黑" w:eastAsia="微软雅黑" w:hAnsi="微软雅黑" w:hint="eastAsia"/>
          <w:sz w:val="20"/>
          <w:szCs w:val="20"/>
        </w:rPr>
        <w:t>自动关闭</w:t>
      </w:r>
      <w:r>
        <w:rPr>
          <w:rFonts w:ascii="微软雅黑" w:eastAsia="微软雅黑" w:hAnsi="微软雅黑" w:hint="eastAsia"/>
          <w:sz w:val="20"/>
          <w:szCs w:val="20"/>
        </w:rPr>
        <w:t>。</w:t>
      </w:r>
    </w:p>
    <w:p w14:paraId="3721A95C" w14:textId="4D048F67" w:rsidR="0061194E" w:rsidRDefault="0061194E" w:rsidP="009B528D">
      <w:pPr>
        <w:pStyle w:val="ListParagraph"/>
        <w:numPr>
          <w:ilvl w:val="0"/>
          <w:numId w:val="138"/>
        </w:numPr>
        <w:ind w:firstLineChars="0"/>
        <w:rPr>
          <w:rFonts w:ascii="微软雅黑" w:eastAsia="微软雅黑" w:hAnsi="微软雅黑"/>
          <w:sz w:val="20"/>
          <w:szCs w:val="20"/>
        </w:rPr>
      </w:pPr>
      <w:r>
        <w:rPr>
          <w:rFonts w:ascii="微软雅黑" w:eastAsia="微软雅黑" w:hAnsi="微软雅黑" w:hint="eastAsia"/>
          <w:sz w:val="20"/>
          <w:szCs w:val="20"/>
        </w:rPr>
        <w:t>若点击【合并至</w:t>
      </w:r>
      <w:r w:rsidR="007C30A0">
        <w:rPr>
          <w:rFonts w:ascii="微软雅黑" w:eastAsia="微软雅黑" w:hAnsi="微软雅黑" w:hint="eastAsia"/>
          <w:sz w:val="20"/>
          <w:szCs w:val="20"/>
        </w:rPr>
        <w:t>已有</w:t>
      </w:r>
      <w:r>
        <w:rPr>
          <w:rFonts w:ascii="微软雅黑" w:eastAsia="微软雅黑" w:hAnsi="微软雅黑" w:hint="eastAsia"/>
          <w:sz w:val="20"/>
          <w:szCs w:val="20"/>
        </w:rPr>
        <w:t>客户】，则</w:t>
      </w:r>
      <w:r w:rsidRPr="0061194E">
        <w:rPr>
          <w:rFonts w:ascii="微软雅黑" w:eastAsia="微软雅黑" w:hAnsi="微软雅黑" w:hint="eastAsia"/>
          <w:sz w:val="20"/>
          <w:szCs w:val="20"/>
        </w:rPr>
        <w:t>拉起CRM-访客合并客户的弹窗，操作流程和页面提示，同CRM-待识别访客的交互。</w:t>
      </w:r>
    </w:p>
    <w:p w14:paraId="5CE9F3A7" w14:textId="333543CD" w:rsidR="004B3BD5" w:rsidRPr="004B3BD5" w:rsidRDefault="00323E45" w:rsidP="009B528D">
      <w:pPr>
        <w:pStyle w:val="ListParagraph"/>
        <w:numPr>
          <w:ilvl w:val="0"/>
          <w:numId w:val="137"/>
        </w:numPr>
        <w:ind w:firstLineChars="0"/>
        <w:rPr>
          <w:rFonts w:ascii="微软雅黑" w:eastAsia="微软雅黑" w:hAnsi="微软雅黑"/>
          <w:sz w:val="20"/>
          <w:szCs w:val="20"/>
        </w:rPr>
      </w:pPr>
      <w:r>
        <w:rPr>
          <w:rFonts w:ascii="微软雅黑" w:eastAsia="微软雅黑" w:hAnsi="微软雅黑" w:hint="eastAsia"/>
          <w:sz w:val="20"/>
          <w:szCs w:val="20"/>
        </w:rPr>
        <w:t>在上一步骤中</w:t>
      </w:r>
      <w:r w:rsidR="004B3BD5" w:rsidRPr="004B3BD5">
        <w:rPr>
          <w:rFonts w:ascii="微软雅黑" w:eastAsia="微软雅黑" w:hAnsi="微软雅黑" w:hint="eastAsia"/>
          <w:sz w:val="20"/>
          <w:szCs w:val="20"/>
        </w:rPr>
        <w:t>通过保存、合并成功2种方式回到原待办页面时，接口刷新</w:t>
      </w:r>
      <w:r w:rsidR="004B3BD5">
        <w:rPr>
          <w:rFonts w:ascii="微软雅黑" w:eastAsia="微软雅黑" w:hAnsi="微软雅黑" w:hint="eastAsia"/>
          <w:sz w:val="20"/>
          <w:szCs w:val="20"/>
        </w:rPr>
        <w:t>，</w:t>
      </w:r>
      <w:r w:rsidR="004B3BD5" w:rsidRPr="004B3BD5">
        <w:rPr>
          <w:rFonts w:ascii="微软雅黑" w:eastAsia="微软雅黑" w:hAnsi="微软雅黑" w:hint="eastAsia"/>
          <w:sz w:val="20"/>
          <w:szCs w:val="20"/>
        </w:rPr>
        <w:t>对应的</w:t>
      </w:r>
      <w:r w:rsidR="004B3BD5">
        <w:rPr>
          <w:rFonts w:ascii="微软雅黑" w:eastAsia="微软雅黑" w:hAnsi="微软雅黑" w:hint="eastAsia"/>
          <w:sz w:val="20"/>
          <w:szCs w:val="20"/>
        </w:rPr>
        <w:t>待识别</w:t>
      </w:r>
      <w:r w:rsidR="004B3BD5" w:rsidRPr="004B3BD5">
        <w:rPr>
          <w:rFonts w:ascii="微软雅黑" w:eastAsia="微软雅黑" w:hAnsi="微软雅黑" w:hint="eastAsia"/>
          <w:sz w:val="20"/>
          <w:szCs w:val="20"/>
        </w:rPr>
        <w:t>访客待办会变成</w:t>
      </w:r>
      <w:r w:rsidR="004B3BD5">
        <w:rPr>
          <w:rFonts w:ascii="微软雅黑" w:eastAsia="微软雅黑" w:hAnsi="微软雅黑" w:hint="eastAsia"/>
          <w:sz w:val="20"/>
          <w:szCs w:val="20"/>
        </w:rPr>
        <w:t>通讯录客户待办模式。</w:t>
      </w:r>
    </w:p>
    <w:p w14:paraId="5909437A" w14:textId="7C3561F4" w:rsidR="0061194E" w:rsidRPr="009C3CB7" w:rsidRDefault="0068342A" w:rsidP="009B528D">
      <w:pPr>
        <w:pStyle w:val="ListParagraph"/>
        <w:numPr>
          <w:ilvl w:val="0"/>
          <w:numId w:val="137"/>
        </w:numPr>
        <w:ind w:firstLineChars="0"/>
        <w:rPr>
          <w:rFonts w:ascii="微软雅黑" w:eastAsia="微软雅黑" w:hAnsi="微软雅黑"/>
          <w:sz w:val="20"/>
          <w:szCs w:val="20"/>
        </w:rPr>
      </w:pPr>
      <w:r>
        <w:rPr>
          <w:rFonts w:ascii="微软雅黑" w:eastAsia="微软雅黑" w:hAnsi="微软雅黑" w:hint="eastAsia"/>
          <w:sz w:val="20"/>
          <w:szCs w:val="20"/>
        </w:rPr>
        <w:t>若</w:t>
      </w:r>
      <w:r w:rsidRPr="0068342A">
        <w:rPr>
          <w:rFonts w:ascii="微软雅黑" w:eastAsia="微软雅黑" w:hAnsi="微软雅黑" w:hint="eastAsia"/>
          <w:sz w:val="20"/>
          <w:szCs w:val="20"/>
        </w:rPr>
        <w:t>待识别访客被</w:t>
      </w:r>
      <w:r w:rsidR="00323E45" w:rsidRPr="0068342A">
        <w:rPr>
          <w:rFonts w:ascii="微软雅黑" w:eastAsia="微软雅黑" w:hAnsi="微软雅黑" w:hint="eastAsia"/>
          <w:sz w:val="20"/>
          <w:szCs w:val="20"/>
        </w:rPr>
        <w:t>拆分，</w:t>
      </w:r>
      <w:r w:rsidR="00724FD7">
        <w:rPr>
          <w:rFonts w:ascii="微软雅黑" w:eastAsia="微软雅黑" w:hAnsi="微软雅黑" w:hint="eastAsia"/>
          <w:sz w:val="20"/>
          <w:szCs w:val="20"/>
        </w:rPr>
        <w:t>则该访客身上关联的</w:t>
      </w:r>
      <w:r w:rsidR="00323E45" w:rsidRPr="0068342A">
        <w:rPr>
          <w:rFonts w:ascii="微软雅黑" w:eastAsia="微软雅黑" w:hAnsi="微软雅黑" w:hint="eastAsia"/>
          <w:sz w:val="20"/>
          <w:szCs w:val="20"/>
        </w:rPr>
        <w:t>待办回归</w:t>
      </w:r>
      <w:r w:rsidR="00724FD7">
        <w:rPr>
          <w:rFonts w:ascii="微软雅黑" w:eastAsia="微软雅黑" w:hAnsi="微软雅黑" w:hint="eastAsia"/>
          <w:sz w:val="20"/>
          <w:szCs w:val="20"/>
        </w:rPr>
        <w:t>至</w:t>
      </w:r>
      <w:r w:rsidR="00323E45" w:rsidRPr="0068342A">
        <w:rPr>
          <w:rFonts w:ascii="微软雅黑" w:eastAsia="微软雅黑" w:hAnsi="微软雅黑" w:hint="eastAsia"/>
          <w:sz w:val="20"/>
          <w:szCs w:val="20"/>
        </w:rPr>
        <w:t>访客待办样式（包含已完成样式）</w:t>
      </w:r>
      <w:r w:rsidR="00544FAB">
        <w:rPr>
          <w:rFonts w:ascii="微软雅黑" w:eastAsia="微软雅黑" w:hAnsi="微软雅黑" w:hint="eastAsia"/>
          <w:sz w:val="20"/>
          <w:szCs w:val="20"/>
        </w:rPr>
        <w:t>。</w:t>
      </w:r>
    </w:p>
    <w:p w14:paraId="402265B6" w14:textId="356957A8" w:rsidR="00AB00DE" w:rsidRPr="00724FD7" w:rsidRDefault="00AB00DE" w:rsidP="00FC0724">
      <w:pPr>
        <w:rPr>
          <w:rFonts w:ascii="微软雅黑" w:eastAsia="微软雅黑" w:hAnsi="微软雅黑"/>
          <w:lang w:eastAsia="zh-CN"/>
        </w:rPr>
      </w:pPr>
    </w:p>
    <w:p w14:paraId="255489AC" w14:textId="1E1B7C41" w:rsidR="0061194E" w:rsidRDefault="0061194E" w:rsidP="00FC0724">
      <w:pPr>
        <w:rPr>
          <w:rFonts w:ascii="微软雅黑" w:eastAsia="微软雅黑" w:hAnsi="微软雅黑"/>
          <w:lang w:eastAsia="zh-CN"/>
        </w:rPr>
      </w:pPr>
      <w:r w:rsidRPr="0061194E">
        <w:rPr>
          <w:rFonts w:ascii="微软雅黑" w:eastAsia="微软雅黑" w:hAnsi="微软雅黑"/>
          <w:noProof/>
          <w:lang w:eastAsia="zh-CN"/>
        </w:rPr>
        <w:drawing>
          <wp:inline distT="0" distB="0" distL="0" distR="0" wp14:anchorId="1F7A9DAF" wp14:editId="0D86336B">
            <wp:extent cx="4841165" cy="596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9174" cy="600353"/>
                    </a:xfrm>
                    <a:prstGeom prst="rect">
                      <a:avLst/>
                    </a:prstGeom>
                  </pic:spPr>
                </pic:pic>
              </a:graphicData>
            </a:graphic>
          </wp:inline>
        </w:drawing>
      </w:r>
    </w:p>
    <w:p w14:paraId="263A817A" w14:textId="2BF9534B" w:rsidR="006432F9" w:rsidRDefault="0061194E" w:rsidP="00FC0724">
      <w:pPr>
        <w:rPr>
          <w:rFonts w:ascii="微软雅黑" w:eastAsia="微软雅黑" w:hAnsi="微软雅黑"/>
          <w:lang w:eastAsia="zh-CN"/>
        </w:rPr>
      </w:pPr>
      <w:r>
        <w:rPr>
          <w:rFonts w:ascii="微软雅黑" w:eastAsia="微软雅黑" w:hAnsi="微软雅黑" w:hint="eastAsia"/>
          <w:lang w:eastAsia="zh-CN"/>
        </w:rPr>
        <w:t>图1</w:t>
      </w:r>
    </w:p>
    <w:p w14:paraId="16FD26DC" w14:textId="77777777" w:rsidR="00323E45" w:rsidRDefault="00323E45" w:rsidP="00FC0724">
      <w:pPr>
        <w:rPr>
          <w:rFonts w:ascii="微软雅黑" w:eastAsia="微软雅黑" w:hAnsi="微软雅黑"/>
          <w:lang w:eastAsia="zh-CN"/>
        </w:rPr>
      </w:pPr>
    </w:p>
    <w:p w14:paraId="0CD50396" w14:textId="5D89134A" w:rsidR="0061194E" w:rsidRDefault="004B3A60" w:rsidP="00FC0724">
      <w:pPr>
        <w:rPr>
          <w:rFonts w:ascii="微软雅黑" w:eastAsia="微软雅黑" w:hAnsi="微软雅黑"/>
          <w:lang w:eastAsia="zh-CN"/>
        </w:rPr>
      </w:pPr>
      <w:r w:rsidRPr="004B3A60">
        <w:rPr>
          <w:rFonts w:ascii="微软雅黑" w:eastAsia="微软雅黑" w:hAnsi="微软雅黑"/>
          <w:noProof/>
          <w:lang w:eastAsia="zh-CN"/>
        </w:rPr>
        <w:lastRenderedPageBreak/>
        <w:drawing>
          <wp:inline distT="0" distB="0" distL="0" distR="0" wp14:anchorId="561540C6" wp14:editId="0AAA581B">
            <wp:extent cx="2940050" cy="20422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1560" cy="2064161"/>
                    </a:xfrm>
                    <a:prstGeom prst="rect">
                      <a:avLst/>
                    </a:prstGeom>
                  </pic:spPr>
                </pic:pic>
              </a:graphicData>
            </a:graphic>
          </wp:inline>
        </w:drawing>
      </w:r>
    </w:p>
    <w:p w14:paraId="7C18DD16" w14:textId="35125BEC" w:rsidR="0061194E" w:rsidRDefault="0061194E" w:rsidP="00FC0724">
      <w:pPr>
        <w:rPr>
          <w:rFonts w:ascii="微软雅黑" w:eastAsia="微软雅黑" w:hAnsi="微软雅黑"/>
          <w:lang w:eastAsia="zh-CN"/>
        </w:rPr>
      </w:pPr>
      <w:r>
        <w:rPr>
          <w:rFonts w:ascii="微软雅黑" w:eastAsia="微软雅黑" w:hAnsi="微软雅黑" w:hint="eastAsia"/>
          <w:lang w:eastAsia="zh-CN"/>
        </w:rPr>
        <w:t>图2</w:t>
      </w:r>
    </w:p>
    <w:p w14:paraId="43755703" w14:textId="77777777" w:rsidR="0061194E" w:rsidRPr="00AB00DE" w:rsidRDefault="0061194E" w:rsidP="00FC0724">
      <w:pPr>
        <w:rPr>
          <w:rFonts w:ascii="微软雅黑" w:eastAsia="微软雅黑" w:hAnsi="微软雅黑"/>
          <w:lang w:eastAsia="zh-CN"/>
        </w:rPr>
      </w:pPr>
    </w:p>
    <w:p w14:paraId="5810BA01" w14:textId="77777777" w:rsidR="00845869" w:rsidRPr="00845869" w:rsidRDefault="00845869" w:rsidP="00AB00DE">
      <w:pPr>
        <w:pStyle w:val="Heading4"/>
        <w:spacing w:before="120" w:after="120"/>
        <w:rPr>
          <w:rFonts w:ascii="微软雅黑" w:eastAsia="微软雅黑" w:hAnsi="微软雅黑"/>
          <w:i w:val="0"/>
          <w:iCs/>
        </w:rPr>
      </w:pPr>
      <w:bookmarkStart w:id="172" w:name="_Toc92378210"/>
      <w:r w:rsidRPr="00845869">
        <w:rPr>
          <w:rFonts w:ascii="微软雅黑" w:eastAsia="微软雅黑" w:hAnsi="微软雅黑" w:hint="eastAsia"/>
          <w:i w:val="0"/>
          <w:iCs/>
        </w:rPr>
        <w:t>与公共模块-待办中心保持同步</w:t>
      </w:r>
      <w:bookmarkEnd w:id="172"/>
    </w:p>
    <w:p w14:paraId="14BCA7DC" w14:textId="56058D64" w:rsidR="00845869" w:rsidRPr="000A5923" w:rsidRDefault="00845869" w:rsidP="00845869">
      <w:pPr>
        <w:rPr>
          <w:rFonts w:ascii="微软雅黑" w:eastAsia="微软雅黑" w:hAnsi="微软雅黑"/>
          <w:lang w:eastAsia="zh-CN"/>
        </w:rPr>
      </w:pPr>
      <w:r w:rsidRPr="000A5923">
        <w:rPr>
          <w:rFonts w:ascii="微软雅黑" w:eastAsia="微软雅黑" w:hAnsi="微软雅黑" w:hint="eastAsia"/>
          <w:lang w:eastAsia="zh-CN"/>
        </w:rPr>
        <w:t>在个人详情页完成、或</w:t>
      </w:r>
      <w:r w:rsidR="005E3BE4">
        <w:rPr>
          <w:rFonts w:ascii="微软雅黑" w:eastAsia="微软雅黑" w:hAnsi="微软雅黑" w:hint="eastAsia"/>
          <w:lang w:eastAsia="zh-CN"/>
        </w:rPr>
        <w:t>加入日历</w:t>
      </w:r>
      <w:r w:rsidRPr="000A5923">
        <w:rPr>
          <w:rFonts w:ascii="微软雅黑" w:eastAsia="微软雅黑" w:hAnsi="微软雅黑" w:hint="eastAsia"/>
          <w:lang w:eastAsia="zh-CN"/>
        </w:rPr>
        <w:t>的</w:t>
      </w:r>
      <w:r w:rsidR="00C054D6">
        <w:rPr>
          <w:rFonts w:ascii="微软雅黑" w:eastAsia="微软雅黑" w:hAnsi="微软雅黑" w:hint="eastAsia"/>
          <w:lang w:eastAsia="zh-CN"/>
        </w:rPr>
        <w:t>待办</w:t>
      </w:r>
      <w:r w:rsidRPr="000A5923">
        <w:rPr>
          <w:rFonts w:ascii="微软雅黑" w:eastAsia="微软雅黑" w:hAnsi="微软雅黑" w:hint="eastAsia"/>
          <w:lang w:eastAsia="zh-CN"/>
        </w:rPr>
        <w:t>，需要在待办中心同步变化状态。</w:t>
      </w:r>
    </w:p>
    <w:p w14:paraId="78CEFA82" w14:textId="28E3E190" w:rsidR="00CE60C4" w:rsidRDefault="00CE60C4">
      <w:pPr>
        <w:widowControl/>
        <w:spacing w:line="240" w:lineRule="auto"/>
        <w:rPr>
          <w:rFonts w:ascii="微软雅黑" w:eastAsia="微软雅黑" w:hAnsi="微软雅黑"/>
          <w:lang w:eastAsia="zh-CN"/>
        </w:rPr>
      </w:pPr>
    </w:p>
    <w:p w14:paraId="44983FAB" w14:textId="77777777" w:rsidR="005D445B" w:rsidRDefault="005D445B">
      <w:pPr>
        <w:widowControl/>
        <w:spacing w:line="240" w:lineRule="auto"/>
        <w:rPr>
          <w:rFonts w:ascii="微软雅黑" w:eastAsia="微软雅黑" w:hAnsi="微软雅黑"/>
          <w:lang w:eastAsia="zh-CN"/>
        </w:rPr>
        <w:sectPr w:rsidR="005D445B" w:rsidSect="00E74CB2">
          <w:pgSz w:w="11907" w:h="16840" w:code="9"/>
          <w:pgMar w:top="1800" w:right="1440" w:bottom="1440" w:left="1440" w:header="1800" w:footer="864" w:gutter="0"/>
          <w:cols w:space="720"/>
          <w:docGrid w:linePitch="272"/>
        </w:sectPr>
      </w:pPr>
    </w:p>
    <w:p w14:paraId="17E4F994" w14:textId="765E52C6" w:rsidR="00694D9F" w:rsidRPr="00E65965" w:rsidRDefault="00134A5D" w:rsidP="006376BC">
      <w:pPr>
        <w:pStyle w:val="Heading3"/>
        <w:spacing w:before="120" w:after="120"/>
        <w:rPr>
          <w:rFonts w:ascii="微软雅黑" w:eastAsia="微软雅黑" w:hAnsi="微软雅黑"/>
        </w:rPr>
      </w:pPr>
      <w:bookmarkStart w:id="173" w:name="_Toc111473579"/>
      <w:r>
        <w:rPr>
          <w:rFonts w:ascii="微软雅黑" w:eastAsia="微软雅黑" w:hAnsi="微软雅黑" w:hint="eastAsia"/>
        </w:rPr>
        <w:lastRenderedPageBreak/>
        <w:t>客户动线</w:t>
      </w:r>
      <w:bookmarkEnd w:id="173"/>
    </w:p>
    <w:p w14:paraId="6F1F2421" w14:textId="77777777" w:rsidR="0065253A" w:rsidRPr="0065253A" w:rsidRDefault="0065253A" w:rsidP="006376BC">
      <w:pPr>
        <w:pStyle w:val="Heading4"/>
        <w:spacing w:before="120" w:after="120"/>
        <w:rPr>
          <w:rFonts w:ascii="微软雅黑" w:eastAsia="微软雅黑" w:hAnsi="微软雅黑"/>
          <w:i w:val="0"/>
          <w:iCs/>
        </w:rPr>
      </w:pPr>
      <w:bookmarkStart w:id="174" w:name="_Toc92378212"/>
      <w:r w:rsidRPr="0065253A">
        <w:rPr>
          <w:rFonts w:ascii="微软雅黑" w:eastAsia="微软雅黑" w:hAnsi="微软雅黑" w:hint="eastAsia"/>
          <w:i w:val="0"/>
          <w:iCs/>
        </w:rPr>
        <w:t>客户经营环节定义</w:t>
      </w:r>
      <w:bookmarkEnd w:id="174"/>
    </w:p>
    <w:p w14:paraId="1D813521" w14:textId="2A105A67" w:rsidR="00AD62FD" w:rsidRDefault="00A523F5" w:rsidP="00A523F5">
      <w:pPr>
        <w:rPr>
          <w:rFonts w:ascii="微软雅黑" w:eastAsia="微软雅黑" w:hAnsi="微软雅黑"/>
          <w:lang w:eastAsia="zh-CN"/>
        </w:rPr>
      </w:pPr>
      <w:r w:rsidRPr="00A523F5">
        <w:rPr>
          <w:rFonts w:ascii="微软雅黑" w:eastAsia="微软雅黑" w:hAnsi="微软雅黑" w:hint="eastAsia"/>
          <w:lang w:eastAsia="zh-CN"/>
        </w:rPr>
        <w:t>经营动线中，</w:t>
      </w:r>
      <w:r w:rsidR="00026B4C">
        <w:rPr>
          <w:rFonts w:ascii="微软雅黑" w:eastAsia="微软雅黑" w:hAnsi="微软雅黑" w:hint="eastAsia"/>
          <w:lang w:eastAsia="zh-CN"/>
        </w:rPr>
        <w:t>代理人</w:t>
      </w:r>
      <w:r w:rsidRPr="00A523F5">
        <w:rPr>
          <w:rFonts w:ascii="微软雅黑" w:eastAsia="微软雅黑" w:hAnsi="微软雅黑" w:hint="eastAsia"/>
          <w:lang w:eastAsia="zh-CN"/>
        </w:rPr>
        <w:t>的客户阶段将分为以下5类：</w:t>
      </w:r>
    </w:p>
    <w:p w14:paraId="247A6B91" w14:textId="693B06D3" w:rsidR="00A523F5" w:rsidRPr="00A523F5" w:rsidRDefault="00A523F5" w:rsidP="00A523F5">
      <w:pPr>
        <w:rPr>
          <w:rFonts w:ascii="微软雅黑" w:eastAsia="微软雅黑" w:hAnsi="微软雅黑"/>
          <w:lang w:eastAsia="zh-CN"/>
        </w:rPr>
      </w:pPr>
      <w:r w:rsidRPr="00A523F5">
        <w:rPr>
          <w:rFonts w:ascii="微软雅黑" w:eastAsia="微软雅黑" w:hAnsi="微软雅黑" w:hint="eastAsia"/>
          <w:lang w:eastAsia="zh-CN"/>
        </w:rPr>
        <w:t>【潜在客户】【</w:t>
      </w:r>
      <w:r w:rsidR="002F163C">
        <w:rPr>
          <w:rFonts w:ascii="微软雅黑" w:eastAsia="微软雅黑" w:hAnsi="微软雅黑" w:hint="eastAsia"/>
          <w:lang w:eastAsia="zh-CN"/>
        </w:rPr>
        <w:t>互动客户</w:t>
      </w:r>
      <w:r w:rsidRPr="00A523F5">
        <w:rPr>
          <w:rFonts w:ascii="微软雅黑" w:eastAsia="微软雅黑" w:hAnsi="微软雅黑" w:hint="eastAsia"/>
          <w:lang w:eastAsia="zh-CN"/>
        </w:rPr>
        <w:t>】【意向客户】【成交客户】【</w:t>
      </w:r>
      <w:del w:id="175" w:author="SHI, Guofeng-GF" w:date="2022-08-30T16:32:00Z">
        <w:r w:rsidR="006A41A2" w:rsidDel="006077E6">
          <w:rPr>
            <w:rFonts w:ascii="微软雅黑" w:eastAsia="微软雅黑" w:hAnsi="微软雅黑" w:hint="eastAsia"/>
            <w:lang w:eastAsia="zh-CN"/>
          </w:rPr>
          <w:delText>加保</w:delText>
        </w:r>
      </w:del>
      <w:r w:rsidR="006A41A2">
        <w:rPr>
          <w:rFonts w:ascii="微软雅黑" w:eastAsia="微软雅黑" w:hAnsi="微软雅黑" w:hint="eastAsia"/>
          <w:lang w:eastAsia="zh-CN"/>
        </w:rPr>
        <w:t>意向</w:t>
      </w:r>
      <w:ins w:id="176" w:author="SHI, Guofeng-GF" w:date="2022-08-30T16:32:00Z">
        <w:r w:rsidR="006077E6">
          <w:rPr>
            <w:rFonts w:ascii="微软雅黑" w:eastAsia="微软雅黑" w:hAnsi="微软雅黑" w:hint="eastAsia"/>
            <w:lang w:eastAsia="zh-CN"/>
          </w:rPr>
          <w:t>加保</w:t>
        </w:r>
      </w:ins>
      <w:r w:rsidRPr="00A523F5">
        <w:rPr>
          <w:rFonts w:ascii="微软雅黑" w:eastAsia="微软雅黑" w:hAnsi="微软雅黑" w:hint="eastAsia"/>
          <w:lang w:eastAsia="zh-CN"/>
        </w:rPr>
        <w:t>客户】</w:t>
      </w:r>
    </w:p>
    <w:p w14:paraId="4071845F" w14:textId="13AB7B59" w:rsidR="00AE46B3" w:rsidRPr="00CE4B46" w:rsidRDefault="00AE46B3" w:rsidP="005430DC">
      <w:pPr>
        <w:rPr>
          <w:rFonts w:ascii="微软雅黑" w:eastAsia="微软雅黑" w:hAnsi="微软雅黑"/>
          <w:lang w:eastAsia="zh-CN"/>
        </w:rPr>
      </w:pPr>
    </w:p>
    <w:p w14:paraId="23CEF046" w14:textId="77777777" w:rsidR="0065253A" w:rsidRPr="0065253A" w:rsidRDefault="0065253A" w:rsidP="006376BC">
      <w:pPr>
        <w:pStyle w:val="Heading4"/>
        <w:spacing w:before="120" w:after="120"/>
        <w:rPr>
          <w:rFonts w:ascii="微软雅黑" w:eastAsia="微软雅黑" w:hAnsi="微软雅黑"/>
          <w:i w:val="0"/>
          <w:iCs/>
        </w:rPr>
      </w:pPr>
      <w:bookmarkStart w:id="177" w:name="_Toc92378213"/>
      <w:r w:rsidRPr="0065253A">
        <w:rPr>
          <w:rFonts w:ascii="微软雅黑" w:eastAsia="微软雅黑" w:hAnsi="微软雅黑" w:hint="eastAsia"/>
          <w:i w:val="0"/>
          <w:iCs/>
        </w:rPr>
        <w:t>客户环节的判断</w:t>
      </w:r>
      <w:bookmarkEnd w:id="177"/>
    </w:p>
    <w:p w14:paraId="0F3FA937" w14:textId="05415D8C" w:rsidR="0044472C" w:rsidRDefault="0044472C" w:rsidP="00CE4B46">
      <w:pPr>
        <w:spacing w:line="240" w:lineRule="auto"/>
        <w:rPr>
          <w:rFonts w:ascii="微软雅黑" w:eastAsia="微软雅黑" w:hAnsi="微软雅黑"/>
          <w:lang w:eastAsia="zh-CN"/>
        </w:rPr>
      </w:pPr>
      <w:r w:rsidRPr="00CE4B46">
        <w:rPr>
          <w:rFonts w:ascii="微软雅黑" w:eastAsia="微软雅黑" w:hAnsi="微软雅黑" w:hint="eastAsia"/>
          <w:lang w:eastAsia="zh-CN"/>
        </w:rPr>
        <w:t>客户环节均有量化指标判断，由</w:t>
      </w:r>
      <w:r w:rsidR="00CE4B46" w:rsidRPr="00CE4B46">
        <w:rPr>
          <w:rFonts w:ascii="微软雅黑" w:eastAsia="微软雅黑" w:hAnsi="微软雅黑" w:hint="eastAsia"/>
          <w:lang w:eastAsia="zh-CN"/>
        </w:rPr>
        <w:t>C</w:t>
      </w:r>
      <w:r w:rsidR="00CE4B46" w:rsidRPr="00CE4B46">
        <w:rPr>
          <w:rFonts w:ascii="微软雅黑" w:eastAsia="微软雅黑" w:hAnsi="微软雅黑"/>
          <w:lang w:eastAsia="zh-CN"/>
        </w:rPr>
        <w:t xml:space="preserve">ustomer </w:t>
      </w:r>
      <w:r w:rsidRPr="00CE4B46">
        <w:rPr>
          <w:rFonts w:ascii="微软雅黑" w:eastAsia="微软雅黑" w:hAnsi="微软雅黑" w:hint="eastAsia"/>
          <w:lang w:eastAsia="zh-CN"/>
        </w:rPr>
        <w:t xml:space="preserve">360 Agent-Customer data mart 作为统一的数据处理及输出方。 </w:t>
      </w:r>
    </w:p>
    <w:p w14:paraId="37AE7709" w14:textId="145AC5A2" w:rsidR="002A318C" w:rsidRDefault="002A318C" w:rsidP="00CE4B46">
      <w:pPr>
        <w:spacing w:line="240" w:lineRule="auto"/>
        <w:rPr>
          <w:rFonts w:ascii="微软雅黑" w:eastAsia="微软雅黑" w:hAnsi="微软雅黑"/>
          <w:lang w:eastAsia="zh-CN"/>
        </w:rPr>
      </w:pPr>
      <w:r>
        <w:rPr>
          <w:rFonts w:ascii="微软雅黑" w:eastAsia="微软雅黑" w:hAnsi="微软雅黑" w:hint="eastAsia"/>
          <w:lang w:eastAsia="zh-CN"/>
        </w:rPr>
        <w:t>在个人详情页的【客户概览】</w:t>
      </w:r>
      <w:r w:rsidRPr="005D2B9D">
        <w:rPr>
          <w:rFonts w:ascii="微软雅黑" w:eastAsia="微软雅黑" w:hAnsi="微软雅黑" w:hint="eastAsia"/>
          <w:lang w:eastAsia="zh-CN"/>
        </w:rPr>
        <w:t>页</w:t>
      </w:r>
      <w:r>
        <w:rPr>
          <w:rFonts w:ascii="微软雅黑" w:eastAsia="微软雅黑" w:hAnsi="微软雅黑" w:hint="eastAsia"/>
          <w:lang w:eastAsia="zh-CN"/>
        </w:rPr>
        <w:t>展示客户阶段，页</w:t>
      </w:r>
      <w:r w:rsidRPr="005D2B9D">
        <w:rPr>
          <w:rFonts w:ascii="微软雅黑" w:eastAsia="微软雅黑" w:hAnsi="微软雅黑" w:hint="eastAsia"/>
          <w:lang w:eastAsia="zh-CN"/>
        </w:rPr>
        <w:t>面箭头指向的阶段</w:t>
      </w:r>
      <w:r w:rsidRPr="005D2B9D">
        <w:rPr>
          <w:rFonts w:ascii="微软雅黑" w:eastAsia="微软雅黑" w:hAnsi="微软雅黑"/>
          <w:lang w:eastAsia="zh-CN"/>
        </w:rPr>
        <w:t>表示当前客户所在阶段，同时也可根据点击不同阶段，查看相应的“阶段引导语+关键动作”</w:t>
      </w:r>
      <w:r w:rsidRPr="005D2B9D">
        <w:rPr>
          <w:rFonts w:ascii="微软雅黑" w:eastAsia="微软雅黑" w:hAnsi="微软雅黑" w:hint="eastAsia"/>
          <w:lang w:eastAsia="zh-CN"/>
        </w:rPr>
        <w:t>，如</w:t>
      </w:r>
      <w:r>
        <w:rPr>
          <w:rFonts w:ascii="微软雅黑" w:eastAsia="微软雅黑" w:hAnsi="微软雅黑" w:hint="eastAsia"/>
          <w:lang w:eastAsia="zh-CN"/>
        </w:rPr>
        <w:t>下</w:t>
      </w:r>
      <w:r w:rsidRPr="005D2B9D">
        <w:rPr>
          <w:rFonts w:ascii="微软雅黑" w:eastAsia="微软雅黑" w:hAnsi="微软雅黑" w:hint="eastAsia"/>
          <w:lang w:eastAsia="zh-CN"/>
        </w:rPr>
        <w:t>图1所示。</w:t>
      </w:r>
    </w:p>
    <w:p w14:paraId="72C77F57" w14:textId="37D37C77" w:rsidR="002A318C" w:rsidRDefault="002A318C" w:rsidP="002A318C">
      <w:pPr>
        <w:spacing w:line="240" w:lineRule="auto"/>
        <w:ind w:firstLine="200"/>
        <w:rPr>
          <w:rFonts w:ascii="微软雅黑" w:eastAsia="微软雅黑" w:hAnsi="微软雅黑"/>
          <w:lang w:eastAsia="zh-CN"/>
        </w:rPr>
      </w:pPr>
      <w:r>
        <w:rPr>
          <w:rFonts w:ascii="微软雅黑" w:eastAsia="微软雅黑" w:hAnsi="微软雅黑" w:hint="eastAsia"/>
          <w:lang w:eastAsia="zh-CN"/>
        </w:rPr>
        <w:t>客户阶段示意图</w:t>
      </w:r>
    </w:p>
    <w:p w14:paraId="49958AE0" w14:textId="77777777" w:rsidR="002A318C" w:rsidRDefault="002A318C" w:rsidP="002A318C">
      <w:pPr>
        <w:ind w:leftChars="100" w:left="200"/>
        <w:rPr>
          <w:noProof/>
        </w:rPr>
      </w:pPr>
      <w:r w:rsidRPr="00CC0531">
        <w:rPr>
          <w:noProof/>
          <w:lang w:eastAsia="zh-CN"/>
        </w:rPr>
        <w:drawing>
          <wp:inline distT="0" distB="0" distL="0" distR="0" wp14:anchorId="02250866" wp14:editId="61BFDBD6">
            <wp:extent cx="3517900" cy="2967631"/>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5330" cy="2982334"/>
                    </a:xfrm>
                    <a:prstGeom prst="rect">
                      <a:avLst/>
                    </a:prstGeom>
                  </pic:spPr>
                </pic:pic>
              </a:graphicData>
            </a:graphic>
          </wp:inline>
        </w:drawing>
      </w:r>
    </w:p>
    <w:p w14:paraId="08FD8D5E" w14:textId="77777777" w:rsidR="002A318C" w:rsidRPr="00D0706A" w:rsidRDefault="002A318C" w:rsidP="002A318C">
      <w:pPr>
        <w:ind w:leftChars="100" w:left="200" w:firstLine="220"/>
        <w:rPr>
          <w:rFonts w:ascii="微软雅黑" w:eastAsia="微软雅黑" w:hAnsi="微软雅黑"/>
          <w:noProof/>
          <w:lang w:eastAsia="zh-CN"/>
        </w:rPr>
      </w:pPr>
      <w:r w:rsidRPr="00D0706A">
        <w:rPr>
          <w:rFonts w:ascii="微软雅黑" w:eastAsia="微软雅黑" w:hAnsi="微软雅黑" w:hint="eastAsia"/>
          <w:noProof/>
          <w:lang w:eastAsia="zh-CN"/>
        </w:rPr>
        <w:t>图1</w:t>
      </w:r>
      <w:r w:rsidRPr="00D0706A">
        <w:rPr>
          <w:rFonts w:ascii="微软雅黑" w:eastAsia="微软雅黑" w:hAnsi="微软雅黑"/>
          <w:noProof/>
          <w:lang w:eastAsia="zh-CN"/>
        </w:rPr>
        <w:t xml:space="preserve"> </w:t>
      </w:r>
    </w:p>
    <w:p w14:paraId="59FB15D5" w14:textId="77777777" w:rsidR="002A318C" w:rsidRPr="00CE4B46" w:rsidRDefault="002A318C" w:rsidP="00CE4B46">
      <w:pPr>
        <w:spacing w:line="240" w:lineRule="auto"/>
        <w:rPr>
          <w:rFonts w:ascii="微软雅黑" w:eastAsia="微软雅黑" w:hAnsi="微软雅黑"/>
          <w:lang w:eastAsia="zh-CN"/>
        </w:rPr>
      </w:pPr>
    </w:p>
    <w:p w14:paraId="080C7087" w14:textId="77777777" w:rsidR="00CD41AD" w:rsidRDefault="0044472C" w:rsidP="006C6D45">
      <w:pPr>
        <w:pStyle w:val="ListParagraph"/>
        <w:numPr>
          <w:ilvl w:val="0"/>
          <w:numId w:val="25"/>
        </w:numPr>
        <w:ind w:firstLineChars="0"/>
        <w:rPr>
          <w:rFonts w:ascii="微软雅黑" w:eastAsia="微软雅黑" w:hAnsi="微软雅黑"/>
          <w:sz w:val="20"/>
          <w:szCs w:val="20"/>
        </w:rPr>
      </w:pPr>
      <w:r w:rsidRPr="00CE4B46">
        <w:rPr>
          <w:rFonts w:ascii="微软雅黑" w:eastAsia="微软雅黑" w:hAnsi="微软雅黑" w:hint="eastAsia"/>
          <w:sz w:val="20"/>
          <w:szCs w:val="20"/>
        </w:rPr>
        <w:t>潜在客户、</w:t>
      </w:r>
      <w:r w:rsidR="002F163C">
        <w:rPr>
          <w:rFonts w:ascii="微软雅黑" w:eastAsia="微软雅黑" w:hAnsi="微软雅黑" w:hint="eastAsia"/>
          <w:sz w:val="20"/>
          <w:szCs w:val="20"/>
        </w:rPr>
        <w:t>互动</w:t>
      </w:r>
      <w:r w:rsidR="00E25B4F">
        <w:rPr>
          <w:rFonts w:ascii="微软雅黑" w:eastAsia="微软雅黑" w:hAnsi="微软雅黑" w:hint="eastAsia"/>
          <w:sz w:val="20"/>
          <w:szCs w:val="20"/>
        </w:rPr>
        <w:t>客户</w:t>
      </w:r>
      <w:r w:rsidRPr="00CE4B46">
        <w:rPr>
          <w:rFonts w:ascii="微软雅黑" w:eastAsia="微软雅黑" w:hAnsi="微软雅黑" w:hint="eastAsia"/>
          <w:sz w:val="20"/>
          <w:szCs w:val="20"/>
        </w:rPr>
        <w:t>、意向客户</w:t>
      </w:r>
    </w:p>
    <w:p w14:paraId="7A1FE8A1" w14:textId="0BABF530" w:rsidR="007815D7" w:rsidRPr="002A318C" w:rsidRDefault="00391BAD" w:rsidP="009B528D">
      <w:pPr>
        <w:pStyle w:val="ListParagraph"/>
        <w:numPr>
          <w:ilvl w:val="0"/>
          <w:numId w:val="95"/>
        </w:numPr>
        <w:ind w:firstLineChars="0"/>
        <w:rPr>
          <w:rFonts w:ascii="微软雅黑" w:eastAsia="微软雅黑" w:hAnsi="微软雅黑"/>
          <w:sz w:val="20"/>
          <w:szCs w:val="20"/>
        </w:rPr>
      </w:pPr>
      <w:r w:rsidRPr="005D2B9D">
        <w:rPr>
          <w:rFonts w:ascii="微软雅黑" w:eastAsia="微软雅黑" w:hAnsi="微软雅黑" w:hint="eastAsia"/>
          <w:sz w:val="20"/>
          <w:szCs w:val="20"/>
        </w:rPr>
        <w:t>这</w:t>
      </w:r>
      <w:r w:rsidR="0044472C" w:rsidRPr="005D2B9D">
        <w:rPr>
          <w:rFonts w:ascii="微软雅黑" w:eastAsia="微软雅黑" w:hAnsi="微软雅黑" w:hint="eastAsia"/>
          <w:sz w:val="20"/>
          <w:szCs w:val="20"/>
        </w:rPr>
        <w:t>三个标签</w:t>
      </w:r>
      <w:r w:rsidRPr="005D2B9D">
        <w:rPr>
          <w:rFonts w:ascii="微软雅黑" w:eastAsia="微软雅黑" w:hAnsi="微软雅黑" w:hint="eastAsia"/>
          <w:sz w:val="20"/>
          <w:szCs w:val="20"/>
        </w:rPr>
        <w:t>之间</w:t>
      </w:r>
      <w:r w:rsidR="0044472C" w:rsidRPr="005D2B9D">
        <w:rPr>
          <w:rFonts w:ascii="微软雅黑" w:eastAsia="微软雅黑" w:hAnsi="微软雅黑" w:hint="eastAsia"/>
          <w:sz w:val="20"/>
          <w:szCs w:val="20"/>
        </w:rPr>
        <w:t>，代理人可以手工修改</w:t>
      </w:r>
      <w:r w:rsidR="00CE4B46" w:rsidRPr="005D2B9D">
        <w:rPr>
          <w:rFonts w:ascii="微软雅黑" w:eastAsia="微软雅黑" w:hAnsi="微软雅黑" w:hint="eastAsia"/>
          <w:sz w:val="20"/>
          <w:szCs w:val="20"/>
        </w:rPr>
        <w:t>。</w:t>
      </w:r>
      <w:r w:rsidR="0044472C" w:rsidRPr="005D2B9D">
        <w:rPr>
          <w:rFonts w:ascii="微软雅黑" w:eastAsia="微软雅黑" w:hAnsi="微软雅黑" w:hint="eastAsia"/>
          <w:sz w:val="20"/>
          <w:szCs w:val="20"/>
        </w:rPr>
        <w:t>若经过手工修改，则以手工为准，不再置信系统运算的量化指标。</w:t>
      </w:r>
    </w:p>
    <w:p w14:paraId="2D327958" w14:textId="57B00F8D" w:rsidR="007815D7" w:rsidRPr="005D2B9D" w:rsidRDefault="007815D7" w:rsidP="009B528D">
      <w:pPr>
        <w:pStyle w:val="ListParagraph"/>
        <w:numPr>
          <w:ilvl w:val="0"/>
          <w:numId w:val="95"/>
        </w:numPr>
        <w:ind w:firstLineChars="0"/>
        <w:rPr>
          <w:rFonts w:ascii="微软雅黑" w:eastAsia="微软雅黑" w:hAnsi="微软雅黑"/>
          <w:sz w:val="20"/>
          <w:szCs w:val="20"/>
        </w:rPr>
      </w:pPr>
      <w:r w:rsidRPr="005D2B9D">
        <w:rPr>
          <w:rFonts w:ascii="微软雅黑" w:eastAsia="微软雅黑" w:hAnsi="微软雅黑" w:hint="eastAsia"/>
          <w:sz w:val="20"/>
          <w:szCs w:val="20"/>
        </w:rPr>
        <w:t>点击修改阶段按钮，弹出设置客户阶段页面，如图2所示。</w:t>
      </w:r>
    </w:p>
    <w:p w14:paraId="0853FDD7" w14:textId="689DF5B6" w:rsidR="007815D7" w:rsidRDefault="007815D7" w:rsidP="00F34BFB">
      <w:pPr>
        <w:spacing w:line="240" w:lineRule="auto"/>
        <w:ind w:left="420"/>
        <w:rPr>
          <w:rFonts w:ascii="微软雅黑" w:eastAsia="微软雅黑" w:hAnsi="微软雅黑"/>
          <w:lang w:eastAsia="zh-CN"/>
        </w:rPr>
      </w:pPr>
      <w:r>
        <w:rPr>
          <w:rFonts w:ascii="微软雅黑" w:eastAsia="微软雅黑" w:hAnsi="微软雅黑" w:hint="eastAsia"/>
          <w:lang w:eastAsia="zh-CN"/>
        </w:rPr>
        <w:t>未成交客户设置客户阶段</w:t>
      </w:r>
    </w:p>
    <w:p w14:paraId="3F8EF7C7" w14:textId="30362C93" w:rsidR="007815D7" w:rsidRDefault="002A318C" w:rsidP="00F34BFB">
      <w:pPr>
        <w:spacing w:line="240" w:lineRule="auto"/>
        <w:ind w:left="420"/>
        <w:rPr>
          <w:rFonts w:ascii="微软雅黑" w:eastAsia="微软雅黑" w:hAnsi="微软雅黑"/>
          <w:lang w:eastAsia="zh-CN"/>
        </w:rPr>
      </w:pPr>
      <w:r w:rsidRPr="002A318C">
        <w:rPr>
          <w:rFonts w:ascii="微软雅黑" w:eastAsia="微软雅黑" w:hAnsi="微软雅黑"/>
          <w:noProof/>
          <w:lang w:eastAsia="zh-CN"/>
        </w:rPr>
        <w:lastRenderedPageBreak/>
        <w:drawing>
          <wp:inline distT="0" distB="0" distL="0" distR="0" wp14:anchorId="2958E1E3" wp14:editId="00FA2E4E">
            <wp:extent cx="3065815" cy="272415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929" cy="2734026"/>
                    </a:xfrm>
                    <a:prstGeom prst="rect">
                      <a:avLst/>
                    </a:prstGeom>
                  </pic:spPr>
                </pic:pic>
              </a:graphicData>
            </a:graphic>
          </wp:inline>
        </w:drawing>
      </w:r>
    </w:p>
    <w:p w14:paraId="59FBE347" w14:textId="67FF4591" w:rsidR="007815D7" w:rsidRDefault="007815D7" w:rsidP="00F34BFB">
      <w:pPr>
        <w:spacing w:line="240" w:lineRule="auto"/>
        <w:ind w:left="420"/>
        <w:rPr>
          <w:rFonts w:ascii="微软雅黑" w:eastAsia="微软雅黑" w:hAnsi="微软雅黑"/>
          <w:lang w:eastAsia="zh-CN"/>
        </w:rPr>
      </w:pPr>
      <w:r>
        <w:rPr>
          <w:rFonts w:ascii="微软雅黑" w:eastAsia="微软雅黑" w:hAnsi="微软雅黑" w:hint="eastAsia"/>
          <w:lang w:eastAsia="zh-CN"/>
        </w:rPr>
        <w:t>图2</w:t>
      </w:r>
    </w:p>
    <w:p w14:paraId="471CB699" w14:textId="77777777" w:rsidR="007815D7" w:rsidRPr="0037604D" w:rsidRDefault="007815D7" w:rsidP="00F34BFB">
      <w:pPr>
        <w:spacing w:line="240" w:lineRule="auto"/>
        <w:ind w:left="420"/>
        <w:rPr>
          <w:rFonts w:ascii="微软雅黑" w:eastAsia="微软雅黑" w:hAnsi="微软雅黑"/>
          <w:lang w:eastAsia="zh-CN"/>
        </w:rPr>
      </w:pPr>
    </w:p>
    <w:p w14:paraId="10D26B1E" w14:textId="77777777" w:rsidR="00CD41AD" w:rsidRDefault="0044472C" w:rsidP="006C6D45">
      <w:pPr>
        <w:pStyle w:val="ListParagraph"/>
        <w:numPr>
          <w:ilvl w:val="0"/>
          <w:numId w:val="25"/>
        </w:numPr>
        <w:ind w:firstLineChars="0"/>
        <w:rPr>
          <w:rFonts w:ascii="微软雅黑" w:eastAsia="微软雅黑" w:hAnsi="微软雅黑"/>
          <w:sz w:val="20"/>
          <w:szCs w:val="20"/>
        </w:rPr>
      </w:pPr>
      <w:r w:rsidRPr="00CE4B46">
        <w:rPr>
          <w:rFonts w:ascii="微软雅黑" w:eastAsia="微软雅黑" w:hAnsi="微软雅黑" w:hint="eastAsia"/>
          <w:sz w:val="20"/>
          <w:szCs w:val="20"/>
        </w:rPr>
        <w:t>成交客户、</w:t>
      </w:r>
      <w:r w:rsidR="006A41A2" w:rsidRPr="006A41A2">
        <w:rPr>
          <w:rFonts w:ascii="微软雅黑" w:eastAsia="微软雅黑" w:hAnsi="微软雅黑" w:hint="eastAsia"/>
          <w:sz w:val="20"/>
          <w:szCs w:val="20"/>
        </w:rPr>
        <w:t>加保意向客户</w:t>
      </w:r>
    </w:p>
    <w:p w14:paraId="322DF901" w14:textId="6B3AB4EF" w:rsidR="00F0015F" w:rsidRPr="00F95CFA" w:rsidRDefault="00E3421B" w:rsidP="009B528D">
      <w:pPr>
        <w:pStyle w:val="ListParagraph"/>
        <w:numPr>
          <w:ilvl w:val="0"/>
          <w:numId w:val="95"/>
        </w:numPr>
        <w:ind w:firstLineChars="0"/>
        <w:rPr>
          <w:rFonts w:ascii="微软雅黑" w:eastAsia="微软雅黑" w:hAnsi="微软雅黑"/>
          <w:sz w:val="20"/>
          <w:szCs w:val="20"/>
        </w:rPr>
      </w:pPr>
      <w:r w:rsidRPr="00F95CFA">
        <w:rPr>
          <w:rFonts w:ascii="微软雅黑" w:eastAsia="微软雅黑" w:hAnsi="微软雅黑" w:hint="eastAsia"/>
          <w:sz w:val="20"/>
          <w:szCs w:val="20"/>
        </w:rPr>
        <w:t>两</w:t>
      </w:r>
      <w:r w:rsidR="0044472C" w:rsidRPr="00F95CFA">
        <w:rPr>
          <w:rFonts w:ascii="微软雅黑" w:eastAsia="微软雅黑" w:hAnsi="微软雅黑" w:hint="eastAsia"/>
          <w:sz w:val="20"/>
          <w:szCs w:val="20"/>
        </w:rPr>
        <w:t>个标签为系统自动判定</w:t>
      </w:r>
      <w:r w:rsidR="00F0015F" w:rsidRPr="00F95CFA">
        <w:rPr>
          <w:rFonts w:ascii="微软雅黑" w:eastAsia="微软雅黑" w:hAnsi="微软雅黑" w:hint="eastAsia"/>
          <w:sz w:val="20"/>
          <w:szCs w:val="20"/>
        </w:rPr>
        <w:t>。如果系统判断该客户为成交客户/</w:t>
      </w:r>
      <w:del w:id="178" w:author="SHI, Guofeng-GF" w:date="2022-08-30T16:32:00Z">
        <w:r w:rsidR="00F0015F" w:rsidRPr="00F95CFA" w:rsidDel="006077E6">
          <w:rPr>
            <w:rFonts w:ascii="微软雅黑" w:eastAsia="微软雅黑" w:hAnsi="微软雅黑" w:hint="eastAsia"/>
            <w:sz w:val="20"/>
            <w:szCs w:val="20"/>
          </w:rPr>
          <w:delText>加保</w:delText>
        </w:r>
      </w:del>
      <w:r w:rsidR="00F0015F" w:rsidRPr="00F95CFA">
        <w:rPr>
          <w:rFonts w:ascii="微软雅黑" w:eastAsia="微软雅黑" w:hAnsi="微软雅黑" w:hint="eastAsia"/>
          <w:sz w:val="20"/>
          <w:szCs w:val="20"/>
        </w:rPr>
        <w:t>意向</w:t>
      </w:r>
      <w:ins w:id="179" w:author="SHI, Guofeng-GF" w:date="2022-08-30T16:32:00Z">
        <w:r w:rsidR="006077E6" w:rsidRPr="00F95CFA">
          <w:rPr>
            <w:rFonts w:ascii="微软雅黑" w:eastAsia="微软雅黑" w:hAnsi="微软雅黑" w:hint="eastAsia"/>
            <w:sz w:val="20"/>
            <w:szCs w:val="20"/>
          </w:rPr>
          <w:t>加保</w:t>
        </w:r>
      </w:ins>
      <w:r w:rsidR="00F0015F" w:rsidRPr="00F95CFA">
        <w:rPr>
          <w:rFonts w:ascii="微软雅黑" w:eastAsia="微软雅黑" w:hAnsi="微软雅黑" w:hint="eastAsia"/>
          <w:sz w:val="20"/>
          <w:szCs w:val="20"/>
        </w:rPr>
        <w:t>客户，则不能再回退到潜在客户，互动客户或意向客户</w:t>
      </w:r>
      <w:r w:rsidR="00017B6F" w:rsidRPr="00F95CFA">
        <w:rPr>
          <w:rFonts w:ascii="微软雅黑" w:eastAsia="微软雅黑" w:hAnsi="微软雅黑" w:hint="eastAsia"/>
          <w:sz w:val="20"/>
          <w:szCs w:val="20"/>
        </w:rPr>
        <w:t>阶段</w:t>
      </w:r>
      <w:r w:rsidR="00F0015F" w:rsidRPr="00F95CFA">
        <w:rPr>
          <w:rFonts w:ascii="微软雅黑" w:eastAsia="微软雅黑" w:hAnsi="微软雅黑" w:hint="eastAsia"/>
          <w:sz w:val="20"/>
          <w:szCs w:val="20"/>
        </w:rPr>
        <w:t>。但代理人可以在成交客户和</w:t>
      </w:r>
      <w:del w:id="180" w:author="SHI, Guofeng-GF" w:date="2022-08-30T16:32:00Z">
        <w:r w:rsidR="00F0015F" w:rsidRPr="00F95CFA" w:rsidDel="00AC2838">
          <w:rPr>
            <w:rFonts w:ascii="微软雅黑" w:eastAsia="微软雅黑" w:hAnsi="微软雅黑" w:hint="eastAsia"/>
            <w:sz w:val="20"/>
            <w:szCs w:val="20"/>
          </w:rPr>
          <w:delText>加保</w:delText>
        </w:r>
      </w:del>
      <w:r w:rsidR="00F0015F" w:rsidRPr="00F95CFA">
        <w:rPr>
          <w:rFonts w:ascii="微软雅黑" w:eastAsia="微软雅黑" w:hAnsi="微软雅黑" w:hint="eastAsia"/>
          <w:sz w:val="20"/>
          <w:szCs w:val="20"/>
        </w:rPr>
        <w:t>意向</w:t>
      </w:r>
      <w:ins w:id="181" w:author="SHI, Guofeng-GF" w:date="2022-08-30T16:32:00Z">
        <w:r w:rsidR="00AC2838" w:rsidRPr="00F95CFA">
          <w:rPr>
            <w:rFonts w:ascii="微软雅黑" w:eastAsia="微软雅黑" w:hAnsi="微软雅黑" w:hint="eastAsia"/>
            <w:sz w:val="20"/>
            <w:szCs w:val="20"/>
          </w:rPr>
          <w:t>加保</w:t>
        </w:r>
      </w:ins>
      <w:r w:rsidR="00F0015F" w:rsidRPr="00F95CFA">
        <w:rPr>
          <w:rFonts w:ascii="微软雅黑" w:eastAsia="微软雅黑" w:hAnsi="微软雅黑" w:hint="eastAsia"/>
          <w:sz w:val="20"/>
          <w:szCs w:val="20"/>
        </w:rPr>
        <w:t>客户之间进行</w:t>
      </w:r>
      <w:r w:rsidR="00017B6F" w:rsidRPr="00F95CFA">
        <w:rPr>
          <w:rFonts w:ascii="微软雅黑" w:eastAsia="微软雅黑" w:hAnsi="微软雅黑" w:hint="eastAsia"/>
          <w:sz w:val="20"/>
          <w:szCs w:val="20"/>
        </w:rPr>
        <w:t>手工</w:t>
      </w:r>
      <w:r w:rsidR="00F0015F" w:rsidRPr="00F95CFA">
        <w:rPr>
          <w:rFonts w:ascii="微软雅黑" w:eastAsia="微软雅黑" w:hAnsi="微软雅黑" w:hint="eastAsia"/>
          <w:sz w:val="20"/>
          <w:szCs w:val="20"/>
        </w:rPr>
        <w:t>修改</w:t>
      </w:r>
      <w:r w:rsidR="00017B6F" w:rsidRPr="00F95CFA">
        <w:rPr>
          <w:rFonts w:ascii="微软雅黑" w:eastAsia="微软雅黑" w:hAnsi="微软雅黑" w:hint="eastAsia"/>
          <w:sz w:val="20"/>
          <w:szCs w:val="20"/>
        </w:rPr>
        <w:t>。</w:t>
      </w:r>
      <w:r w:rsidR="00F0015F" w:rsidRPr="00F95CFA">
        <w:rPr>
          <w:rFonts w:ascii="微软雅黑" w:eastAsia="微软雅黑" w:hAnsi="微软雅黑" w:hint="eastAsia"/>
          <w:sz w:val="20"/>
          <w:szCs w:val="20"/>
        </w:rPr>
        <w:t>若经过手工修改，则以手工修改为准，不再置信系统运算的量化指标。</w:t>
      </w:r>
    </w:p>
    <w:p w14:paraId="52108E66" w14:textId="6FB81370" w:rsidR="00F95CFA" w:rsidRPr="005D2B9D" w:rsidRDefault="00F95CFA" w:rsidP="009B528D">
      <w:pPr>
        <w:pStyle w:val="ListParagraph"/>
        <w:numPr>
          <w:ilvl w:val="0"/>
          <w:numId w:val="95"/>
        </w:numPr>
        <w:ind w:firstLineChars="0"/>
        <w:rPr>
          <w:rFonts w:ascii="微软雅黑" w:eastAsia="微软雅黑" w:hAnsi="微软雅黑"/>
          <w:sz w:val="20"/>
          <w:szCs w:val="20"/>
        </w:rPr>
      </w:pPr>
      <w:r w:rsidRPr="005D2B9D">
        <w:rPr>
          <w:rFonts w:ascii="微软雅黑" w:eastAsia="微软雅黑" w:hAnsi="微软雅黑" w:hint="eastAsia"/>
          <w:sz w:val="20"/>
          <w:szCs w:val="20"/>
        </w:rPr>
        <w:t>点击修改阶段按钮，弹出设置客户阶段页面，如图</w:t>
      </w:r>
      <w:r>
        <w:rPr>
          <w:rFonts w:ascii="微软雅黑" w:eastAsia="微软雅黑" w:hAnsi="微软雅黑"/>
          <w:sz w:val="20"/>
          <w:szCs w:val="20"/>
        </w:rPr>
        <w:t>3</w:t>
      </w:r>
      <w:r w:rsidRPr="005D2B9D">
        <w:rPr>
          <w:rFonts w:ascii="微软雅黑" w:eastAsia="微软雅黑" w:hAnsi="微软雅黑" w:hint="eastAsia"/>
          <w:sz w:val="20"/>
          <w:szCs w:val="20"/>
        </w:rPr>
        <w:t>所示。</w:t>
      </w:r>
    </w:p>
    <w:p w14:paraId="402BE9BB" w14:textId="6033B465" w:rsidR="0044472C" w:rsidRPr="00F95CFA" w:rsidRDefault="0044472C" w:rsidP="0044472C">
      <w:pPr>
        <w:rPr>
          <w:lang w:eastAsia="zh-CN"/>
        </w:rPr>
      </w:pPr>
    </w:p>
    <w:p w14:paraId="04DD67E6" w14:textId="3F582790" w:rsidR="007815D7" w:rsidRDefault="007815D7" w:rsidP="007815D7">
      <w:pPr>
        <w:spacing w:line="240" w:lineRule="auto"/>
        <w:ind w:left="420"/>
        <w:rPr>
          <w:rFonts w:ascii="微软雅黑" w:eastAsia="微软雅黑" w:hAnsi="微软雅黑"/>
          <w:lang w:eastAsia="zh-CN"/>
        </w:rPr>
      </w:pPr>
      <w:r>
        <w:rPr>
          <w:rFonts w:ascii="微软雅黑" w:eastAsia="微软雅黑" w:hAnsi="微软雅黑" w:hint="eastAsia"/>
          <w:lang w:eastAsia="zh-CN"/>
        </w:rPr>
        <w:t>成交客户设置客户阶段</w:t>
      </w:r>
    </w:p>
    <w:p w14:paraId="2120A8A8" w14:textId="5AC633C2" w:rsidR="007815D7" w:rsidRDefault="00F95CFA" w:rsidP="007815D7">
      <w:pPr>
        <w:ind w:left="200" w:firstLine="220"/>
        <w:rPr>
          <w:rFonts w:ascii="微软雅黑" w:eastAsia="微软雅黑" w:hAnsi="微软雅黑"/>
          <w:lang w:eastAsia="zh-CN"/>
        </w:rPr>
      </w:pPr>
      <w:r w:rsidRPr="00F95CFA">
        <w:rPr>
          <w:rFonts w:ascii="微软雅黑" w:eastAsia="微软雅黑" w:hAnsi="微软雅黑"/>
          <w:noProof/>
          <w:lang w:eastAsia="zh-CN"/>
        </w:rPr>
        <w:drawing>
          <wp:inline distT="0" distB="0" distL="0" distR="0" wp14:anchorId="00BC8EE5" wp14:editId="02CCE6AA">
            <wp:extent cx="3530838" cy="2870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2652" cy="2879803"/>
                    </a:xfrm>
                    <a:prstGeom prst="rect">
                      <a:avLst/>
                    </a:prstGeom>
                  </pic:spPr>
                </pic:pic>
              </a:graphicData>
            </a:graphic>
          </wp:inline>
        </w:drawing>
      </w:r>
    </w:p>
    <w:p w14:paraId="5AB084F6" w14:textId="77777777" w:rsidR="00B458CE" w:rsidRDefault="00B458CE" w:rsidP="007815D7">
      <w:pPr>
        <w:ind w:left="200" w:firstLine="220"/>
        <w:rPr>
          <w:rFonts w:ascii="微软雅黑" w:eastAsia="微软雅黑" w:hAnsi="微软雅黑"/>
          <w:lang w:eastAsia="zh-CN"/>
        </w:rPr>
      </w:pPr>
    </w:p>
    <w:p w14:paraId="7B342CC1" w14:textId="09B9AAC1" w:rsidR="00D4002B" w:rsidRPr="00D4002B" w:rsidRDefault="00D4002B" w:rsidP="006C6D45">
      <w:pPr>
        <w:pStyle w:val="ListParagraph"/>
        <w:numPr>
          <w:ilvl w:val="0"/>
          <w:numId w:val="25"/>
        </w:numPr>
        <w:ind w:firstLineChars="0"/>
        <w:rPr>
          <w:rFonts w:ascii="微软雅黑" w:eastAsia="微软雅黑" w:hAnsi="微软雅黑"/>
          <w:sz w:val="20"/>
          <w:szCs w:val="20"/>
        </w:rPr>
      </w:pPr>
      <w:r w:rsidRPr="00D4002B">
        <w:rPr>
          <w:rFonts w:ascii="微软雅黑" w:eastAsia="微软雅黑" w:hAnsi="微软雅黑" w:hint="eastAsia"/>
          <w:sz w:val="20"/>
          <w:szCs w:val="20"/>
        </w:rPr>
        <w:t>客户阶段描述文案：</w:t>
      </w:r>
    </w:p>
    <w:tbl>
      <w:tblPr>
        <w:tblW w:w="7796" w:type="dxa"/>
        <w:tblInd w:w="137" w:type="dxa"/>
        <w:tblLook w:val="04A0" w:firstRow="1" w:lastRow="0" w:firstColumn="1" w:lastColumn="0" w:noHBand="0" w:noVBand="1"/>
      </w:tblPr>
      <w:tblGrid>
        <w:gridCol w:w="1343"/>
        <w:gridCol w:w="6453"/>
      </w:tblGrid>
      <w:tr w:rsidR="00D4002B" w:rsidRPr="006A41A2" w14:paraId="18CB0A1E" w14:textId="77777777" w:rsidTr="00B458CE">
        <w:trPr>
          <w:trHeight w:val="280"/>
          <w:tblHeader/>
        </w:trPr>
        <w:tc>
          <w:tcPr>
            <w:tcW w:w="134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BA5DA15"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客户</w:t>
            </w:r>
            <w:r w:rsidRPr="006A41A2">
              <w:rPr>
                <w:rFonts w:ascii="微软雅黑" w:eastAsia="微软雅黑" w:hAnsi="微软雅黑" w:cs="宋体" w:hint="eastAsia"/>
                <w:color w:val="000000"/>
                <w:sz w:val="18"/>
                <w:szCs w:val="18"/>
                <w:lang w:eastAsia="zh-CN"/>
              </w:rPr>
              <w:t>阶段</w:t>
            </w:r>
          </w:p>
        </w:tc>
        <w:tc>
          <w:tcPr>
            <w:tcW w:w="6453" w:type="dxa"/>
            <w:tcBorders>
              <w:top w:val="single" w:sz="4" w:space="0" w:color="auto"/>
              <w:left w:val="nil"/>
              <w:bottom w:val="single" w:sz="4" w:space="0" w:color="auto"/>
              <w:right w:val="single" w:sz="4" w:space="0" w:color="auto"/>
            </w:tcBorders>
            <w:shd w:val="clear" w:color="000000" w:fill="BFBFBF"/>
            <w:noWrap/>
            <w:vAlign w:val="center"/>
            <w:hideMark/>
          </w:tcPr>
          <w:p w14:paraId="44AC15BF"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个人详情页</w:t>
            </w:r>
            <w:r>
              <w:rPr>
                <w:rFonts w:ascii="微软雅黑" w:eastAsia="微软雅黑" w:hAnsi="微软雅黑" w:cs="宋体" w:hint="eastAsia"/>
                <w:color w:val="000000"/>
                <w:sz w:val="18"/>
                <w:szCs w:val="18"/>
                <w:lang w:eastAsia="zh-CN"/>
              </w:rPr>
              <w:t>中客户阶段</w:t>
            </w:r>
            <w:r w:rsidRPr="006A41A2">
              <w:rPr>
                <w:rFonts w:ascii="微软雅黑" w:eastAsia="微软雅黑" w:hAnsi="微软雅黑" w:cs="宋体" w:hint="eastAsia"/>
                <w:color w:val="000000"/>
                <w:sz w:val="18"/>
                <w:szCs w:val="18"/>
                <w:lang w:eastAsia="zh-CN"/>
              </w:rPr>
              <w:t>文案</w:t>
            </w:r>
            <w:r>
              <w:rPr>
                <w:rFonts w:ascii="微软雅黑" w:eastAsia="微软雅黑" w:hAnsi="微软雅黑" w:cs="宋体" w:hint="eastAsia"/>
                <w:color w:val="000000"/>
                <w:sz w:val="18"/>
                <w:szCs w:val="18"/>
                <w:lang w:eastAsia="zh-CN"/>
              </w:rPr>
              <w:t>描述</w:t>
            </w:r>
          </w:p>
        </w:tc>
      </w:tr>
      <w:tr w:rsidR="00D4002B" w:rsidRPr="006A41A2" w14:paraId="0F58B324" w14:textId="77777777" w:rsidTr="00B458CE">
        <w:trPr>
          <w:trHeight w:val="520"/>
          <w:tblHeader/>
        </w:trPr>
        <w:tc>
          <w:tcPr>
            <w:tcW w:w="1343" w:type="dxa"/>
            <w:tcBorders>
              <w:top w:val="nil"/>
              <w:left w:val="single" w:sz="4" w:space="0" w:color="auto"/>
              <w:bottom w:val="single" w:sz="4" w:space="0" w:color="auto"/>
              <w:right w:val="single" w:sz="4" w:space="0" w:color="auto"/>
            </w:tcBorders>
            <w:shd w:val="clear" w:color="auto" w:fill="auto"/>
            <w:noWrap/>
            <w:vAlign w:val="center"/>
            <w:hideMark/>
          </w:tcPr>
          <w:p w14:paraId="404FF08C"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潜在客户</w:t>
            </w:r>
          </w:p>
        </w:tc>
        <w:tc>
          <w:tcPr>
            <w:tcW w:w="6453" w:type="dxa"/>
            <w:tcBorders>
              <w:top w:val="nil"/>
              <w:left w:val="nil"/>
              <w:bottom w:val="single" w:sz="4" w:space="0" w:color="auto"/>
              <w:right w:val="single" w:sz="4" w:space="0" w:color="auto"/>
            </w:tcBorders>
            <w:shd w:val="clear" w:color="auto" w:fill="auto"/>
            <w:vAlign w:val="center"/>
            <w:hideMark/>
          </w:tcPr>
          <w:p w14:paraId="55CC07EB"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客户需要增加互动经营，长期培养。大部分的营销员通过线上内容及活动开启初步互动</w:t>
            </w:r>
          </w:p>
        </w:tc>
      </w:tr>
      <w:tr w:rsidR="00D4002B" w:rsidRPr="006A41A2" w14:paraId="16AC56B4" w14:textId="77777777" w:rsidTr="00DB43B7">
        <w:trPr>
          <w:trHeight w:val="422"/>
          <w:tblHeader/>
        </w:trPr>
        <w:tc>
          <w:tcPr>
            <w:tcW w:w="1343" w:type="dxa"/>
            <w:tcBorders>
              <w:top w:val="nil"/>
              <w:left w:val="single" w:sz="4" w:space="0" w:color="auto"/>
              <w:bottom w:val="single" w:sz="4" w:space="0" w:color="auto"/>
              <w:right w:val="single" w:sz="4" w:space="0" w:color="auto"/>
            </w:tcBorders>
            <w:shd w:val="clear" w:color="auto" w:fill="auto"/>
            <w:noWrap/>
            <w:vAlign w:val="center"/>
            <w:hideMark/>
          </w:tcPr>
          <w:p w14:paraId="58DD2DB7"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互动客户</w:t>
            </w:r>
          </w:p>
        </w:tc>
        <w:tc>
          <w:tcPr>
            <w:tcW w:w="6453" w:type="dxa"/>
            <w:tcBorders>
              <w:top w:val="nil"/>
              <w:left w:val="nil"/>
              <w:bottom w:val="single" w:sz="4" w:space="0" w:color="auto"/>
              <w:right w:val="single" w:sz="4" w:space="0" w:color="auto"/>
            </w:tcBorders>
            <w:shd w:val="clear" w:color="auto" w:fill="auto"/>
            <w:vAlign w:val="center"/>
            <w:hideMark/>
          </w:tcPr>
          <w:p w14:paraId="382FA3D1"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客户近期与公司有线上互动，大部分营销员会选择尽快创造线下见面机会</w:t>
            </w:r>
          </w:p>
        </w:tc>
      </w:tr>
      <w:tr w:rsidR="00D4002B" w:rsidRPr="006A41A2" w14:paraId="7941D8C8" w14:textId="77777777" w:rsidTr="00DB43B7">
        <w:trPr>
          <w:trHeight w:val="414"/>
          <w:tblHeader/>
        </w:trPr>
        <w:tc>
          <w:tcPr>
            <w:tcW w:w="1343" w:type="dxa"/>
            <w:tcBorders>
              <w:top w:val="nil"/>
              <w:left w:val="single" w:sz="4" w:space="0" w:color="auto"/>
              <w:bottom w:val="single" w:sz="4" w:space="0" w:color="auto"/>
              <w:right w:val="single" w:sz="4" w:space="0" w:color="auto"/>
            </w:tcBorders>
            <w:shd w:val="clear" w:color="auto" w:fill="auto"/>
            <w:noWrap/>
            <w:vAlign w:val="center"/>
            <w:hideMark/>
          </w:tcPr>
          <w:p w14:paraId="6C86FFB2"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意向客户</w:t>
            </w:r>
          </w:p>
        </w:tc>
        <w:tc>
          <w:tcPr>
            <w:tcW w:w="6453" w:type="dxa"/>
            <w:tcBorders>
              <w:top w:val="nil"/>
              <w:left w:val="nil"/>
              <w:bottom w:val="single" w:sz="4" w:space="0" w:color="auto"/>
              <w:right w:val="single" w:sz="4" w:space="0" w:color="auto"/>
            </w:tcBorders>
            <w:shd w:val="clear" w:color="auto" w:fill="auto"/>
            <w:vAlign w:val="center"/>
            <w:hideMark/>
          </w:tcPr>
          <w:p w14:paraId="120C345F"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客户已透露较明显的成交意向，可以考虑推荐保险产品，重点跟进</w:t>
            </w:r>
          </w:p>
        </w:tc>
      </w:tr>
      <w:tr w:rsidR="00D4002B" w:rsidRPr="006A41A2" w14:paraId="0AB4D457" w14:textId="77777777" w:rsidTr="00B458CE">
        <w:trPr>
          <w:trHeight w:val="520"/>
          <w:tblHeader/>
        </w:trPr>
        <w:tc>
          <w:tcPr>
            <w:tcW w:w="1343" w:type="dxa"/>
            <w:tcBorders>
              <w:top w:val="nil"/>
              <w:left w:val="single" w:sz="4" w:space="0" w:color="auto"/>
              <w:bottom w:val="single" w:sz="4" w:space="0" w:color="auto"/>
              <w:right w:val="single" w:sz="4" w:space="0" w:color="auto"/>
            </w:tcBorders>
            <w:shd w:val="clear" w:color="auto" w:fill="auto"/>
            <w:noWrap/>
            <w:vAlign w:val="center"/>
            <w:hideMark/>
          </w:tcPr>
          <w:p w14:paraId="6E265A4D"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成交客户</w:t>
            </w:r>
          </w:p>
        </w:tc>
        <w:tc>
          <w:tcPr>
            <w:tcW w:w="6453" w:type="dxa"/>
            <w:tcBorders>
              <w:top w:val="nil"/>
              <w:left w:val="nil"/>
              <w:bottom w:val="single" w:sz="4" w:space="0" w:color="auto"/>
              <w:right w:val="single" w:sz="4" w:space="0" w:color="auto"/>
            </w:tcBorders>
            <w:shd w:val="clear" w:color="auto" w:fill="auto"/>
            <w:vAlign w:val="center"/>
            <w:hideMark/>
          </w:tcPr>
          <w:p w14:paraId="506340AC" w14:textId="68670720"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客户已投保，需要尽快完成送合同、回执回访、</w:t>
            </w:r>
            <w:r w:rsidR="00DD4D6C" w:rsidRPr="00AD3DB0">
              <w:rPr>
                <w:rFonts w:ascii="微软雅黑" w:eastAsia="微软雅黑" w:hAnsi="微软雅黑" w:cs="宋体" w:hint="eastAsia"/>
                <w:color w:val="000000"/>
                <w:sz w:val="18"/>
                <w:szCs w:val="18"/>
                <w:lang w:eastAsia="zh-CN"/>
              </w:rPr>
              <w:t>邀请下载注册友邦友享、及</w:t>
            </w:r>
            <w:r w:rsidRPr="006A41A2">
              <w:rPr>
                <w:rFonts w:ascii="微软雅黑" w:eastAsia="微软雅黑" w:hAnsi="微软雅黑" w:cs="宋体" w:hint="eastAsia"/>
                <w:color w:val="000000"/>
                <w:sz w:val="18"/>
                <w:szCs w:val="18"/>
                <w:lang w:eastAsia="zh-CN"/>
              </w:rPr>
              <w:t>询问转介绍等工作，并保持联系挖掘后续加保机会</w:t>
            </w:r>
          </w:p>
        </w:tc>
      </w:tr>
      <w:tr w:rsidR="00D4002B" w:rsidRPr="006A41A2" w14:paraId="13AD54C8" w14:textId="77777777" w:rsidTr="00B458CE">
        <w:trPr>
          <w:trHeight w:val="520"/>
          <w:tblHeader/>
        </w:trPr>
        <w:tc>
          <w:tcPr>
            <w:tcW w:w="1343" w:type="dxa"/>
            <w:tcBorders>
              <w:top w:val="nil"/>
              <w:left w:val="single" w:sz="4" w:space="0" w:color="auto"/>
              <w:bottom w:val="single" w:sz="4" w:space="0" w:color="auto"/>
              <w:right w:val="single" w:sz="4" w:space="0" w:color="auto"/>
            </w:tcBorders>
            <w:shd w:val="clear" w:color="auto" w:fill="auto"/>
            <w:noWrap/>
            <w:vAlign w:val="center"/>
            <w:hideMark/>
          </w:tcPr>
          <w:p w14:paraId="5642B684" w14:textId="743353E5" w:rsidR="00D4002B" w:rsidRPr="006A41A2" w:rsidRDefault="00D4002B" w:rsidP="0009079E">
            <w:pPr>
              <w:widowControl/>
              <w:spacing w:line="240" w:lineRule="auto"/>
              <w:rPr>
                <w:rFonts w:ascii="微软雅黑" w:eastAsia="微软雅黑" w:hAnsi="微软雅黑" w:cs="宋体"/>
                <w:color w:val="000000"/>
                <w:sz w:val="18"/>
                <w:szCs w:val="18"/>
                <w:lang w:eastAsia="zh-CN"/>
              </w:rPr>
            </w:pPr>
            <w:del w:id="182" w:author="SHI, Guofeng-GF" w:date="2022-08-30T16:32:00Z">
              <w:r w:rsidRPr="006A41A2" w:rsidDel="00AC2838">
                <w:rPr>
                  <w:rFonts w:ascii="微软雅黑" w:eastAsia="微软雅黑" w:hAnsi="微软雅黑" w:cs="宋体" w:hint="eastAsia"/>
                  <w:color w:val="000000"/>
                  <w:sz w:val="18"/>
                  <w:szCs w:val="18"/>
                  <w:lang w:eastAsia="zh-CN"/>
                </w:rPr>
                <w:delText>加保</w:delText>
              </w:r>
            </w:del>
            <w:r w:rsidRPr="006A41A2">
              <w:rPr>
                <w:rFonts w:ascii="微软雅黑" w:eastAsia="微软雅黑" w:hAnsi="微软雅黑" w:cs="宋体" w:hint="eastAsia"/>
                <w:color w:val="000000"/>
                <w:sz w:val="18"/>
                <w:szCs w:val="18"/>
                <w:lang w:eastAsia="zh-CN"/>
              </w:rPr>
              <w:t>意向</w:t>
            </w:r>
            <w:ins w:id="183" w:author="SHI, Guofeng-GF" w:date="2022-08-30T16:32:00Z">
              <w:r w:rsidR="00AC2838" w:rsidRPr="006A41A2">
                <w:rPr>
                  <w:rFonts w:ascii="微软雅黑" w:eastAsia="微软雅黑" w:hAnsi="微软雅黑" w:cs="宋体" w:hint="eastAsia"/>
                  <w:color w:val="000000"/>
                  <w:sz w:val="18"/>
                  <w:szCs w:val="18"/>
                  <w:lang w:eastAsia="zh-CN"/>
                </w:rPr>
                <w:t>加保</w:t>
              </w:r>
            </w:ins>
            <w:r w:rsidRPr="006A41A2">
              <w:rPr>
                <w:rFonts w:ascii="微软雅黑" w:eastAsia="微软雅黑" w:hAnsi="微软雅黑" w:cs="宋体" w:hint="eastAsia"/>
                <w:color w:val="000000"/>
                <w:sz w:val="18"/>
                <w:szCs w:val="18"/>
                <w:lang w:eastAsia="zh-CN"/>
              </w:rPr>
              <w:t>客户</w:t>
            </w:r>
          </w:p>
        </w:tc>
        <w:tc>
          <w:tcPr>
            <w:tcW w:w="6453" w:type="dxa"/>
            <w:tcBorders>
              <w:top w:val="nil"/>
              <w:left w:val="nil"/>
              <w:bottom w:val="single" w:sz="4" w:space="0" w:color="auto"/>
              <w:right w:val="single" w:sz="4" w:space="0" w:color="auto"/>
            </w:tcBorders>
            <w:shd w:val="clear" w:color="auto" w:fill="auto"/>
            <w:vAlign w:val="center"/>
            <w:hideMark/>
          </w:tcPr>
          <w:p w14:paraId="5860C689" w14:textId="77777777" w:rsidR="00D4002B" w:rsidRPr="006A41A2" w:rsidRDefault="00D4002B" w:rsidP="0009079E">
            <w:pPr>
              <w:widowControl/>
              <w:spacing w:line="240" w:lineRule="auto"/>
              <w:rPr>
                <w:rFonts w:ascii="微软雅黑" w:eastAsia="微软雅黑" w:hAnsi="微软雅黑" w:cs="宋体"/>
                <w:color w:val="000000"/>
                <w:sz w:val="18"/>
                <w:szCs w:val="18"/>
                <w:lang w:eastAsia="zh-CN"/>
              </w:rPr>
            </w:pPr>
            <w:r w:rsidRPr="006A41A2">
              <w:rPr>
                <w:rFonts w:ascii="微软雅黑" w:eastAsia="微软雅黑" w:hAnsi="微软雅黑" w:cs="宋体" w:hint="eastAsia"/>
                <w:color w:val="000000"/>
                <w:sz w:val="18"/>
                <w:szCs w:val="18"/>
                <w:lang w:eastAsia="zh-CN"/>
              </w:rPr>
              <w:t>客户有一定加保意向，可通过保单年检、缺口分析等服务探查客户需求，并推荐合适产品</w:t>
            </w:r>
          </w:p>
        </w:tc>
      </w:tr>
    </w:tbl>
    <w:p w14:paraId="17981010" w14:textId="3FAD06A9" w:rsidR="00D4002B" w:rsidRDefault="00D4002B" w:rsidP="0044472C">
      <w:pPr>
        <w:rPr>
          <w:lang w:eastAsia="zh-CN"/>
        </w:rPr>
      </w:pPr>
    </w:p>
    <w:p w14:paraId="6BE55ADB" w14:textId="77777777" w:rsidR="00D4002B" w:rsidRDefault="00D4002B" w:rsidP="0044472C">
      <w:pPr>
        <w:rPr>
          <w:lang w:eastAsia="zh-CN"/>
        </w:rPr>
      </w:pPr>
    </w:p>
    <w:p w14:paraId="28973EA9" w14:textId="77777777" w:rsidR="0044472C" w:rsidRPr="0044472C" w:rsidRDefault="0044472C" w:rsidP="006376BC">
      <w:pPr>
        <w:pStyle w:val="Heading4"/>
        <w:spacing w:before="120" w:after="120"/>
        <w:rPr>
          <w:rFonts w:ascii="微软雅黑" w:eastAsia="微软雅黑" w:hAnsi="微软雅黑"/>
          <w:i w:val="0"/>
          <w:iCs/>
        </w:rPr>
      </w:pPr>
      <w:bookmarkStart w:id="184" w:name="_Toc92378214"/>
      <w:r w:rsidRPr="0044472C">
        <w:rPr>
          <w:rFonts w:ascii="微软雅黑" w:eastAsia="微软雅黑" w:hAnsi="微软雅黑" w:hint="eastAsia"/>
          <w:i w:val="0"/>
          <w:iCs/>
        </w:rPr>
        <w:t>客户环节的量化判断标准</w:t>
      </w:r>
      <w:bookmarkEnd w:id="184"/>
    </w:p>
    <w:p w14:paraId="19C995C4" w14:textId="77777777" w:rsidR="0044472C" w:rsidRPr="00E3421B" w:rsidRDefault="0044472C" w:rsidP="006C6D45">
      <w:pPr>
        <w:pStyle w:val="ListParagraph"/>
        <w:numPr>
          <w:ilvl w:val="0"/>
          <w:numId w:val="26"/>
        </w:numPr>
        <w:ind w:firstLineChars="0"/>
        <w:rPr>
          <w:rFonts w:ascii="微软雅黑" w:eastAsia="微软雅黑" w:hAnsi="微软雅黑"/>
          <w:sz w:val="20"/>
          <w:szCs w:val="20"/>
        </w:rPr>
      </w:pPr>
      <w:r w:rsidRPr="00E3421B">
        <w:rPr>
          <w:rFonts w:ascii="微软雅黑" w:eastAsia="微软雅黑" w:hAnsi="微软雅黑" w:hint="eastAsia"/>
          <w:sz w:val="20"/>
          <w:szCs w:val="20"/>
        </w:rPr>
        <w:t>【潜在客户】</w:t>
      </w:r>
    </w:p>
    <w:p w14:paraId="65833F97" w14:textId="3F0CCE16" w:rsidR="0044472C" w:rsidRPr="00E3421B" w:rsidRDefault="0044472C" w:rsidP="00E3421B">
      <w:pPr>
        <w:ind w:firstLine="420"/>
        <w:rPr>
          <w:rFonts w:ascii="微软雅黑" w:eastAsia="微软雅黑" w:hAnsi="微软雅黑"/>
          <w:lang w:eastAsia="zh-CN"/>
        </w:rPr>
      </w:pPr>
      <w:r w:rsidRPr="00E3421B">
        <w:rPr>
          <w:rFonts w:ascii="微软雅黑" w:eastAsia="微软雅黑" w:hAnsi="微软雅黑" w:hint="eastAsia"/>
          <w:lang w:eastAsia="zh-CN"/>
        </w:rPr>
        <w:t>所有未满足后续环节达成标准的都是潜在客户</w:t>
      </w:r>
      <w:r w:rsidR="00E3421B" w:rsidRPr="00E3421B">
        <w:rPr>
          <w:rFonts w:ascii="微软雅黑" w:eastAsia="微软雅黑" w:hAnsi="微软雅黑" w:hint="eastAsia"/>
          <w:lang w:eastAsia="zh-CN"/>
        </w:rPr>
        <w:t>。</w:t>
      </w:r>
    </w:p>
    <w:p w14:paraId="772B7751" w14:textId="77777777" w:rsidR="0044472C" w:rsidRPr="00E3421B" w:rsidRDefault="0044472C" w:rsidP="0044472C">
      <w:pPr>
        <w:rPr>
          <w:rFonts w:ascii="微软雅黑" w:eastAsia="微软雅黑" w:hAnsi="微软雅黑"/>
          <w:lang w:eastAsia="zh-CN"/>
        </w:rPr>
      </w:pPr>
    </w:p>
    <w:p w14:paraId="598D5B1B" w14:textId="549F4A67" w:rsidR="0044472C" w:rsidRPr="00E3421B" w:rsidRDefault="0044472C" w:rsidP="006C6D45">
      <w:pPr>
        <w:pStyle w:val="ListParagraph"/>
        <w:numPr>
          <w:ilvl w:val="0"/>
          <w:numId w:val="26"/>
        </w:numPr>
        <w:ind w:firstLineChars="0"/>
        <w:rPr>
          <w:rFonts w:ascii="微软雅黑" w:eastAsia="微软雅黑" w:hAnsi="微软雅黑"/>
          <w:sz w:val="20"/>
          <w:szCs w:val="20"/>
        </w:rPr>
      </w:pPr>
      <w:r w:rsidRPr="00E3421B">
        <w:rPr>
          <w:rFonts w:ascii="微软雅黑" w:eastAsia="微软雅黑" w:hAnsi="微软雅黑" w:hint="eastAsia"/>
          <w:sz w:val="20"/>
          <w:szCs w:val="20"/>
        </w:rPr>
        <w:t>【</w:t>
      </w:r>
      <w:r w:rsidR="002F163C">
        <w:rPr>
          <w:rFonts w:ascii="微软雅黑" w:eastAsia="微软雅黑" w:hAnsi="微软雅黑" w:hint="eastAsia"/>
          <w:sz w:val="20"/>
          <w:szCs w:val="20"/>
        </w:rPr>
        <w:t>互动客户</w:t>
      </w:r>
      <w:r w:rsidRPr="00E3421B">
        <w:rPr>
          <w:rFonts w:ascii="微软雅黑" w:eastAsia="微软雅黑" w:hAnsi="微软雅黑" w:hint="eastAsia"/>
          <w:sz w:val="20"/>
          <w:szCs w:val="20"/>
        </w:rPr>
        <w:t>】</w:t>
      </w:r>
    </w:p>
    <w:p w14:paraId="1EECFE3E" w14:textId="72EDB8A8" w:rsidR="0044472C" w:rsidRPr="00E3421B" w:rsidRDefault="0044472C" w:rsidP="006C6D45">
      <w:pPr>
        <w:pStyle w:val="ListParagraph"/>
        <w:numPr>
          <w:ilvl w:val="0"/>
          <w:numId w:val="27"/>
        </w:numPr>
        <w:ind w:firstLineChars="0"/>
        <w:rPr>
          <w:rFonts w:ascii="微软雅黑" w:eastAsia="微软雅黑" w:hAnsi="微软雅黑"/>
          <w:sz w:val="20"/>
          <w:szCs w:val="20"/>
        </w:rPr>
      </w:pPr>
      <w:r w:rsidRPr="00E3421B">
        <w:rPr>
          <w:rFonts w:ascii="微软雅黑" w:eastAsia="微软雅黑" w:hAnsi="微软雅黑" w:hint="eastAsia"/>
          <w:sz w:val="20"/>
          <w:szCs w:val="20"/>
        </w:rPr>
        <w:t>该客户的热度</w:t>
      </w:r>
      <w:r w:rsidR="00166254">
        <w:rPr>
          <w:rFonts w:ascii="微软雅黑" w:eastAsia="微软雅黑" w:hAnsi="微软雅黑" w:hint="eastAsia"/>
          <w:sz w:val="20"/>
          <w:szCs w:val="20"/>
        </w:rPr>
        <w:t>标签为</w:t>
      </w:r>
      <w:r w:rsidR="00D26B87">
        <w:rPr>
          <w:rFonts w:ascii="微软雅黑" w:eastAsia="微软雅黑" w:hAnsi="微软雅黑" w:hint="eastAsia"/>
          <w:sz w:val="20"/>
          <w:szCs w:val="20"/>
        </w:rPr>
        <w:t>W</w:t>
      </w:r>
      <w:r w:rsidRPr="00E3421B">
        <w:rPr>
          <w:rFonts w:ascii="微软雅黑" w:eastAsia="微软雅黑" w:hAnsi="微软雅黑" w:hint="eastAsia"/>
          <w:sz w:val="20"/>
          <w:szCs w:val="20"/>
        </w:rPr>
        <w:t>arm</w:t>
      </w:r>
      <w:r w:rsidRPr="00E3421B">
        <w:rPr>
          <w:rFonts w:ascii="微软雅黑" w:eastAsia="微软雅黑" w:hAnsi="微软雅黑"/>
          <w:sz w:val="20"/>
          <w:szCs w:val="20"/>
        </w:rPr>
        <w:t xml:space="preserve"> </w:t>
      </w:r>
      <w:r w:rsidRPr="00E3421B">
        <w:rPr>
          <w:rFonts w:ascii="微软雅黑" w:eastAsia="微软雅黑" w:hAnsi="微软雅黑" w:hint="eastAsia"/>
          <w:sz w:val="20"/>
          <w:szCs w:val="20"/>
        </w:rPr>
        <w:t xml:space="preserve">或 </w:t>
      </w:r>
      <w:r w:rsidR="00D26B87">
        <w:rPr>
          <w:rFonts w:ascii="微软雅黑" w:eastAsia="微软雅黑" w:hAnsi="微软雅黑"/>
          <w:sz w:val="20"/>
          <w:szCs w:val="20"/>
        </w:rPr>
        <w:t>H</w:t>
      </w:r>
      <w:r w:rsidRPr="00E3421B">
        <w:rPr>
          <w:rFonts w:ascii="微软雅黑" w:eastAsia="微软雅黑" w:hAnsi="微软雅黑" w:hint="eastAsia"/>
          <w:sz w:val="20"/>
          <w:szCs w:val="20"/>
        </w:rPr>
        <w:t>ot</w:t>
      </w:r>
      <w:r w:rsidR="00B8289A">
        <w:rPr>
          <w:rFonts w:ascii="微软雅黑" w:eastAsia="微软雅黑" w:hAnsi="微软雅黑" w:hint="eastAsia"/>
          <w:sz w:val="20"/>
          <w:szCs w:val="20"/>
        </w:rPr>
        <w:t>。</w:t>
      </w:r>
    </w:p>
    <w:p w14:paraId="04E2456D" w14:textId="62D3150E" w:rsidR="0044472C" w:rsidRPr="00E3421B" w:rsidRDefault="0044472C" w:rsidP="006C6D45">
      <w:pPr>
        <w:pStyle w:val="ListParagraph"/>
        <w:numPr>
          <w:ilvl w:val="0"/>
          <w:numId w:val="27"/>
        </w:numPr>
        <w:ind w:firstLineChars="0"/>
        <w:rPr>
          <w:rFonts w:ascii="微软雅黑" w:eastAsia="微软雅黑" w:hAnsi="微软雅黑"/>
          <w:sz w:val="20"/>
          <w:szCs w:val="20"/>
        </w:rPr>
      </w:pPr>
      <w:r w:rsidRPr="00E3421B">
        <w:rPr>
          <w:rFonts w:ascii="微软雅黑" w:eastAsia="微软雅黑" w:hAnsi="微软雅黑" w:hint="eastAsia"/>
          <w:sz w:val="20"/>
          <w:szCs w:val="20"/>
        </w:rPr>
        <w:t>或90天内</w:t>
      </w:r>
      <w:r w:rsidR="00CB2AC7">
        <w:rPr>
          <w:rFonts w:ascii="微软雅黑" w:eastAsia="微软雅黑" w:hAnsi="微软雅黑" w:hint="eastAsia"/>
          <w:sz w:val="20"/>
          <w:szCs w:val="20"/>
        </w:rPr>
        <w:t>，</w:t>
      </w:r>
      <w:r w:rsidRPr="00E3421B">
        <w:rPr>
          <w:rFonts w:ascii="微软雅黑" w:eastAsia="微软雅黑" w:hAnsi="微软雅黑" w:hint="eastAsia"/>
          <w:sz w:val="20"/>
          <w:szCs w:val="20"/>
        </w:rPr>
        <w:t>NAVI线上累计互动5次，互动定义为在微信浏览任意带有该</w:t>
      </w:r>
      <w:r w:rsidR="00045D08" w:rsidRPr="00CD3251">
        <w:rPr>
          <w:rFonts w:ascii="微软雅黑" w:eastAsia="微软雅黑" w:hAnsi="微软雅黑" w:hint="eastAsia"/>
        </w:rPr>
        <w:t>agent code</w:t>
      </w:r>
      <w:r w:rsidRPr="00E3421B">
        <w:rPr>
          <w:rFonts w:ascii="微软雅黑" w:eastAsia="微软雅黑" w:hAnsi="微软雅黑" w:hint="eastAsia"/>
          <w:sz w:val="20"/>
          <w:szCs w:val="20"/>
        </w:rPr>
        <w:t>的NAVI资讯，如打开文章、活动、名片等</w:t>
      </w:r>
      <w:r w:rsidR="00CD3251">
        <w:rPr>
          <w:rFonts w:ascii="微软雅黑" w:eastAsia="微软雅黑" w:hAnsi="微软雅黑" w:hint="eastAsia"/>
          <w:sz w:val="20"/>
          <w:szCs w:val="20"/>
        </w:rPr>
        <w:t>。</w:t>
      </w:r>
    </w:p>
    <w:p w14:paraId="778E2336" w14:textId="330DB605" w:rsidR="0044472C" w:rsidRPr="00E3421B" w:rsidRDefault="0044472C" w:rsidP="006C6D45">
      <w:pPr>
        <w:pStyle w:val="ListParagraph"/>
        <w:numPr>
          <w:ilvl w:val="0"/>
          <w:numId w:val="27"/>
        </w:numPr>
        <w:ind w:firstLineChars="0"/>
        <w:rPr>
          <w:rFonts w:ascii="微软雅黑" w:eastAsia="微软雅黑" w:hAnsi="微软雅黑"/>
          <w:sz w:val="20"/>
          <w:szCs w:val="20"/>
        </w:rPr>
      </w:pPr>
      <w:r w:rsidRPr="00E3421B">
        <w:rPr>
          <w:rFonts w:ascii="微软雅黑" w:eastAsia="微软雅黑" w:hAnsi="微软雅黑" w:hint="eastAsia"/>
          <w:sz w:val="20"/>
          <w:szCs w:val="20"/>
        </w:rPr>
        <w:t>或</w:t>
      </w:r>
      <w:r w:rsidR="0037604D">
        <w:rPr>
          <w:rFonts w:ascii="微软雅黑" w:eastAsia="微软雅黑" w:hAnsi="微软雅黑" w:hint="eastAsia"/>
          <w:sz w:val="20"/>
          <w:szCs w:val="20"/>
        </w:rPr>
        <w:t>9</w:t>
      </w:r>
      <w:r w:rsidR="0037604D">
        <w:rPr>
          <w:rFonts w:ascii="微软雅黑" w:eastAsia="微软雅黑" w:hAnsi="微软雅黑"/>
          <w:sz w:val="20"/>
          <w:szCs w:val="20"/>
        </w:rPr>
        <w:t>0</w:t>
      </w:r>
      <w:r w:rsidR="0037604D">
        <w:rPr>
          <w:rFonts w:ascii="微软雅黑" w:eastAsia="微软雅黑" w:hAnsi="微软雅黑" w:hint="eastAsia"/>
          <w:sz w:val="20"/>
          <w:szCs w:val="20"/>
        </w:rPr>
        <w:t>天内</w:t>
      </w:r>
      <w:r w:rsidRPr="00E3421B">
        <w:rPr>
          <w:rFonts w:ascii="微软雅黑" w:eastAsia="微软雅黑" w:hAnsi="微软雅黑" w:hint="eastAsia"/>
          <w:sz w:val="20"/>
          <w:szCs w:val="20"/>
        </w:rPr>
        <w:t>客户报名、或参与（签到）带有该Agent邀请关系的线下活动1次</w:t>
      </w:r>
      <w:r w:rsidR="00CD3251">
        <w:rPr>
          <w:rFonts w:ascii="微软雅黑" w:eastAsia="微软雅黑" w:hAnsi="微软雅黑" w:hint="eastAsia"/>
          <w:sz w:val="20"/>
          <w:szCs w:val="20"/>
        </w:rPr>
        <w:t>。</w:t>
      </w:r>
    </w:p>
    <w:p w14:paraId="579A61C6" w14:textId="77777777" w:rsidR="00CD3251" w:rsidRDefault="0044472C" w:rsidP="00CD3251">
      <w:pPr>
        <w:ind w:leftChars="410" w:left="820"/>
        <w:rPr>
          <w:rFonts w:ascii="微软雅黑" w:eastAsia="微软雅黑" w:hAnsi="微软雅黑"/>
          <w:lang w:eastAsia="zh-CN"/>
        </w:rPr>
      </w:pPr>
      <w:r w:rsidRPr="00CD3251">
        <w:rPr>
          <w:rFonts w:ascii="微软雅黑" w:eastAsia="微软雅黑" w:hAnsi="微软雅黑" w:hint="eastAsia"/>
          <w:lang w:eastAsia="zh-CN"/>
        </w:rPr>
        <w:t>实现上：活动需要带有线上/线下的标识字段。</w:t>
      </w:r>
    </w:p>
    <w:p w14:paraId="6B83E1D9" w14:textId="17E253F0" w:rsidR="00CD3251" w:rsidRDefault="0044472C" w:rsidP="00CD3251">
      <w:pPr>
        <w:ind w:leftChars="410" w:left="820"/>
        <w:rPr>
          <w:rFonts w:ascii="微软雅黑" w:eastAsia="微软雅黑" w:hAnsi="微软雅黑"/>
          <w:lang w:eastAsia="zh-CN"/>
        </w:rPr>
      </w:pPr>
      <w:r w:rsidRPr="00CD3251">
        <w:rPr>
          <w:rFonts w:ascii="微软雅黑" w:eastAsia="微软雅黑" w:hAnsi="微软雅黑" w:hint="eastAsia"/>
          <w:lang w:eastAsia="zh-CN"/>
        </w:rPr>
        <w:t>活动范围：NAVI活动、</w:t>
      </w:r>
      <w:r w:rsidR="005073A6" w:rsidRPr="005073A6">
        <w:rPr>
          <w:rFonts w:ascii="微软雅黑" w:eastAsia="微软雅黑" w:hAnsi="微软雅黑" w:hint="eastAsia"/>
          <w:lang w:eastAsia="zh-CN"/>
        </w:rPr>
        <w:t>友享</w:t>
      </w:r>
      <w:r w:rsidRPr="00CD3251">
        <w:rPr>
          <w:rFonts w:ascii="微软雅黑" w:eastAsia="微软雅黑" w:hAnsi="微软雅黑" w:hint="eastAsia"/>
          <w:lang w:eastAsia="zh-CN"/>
        </w:rPr>
        <w:t>活动都算。</w:t>
      </w:r>
    </w:p>
    <w:p w14:paraId="22E9CCCC" w14:textId="7E8AE491" w:rsidR="0044472C" w:rsidRPr="00CD3251" w:rsidRDefault="0044472C" w:rsidP="00CD3251">
      <w:pPr>
        <w:ind w:leftChars="410" w:left="820"/>
        <w:rPr>
          <w:rFonts w:ascii="微软雅黑" w:eastAsia="微软雅黑" w:hAnsi="微软雅黑"/>
          <w:lang w:eastAsia="zh-CN"/>
        </w:rPr>
      </w:pPr>
      <w:r w:rsidRPr="00CD3251">
        <w:rPr>
          <w:rFonts w:ascii="微软雅黑" w:eastAsia="微软雅黑" w:hAnsi="微软雅黑" w:hint="eastAsia"/>
          <w:lang w:eastAsia="zh-CN"/>
        </w:rPr>
        <w:t>报名和参与途径：不局限于点击链接报名参与、扫码报名参与等，可能通过</w:t>
      </w:r>
      <w:r w:rsidR="005073A6" w:rsidRPr="005073A6">
        <w:rPr>
          <w:rFonts w:ascii="微软雅黑" w:eastAsia="微软雅黑" w:hAnsi="微软雅黑" w:hint="eastAsia"/>
          <w:lang w:eastAsia="zh-CN"/>
        </w:rPr>
        <w:t>友享</w:t>
      </w:r>
      <w:r w:rsidRPr="00CD3251">
        <w:rPr>
          <w:rFonts w:ascii="微软雅黑" w:eastAsia="微软雅黑" w:hAnsi="微软雅黑" w:hint="eastAsia"/>
          <w:lang w:eastAsia="zh-CN"/>
        </w:rPr>
        <w:t>、NAVI、MP 不同途径，只要埋了agent code的途径，一起综合通算。</w:t>
      </w:r>
    </w:p>
    <w:p w14:paraId="7E628373" w14:textId="2ED90104" w:rsidR="0044472C" w:rsidRDefault="00140583" w:rsidP="0044472C">
      <w:pPr>
        <w:rPr>
          <w:lang w:eastAsia="zh-CN"/>
        </w:rPr>
      </w:pPr>
      <w:r>
        <w:rPr>
          <w:lang w:eastAsia="zh-CN"/>
        </w:rPr>
        <w:tab/>
      </w:r>
      <w:r>
        <w:rPr>
          <w:lang w:eastAsia="zh-CN"/>
        </w:rPr>
        <w:tab/>
      </w:r>
    </w:p>
    <w:p w14:paraId="2459CEB6" w14:textId="77777777" w:rsidR="0044472C" w:rsidRPr="00A600F8" w:rsidRDefault="0044472C" w:rsidP="006C6D45">
      <w:pPr>
        <w:pStyle w:val="ListParagraph"/>
        <w:numPr>
          <w:ilvl w:val="0"/>
          <w:numId w:val="26"/>
        </w:numPr>
        <w:ind w:firstLineChars="0"/>
        <w:rPr>
          <w:rFonts w:ascii="微软雅黑" w:eastAsia="微软雅黑" w:hAnsi="微软雅黑"/>
          <w:sz w:val="20"/>
          <w:szCs w:val="20"/>
        </w:rPr>
      </w:pPr>
      <w:r w:rsidRPr="00A600F8">
        <w:rPr>
          <w:rFonts w:ascii="微软雅黑" w:eastAsia="微软雅黑" w:hAnsi="微软雅黑" w:hint="eastAsia"/>
          <w:sz w:val="20"/>
          <w:szCs w:val="20"/>
        </w:rPr>
        <w:t>【意向客户】</w:t>
      </w:r>
    </w:p>
    <w:p w14:paraId="245BE061" w14:textId="730298CC" w:rsidR="0044472C" w:rsidRPr="00A600F8" w:rsidRDefault="0037604D" w:rsidP="006C6D45">
      <w:pPr>
        <w:pStyle w:val="ListParagraph"/>
        <w:numPr>
          <w:ilvl w:val="0"/>
          <w:numId w:val="27"/>
        </w:numPr>
        <w:ind w:firstLineChars="0"/>
        <w:rPr>
          <w:rFonts w:ascii="微软雅黑" w:eastAsia="微软雅黑" w:hAnsi="微软雅黑"/>
          <w:sz w:val="20"/>
          <w:szCs w:val="20"/>
        </w:rPr>
      </w:pPr>
      <w:r>
        <w:rPr>
          <w:rFonts w:ascii="微软雅黑" w:eastAsia="微软雅黑" w:hAnsi="微软雅黑" w:hint="eastAsia"/>
          <w:sz w:val="20"/>
          <w:szCs w:val="20"/>
        </w:rPr>
        <w:t>9</w:t>
      </w:r>
      <w:r>
        <w:rPr>
          <w:rFonts w:ascii="微软雅黑" w:eastAsia="微软雅黑" w:hAnsi="微软雅黑"/>
          <w:sz w:val="20"/>
          <w:szCs w:val="20"/>
        </w:rPr>
        <w:t>0</w:t>
      </w:r>
      <w:r>
        <w:rPr>
          <w:rFonts w:ascii="微软雅黑" w:eastAsia="微软雅黑" w:hAnsi="微软雅黑" w:hint="eastAsia"/>
          <w:sz w:val="20"/>
          <w:szCs w:val="20"/>
        </w:rPr>
        <w:t>天内</w:t>
      </w:r>
      <w:r w:rsidR="0044472C" w:rsidRPr="00A600F8">
        <w:rPr>
          <w:rFonts w:ascii="微软雅黑" w:eastAsia="微软雅黑" w:hAnsi="微软雅黑" w:hint="eastAsia"/>
          <w:sz w:val="20"/>
          <w:szCs w:val="20"/>
        </w:rPr>
        <w:t>该客户完成任意一次NBS（以生成报告为准）</w:t>
      </w:r>
      <w:r w:rsidR="00A600F8" w:rsidRPr="00A600F8">
        <w:rPr>
          <w:rFonts w:ascii="微软雅黑" w:eastAsia="微软雅黑" w:hAnsi="微软雅黑" w:hint="eastAsia"/>
          <w:sz w:val="20"/>
          <w:szCs w:val="20"/>
        </w:rPr>
        <w:t>，</w:t>
      </w:r>
      <w:r w:rsidR="0044472C" w:rsidRPr="00A600F8">
        <w:rPr>
          <w:rFonts w:ascii="微软雅黑" w:eastAsia="微软雅黑" w:hAnsi="微软雅黑" w:hint="eastAsia"/>
          <w:sz w:val="20"/>
          <w:szCs w:val="20"/>
        </w:rPr>
        <w:t>包含未来简化版N</w:t>
      </w:r>
      <w:r w:rsidR="0044472C" w:rsidRPr="00A600F8">
        <w:rPr>
          <w:rFonts w:ascii="微软雅黑" w:eastAsia="微软雅黑" w:hAnsi="微软雅黑"/>
          <w:sz w:val="20"/>
          <w:szCs w:val="20"/>
        </w:rPr>
        <w:t>BS</w:t>
      </w:r>
      <w:r w:rsidR="00A600F8" w:rsidRPr="00A600F8">
        <w:rPr>
          <w:rFonts w:ascii="微软雅黑" w:eastAsia="微软雅黑" w:hAnsi="微软雅黑" w:hint="eastAsia"/>
          <w:sz w:val="20"/>
          <w:szCs w:val="20"/>
        </w:rPr>
        <w:t>。</w:t>
      </w:r>
    </w:p>
    <w:p w14:paraId="73BBAEEB" w14:textId="45ACAD04" w:rsidR="0044472C" w:rsidRPr="00CB2AC7" w:rsidRDefault="0044472C" w:rsidP="006C6D45">
      <w:pPr>
        <w:pStyle w:val="ListParagraph"/>
        <w:numPr>
          <w:ilvl w:val="0"/>
          <w:numId w:val="27"/>
        </w:numPr>
        <w:ind w:firstLineChars="0"/>
        <w:rPr>
          <w:rFonts w:ascii="微软雅黑" w:eastAsia="微软雅黑" w:hAnsi="微软雅黑"/>
          <w:sz w:val="20"/>
          <w:szCs w:val="20"/>
        </w:rPr>
      </w:pPr>
      <w:r w:rsidRPr="00CB2AC7">
        <w:rPr>
          <w:rFonts w:ascii="微软雅黑" w:eastAsia="微软雅黑" w:hAnsi="微软雅黑" w:hint="eastAsia"/>
          <w:sz w:val="20"/>
          <w:szCs w:val="20"/>
        </w:rPr>
        <w:t>或</w:t>
      </w:r>
      <w:r w:rsidR="0037604D">
        <w:rPr>
          <w:rFonts w:ascii="微软雅黑" w:eastAsia="微软雅黑" w:hAnsi="微软雅黑" w:hint="eastAsia"/>
          <w:sz w:val="20"/>
          <w:szCs w:val="20"/>
        </w:rPr>
        <w:t>9</w:t>
      </w:r>
      <w:r w:rsidR="0037604D">
        <w:rPr>
          <w:rFonts w:ascii="微软雅黑" w:eastAsia="微软雅黑" w:hAnsi="微软雅黑"/>
          <w:sz w:val="20"/>
          <w:szCs w:val="20"/>
        </w:rPr>
        <w:t>0</w:t>
      </w:r>
      <w:r w:rsidR="0037604D">
        <w:rPr>
          <w:rFonts w:ascii="微软雅黑" w:eastAsia="微软雅黑" w:hAnsi="微软雅黑" w:hint="eastAsia"/>
          <w:sz w:val="20"/>
          <w:szCs w:val="20"/>
        </w:rPr>
        <w:t>天内</w:t>
      </w:r>
      <w:r w:rsidRPr="00CB2AC7">
        <w:rPr>
          <w:rFonts w:ascii="微软雅黑" w:eastAsia="微软雅黑" w:hAnsi="微软雅黑" w:hint="eastAsia"/>
          <w:sz w:val="20"/>
          <w:szCs w:val="20"/>
        </w:rPr>
        <w:t>该客户在友邦友享点击联系营销员（该营销员为本agent）</w:t>
      </w:r>
      <w:r w:rsidR="007C77FB" w:rsidRPr="00CB2AC7">
        <w:rPr>
          <w:rFonts w:ascii="微软雅黑" w:eastAsia="微软雅黑" w:hAnsi="微软雅黑" w:hint="eastAsia"/>
          <w:sz w:val="20"/>
          <w:szCs w:val="20"/>
        </w:rPr>
        <w:t>。</w:t>
      </w:r>
    </w:p>
    <w:p w14:paraId="02326ABB" w14:textId="0C76434E" w:rsidR="0044472C" w:rsidRPr="00A600F8" w:rsidRDefault="0044472C" w:rsidP="006C6D45">
      <w:pPr>
        <w:pStyle w:val="ListParagraph"/>
        <w:numPr>
          <w:ilvl w:val="0"/>
          <w:numId w:val="27"/>
        </w:numPr>
        <w:ind w:firstLineChars="0"/>
        <w:rPr>
          <w:rFonts w:ascii="微软雅黑" w:eastAsia="微软雅黑" w:hAnsi="微软雅黑"/>
          <w:sz w:val="20"/>
          <w:szCs w:val="20"/>
        </w:rPr>
      </w:pPr>
      <w:r w:rsidRPr="00A600F8">
        <w:rPr>
          <w:rFonts w:ascii="微软雅黑" w:eastAsia="微软雅黑" w:hAnsi="微软雅黑" w:hint="eastAsia"/>
          <w:sz w:val="20"/>
          <w:szCs w:val="20"/>
        </w:rPr>
        <w:t>或</w:t>
      </w:r>
      <w:r w:rsidR="0037604D">
        <w:rPr>
          <w:rFonts w:ascii="微软雅黑" w:eastAsia="微软雅黑" w:hAnsi="微软雅黑" w:hint="eastAsia"/>
          <w:sz w:val="20"/>
          <w:szCs w:val="20"/>
        </w:rPr>
        <w:t>9</w:t>
      </w:r>
      <w:r w:rsidR="0037604D">
        <w:rPr>
          <w:rFonts w:ascii="微软雅黑" w:eastAsia="微软雅黑" w:hAnsi="微软雅黑"/>
          <w:sz w:val="20"/>
          <w:szCs w:val="20"/>
        </w:rPr>
        <w:t>0</w:t>
      </w:r>
      <w:r w:rsidR="0037604D">
        <w:rPr>
          <w:rFonts w:ascii="微软雅黑" w:eastAsia="微软雅黑" w:hAnsi="微软雅黑" w:hint="eastAsia"/>
          <w:sz w:val="20"/>
          <w:szCs w:val="20"/>
        </w:rPr>
        <w:t>天内</w:t>
      </w:r>
      <w:r w:rsidRPr="00A600F8">
        <w:rPr>
          <w:rFonts w:ascii="微软雅黑" w:eastAsia="微软雅黑" w:hAnsi="微软雅黑" w:hint="eastAsia"/>
          <w:sz w:val="20"/>
          <w:szCs w:val="20"/>
        </w:rPr>
        <w:t>该客户完成任意一次保费测算（保费测算包括：友邦友享内进行1.保费测算、2.FHC、3.ESR咨询；赢家拓客内进行1.保费测算、2.计划书制作）</w:t>
      </w:r>
      <w:r w:rsidR="007C77FB">
        <w:rPr>
          <w:rFonts w:ascii="微软雅黑" w:eastAsia="微软雅黑" w:hAnsi="微软雅黑" w:hint="eastAsia"/>
          <w:sz w:val="20"/>
          <w:szCs w:val="20"/>
        </w:rPr>
        <w:t>。</w:t>
      </w:r>
    </w:p>
    <w:p w14:paraId="63353710" w14:textId="3000BA70" w:rsidR="0044472C" w:rsidRPr="00A600F8" w:rsidRDefault="0044472C" w:rsidP="006C6D45">
      <w:pPr>
        <w:pStyle w:val="ListParagraph"/>
        <w:numPr>
          <w:ilvl w:val="0"/>
          <w:numId w:val="27"/>
        </w:numPr>
        <w:ind w:firstLineChars="0"/>
        <w:rPr>
          <w:rFonts w:ascii="微软雅黑" w:eastAsia="微软雅黑" w:hAnsi="微软雅黑"/>
          <w:sz w:val="20"/>
          <w:szCs w:val="20"/>
        </w:rPr>
      </w:pPr>
      <w:r w:rsidRPr="00A600F8">
        <w:rPr>
          <w:rFonts w:ascii="微软雅黑" w:eastAsia="微软雅黑" w:hAnsi="微软雅黑" w:hint="eastAsia"/>
          <w:sz w:val="20"/>
          <w:szCs w:val="20"/>
        </w:rPr>
        <w:t>或</w:t>
      </w:r>
      <w:r w:rsidR="0037604D">
        <w:rPr>
          <w:rFonts w:ascii="微软雅黑" w:eastAsia="微软雅黑" w:hAnsi="微软雅黑" w:hint="eastAsia"/>
          <w:sz w:val="20"/>
          <w:szCs w:val="20"/>
        </w:rPr>
        <w:t>9</w:t>
      </w:r>
      <w:r w:rsidR="0037604D">
        <w:rPr>
          <w:rFonts w:ascii="微软雅黑" w:eastAsia="微软雅黑" w:hAnsi="微软雅黑"/>
          <w:sz w:val="20"/>
          <w:szCs w:val="20"/>
        </w:rPr>
        <w:t>0</w:t>
      </w:r>
      <w:r w:rsidR="0037604D">
        <w:rPr>
          <w:rFonts w:ascii="微软雅黑" w:eastAsia="微软雅黑" w:hAnsi="微软雅黑" w:hint="eastAsia"/>
          <w:sz w:val="20"/>
          <w:szCs w:val="20"/>
        </w:rPr>
        <w:t>天内</w:t>
      </w:r>
      <w:r w:rsidRPr="00A600F8">
        <w:rPr>
          <w:rFonts w:ascii="微软雅黑" w:eastAsia="微软雅黑" w:hAnsi="微软雅黑" w:hint="eastAsia"/>
          <w:sz w:val="20"/>
          <w:szCs w:val="20"/>
        </w:rPr>
        <w:t>该客户生成了SIS建议书</w:t>
      </w:r>
      <w:r w:rsidR="007C77FB">
        <w:rPr>
          <w:rFonts w:ascii="微软雅黑" w:eastAsia="微软雅黑" w:hAnsi="微软雅黑" w:hint="eastAsia"/>
          <w:sz w:val="20"/>
          <w:szCs w:val="20"/>
        </w:rPr>
        <w:t>。</w:t>
      </w:r>
      <w:r w:rsidRPr="00A600F8">
        <w:rPr>
          <w:rFonts w:ascii="微软雅黑" w:eastAsia="微软雅黑" w:hAnsi="微软雅黑" w:hint="eastAsia"/>
          <w:sz w:val="20"/>
          <w:szCs w:val="20"/>
        </w:rPr>
        <w:t xml:space="preserve"> </w:t>
      </w:r>
    </w:p>
    <w:p w14:paraId="0B8E4453" w14:textId="26FD2FE2" w:rsidR="0044472C" w:rsidRPr="00A600F8" w:rsidRDefault="0044472C" w:rsidP="006C6D45">
      <w:pPr>
        <w:pStyle w:val="ListParagraph"/>
        <w:numPr>
          <w:ilvl w:val="0"/>
          <w:numId w:val="27"/>
        </w:numPr>
        <w:ind w:firstLineChars="0"/>
        <w:rPr>
          <w:rFonts w:ascii="微软雅黑" w:eastAsia="微软雅黑" w:hAnsi="微软雅黑"/>
          <w:sz w:val="20"/>
          <w:szCs w:val="20"/>
        </w:rPr>
      </w:pPr>
      <w:r w:rsidRPr="00A600F8">
        <w:rPr>
          <w:rFonts w:ascii="微软雅黑" w:eastAsia="微软雅黑" w:hAnsi="微软雅黑" w:hint="eastAsia"/>
          <w:sz w:val="20"/>
          <w:szCs w:val="20"/>
        </w:rPr>
        <w:t>或</w:t>
      </w:r>
      <w:r w:rsidR="0037604D">
        <w:rPr>
          <w:rFonts w:ascii="微软雅黑" w:eastAsia="微软雅黑" w:hAnsi="微软雅黑" w:hint="eastAsia"/>
          <w:sz w:val="20"/>
          <w:szCs w:val="20"/>
        </w:rPr>
        <w:t>9</w:t>
      </w:r>
      <w:r w:rsidR="0037604D">
        <w:rPr>
          <w:rFonts w:ascii="微软雅黑" w:eastAsia="微软雅黑" w:hAnsi="微软雅黑"/>
          <w:sz w:val="20"/>
          <w:szCs w:val="20"/>
        </w:rPr>
        <w:t>0</w:t>
      </w:r>
      <w:r w:rsidR="0037604D">
        <w:rPr>
          <w:rFonts w:ascii="微软雅黑" w:eastAsia="微软雅黑" w:hAnsi="微软雅黑" w:hint="eastAsia"/>
          <w:sz w:val="20"/>
          <w:szCs w:val="20"/>
        </w:rPr>
        <w:t>天内</w:t>
      </w:r>
      <w:r w:rsidRPr="00A600F8">
        <w:rPr>
          <w:rFonts w:ascii="微软雅黑" w:eastAsia="微软雅黑" w:hAnsi="微软雅黑" w:hint="eastAsia"/>
          <w:sz w:val="20"/>
          <w:szCs w:val="20"/>
        </w:rPr>
        <w:t>本Agent针对该客户填写了访后日志，</w:t>
      </w:r>
      <w:r w:rsidR="006775CE">
        <w:rPr>
          <w:rFonts w:ascii="微软雅黑" w:eastAsia="微软雅黑" w:hAnsi="微软雅黑" w:hint="eastAsia"/>
          <w:sz w:val="20"/>
          <w:szCs w:val="20"/>
        </w:rPr>
        <w:t>并且</w:t>
      </w:r>
      <w:r w:rsidRPr="00A600F8">
        <w:rPr>
          <w:rFonts w:ascii="微软雅黑" w:eastAsia="微软雅黑" w:hAnsi="微软雅黑" w:hint="eastAsia"/>
          <w:sz w:val="20"/>
          <w:szCs w:val="20"/>
        </w:rPr>
        <w:t>其中问题1选择了有保险意向</w:t>
      </w:r>
      <w:r w:rsidR="007C77FB">
        <w:rPr>
          <w:rFonts w:ascii="微软雅黑" w:eastAsia="微软雅黑" w:hAnsi="微软雅黑" w:hint="eastAsia"/>
          <w:sz w:val="20"/>
          <w:szCs w:val="20"/>
        </w:rPr>
        <w:t>。</w:t>
      </w:r>
    </w:p>
    <w:p w14:paraId="6BDFD0A8" w14:textId="77777777" w:rsidR="0044472C" w:rsidRPr="00A600F8" w:rsidRDefault="0044472C" w:rsidP="0044472C">
      <w:pPr>
        <w:rPr>
          <w:lang w:eastAsia="zh-CN"/>
        </w:rPr>
      </w:pPr>
    </w:p>
    <w:p w14:paraId="64FEF6C2" w14:textId="77777777" w:rsidR="0044472C" w:rsidRPr="00A600F8" w:rsidRDefault="0044472C" w:rsidP="006C6D45">
      <w:pPr>
        <w:pStyle w:val="ListParagraph"/>
        <w:numPr>
          <w:ilvl w:val="0"/>
          <w:numId w:val="26"/>
        </w:numPr>
        <w:ind w:firstLineChars="0"/>
        <w:rPr>
          <w:rFonts w:ascii="微软雅黑" w:eastAsia="微软雅黑" w:hAnsi="微软雅黑"/>
          <w:sz w:val="20"/>
          <w:szCs w:val="20"/>
        </w:rPr>
      </w:pPr>
      <w:r w:rsidRPr="00A600F8">
        <w:rPr>
          <w:rFonts w:ascii="微软雅黑" w:eastAsia="微软雅黑" w:hAnsi="微软雅黑" w:hint="eastAsia"/>
          <w:sz w:val="20"/>
          <w:szCs w:val="20"/>
        </w:rPr>
        <w:t>【成交客户】</w:t>
      </w:r>
    </w:p>
    <w:p w14:paraId="69821DC1" w14:textId="77777777" w:rsidR="0037604D" w:rsidRDefault="0044472C" w:rsidP="000C29AD">
      <w:pPr>
        <w:ind w:left="420"/>
        <w:rPr>
          <w:rFonts w:ascii="微软雅黑" w:eastAsia="微软雅黑" w:hAnsi="微软雅黑"/>
          <w:lang w:eastAsia="zh-CN"/>
        </w:rPr>
      </w:pPr>
      <w:r w:rsidRPr="007C77FB">
        <w:rPr>
          <w:rFonts w:ascii="微软雅黑" w:eastAsia="微软雅黑" w:hAnsi="微软雅黑" w:hint="eastAsia"/>
          <w:lang w:eastAsia="zh-CN"/>
        </w:rPr>
        <w:t>客户在该</w:t>
      </w:r>
      <w:r w:rsidR="00322CBA">
        <w:rPr>
          <w:rFonts w:ascii="微软雅黑" w:eastAsia="微软雅黑" w:hAnsi="微软雅黑" w:hint="eastAsia"/>
          <w:lang w:eastAsia="zh-CN"/>
        </w:rPr>
        <w:t>营销员</w:t>
      </w:r>
      <w:r w:rsidRPr="007C77FB">
        <w:rPr>
          <w:rFonts w:ascii="微软雅黑" w:eastAsia="微软雅黑" w:hAnsi="微软雅黑" w:hint="eastAsia"/>
          <w:lang w:eastAsia="zh-CN"/>
        </w:rPr>
        <w:t>名下</w:t>
      </w:r>
      <w:r w:rsidR="007101D4">
        <w:rPr>
          <w:rFonts w:ascii="微软雅黑" w:eastAsia="微软雅黑" w:hAnsi="微软雅黑" w:hint="eastAsia"/>
          <w:lang w:eastAsia="zh-CN"/>
        </w:rPr>
        <w:t>有保单生效</w:t>
      </w:r>
      <w:r w:rsidRPr="007C77FB">
        <w:rPr>
          <w:rFonts w:ascii="微软雅黑" w:eastAsia="微软雅黑" w:hAnsi="微软雅黑" w:hint="eastAsia"/>
          <w:lang w:eastAsia="zh-CN"/>
        </w:rPr>
        <w:t>（</w:t>
      </w:r>
      <w:r w:rsidR="007101D4">
        <w:rPr>
          <w:rFonts w:ascii="微软雅黑" w:eastAsia="微软雅黑" w:hAnsi="微软雅黑" w:hint="eastAsia"/>
          <w:lang w:eastAsia="zh-CN"/>
        </w:rPr>
        <w:t>状态</w:t>
      </w:r>
      <w:r w:rsidRPr="007C77FB">
        <w:rPr>
          <w:rFonts w:ascii="微软雅黑" w:eastAsia="微软雅黑" w:hAnsi="微软雅黑" w:hint="eastAsia"/>
          <w:lang w:eastAsia="zh-CN"/>
        </w:rPr>
        <w:t>为10</w:t>
      </w:r>
      <w:r w:rsidR="0037604D">
        <w:rPr>
          <w:rFonts w:ascii="微软雅黑" w:eastAsia="微软雅黑" w:hAnsi="微软雅黑"/>
          <w:lang w:eastAsia="zh-CN"/>
        </w:rPr>
        <w:t>/20/30</w:t>
      </w:r>
      <w:r w:rsidR="007101D4">
        <w:rPr>
          <w:rFonts w:ascii="微软雅黑" w:eastAsia="微软雅黑" w:hAnsi="微软雅黑" w:hint="eastAsia"/>
          <w:lang w:eastAsia="zh-CN"/>
        </w:rPr>
        <w:t>的保单</w:t>
      </w:r>
      <w:r w:rsidRPr="007C77FB">
        <w:rPr>
          <w:rFonts w:ascii="微软雅黑" w:eastAsia="微软雅黑" w:hAnsi="微软雅黑" w:hint="eastAsia"/>
          <w:lang w:eastAsia="zh-CN"/>
        </w:rPr>
        <w:t>）</w:t>
      </w:r>
      <w:r w:rsidR="0037604D">
        <w:rPr>
          <w:rFonts w:ascii="微软雅黑" w:eastAsia="微软雅黑" w:hAnsi="微软雅黑" w:hint="eastAsia"/>
          <w:lang w:eastAsia="zh-CN"/>
        </w:rPr>
        <w:t>。</w:t>
      </w:r>
    </w:p>
    <w:p w14:paraId="50088A85" w14:textId="3FBC5193" w:rsidR="007101D4" w:rsidRDefault="0037604D" w:rsidP="000C29AD">
      <w:pPr>
        <w:ind w:left="420"/>
        <w:rPr>
          <w:rFonts w:ascii="微软雅黑" w:eastAsia="微软雅黑" w:hAnsi="微软雅黑"/>
          <w:lang w:eastAsia="zh-CN"/>
        </w:rPr>
      </w:pPr>
      <w:r>
        <w:rPr>
          <w:rFonts w:ascii="微软雅黑" w:eastAsia="微软雅黑" w:hAnsi="微软雅黑" w:hint="eastAsia"/>
          <w:lang w:eastAsia="zh-CN"/>
        </w:rPr>
        <w:t>注：</w:t>
      </w:r>
      <w:r w:rsidRPr="0037604D">
        <w:rPr>
          <w:rFonts w:ascii="微软雅黑" w:eastAsia="微软雅黑" w:hAnsi="微软雅黑" w:hint="eastAsia"/>
          <w:lang w:eastAsia="zh-CN"/>
        </w:rPr>
        <w:t>动线不回退，如果犹豫期退保，或退保，都还是现客，成交客户</w:t>
      </w:r>
      <w:r w:rsidR="0044472C" w:rsidRPr="007C77FB">
        <w:rPr>
          <w:rFonts w:ascii="微软雅黑" w:eastAsia="微软雅黑" w:hAnsi="微软雅黑" w:hint="eastAsia"/>
          <w:lang w:eastAsia="zh-CN"/>
        </w:rPr>
        <w:t>。</w:t>
      </w:r>
    </w:p>
    <w:p w14:paraId="369253C9" w14:textId="237E79CF" w:rsidR="0037604D" w:rsidRPr="0037604D" w:rsidRDefault="0037604D" w:rsidP="000C29AD">
      <w:pPr>
        <w:ind w:left="420"/>
        <w:rPr>
          <w:rFonts w:ascii="微软雅黑" w:eastAsia="微软雅黑" w:hAnsi="微软雅黑"/>
          <w:lang w:eastAsia="zh-CN"/>
        </w:rPr>
      </w:pPr>
      <w:r w:rsidRPr="0037604D">
        <w:rPr>
          <w:rFonts w:ascii="微软雅黑" w:eastAsia="微软雅黑" w:hAnsi="微软雅黑" w:hint="eastAsia"/>
          <w:lang w:eastAsia="zh-CN"/>
        </w:rPr>
        <w:t>在个人详情页</w:t>
      </w:r>
      <w:r>
        <w:rPr>
          <w:rFonts w:ascii="微软雅黑" w:eastAsia="微软雅黑" w:hAnsi="微软雅黑" w:hint="eastAsia"/>
          <w:lang w:eastAsia="zh-CN"/>
        </w:rPr>
        <w:t>的保单详情中</w:t>
      </w:r>
      <w:r w:rsidRPr="0037604D">
        <w:rPr>
          <w:rFonts w:ascii="微软雅黑" w:eastAsia="微软雅黑" w:hAnsi="微软雅黑" w:hint="eastAsia"/>
          <w:lang w:eastAsia="zh-CN"/>
        </w:rPr>
        <w:t>，失效的保单</w:t>
      </w:r>
      <w:r>
        <w:rPr>
          <w:rFonts w:ascii="微软雅黑" w:eastAsia="微软雅黑" w:hAnsi="微软雅黑" w:hint="eastAsia"/>
          <w:lang w:eastAsia="zh-CN"/>
        </w:rPr>
        <w:t>也需要显示，排在</w:t>
      </w:r>
      <w:r w:rsidRPr="0037604D">
        <w:rPr>
          <w:rFonts w:ascii="微软雅黑" w:eastAsia="微软雅黑" w:hAnsi="微软雅黑" w:hint="eastAsia"/>
          <w:lang w:eastAsia="zh-CN"/>
        </w:rPr>
        <w:t>生效</w:t>
      </w:r>
      <w:r>
        <w:rPr>
          <w:rFonts w:ascii="微软雅黑" w:eastAsia="微软雅黑" w:hAnsi="微软雅黑" w:hint="eastAsia"/>
          <w:lang w:eastAsia="zh-CN"/>
        </w:rPr>
        <w:t>保单的下面。</w:t>
      </w:r>
    </w:p>
    <w:p w14:paraId="650EFD80" w14:textId="2AF0A98D" w:rsidR="000C29AD" w:rsidRDefault="000C29AD" w:rsidP="000C29AD">
      <w:pPr>
        <w:ind w:left="420"/>
        <w:rPr>
          <w:rFonts w:ascii="微软雅黑" w:eastAsia="微软雅黑" w:hAnsi="微软雅黑"/>
          <w:lang w:eastAsia="zh-CN"/>
        </w:rPr>
      </w:pPr>
      <w:r>
        <w:rPr>
          <w:rFonts w:ascii="微软雅黑" w:eastAsia="微软雅黑" w:hAnsi="微软雅黑" w:hint="eastAsia"/>
          <w:lang w:eastAsia="zh-CN"/>
        </w:rPr>
        <w:lastRenderedPageBreak/>
        <w:t>更新时效：</w:t>
      </w:r>
      <w:r w:rsidRPr="000C29AD">
        <w:rPr>
          <w:rFonts w:ascii="微软雅黑" w:eastAsia="微软雅黑" w:hAnsi="微软雅黑" w:hint="eastAsia"/>
          <w:lang w:eastAsia="zh-CN"/>
        </w:rPr>
        <w:t>T+</w:t>
      </w:r>
      <w:r w:rsidRPr="000C29AD">
        <w:rPr>
          <w:rFonts w:ascii="微软雅黑" w:eastAsia="微软雅黑" w:hAnsi="微软雅黑"/>
          <w:lang w:eastAsia="zh-CN"/>
        </w:rPr>
        <w:t>5</w:t>
      </w:r>
      <w:r w:rsidRPr="000C29AD">
        <w:rPr>
          <w:rFonts w:ascii="微软雅黑" w:eastAsia="微软雅黑" w:hAnsi="微软雅黑" w:hint="eastAsia"/>
          <w:lang w:eastAsia="zh-CN"/>
        </w:rPr>
        <w:t>分钟</w:t>
      </w:r>
    </w:p>
    <w:p w14:paraId="4484D2F6" w14:textId="7F29CAC6" w:rsidR="0044472C" w:rsidRDefault="00410787" w:rsidP="0044472C">
      <w:pPr>
        <w:rPr>
          <w:lang w:eastAsia="zh-CN"/>
        </w:rPr>
      </w:pPr>
      <w:r>
        <w:rPr>
          <w:lang w:eastAsia="zh-CN"/>
        </w:rPr>
        <w:tab/>
      </w:r>
    </w:p>
    <w:p w14:paraId="369DEFF9" w14:textId="2DD9B761" w:rsidR="0044472C" w:rsidRPr="00A600F8" w:rsidRDefault="0044472C" w:rsidP="006C6D45">
      <w:pPr>
        <w:pStyle w:val="ListParagraph"/>
        <w:numPr>
          <w:ilvl w:val="0"/>
          <w:numId w:val="26"/>
        </w:numPr>
        <w:ind w:firstLineChars="0"/>
        <w:rPr>
          <w:rFonts w:ascii="微软雅黑" w:eastAsia="微软雅黑" w:hAnsi="微软雅黑"/>
          <w:sz w:val="20"/>
          <w:szCs w:val="20"/>
        </w:rPr>
      </w:pPr>
      <w:r w:rsidRPr="00A600F8">
        <w:rPr>
          <w:rFonts w:ascii="微软雅黑" w:eastAsia="微软雅黑" w:hAnsi="微软雅黑" w:hint="eastAsia"/>
          <w:sz w:val="20"/>
          <w:szCs w:val="20"/>
        </w:rPr>
        <w:t>【</w:t>
      </w:r>
      <w:del w:id="185" w:author="SHI, Guofeng-GF" w:date="2022-08-30T16:32:00Z">
        <w:r w:rsidR="006A41A2" w:rsidRPr="006A41A2" w:rsidDel="00AC2838">
          <w:rPr>
            <w:rFonts w:ascii="微软雅黑" w:eastAsia="微软雅黑" w:hAnsi="微软雅黑" w:hint="eastAsia"/>
            <w:sz w:val="20"/>
            <w:szCs w:val="20"/>
          </w:rPr>
          <w:delText>加保</w:delText>
        </w:r>
      </w:del>
      <w:r w:rsidR="006A41A2" w:rsidRPr="006A41A2">
        <w:rPr>
          <w:rFonts w:ascii="微软雅黑" w:eastAsia="微软雅黑" w:hAnsi="微软雅黑" w:hint="eastAsia"/>
          <w:sz w:val="20"/>
          <w:szCs w:val="20"/>
        </w:rPr>
        <w:t>意向</w:t>
      </w:r>
      <w:ins w:id="186" w:author="SHI, Guofeng-GF" w:date="2022-08-30T16:32:00Z">
        <w:r w:rsidR="00AC2838" w:rsidRPr="006A41A2">
          <w:rPr>
            <w:rFonts w:ascii="微软雅黑" w:eastAsia="微软雅黑" w:hAnsi="微软雅黑" w:hint="eastAsia"/>
            <w:sz w:val="20"/>
            <w:szCs w:val="20"/>
          </w:rPr>
          <w:t>加保</w:t>
        </w:r>
      </w:ins>
      <w:r w:rsidR="006A41A2" w:rsidRPr="006A41A2">
        <w:rPr>
          <w:rFonts w:ascii="微软雅黑" w:eastAsia="微软雅黑" w:hAnsi="微软雅黑" w:hint="eastAsia"/>
          <w:sz w:val="20"/>
          <w:szCs w:val="20"/>
        </w:rPr>
        <w:t>客户</w:t>
      </w:r>
      <w:r w:rsidRPr="00A600F8">
        <w:rPr>
          <w:rFonts w:ascii="微软雅黑" w:eastAsia="微软雅黑" w:hAnsi="微软雅黑" w:hint="eastAsia"/>
          <w:sz w:val="20"/>
          <w:szCs w:val="20"/>
        </w:rPr>
        <w:t>】</w:t>
      </w:r>
    </w:p>
    <w:p w14:paraId="640BFDAB" w14:textId="4B909DC6" w:rsidR="0044472C" w:rsidRPr="00F0015F" w:rsidRDefault="00C0662B" w:rsidP="00F0015F">
      <w:pPr>
        <w:ind w:firstLine="420"/>
        <w:rPr>
          <w:rFonts w:ascii="微软雅黑" w:eastAsia="微软雅黑" w:hAnsi="微软雅黑"/>
          <w:lang w:eastAsia="zh-CN"/>
        </w:rPr>
      </w:pPr>
      <w:r w:rsidRPr="00F0015F">
        <w:rPr>
          <w:rFonts w:ascii="微软雅黑" w:eastAsia="微软雅黑" w:hAnsi="微软雅黑" w:hint="eastAsia"/>
          <w:lang w:eastAsia="zh-CN"/>
        </w:rPr>
        <w:t>在成交客户判断的基础上，如满足如下</w:t>
      </w:r>
      <w:r w:rsidR="00F0015F" w:rsidRPr="00F0015F">
        <w:rPr>
          <w:rFonts w:ascii="微软雅黑" w:eastAsia="微软雅黑" w:hAnsi="微软雅黑" w:hint="eastAsia"/>
          <w:lang w:eastAsia="zh-CN"/>
        </w:rPr>
        <w:t>任意一个</w:t>
      </w:r>
      <w:r w:rsidRPr="00F0015F">
        <w:rPr>
          <w:rFonts w:ascii="微软雅黑" w:eastAsia="微软雅黑" w:hAnsi="微软雅黑" w:hint="eastAsia"/>
          <w:lang w:eastAsia="zh-CN"/>
        </w:rPr>
        <w:t>条件，则</w:t>
      </w:r>
      <w:r w:rsidR="00F0015F" w:rsidRPr="00F0015F">
        <w:rPr>
          <w:rFonts w:ascii="微软雅黑" w:eastAsia="微软雅黑" w:hAnsi="微软雅黑" w:hint="eastAsia"/>
          <w:lang w:eastAsia="zh-CN"/>
        </w:rPr>
        <w:t>判断</w:t>
      </w:r>
      <w:r w:rsidRPr="00F0015F">
        <w:rPr>
          <w:rFonts w:ascii="微软雅黑" w:eastAsia="微软雅黑" w:hAnsi="微软雅黑" w:hint="eastAsia"/>
          <w:lang w:eastAsia="zh-CN"/>
        </w:rPr>
        <w:t>为加保意向客户：</w:t>
      </w:r>
    </w:p>
    <w:p w14:paraId="3CDDC110" w14:textId="252EB0A6" w:rsidR="00F0015F" w:rsidRPr="00F0015F" w:rsidRDefault="00F0015F" w:rsidP="006C6D45">
      <w:pPr>
        <w:pStyle w:val="ListParagraph"/>
        <w:numPr>
          <w:ilvl w:val="0"/>
          <w:numId w:val="27"/>
        </w:numPr>
        <w:ind w:firstLineChars="0"/>
        <w:rPr>
          <w:rFonts w:ascii="微软雅黑" w:eastAsia="微软雅黑" w:hAnsi="微软雅黑"/>
          <w:sz w:val="20"/>
          <w:szCs w:val="20"/>
        </w:rPr>
      </w:pPr>
      <w:r w:rsidRPr="00F0015F">
        <w:rPr>
          <w:rFonts w:ascii="微软雅黑" w:eastAsia="微软雅黑" w:hAnsi="微软雅黑" w:hint="eastAsia"/>
          <w:sz w:val="20"/>
          <w:szCs w:val="20"/>
        </w:rPr>
        <w:t>90天内该客户完成任意一次NBS（以生成报告为准） 包含未来简化版NBS</w:t>
      </w:r>
    </w:p>
    <w:p w14:paraId="224467AB" w14:textId="77777777" w:rsidR="00F0015F" w:rsidRPr="00F0015F" w:rsidRDefault="00F0015F" w:rsidP="006C6D45">
      <w:pPr>
        <w:pStyle w:val="ListParagraph"/>
        <w:numPr>
          <w:ilvl w:val="0"/>
          <w:numId w:val="27"/>
        </w:numPr>
        <w:ind w:firstLineChars="0"/>
        <w:rPr>
          <w:rFonts w:ascii="微软雅黑" w:eastAsia="微软雅黑" w:hAnsi="微软雅黑"/>
          <w:sz w:val="20"/>
          <w:szCs w:val="20"/>
        </w:rPr>
      </w:pPr>
      <w:r w:rsidRPr="00F0015F">
        <w:rPr>
          <w:rFonts w:ascii="微软雅黑" w:eastAsia="微软雅黑" w:hAnsi="微软雅黑" w:hint="eastAsia"/>
          <w:sz w:val="20"/>
          <w:szCs w:val="20"/>
        </w:rPr>
        <w:t>或90天内该客户在友邦友享受点击联系营销员（该营销员为本agent）</w:t>
      </w:r>
    </w:p>
    <w:p w14:paraId="3549D154" w14:textId="77777777" w:rsidR="00F0015F" w:rsidRPr="00F0015F" w:rsidRDefault="00F0015F" w:rsidP="006C6D45">
      <w:pPr>
        <w:pStyle w:val="ListParagraph"/>
        <w:numPr>
          <w:ilvl w:val="0"/>
          <w:numId w:val="27"/>
        </w:numPr>
        <w:ind w:firstLineChars="0"/>
        <w:rPr>
          <w:rFonts w:ascii="微软雅黑" w:eastAsia="微软雅黑" w:hAnsi="微软雅黑"/>
          <w:sz w:val="20"/>
          <w:szCs w:val="20"/>
        </w:rPr>
      </w:pPr>
      <w:r w:rsidRPr="00F0015F">
        <w:rPr>
          <w:rFonts w:ascii="微软雅黑" w:eastAsia="微软雅黑" w:hAnsi="微软雅黑" w:hint="eastAsia"/>
          <w:sz w:val="20"/>
          <w:szCs w:val="20"/>
        </w:rPr>
        <w:t xml:space="preserve">或90天内该客户完成任意一次保费测算（保费测算包括：友邦友享内进行1.保费测算、2.FHC、3.ESR咨询；赢家拓客内进行1.保费测算、2.计划书制作） </w:t>
      </w:r>
    </w:p>
    <w:p w14:paraId="6BF064EC" w14:textId="77777777" w:rsidR="00F0015F" w:rsidRPr="00F0015F" w:rsidRDefault="00F0015F" w:rsidP="006C6D45">
      <w:pPr>
        <w:pStyle w:val="ListParagraph"/>
        <w:numPr>
          <w:ilvl w:val="0"/>
          <w:numId w:val="27"/>
        </w:numPr>
        <w:ind w:firstLineChars="0"/>
        <w:rPr>
          <w:rFonts w:ascii="微软雅黑" w:eastAsia="微软雅黑" w:hAnsi="微软雅黑"/>
          <w:sz w:val="20"/>
          <w:szCs w:val="20"/>
        </w:rPr>
      </w:pPr>
      <w:r w:rsidRPr="00F0015F">
        <w:rPr>
          <w:rFonts w:ascii="微软雅黑" w:eastAsia="微软雅黑" w:hAnsi="微软雅黑" w:hint="eastAsia"/>
          <w:sz w:val="20"/>
          <w:szCs w:val="20"/>
        </w:rPr>
        <w:t xml:space="preserve">或90天内该客户生成了SIS建议书 </w:t>
      </w:r>
    </w:p>
    <w:p w14:paraId="2D1B99DC" w14:textId="005C90AC" w:rsidR="00621F0A" w:rsidRPr="00F0015F" w:rsidRDefault="00F0015F" w:rsidP="006C6D45">
      <w:pPr>
        <w:pStyle w:val="ListParagraph"/>
        <w:numPr>
          <w:ilvl w:val="0"/>
          <w:numId w:val="27"/>
        </w:numPr>
        <w:ind w:firstLineChars="0"/>
        <w:rPr>
          <w:rFonts w:ascii="微软雅黑" w:eastAsia="微软雅黑" w:hAnsi="微软雅黑"/>
          <w:sz w:val="20"/>
          <w:szCs w:val="20"/>
        </w:rPr>
      </w:pPr>
      <w:r w:rsidRPr="00F0015F">
        <w:rPr>
          <w:rFonts w:ascii="微软雅黑" w:eastAsia="微软雅黑" w:hAnsi="微软雅黑" w:hint="eastAsia"/>
          <w:sz w:val="20"/>
          <w:szCs w:val="20"/>
        </w:rPr>
        <w:t>或90天内本Agent针对该客户填写了访后日志，其中问题1选择了有保险意向</w:t>
      </w:r>
    </w:p>
    <w:p w14:paraId="708D0C71" w14:textId="5EFA6987" w:rsidR="00C0662B" w:rsidRDefault="00C0662B" w:rsidP="00663A20">
      <w:pPr>
        <w:widowControl/>
        <w:spacing w:line="240" w:lineRule="auto"/>
        <w:rPr>
          <w:rFonts w:ascii="微软雅黑" w:eastAsia="微软雅黑" w:hAnsi="微软雅黑"/>
          <w:noProof/>
          <w:kern w:val="1"/>
          <w:lang w:eastAsia="zh-CN"/>
        </w:rPr>
      </w:pPr>
    </w:p>
    <w:p w14:paraId="47AF366F" w14:textId="73E97470" w:rsidR="00A71867" w:rsidRDefault="00A71867" w:rsidP="00663A20">
      <w:pPr>
        <w:widowControl/>
        <w:spacing w:line="240" w:lineRule="auto"/>
        <w:rPr>
          <w:rFonts w:ascii="微软雅黑" w:eastAsia="微软雅黑" w:hAnsi="微软雅黑"/>
          <w:noProof/>
          <w:kern w:val="1"/>
          <w:lang w:eastAsia="zh-CN"/>
        </w:rPr>
      </w:pPr>
      <w:r>
        <w:rPr>
          <w:rFonts w:ascii="微软雅黑" w:eastAsia="微软雅黑" w:hAnsi="微软雅黑" w:hint="eastAsia"/>
          <w:noProof/>
          <w:kern w:val="1"/>
          <w:lang w:eastAsia="zh-CN"/>
        </w:rPr>
        <w:t>关于客户动线</w:t>
      </w:r>
      <w:r w:rsidR="006200BE">
        <w:rPr>
          <w:rFonts w:ascii="微软雅黑" w:eastAsia="微软雅黑" w:hAnsi="微软雅黑" w:hint="eastAsia"/>
          <w:noProof/>
          <w:kern w:val="1"/>
          <w:lang w:eastAsia="zh-CN"/>
        </w:rPr>
        <w:t>判断条件</w:t>
      </w:r>
      <w:r>
        <w:rPr>
          <w:rFonts w:ascii="微软雅黑" w:eastAsia="微软雅黑" w:hAnsi="微软雅黑" w:hint="eastAsia"/>
          <w:noProof/>
          <w:kern w:val="1"/>
          <w:lang w:eastAsia="zh-CN"/>
        </w:rPr>
        <w:t>与互动旅程之间的匹配对应关系，可参考</w:t>
      </w:r>
      <w:r w:rsidR="000E3227">
        <w:rPr>
          <w:rFonts w:ascii="微软雅黑" w:eastAsia="微软雅黑" w:hAnsi="微软雅黑" w:hint="eastAsia"/>
          <w:noProof/>
          <w:kern w:val="1"/>
          <w:lang w:eastAsia="zh-CN"/>
        </w:rPr>
        <w:t>章节1</w:t>
      </w:r>
      <w:r w:rsidR="000E3227">
        <w:rPr>
          <w:rFonts w:ascii="微软雅黑" w:eastAsia="微软雅黑" w:hAnsi="微软雅黑"/>
          <w:noProof/>
          <w:kern w:val="1"/>
          <w:lang w:eastAsia="zh-CN"/>
        </w:rPr>
        <w:t>4</w:t>
      </w:r>
      <w:r w:rsidR="000E3227" w:rsidRPr="000E3227">
        <w:rPr>
          <w:rFonts w:ascii="微软雅黑" w:eastAsia="微软雅黑" w:hAnsi="微软雅黑" w:hint="eastAsia"/>
          <w:noProof/>
          <w:kern w:val="1"/>
          <w:lang w:eastAsia="zh-CN"/>
        </w:rPr>
        <w:t>附件2中的</w:t>
      </w:r>
      <w:r w:rsidR="000E3227">
        <w:rPr>
          <w:rFonts w:ascii="微软雅黑" w:eastAsia="微软雅黑" w:hAnsi="微软雅黑" w:hint="eastAsia"/>
          <w:noProof/>
          <w:kern w:val="1"/>
          <w:lang w:eastAsia="zh-CN"/>
        </w:rPr>
        <w:t>待办</w:t>
      </w:r>
      <w:r>
        <w:rPr>
          <w:rFonts w:ascii="微软雅黑" w:eastAsia="微软雅黑" w:hAnsi="微软雅黑" w:hint="eastAsia"/>
          <w:noProof/>
          <w:kern w:val="1"/>
          <w:lang w:eastAsia="zh-CN"/>
        </w:rPr>
        <w:t>旅程列表。</w:t>
      </w:r>
    </w:p>
    <w:p w14:paraId="5E24E818" w14:textId="77777777" w:rsidR="00107A02" w:rsidRPr="00107A02" w:rsidRDefault="00107A02" w:rsidP="00663A20">
      <w:pPr>
        <w:widowControl/>
        <w:spacing w:line="240" w:lineRule="auto"/>
        <w:rPr>
          <w:rFonts w:ascii="微软雅黑" w:eastAsia="微软雅黑" w:hAnsi="微软雅黑"/>
          <w:noProof/>
          <w:kern w:val="1"/>
          <w:lang w:eastAsia="zh-CN"/>
        </w:rPr>
      </w:pPr>
    </w:p>
    <w:p w14:paraId="451BD259" w14:textId="77777777" w:rsidR="00A71867" w:rsidRPr="000E3227" w:rsidRDefault="00A71867" w:rsidP="00663A20">
      <w:pPr>
        <w:widowControl/>
        <w:spacing w:line="240" w:lineRule="auto"/>
        <w:rPr>
          <w:rFonts w:ascii="微软雅黑" w:eastAsia="微软雅黑" w:hAnsi="微软雅黑"/>
          <w:noProof/>
          <w:kern w:val="1"/>
          <w:lang w:eastAsia="zh-CN"/>
        </w:rPr>
      </w:pPr>
    </w:p>
    <w:p w14:paraId="3FE8F73B" w14:textId="2B4B12C9" w:rsidR="00FA1DDD" w:rsidRDefault="00FA1DDD" w:rsidP="006376BC">
      <w:pPr>
        <w:pStyle w:val="Heading4"/>
        <w:spacing w:before="120" w:after="120"/>
        <w:rPr>
          <w:rFonts w:ascii="微软雅黑" w:eastAsia="微软雅黑" w:hAnsi="微软雅黑"/>
          <w:i w:val="0"/>
          <w:iCs/>
        </w:rPr>
      </w:pPr>
      <w:bookmarkStart w:id="187" w:name="_Toc92378215"/>
      <w:r w:rsidRPr="00FA1DDD">
        <w:rPr>
          <w:rFonts w:ascii="微软雅黑" w:eastAsia="微软雅黑" w:hAnsi="微软雅黑" w:hint="eastAsia"/>
          <w:i w:val="0"/>
          <w:iCs/>
        </w:rPr>
        <w:t>客户环节的经营动作</w:t>
      </w:r>
      <w:bookmarkEnd w:id="187"/>
    </w:p>
    <w:p w14:paraId="600044AC" w14:textId="3F55ABDC" w:rsidR="005F336C" w:rsidRDefault="00935E2D" w:rsidP="00935E2D">
      <w:pPr>
        <w:rPr>
          <w:rFonts w:ascii="微软雅黑" w:eastAsia="微软雅黑" w:hAnsi="微软雅黑"/>
          <w:lang w:eastAsia="zh-CN"/>
        </w:rPr>
      </w:pPr>
      <w:r w:rsidRPr="00935E2D">
        <w:rPr>
          <w:rFonts w:ascii="微软雅黑" w:eastAsia="微软雅黑" w:hAnsi="微软雅黑" w:hint="eastAsia"/>
          <w:lang w:eastAsia="zh-CN"/>
        </w:rPr>
        <w:t>【潜在客户】【</w:t>
      </w:r>
      <w:r w:rsidR="002F163C">
        <w:rPr>
          <w:rFonts w:ascii="微软雅黑" w:eastAsia="微软雅黑" w:hAnsi="微软雅黑" w:hint="eastAsia"/>
          <w:lang w:eastAsia="zh-CN"/>
        </w:rPr>
        <w:t>互动</w:t>
      </w:r>
      <w:r w:rsidR="00E25B4F">
        <w:rPr>
          <w:rFonts w:ascii="微软雅黑" w:eastAsia="微软雅黑" w:hAnsi="微软雅黑" w:hint="eastAsia"/>
          <w:lang w:eastAsia="zh-CN"/>
        </w:rPr>
        <w:t>客户</w:t>
      </w:r>
      <w:r w:rsidRPr="00935E2D">
        <w:rPr>
          <w:rFonts w:ascii="微软雅黑" w:eastAsia="微软雅黑" w:hAnsi="微软雅黑" w:hint="eastAsia"/>
          <w:lang w:eastAsia="zh-CN"/>
        </w:rPr>
        <w:t>】【意向客户】【成交客户】【</w:t>
      </w:r>
      <w:r w:rsidR="006A41A2" w:rsidRPr="006A41A2">
        <w:rPr>
          <w:rFonts w:ascii="微软雅黑" w:eastAsia="微软雅黑" w:hAnsi="微软雅黑" w:hint="eastAsia"/>
          <w:lang w:eastAsia="zh-CN"/>
        </w:rPr>
        <w:t>加保意向客户</w:t>
      </w:r>
      <w:r w:rsidRPr="00935E2D">
        <w:rPr>
          <w:rFonts w:ascii="微软雅黑" w:eastAsia="微软雅黑" w:hAnsi="微软雅黑" w:hint="eastAsia"/>
          <w:lang w:eastAsia="zh-CN"/>
        </w:rPr>
        <w:t>】这5个</w:t>
      </w:r>
      <w:r w:rsidR="00A9348C">
        <w:rPr>
          <w:rFonts w:ascii="微软雅黑" w:eastAsia="微软雅黑" w:hAnsi="微软雅黑" w:hint="eastAsia"/>
          <w:lang w:eastAsia="zh-CN"/>
        </w:rPr>
        <w:t>销售动线对应不同的经营动作，</w:t>
      </w:r>
      <w:r w:rsidR="005F336C" w:rsidRPr="00935E2D">
        <w:rPr>
          <w:rFonts w:ascii="微软雅黑" w:eastAsia="微软雅黑" w:hAnsi="微软雅黑" w:hint="eastAsia"/>
          <w:lang w:eastAsia="zh-CN"/>
        </w:rPr>
        <w:t>C</w:t>
      </w:r>
      <w:r w:rsidR="005F336C" w:rsidRPr="00935E2D">
        <w:rPr>
          <w:rFonts w:ascii="微软雅黑" w:eastAsia="微软雅黑" w:hAnsi="微软雅黑"/>
          <w:lang w:eastAsia="zh-CN"/>
        </w:rPr>
        <w:t>RM</w:t>
      </w:r>
      <w:r w:rsidR="005F336C" w:rsidRPr="00935E2D">
        <w:rPr>
          <w:rFonts w:ascii="微软雅黑" w:eastAsia="微软雅黑" w:hAnsi="微软雅黑" w:hint="eastAsia"/>
          <w:lang w:eastAsia="zh-CN"/>
        </w:rPr>
        <w:t>需</w:t>
      </w:r>
      <w:r w:rsidR="00D7160A">
        <w:rPr>
          <w:rFonts w:ascii="微软雅黑" w:eastAsia="微软雅黑" w:hAnsi="微软雅黑" w:hint="eastAsia"/>
          <w:lang w:eastAsia="zh-CN"/>
        </w:rPr>
        <w:t>根据动线标签</w:t>
      </w:r>
      <w:r w:rsidR="007A2179">
        <w:rPr>
          <w:rFonts w:ascii="微软雅黑" w:eastAsia="微软雅黑" w:hAnsi="微软雅黑" w:hint="eastAsia"/>
          <w:lang w:eastAsia="zh-CN"/>
        </w:rPr>
        <w:t>显示</w:t>
      </w:r>
      <w:r w:rsidR="004A145F">
        <w:rPr>
          <w:rFonts w:ascii="微软雅黑" w:eastAsia="微软雅黑" w:hAnsi="微软雅黑" w:hint="eastAsia"/>
          <w:lang w:eastAsia="zh-CN"/>
        </w:rPr>
        <w:t>不同</w:t>
      </w:r>
      <w:r w:rsidR="005F336C" w:rsidRPr="00935E2D">
        <w:rPr>
          <w:rFonts w:ascii="微软雅黑" w:eastAsia="微软雅黑" w:hAnsi="微软雅黑" w:hint="eastAsia"/>
          <w:lang w:eastAsia="zh-CN"/>
        </w:rPr>
        <w:t>的图标</w:t>
      </w:r>
      <w:r w:rsidR="00D7160A">
        <w:rPr>
          <w:rFonts w:ascii="微软雅黑" w:eastAsia="微软雅黑" w:hAnsi="微软雅黑" w:hint="eastAsia"/>
          <w:lang w:eastAsia="zh-CN"/>
        </w:rPr>
        <w:t>。</w:t>
      </w:r>
    </w:p>
    <w:tbl>
      <w:tblPr>
        <w:tblW w:w="9072" w:type="dxa"/>
        <w:tblInd w:w="137" w:type="dxa"/>
        <w:tblLook w:val="04A0" w:firstRow="1" w:lastRow="0" w:firstColumn="1" w:lastColumn="0" w:noHBand="0" w:noVBand="1"/>
      </w:tblPr>
      <w:tblGrid>
        <w:gridCol w:w="1134"/>
        <w:gridCol w:w="1559"/>
        <w:gridCol w:w="1701"/>
        <w:gridCol w:w="4678"/>
      </w:tblGrid>
      <w:tr w:rsidR="00321021" w:rsidRPr="00D065B0" w14:paraId="3928A05A" w14:textId="77777777" w:rsidTr="00AD17F6">
        <w:trPr>
          <w:trHeight w:val="340"/>
          <w:tblHeader/>
        </w:trPr>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FCF92CB" w14:textId="77777777" w:rsidR="00D065B0" w:rsidRPr="00D065B0" w:rsidRDefault="00D065B0" w:rsidP="00D065B0">
            <w:pPr>
              <w:widowControl/>
              <w:spacing w:line="240" w:lineRule="auto"/>
              <w:jc w:val="center"/>
              <w:rPr>
                <w:rFonts w:ascii="微软雅黑" w:eastAsia="微软雅黑" w:hAnsi="微软雅黑" w:cs="Segoe UI"/>
                <w:b/>
                <w:bCs/>
                <w:color w:val="000000"/>
                <w:sz w:val="18"/>
                <w:szCs w:val="18"/>
                <w:lang w:eastAsia="zh-CN"/>
              </w:rPr>
            </w:pPr>
            <w:r w:rsidRPr="00D065B0">
              <w:rPr>
                <w:rFonts w:ascii="微软雅黑" w:eastAsia="微软雅黑" w:hAnsi="微软雅黑" w:cs="Segoe UI"/>
                <w:b/>
                <w:bCs/>
                <w:color w:val="000000"/>
                <w:sz w:val="18"/>
                <w:szCs w:val="18"/>
                <w:lang w:eastAsia="zh-CN"/>
              </w:rPr>
              <w:t>动线类型</w:t>
            </w:r>
          </w:p>
        </w:tc>
        <w:tc>
          <w:tcPr>
            <w:tcW w:w="1559"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93F3A75" w14:textId="77777777" w:rsidR="00D065B0" w:rsidRPr="00D065B0" w:rsidRDefault="00D065B0" w:rsidP="00D065B0">
            <w:pPr>
              <w:widowControl/>
              <w:spacing w:line="240" w:lineRule="auto"/>
              <w:jc w:val="center"/>
              <w:rPr>
                <w:rFonts w:ascii="微软雅黑" w:eastAsia="微软雅黑" w:hAnsi="微软雅黑" w:cs="Segoe UI"/>
                <w:b/>
                <w:bCs/>
                <w:color w:val="000000"/>
                <w:sz w:val="18"/>
                <w:szCs w:val="18"/>
                <w:lang w:eastAsia="zh-CN"/>
              </w:rPr>
            </w:pPr>
            <w:r w:rsidRPr="00D065B0">
              <w:rPr>
                <w:rFonts w:ascii="微软雅黑" w:eastAsia="微软雅黑" w:hAnsi="微软雅黑" w:cs="Segoe UI"/>
                <w:b/>
                <w:bCs/>
                <w:color w:val="000000"/>
                <w:sz w:val="18"/>
                <w:szCs w:val="18"/>
                <w:lang w:eastAsia="zh-CN"/>
              </w:rPr>
              <w:t>关键标签</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9B263A3" w14:textId="77777777" w:rsidR="00D065B0" w:rsidRPr="00D065B0" w:rsidRDefault="00D065B0" w:rsidP="00D065B0">
            <w:pPr>
              <w:widowControl/>
              <w:spacing w:line="240" w:lineRule="auto"/>
              <w:jc w:val="center"/>
              <w:rPr>
                <w:rFonts w:ascii="微软雅黑" w:eastAsia="微软雅黑" w:hAnsi="微软雅黑" w:cs="Segoe UI"/>
                <w:b/>
                <w:bCs/>
                <w:color w:val="000000"/>
                <w:sz w:val="18"/>
                <w:szCs w:val="18"/>
                <w:lang w:eastAsia="zh-CN"/>
              </w:rPr>
            </w:pPr>
            <w:r w:rsidRPr="00D065B0">
              <w:rPr>
                <w:rFonts w:ascii="微软雅黑" w:eastAsia="微软雅黑" w:hAnsi="微软雅黑" w:cs="Segoe UI"/>
                <w:b/>
                <w:bCs/>
                <w:color w:val="000000"/>
                <w:sz w:val="18"/>
                <w:szCs w:val="18"/>
                <w:lang w:eastAsia="zh-CN"/>
              </w:rPr>
              <w:t>CRM图标</w:t>
            </w:r>
          </w:p>
        </w:tc>
        <w:tc>
          <w:tcPr>
            <w:tcW w:w="4678"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BA5227A" w14:textId="77777777" w:rsidR="00D065B0" w:rsidRPr="00D065B0" w:rsidRDefault="00D065B0" w:rsidP="00D065B0">
            <w:pPr>
              <w:widowControl/>
              <w:spacing w:line="240" w:lineRule="auto"/>
              <w:jc w:val="center"/>
              <w:rPr>
                <w:rFonts w:ascii="微软雅黑" w:eastAsia="微软雅黑" w:hAnsi="微软雅黑" w:cs="Segoe UI"/>
                <w:b/>
                <w:bCs/>
                <w:color w:val="000000"/>
                <w:sz w:val="18"/>
                <w:szCs w:val="18"/>
                <w:lang w:eastAsia="zh-CN"/>
              </w:rPr>
            </w:pPr>
            <w:r w:rsidRPr="00D065B0">
              <w:rPr>
                <w:rFonts w:ascii="微软雅黑" w:eastAsia="微软雅黑" w:hAnsi="微软雅黑" w:cs="Segoe UI"/>
                <w:b/>
                <w:bCs/>
                <w:color w:val="000000"/>
                <w:sz w:val="18"/>
                <w:szCs w:val="18"/>
                <w:lang w:eastAsia="zh-CN"/>
              </w:rPr>
              <w:t>Action</w:t>
            </w:r>
          </w:p>
        </w:tc>
      </w:tr>
      <w:tr w:rsidR="00321021" w:rsidRPr="00D065B0" w14:paraId="7614ED82" w14:textId="77777777" w:rsidTr="00AD17F6">
        <w:trPr>
          <w:trHeight w:val="340"/>
        </w:trPr>
        <w:tc>
          <w:tcPr>
            <w:tcW w:w="1134"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69C6440" w14:textId="77777777" w:rsidR="00D065B0" w:rsidRPr="00D065B0" w:rsidRDefault="00D065B0" w:rsidP="00D065B0">
            <w:pPr>
              <w:widowControl/>
              <w:spacing w:line="240" w:lineRule="auto"/>
              <w:jc w:val="center"/>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销售动线</w:t>
            </w:r>
          </w:p>
        </w:tc>
        <w:tc>
          <w:tcPr>
            <w:tcW w:w="1559" w:type="dxa"/>
            <w:tcBorders>
              <w:top w:val="nil"/>
              <w:left w:val="nil"/>
              <w:bottom w:val="single" w:sz="4" w:space="0" w:color="auto"/>
              <w:right w:val="single" w:sz="4" w:space="0" w:color="auto"/>
            </w:tcBorders>
            <w:shd w:val="clear" w:color="000000" w:fill="FFFFFF"/>
            <w:noWrap/>
            <w:vAlign w:val="center"/>
            <w:hideMark/>
          </w:tcPr>
          <w:p w14:paraId="18BED700"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潜在客户</w:t>
            </w:r>
          </w:p>
        </w:tc>
        <w:tc>
          <w:tcPr>
            <w:tcW w:w="1701" w:type="dxa"/>
            <w:tcBorders>
              <w:top w:val="nil"/>
              <w:left w:val="nil"/>
              <w:bottom w:val="single" w:sz="4" w:space="0" w:color="auto"/>
              <w:right w:val="single" w:sz="4" w:space="0" w:color="auto"/>
            </w:tcBorders>
            <w:shd w:val="clear" w:color="000000" w:fill="FFFFFF"/>
            <w:noWrap/>
            <w:vAlign w:val="center"/>
            <w:hideMark/>
          </w:tcPr>
          <w:p w14:paraId="6C4AD61E" w14:textId="3E2168EE" w:rsidR="00D065B0" w:rsidRPr="00D065B0" w:rsidRDefault="00D065B0" w:rsidP="00321021">
            <w:pPr>
              <w:widowControl/>
              <w:spacing w:line="240" w:lineRule="auto"/>
              <w:rPr>
                <w:rFonts w:ascii="微软雅黑" w:eastAsia="微软雅黑" w:hAnsi="微软雅黑" w:cs="Segoe UI"/>
                <w:color w:val="000000"/>
                <w:sz w:val="18"/>
                <w:szCs w:val="18"/>
                <w:lang w:eastAsia="zh-CN"/>
              </w:rPr>
            </w:pPr>
            <w:del w:id="188" w:author="SHI, Guofeng-GF" w:date="2022-08-22T14:24:00Z">
              <w:r w:rsidRPr="00D065B0" w:rsidDel="00A60C81">
                <w:rPr>
                  <w:rFonts w:ascii="微软雅黑" w:eastAsia="微软雅黑" w:hAnsi="微软雅黑" w:cs="Segoe UI" w:hint="eastAsia"/>
                  <w:color w:val="000000"/>
                  <w:sz w:val="18"/>
                  <w:szCs w:val="18"/>
                  <w:lang w:eastAsia="zh-CN"/>
                </w:rPr>
                <w:delText>去</w:delText>
              </w:r>
            </w:del>
            <w:ins w:id="189" w:author="SHI, Guofeng-GF" w:date="2022-08-22T14:24:00Z">
              <w:r w:rsidR="00A60C81">
                <w:rPr>
                  <w:rFonts w:ascii="微软雅黑" w:eastAsia="微软雅黑" w:hAnsi="微软雅黑" w:cs="Segoe UI" w:hint="eastAsia"/>
                  <w:color w:val="000000"/>
                  <w:sz w:val="18"/>
                  <w:szCs w:val="18"/>
                  <w:lang w:eastAsia="zh-CN"/>
                </w:rPr>
                <w:t>与T</w:t>
              </w:r>
              <w:r w:rsidR="00A60C81">
                <w:rPr>
                  <w:rFonts w:ascii="微软雅黑" w:eastAsia="微软雅黑" w:hAnsi="微软雅黑" w:cs="Segoe UI"/>
                  <w:color w:val="000000"/>
                  <w:sz w:val="18"/>
                  <w:szCs w:val="18"/>
                  <w:lang w:eastAsia="zh-CN"/>
                </w:rPr>
                <w:t>A</w:t>
              </w:r>
            </w:ins>
            <w:r w:rsidRPr="00D065B0">
              <w:rPr>
                <w:rFonts w:ascii="微软雅黑" w:eastAsia="微软雅黑" w:hAnsi="微软雅黑" w:cs="Segoe UI"/>
                <w:color w:val="000000"/>
                <w:sz w:val="18"/>
                <w:szCs w:val="18"/>
                <w:lang w:eastAsia="zh-CN"/>
              </w:rPr>
              <w:t>互动</w:t>
            </w:r>
          </w:p>
        </w:tc>
        <w:tc>
          <w:tcPr>
            <w:tcW w:w="4678" w:type="dxa"/>
            <w:tcBorders>
              <w:top w:val="nil"/>
              <w:left w:val="nil"/>
              <w:bottom w:val="single" w:sz="4" w:space="0" w:color="auto"/>
              <w:right w:val="single" w:sz="4" w:space="0" w:color="auto"/>
            </w:tcBorders>
            <w:shd w:val="clear" w:color="000000" w:fill="FFFFFF"/>
            <w:noWrap/>
            <w:vAlign w:val="center"/>
            <w:hideMark/>
          </w:tcPr>
          <w:p w14:paraId="0E0522CE"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跳转到友资讯首页</w:t>
            </w:r>
          </w:p>
        </w:tc>
      </w:tr>
      <w:tr w:rsidR="00D065B0" w:rsidRPr="00D065B0" w14:paraId="07A249FB"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1BE888AB"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2CFC616" w14:textId="47EB5DD9" w:rsidR="00D065B0" w:rsidRPr="00D065B0" w:rsidRDefault="002F163C" w:rsidP="00321021">
            <w:pPr>
              <w:widowControl/>
              <w:spacing w:line="240" w:lineRule="auto"/>
              <w:rPr>
                <w:rFonts w:ascii="微软雅黑" w:eastAsia="微软雅黑" w:hAnsi="微软雅黑" w:cs="Segoe UI"/>
                <w:color w:val="000000"/>
                <w:sz w:val="18"/>
                <w:szCs w:val="18"/>
                <w:lang w:eastAsia="zh-CN"/>
              </w:rPr>
            </w:pPr>
            <w:r>
              <w:rPr>
                <w:rFonts w:ascii="微软雅黑" w:eastAsia="微软雅黑" w:hAnsi="微软雅黑" w:cs="Segoe UI"/>
                <w:color w:val="000000"/>
                <w:sz w:val="18"/>
                <w:szCs w:val="18"/>
                <w:lang w:eastAsia="zh-CN"/>
              </w:rPr>
              <w:t>互动</w:t>
            </w:r>
            <w:r>
              <w:rPr>
                <w:rFonts w:ascii="微软雅黑" w:eastAsia="微软雅黑" w:hAnsi="微软雅黑" w:cs="Segoe UI" w:hint="eastAsia"/>
                <w:color w:val="000000"/>
                <w:sz w:val="18"/>
                <w:szCs w:val="18"/>
                <w:lang w:eastAsia="zh-CN"/>
              </w:rPr>
              <w:t>客户</w:t>
            </w:r>
          </w:p>
        </w:tc>
        <w:tc>
          <w:tcPr>
            <w:tcW w:w="1701" w:type="dxa"/>
            <w:tcBorders>
              <w:top w:val="nil"/>
              <w:left w:val="nil"/>
              <w:bottom w:val="single" w:sz="4" w:space="0" w:color="auto"/>
              <w:right w:val="single" w:sz="4" w:space="0" w:color="auto"/>
            </w:tcBorders>
            <w:shd w:val="clear" w:color="000000" w:fill="FFFFFF"/>
            <w:noWrap/>
            <w:vAlign w:val="center"/>
            <w:hideMark/>
          </w:tcPr>
          <w:p w14:paraId="37EF1C26"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邀请面访</w:t>
            </w:r>
          </w:p>
        </w:tc>
        <w:tc>
          <w:tcPr>
            <w:tcW w:w="4678" w:type="dxa"/>
            <w:tcBorders>
              <w:top w:val="nil"/>
              <w:left w:val="nil"/>
              <w:bottom w:val="single" w:sz="4" w:space="0" w:color="auto"/>
              <w:right w:val="single" w:sz="4" w:space="0" w:color="auto"/>
            </w:tcBorders>
            <w:shd w:val="clear" w:color="000000" w:fill="FFFFFF"/>
            <w:noWrap/>
            <w:vAlign w:val="center"/>
            <w:hideMark/>
          </w:tcPr>
          <w:p w14:paraId="6B17B5B1" w14:textId="5E05E2B3"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w:t>
            </w:r>
            <w:r w:rsidR="00B14D9F">
              <w:rPr>
                <w:rFonts w:ascii="微软雅黑" w:eastAsia="微软雅黑" w:hAnsi="微软雅黑" w:cs="Segoe UI"/>
                <w:color w:val="000000"/>
                <w:sz w:val="18"/>
                <w:szCs w:val="18"/>
                <w:lang w:eastAsia="zh-CN"/>
              </w:rPr>
              <w:t>CRM</w:t>
            </w:r>
            <w:r w:rsidRPr="00D065B0">
              <w:rPr>
                <w:rFonts w:ascii="微软雅黑" w:eastAsia="微软雅黑" w:hAnsi="微软雅黑" w:cs="Segoe UI"/>
                <w:color w:val="000000"/>
                <w:sz w:val="18"/>
                <w:szCs w:val="18"/>
                <w:lang w:eastAsia="zh-CN"/>
              </w:rPr>
              <w:t>-新建</w:t>
            </w:r>
            <w:r w:rsidR="00453DE3">
              <w:rPr>
                <w:rFonts w:ascii="微软雅黑" w:eastAsia="微软雅黑" w:hAnsi="微软雅黑" w:cs="Segoe UI" w:hint="eastAsia"/>
                <w:color w:val="000000"/>
                <w:sz w:val="18"/>
                <w:szCs w:val="18"/>
                <w:lang w:eastAsia="zh-CN"/>
              </w:rPr>
              <w:t>销售</w:t>
            </w:r>
            <w:r w:rsidRPr="00D065B0">
              <w:rPr>
                <w:rFonts w:ascii="微软雅黑" w:eastAsia="微软雅黑" w:hAnsi="微软雅黑" w:cs="Segoe UI"/>
                <w:color w:val="000000"/>
                <w:sz w:val="18"/>
                <w:szCs w:val="18"/>
                <w:lang w:eastAsia="zh-CN"/>
              </w:rPr>
              <w:t>面访</w:t>
            </w:r>
            <w:r w:rsidR="006A41A2">
              <w:rPr>
                <w:rFonts w:ascii="微软雅黑" w:eastAsia="微软雅黑" w:hAnsi="微软雅黑" w:cs="Segoe UI" w:hint="eastAsia"/>
                <w:color w:val="000000"/>
                <w:sz w:val="18"/>
                <w:szCs w:val="18"/>
                <w:lang w:eastAsia="zh-CN"/>
              </w:rPr>
              <w:t>页面，客户信息自动带入</w:t>
            </w:r>
          </w:p>
        </w:tc>
      </w:tr>
      <w:tr w:rsidR="00D065B0" w:rsidRPr="00D065B0" w14:paraId="27845720"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77FCCD44"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auto"/>
              <w:right w:val="single" w:sz="4" w:space="0" w:color="auto"/>
            </w:tcBorders>
            <w:vAlign w:val="center"/>
            <w:hideMark/>
          </w:tcPr>
          <w:p w14:paraId="385B948D"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2C5EBFF6"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邀请活动</w:t>
            </w:r>
          </w:p>
        </w:tc>
        <w:tc>
          <w:tcPr>
            <w:tcW w:w="4678" w:type="dxa"/>
            <w:tcBorders>
              <w:top w:val="nil"/>
              <w:left w:val="nil"/>
              <w:bottom w:val="single" w:sz="4" w:space="0" w:color="auto"/>
              <w:right w:val="single" w:sz="4" w:space="0" w:color="auto"/>
            </w:tcBorders>
            <w:shd w:val="clear" w:color="000000" w:fill="FFFFFF"/>
            <w:noWrap/>
            <w:vAlign w:val="center"/>
            <w:hideMark/>
          </w:tcPr>
          <w:p w14:paraId="49F718EF"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跳转到友资讯-活动中心</w:t>
            </w:r>
          </w:p>
        </w:tc>
      </w:tr>
      <w:tr w:rsidR="00D065B0" w:rsidRPr="00D065B0" w14:paraId="5767E4CB"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1B0F3959"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auto"/>
              <w:right w:val="single" w:sz="4" w:space="0" w:color="auto"/>
            </w:tcBorders>
            <w:vAlign w:val="center"/>
            <w:hideMark/>
          </w:tcPr>
          <w:p w14:paraId="3217D330"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570DB9B1"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经营日志</w:t>
            </w:r>
          </w:p>
        </w:tc>
        <w:tc>
          <w:tcPr>
            <w:tcW w:w="4678" w:type="dxa"/>
            <w:tcBorders>
              <w:top w:val="nil"/>
              <w:left w:val="nil"/>
              <w:bottom w:val="single" w:sz="4" w:space="0" w:color="auto"/>
              <w:right w:val="single" w:sz="4" w:space="0" w:color="auto"/>
            </w:tcBorders>
            <w:shd w:val="clear" w:color="000000" w:fill="FFFFFF"/>
            <w:noWrap/>
            <w:vAlign w:val="center"/>
            <w:hideMark/>
          </w:tcPr>
          <w:p w14:paraId="4499B2A9" w14:textId="5F1E2C32"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跳转到CRM-经营日志</w:t>
            </w:r>
            <w:r w:rsidR="00453DE3">
              <w:rPr>
                <w:rFonts w:ascii="微软雅黑" w:eastAsia="微软雅黑" w:hAnsi="微软雅黑" w:cs="Segoe UI" w:hint="eastAsia"/>
                <w:color w:val="000000"/>
                <w:sz w:val="18"/>
                <w:szCs w:val="18"/>
                <w:lang w:eastAsia="zh-CN"/>
              </w:rPr>
              <w:t>，需</w:t>
            </w:r>
            <w:r w:rsidR="00453DE3" w:rsidRPr="00453DE3">
              <w:rPr>
                <w:rFonts w:ascii="微软雅黑" w:eastAsia="微软雅黑" w:hAnsi="微软雅黑" w:cs="Segoe UI" w:hint="eastAsia"/>
                <w:color w:val="000000"/>
                <w:sz w:val="18"/>
                <w:szCs w:val="18"/>
                <w:lang w:eastAsia="zh-CN"/>
              </w:rPr>
              <w:t>拉起该客户名下的面访计划列表</w:t>
            </w:r>
            <w:r w:rsidR="00453DE3">
              <w:rPr>
                <w:rFonts w:ascii="微软雅黑" w:eastAsia="微软雅黑" w:hAnsi="微软雅黑" w:cs="Segoe UI" w:hint="eastAsia"/>
                <w:color w:val="000000"/>
                <w:sz w:val="18"/>
                <w:szCs w:val="18"/>
                <w:lang w:eastAsia="zh-CN"/>
              </w:rPr>
              <w:t>，</w:t>
            </w:r>
            <w:bookmarkStart w:id="190" w:name="_Hlk102404094"/>
            <w:r w:rsidR="00453DE3">
              <w:rPr>
                <w:rFonts w:ascii="微软雅黑" w:eastAsia="微软雅黑" w:hAnsi="微软雅黑" w:cs="Segoe UI" w:hint="eastAsia"/>
                <w:color w:val="000000"/>
                <w:sz w:val="18"/>
                <w:szCs w:val="18"/>
                <w:lang w:eastAsia="zh-CN"/>
              </w:rPr>
              <w:t>选择一个面访计划后进入创建经营日志页面，详见7</w:t>
            </w:r>
            <w:r w:rsidR="00453DE3">
              <w:rPr>
                <w:rFonts w:ascii="微软雅黑" w:eastAsia="微软雅黑" w:hAnsi="微软雅黑" w:cs="Segoe UI"/>
                <w:color w:val="000000"/>
                <w:sz w:val="18"/>
                <w:szCs w:val="18"/>
                <w:lang w:eastAsia="zh-CN"/>
              </w:rPr>
              <w:t xml:space="preserve">.3.3 </w:t>
            </w:r>
            <w:r w:rsidR="00453DE3">
              <w:rPr>
                <w:rFonts w:ascii="微软雅黑" w:eastAsia="微软雅黑" w:hAnsi="微软雅黑" w:cs="Segoe UI" w:hint="eastAsia"/>
                <w:color w:val="000000"/>
                <w:sz w:val="18"/>
                <w:szCs w:val="18"/>
                <w:lang w:eastAsia="zh-CN"/>
              </w:rPr>
              <w:t>经营日志</w:t>
            </w:r>
            <w:bookmarkEnd w:id="190"/>
            <w:r w:rsidR="00453DE3">
              <w:rPr>
                <w:rFonts w:ascii="微软雅黑" w:eastAsia="微软雅黑" w:hAnsi="微软雅黑" w:cs="Segoe UI" w:hint="eastAsia"/>
                <w:color w:val="000000"/>
                <w:sz w:val="18"/>
                <w:szCs w:val="18"/>
                <w:lang w:eastAsia="zh-CN"/>
              </w:rPr>
              <w:t>。</w:t>
            </w:r>
          </w:p>
        </w:tc>
      </w:tr>
      <w:tr w:rsidR="00D065B0" w:rsidRPr="00D065B0" w14:paraId="41A3959E"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47C13310"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auto"/>
              <w:right w:val="single" w:sz="4" w:space="0" w:color="auto"/>
            </w:tcBorders>
            <w:vAlign w:val="center"/>
            <w:hideMark/>
          </w:tcPr>
          <w:p w14:paraId="59D0B531"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36C40479"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去互动</w:t>
            </w:r>
          </w:p>
        </w:tc>
        <w:tc>
          <w:tcPr>
            <w:tcW w:w="4678" w:type="dxa"/>
            <w:tcBorders>
              <w:top w:val="nil"/>
              <w:left w:val="nil"/>
              <w:bottom w:val="single" w:sz="4" w:space="0" w:color="auto"/>
              <w:right w:val="single" w:sz="4" w:space="0" w:color="auto"/>
            </w:tcBorders>
            <w:shd w:val="clear" w:color="000000" w:fill="FFFFFF"/>
            <w:noWrap/>
            <w:vAlign w:val="center"/>
            <w:hideMark/>
          </w:tcPr>
          <w:p w14:paraId="18EC7079"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跳转到友资讯首页</w:t>
            </w:r>
          </w:p>
        </w:tc>
      </w:tr>
      <w:tr w:rsidR="00D065B0" w:rsidRPr="00D065B0" w14:paraId="2E76748F"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3BAFA910"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CF59C68"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意向客户</w:t>
            </w:r>
          </w:p>
        </w:tc>
        <w:tc>
          <w:tcPr>
            <w:tcW w:w="1701" w:type="dxa"/>
            <w:tcBorders>
              <w:top w:val="nil"/>
              <w:left w:val="nil"/>
              <w:bottom w:val="single" w:sz="4" w:space="0" w:color="auto"/>
              <w:right w:val="single" w:sz="4" w:space="0" w:color="auto"/>
            </w:tcBorders>
            <w:shd w:val="clear" w:color="000000" w:fill="FFFFFF"/>
            <w:noWrap/>
            <w:vAlign w:val="center"/>
            <w:hideMark/>
          </w:tcPr>
          <w:p w14:paraId="557E3A91"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bookmarkStart w:id="191" w:name="_Hlk98279024"/>
            <w:r w:rsidRPr="00D065B0">
              <w:rPr>
                <w:rFonts w:ascii="微软雅黑" w:eastAsia="微软雅黑" w:hAnsi="微软雅黑" w:cs="Segoe UI"/>
                <w:color w:val="000000"/>
                <w:sz w:val="18"/>
                <w:szCs w:val="18"/>
                <w:lang w:eastAsia="zh-CN"/>
              </w:rPr>
              <w:t>保单体检</w:t>
            </w:r>
            <w:bookmarkEnd w:id="191"/>
          </w:p>
        </w:tc>
        <w:tc>
          <w:tcPr>
            <w:tcW w:w="4678" w:type="dxa"/>
            <w:tcBorders>
              <w:top w:val="nil"/>
              <w:left w:val="nil"/>
              <w:bottom w:val="single" w:sz="4" w:space="0" w:color="auto"/>
              <w:right w:val="single" w:sz="4" w:space="0" w:color="auto"/>
            </w:tcBorders>
            <w:shd w:val="clear" w:color="000000" w:fill="FFFFFF"/>
            <w:noWrap/>
            <w:vAlign w:val="center"/>
            <w:hideMark/>
          </w:tcPr>
          <w:p w14:paraId="66999F05" w14:textId="72FB9708"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跳转到NBS-</w:t>
            </w:r>
            <w:r w:rsidR="00646AAD">
              <w:rPr>
                <w:rFonts w:ascii="微软雅黑" w:eastAsia="微软雅黑" w:hAnsi="微软雅黑" w:cs="Segoe UI" w:hint="eastAsia"/>
                <w:color w:val="000000"/>
                <w:sz w:val="18"/>
                <w:szCs w:val="18"/>
                <w:lang w:eastAsia="zh-CN"/>
              </w:rPr>
              <w:t>首页</w:t>
            </w:r>
          </w:p>
        </w:tc>
      </w:tr>
      <w:tr w:rsidR="00D065B0" w:rsidRPr="00D065B0" w14:paraId="26987BB1"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11626174"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auto"/>
              <w:right w:val="single" w:sz="4" w:space="0" w:color="auto"/>
            </w:tcBorders>
            <w:vAlign w:val="center"/>
            <w:hideMark/>
          </w:tcPr>
          <w:p w14:paraId="064147E8"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11703B91"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制作建议书</w:t>
            </w:r>
          </w:p>
        </w:tc>
        <w:tc>
          <w:tcPr>
            <w:tcW w:w="4678" w:type="dxa"/>
            <w:tcBorders>
              <w:top w:val="nil"/>
              <w:left w:val="nil"/>
              <w:bottom w:val="single" w:sz="4" w:space="0" w:color="auto"/>
              <w:right w:val="single" w:sz="4" w:space="0" w:color="auto"/>
            </w:tcBorders>
            <w:shd w:val="clear" w:color="000000" w:fill="FFFFFF"/>
            <w:noWrap/>
            <w:vAlign w:val="center"/>
            <w:hideMark/>
          </w:tcPr>
          <w:p w14:paraId="19A9EA91"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拉起SIS</w:t>
            </w:r>
          </w:p>
        </w:tc>
      </w:tr>
      <w:tr w:rsidR="00D065B0" w:rsidRPr="00D065B0" w14:paraId="39E46C85"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42CE05EC"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auto"/>
              <w:right w:val="single" w:sz="4" w:space="0" w:color="auto"/>
            </w:tcBorders>
            <w:vAlign w:val="center"/>
            <w:hideMark/>
          </w:tcPr>
          <w:p w14:paraId="74C619A7"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6ED32396"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制作投保书</w:t>
            </w:r>
          </w:p>
        </w:tc>
        <w:tc>
          <w:tcPr>
            <w:tcW w:w="4678" w:type="dxa"/>
            <w:tcBorders>
              <w:top w:val="nil"/>
              <w:left w:val="nil"/>
              <w:bottom w:val="single" w:sz="4" w:space="0" w:color="auto"/>
              <w:right w:val="single" w:sz="4" w:space="0" w:color="auto"/>
            </w:tcBorders>
            <w:shd w:val="clear" w:color="000000" w:fill="FFFFFF"/>
            <w:noWrap/>
            <w:vAlign w:val="center"/>
            <w:hideMark/>
          </w:tcPr>
          <w:p w14:paraId="35091E84"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拉起IB</w:t>
            </w:r>
          </w:p>
        </w:tc>
      </w:tr>
      <w:tr w:rsidR="00D065B0" w:rsidRPr="00D065B0" w14:paraId="2F399DFF"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0B23F77F"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auto"/>
              <w:right w:val="single" w:sz="4" w:space="0" w:color="auto"/>
            </w:tcBorders>
            <w:vAlign w:val="center"/>
            <w:hideMark/>
          </w:tcPr>
          <w:p w14:paraId="7DDA7A0E"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418970C2"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去互动</w:t>
            </w:r>
          </w:p>
        </w:tc>
        <w:tc>
          <w:tcPr>
            <w:tcW w:w="4678" w:type="dxa"/>
            <w:tcBorders>
              <w:top w:val="nil"/>
              <w:left w:val="nil"/>
              <w:bottom w:val="single" w:sz="4" w:space="0" w:color="auto"/>
              <w:right w:val="single" w:sz="4" w:space="0" w:color="auto"/>
            </w:tcBorders>
            <w:shd w:val="clear" w:color="000000" w:fill="FFFFFF"/>
            <w:noWrap/>
            <w:vAlign w:val="center"/>
            <w:hideMark/>
          </w:tcPr>
          <w:p w14:paraId="50B79E1D"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跳转到友资讯首页</w:t>
            </w:r>
          </w:p>
        </w:tc>
      </w:tr>
      <w:tr w:rsidR="00D065B0" w:rsidRPr="00D065B0" w14:paraId="08CA1FDE"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506F02D9" w14:textId="77777777" w:rsidR="00D065B0" w:rsidRPr="00D065B0" w:rsidRDefault="00D065B0" w:rsidP="00D065B0">
            <w:pPr>
              <w:widowControl/>
              <w:spacing w:line="240" w:lineRule="auto"/>
              <w:rPr>
                <w:rFonts w:ascii="微软雅黑" w:eastAsia="微软雅黑" w:hAnsi="微软雅黑" w:cs="Segoe UI"/>
                <w:color w:val="000000"/>
                <w:sz w:val="18"/>
                <w:szCs w:val="18"/>
                <w:lang w:eastAsia="zh-CN"/>
              </w:rPr>
            </w:pPr>
          </w:p>
        </w:tc>
        <w:tc>
          <w:tcPr>
            <w:tcW w:w="1559"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CD160C" w14:textId="77777777" w:rsidR="00D065B0" w:rsidRPr="00D065B0" w:rsidRDefault="00D065B0" w:rsidP="00321021">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成交客户</w:t>
            </w:r>
          </w:p>
        </w:tc>
        <w:tc>
          <w:tcPr>
            <w:tcW w:w="1701" w:type="dxa"/>
            <w:tcBorders>
              <w:top w:val="nil"/>
              <w:left w:val="nil"/>
              <w:bottom w:val="single" w:sz="4" w:space="0" w:color="auto"/>
              <w:right w:val="single" w:sz="4" w:space="0" w:color="auto"/>
            </w:tcBorders>
            <w:shd w:val="clear" w:color="000000" w:fill="FFFFFF"/>
            <w:noWrap/>
            <w:vAlign w:val="center"/>
          </w:tcPr>
          <w:p w14:paraId="4FD3B4AF" w14:textId="2617EA5C" w:rsidR="00D065B0" w:rsidRPr="00D065B0" w:rsidRDefault="006A41A2" w:rsidP="00321021">
            <w:pPr>
              <w:widowControl/>
              <w:spacing w:line="240" w:lineRule="auto"/>
              <w:rPr>
                <w:rFonts w:ascii="微软雅黑" w:eastAsia="微软雅黑" w:hAnsi="微软雅黑" w:cs="Segoe UI"/>
                <w:color w:val="000000"/>
                <w:sz w:val="18"/>
                <w:szCs w:val="18"/>
                <w:lang w:eastAsia="zh-CN"/>
              </w:rPr>
            </w:pPr>
            <w:r>
              <w:rPr>
                <w:rFonts w:ascii="微软雅黑" w:eastAsia="微软雅黑" w:hAnsi="微软雅黑" w:cs="Segoe UI" w:hint="eastAsia"/>
                <w:color w:val="000000"/>
                <w:sz w:val="18"/>
                <w:szCs w:val="18"/>
                <w:lang w:eastAsia="zh-CN"/>
              </w:rPr>
              <w:t>送保单</w:t>
            </w:r>
          </w:p>
        </w:tc>
        <w:tc>
          <w:tcPr>
            <w:tcW w:w="4678" w:type="dxa"/>
            <w:tcBorders>
              <w:top w:val="nil"/>
              <w:left w:val="nil"/>
              <w:bottom w:val="single" w:sz="4" w:space="0" w:color="auto"/>
              <w:right w:val="single" w:sz="4" w:space="0" w:color="auto"/>
            </w:tcBorders>
            <w:shd w:val="clear" w:color="000000" w:fill="FFFFFF"/>
            <w:noWrap/>
            <w:vAlign w:val="center"/>
          </w:tcPr>
          <w:p w14:paraId="07C76DC0" w14:textId="5113F362" w:rsidR="00D065B0" w:rsidRPr="00D065B0" w:rsidRDefault="006A41A2" w:rsidP="00D065B0">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w:t>
            </w:r>
            <w:r>
              <w:rPr>
                <w:rFonts w:ascii="微软雅黑" w:eastAsia="微软雅黑" w:hAnsi="微软雅黑" w:cs="Segoe UI"/>
                <w:color w:val="000000"/>
                <w:sz w:val="18"/>
                <w:szCs w:val="18"/>
                <w:lang w:eastAsia="zh-CN"/>
              </w:rPr>
              <w:t>CRM</w:t>
            </w:r>
            <w:r w:rsidRPr="00D065B0">
              <w:rPr>
                <w:rFonts w:ascii="微软雅黑" w:eastAsia="微软雅黑" w:hAnsi="微软雅黑" w:cs="Segoe UI"/>
                <w:color w:val="000000"/>
                <w:sz w:val="18"/>
                <w:szCs w:val="18"/>
                <w:lang w:eastAsia="zh-CN"/>
              </w:rPr>
              <w:t>-新建</w:t>
            </w:r>
            <w:r w:rsidR="00E96B5B">
              <w:rPr>
                <w:rFonts w:ascii="微软雅黑" w:eastAsia="微软雅黑" w:hAnsi="微软雅黑" w:cs="Segoe UI" w:hint="eastAsia"/>
                <w:color w:val="000000"/>
                <w:sz w:val="18"/>
                <w:szCs w:val="18"/>
                <w:lang w:eastAsia="zh-CN"/>
              </w:rPr>
              <w:t>销售</w:t>
            </w:r>
            <w:r w:rsidRPr="00D065B0">
              <w:rPr>
                <w:rFonts w:ascii="微软雅黑" w:eastAsia="微软雅黑" w:hAnsi="微软雅黑" w:cs="Segoe UI"/>
                <w:color w:val="000000"/>
                <w:sz w:val="18"/>
                <w:szCs w:val="18"/>
                <w:lang w:eastAsia="zh-CN"/>
              </w:rPr>
              <w:t>面访</w:t>
            </w:r>
            <w:r>
              <w:rPr>
                <w:rFonts w:ascii="微软雅黑" w:eastAsia="微软雅黑" w:hAnsi="微软雅黑" w:cs="Segoe UI" w:hint="eastAsia"/>
                <w:color w:val="000000"/>
                <w:sz w:val="18"/>
                <w:szCs w:val="18"/>
                <w:lang w:eastAsia="zh-CN"/>
              </w:rPr>
              <w:t>页面</w:t>
            </w:r>
            <w:r w:rsidR="00986EBF">
              <w:rPr>
                <w:rFonts w:ascii="微软雅黑" w:eastAsia="微软雅黑" w:hAnsi="微软雅黑" w:cs="Segoe UI" w:hint="eastAsia"/>
                <w:color w:val="000000"/>
                <w:sz w:val="18"/>
                <w:szCs w:val="18"/>
                <w:lang w:eastAsia="zh-CN"/>
              </w:rPr>
              <w:t>，客户信息自动带入。</w:t>
            </w:r>
          </w:p>
        </w:tc>
      </w:tr>
      <w:tr w:rsidR="006A41A2" w:rsidRPr="00D065B0" w14:paraId="2C747FEE"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tcPr>
          <w:p w14:paraId="7EBE9EE1"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shd w:val="clear" w:color="000000" w:fill="FFFFFF"/>
            <w:noWrap/>
            <w:vAlign w:val="center"/>
          </w:tcPr>
          <w:p w14:paraId="71E20762"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tcPr>
          <w:p w14:paraId="07423F4E" w14:textId="25834176"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回执</w:t>
            </w:r>
            <w:r>
              <w:rPr>
                <w:rFonts w:ascii="微软雅黑" w:eastAsia="微软雅黑" w:hAnsi="微软雅黑" w:cs="Segoe UI" w:hint="eastAsia"/>
                <w:color w:val="000000"/>
                <w:sz w:val="18"/>
                <w:szCs w:val="18"/>
                <w:lang w:eastAsia="zh-CN"/>
              </w:rPr>
              <w:t>回访</w:t>
            </w:r>
          </w:p>
        </w:tc>
        <w:tc>
          <w:tcPr>
            <w:tcW w:w="4678" w:type="dxa"/>
            <w:tcBorders>
              <w:top w:val="nil"/>
              <w:left w:val="nil"/>
              <w:bottom w:val="single" w:sz="4" w:space="0" w:color="auto"/>
              <w:right w:val="single" w:sz="4" w:space="0" w:color="auto"/>
            </w:tcBorders>
            <w:shd w:val="clear" w:color="000000" w:fill="FFFFFF"/>
            <w:noWrap/>
            <w:vAlign w:val="center"/>
          </w:tcPr>
          <w:p w14:paraId="13833AD4" w14:textId="553C7536"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拉起IB</w:t>
            </w:r>
            <w:r w:rsidR="00AB43D7">
              <w:rPr>
                <w:rFonts w:ascii="微软雅黑" w:eastAsia="微软雅黑" w:hAnsi="微软雅黑" w:cs="Segoe UI" w:hint="eastAsia"/>
                <w:color w:val="000000"/>
                <w:sz w:val="18"/>
                <w:szCs w:val="18"/>
                <w:lang w:eastAsia="zh-CN"/>
              </w:rPr>
              <w:t>，跳转到I</w:t>
            </w:r>
            <w:r w:rsidR="00AB43D7">
              <w:rPr>
                <w:rFonts w:ascii="微软雅黑" w:eastAsia="微软雅黑" w:hAnsi="微软雅黑" w:cs="Segoe UI"/>
                <w:color w:val="000000"/>
                <w:sz w:val="18"/>
                <w:szCs w:val="18"/>
                <w:lang w:eastAsia="zh-CN"/>
              </w:rPr>
              <w:t>B-</w:t>
            </w:r>
            <w:r w:rsidR="00AB43D7">
              <w:rPr>
                <w:rFonts w:ascii="微软雅黑" w:eastAsia="微软雅黑" w:hAnsi="微软雅黑" w:cs="Segoe UI" w:hint="eastAsia"/>
                <w:color w:val="000000"/>
                <w:sz w:val="18"/>
                <w:szCs w:val="18"/>
                <w:lang w:eastAsia="zh-CN"/>
              </w:rPr>
              <w:t>工作台即可。</w:t>
            </w:r>
          </w:p>
        </w:tc>
      </w:tr>
      <w:tr w:rsidR="00A509C0" w:rsidRPr="00D065B0" w14:paraId="50F0875C"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tcPr>
          <w:p w14:paraId="7B4E8A60" w14:textId="77777777" w:rsidR="00A509C0" w:rsidRPr="00D065B0" w:rsidRDefault="00A509C0"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shd w:val="clear" w:color="000000" w:fill="FFFFFF"/>
            <w:noWrap/>
            <w:vAlign w:val="center"/>
          </w:tcPr>
          <w:p w14:paraId="0F1F7C64" w14:textId="77777777" w:rsidR="00A509C0" w:rsidRPr="00D065B0" w:rsidRDefault="00A509C0"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tcPr>
          <w:p w14:paraId="45F3B104" w14:textId="586A7830" w:rsidR="00A509C0" w:rsidRPr="008D5DF8" w:rsidRDefault="00A509C0" w:rsidP="006A41A2">
            <w:pPr>
              <w:widowControl/>
              <w:spacing w:line="240" w:lineRule="auto"/>
              <w:rPr>
                <w:rFonts w:ascii="微软雅黑" w:eastAsia="微软雅黑" w:hAnsi="微软雅黑" w:cs="Segoe UI"/>
                <w:color w:val="000000"/>
                <w:sz w:val="18"/>
                <w:szCs w:val="18"/>
                <w:lang w:eastAsia="zh-CN"/>
              </w:rPr>
            </w:pPr>
            <w:r w:rsidRPr="008D5DF8">
              <w:rPr>
                <w:rFonts w:ascii="微软雅黑" w:eastAsia="微软雅黑" w:hAnsi="微软雅黑" w:cs="Segoe UI" w:hint="eastAsia"/>
                <w:color w:val="000000"/>
                <w:sz w:val="18"/>
                <w:szCs w:val="18"/>
                <w:lang w:eastAsia="zh-CN"/>
              </w:rPr>
              <w:t>注册友享</w:t>
            </w:r>
          </w:p>
        </w:tc>
        <w:tc>
          <w:tcPr>
            <w:tcW w:w="4678" w:type="dxa"/>
            <w:tcBorders>
              <w:top w:val="nil"/>
              <w:left w:val="nil"/>
              <w:bottom w:val="single" w:sz="4" w:space="0" w:color="auto"/>
              <w:right w:val="single" w:sz="4" w:space="0" w:color="auto"/>
            </w:tcBorders>
            <w:shd w:val="clear" w:color="000000" w:fill="FFFFFF"/>
            <w:noWrap/>
            <w:vAlign w:val="center"/>
          </w:tcPr>
          <w:p w14:paraId="30DAB222" w14:textId="06530876" w:rsidR="00A509C0" w:rsidRPr="008D5DF8" w:rsidRDefault="00A509C0" w:rsidP="006A41A2">
            <w:pPr>
              <w:widowControl/>
              <w:spacing w:line="240" w:lineRule="auto"/>
              <w:rPr>
                <w:rFonts w:ascii="微软雅黑" w:eastAsia="微软雅黑" w:hAnsi="微软雅黑" w:cs="Segoe UI"/>
                <w:color w:val="000000"/>
                <w:sz w:val="18"/>
                <w:szCs w:val="18"/>
                <w:lang w:eastAsia="zh-CN"/>
              </w:rPr>
            </w:pPr>
            <w:r w:rsidRPr="008D5DF8">
              <w:rPr>
                <w:rFonts w:ascii="微软雅黑" w:eastAsia="微软雅黑" w:hAnsi="微软雅黑" w:cs="Segoe UI" w:hint="eastAsia"/>
                <w:color w:val="000000"/>
                <w:sz w:val="18"/>
                <w:szCs w:val="18"/>
                <w:lang w:eastAsia="zh-CN"/>
              </w:rPr>
              <w:t>拉起友享注册H</w:t>
            </w:r>
            <w:r w:rsidRPr="008D5DF8">
              <w:rPr>
                <w:rFonts w:ascii="微软雅黑" w:eastAsia="微软雅黑" w:hAnsi="微软雅黑" w:cs="Segoe UI"/>
                <w:color w:val="000000"/>
                <w:sz w:val="18"/>
                <w:szCs w:val="18"/>
                <w:lang w:eastAsia="zh-CN"/>
              </w:rPr>
              <w:t>5</w:t>
            </w:r>
          </w:p>
        </w:tc>
      </w:tr>
      <w:tr w:rsidR="006A41A2" w:rsidRPr="00D065B0" w14:paraId="425CD3E8"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tcPr>
          <w:p w14:paraId="5A45D9FE"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shd w:val="clear" w:color="000000" w:fill="FFFFFF"/>
            <w:noWrap/>
            <w:vAlign w:val="center"/>
          </w:tcPr>
          <w:p w14:paraId="44C8D883"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tcPr>
          <w:p w14:paraId="6827015D" w14:textId="4B42A16D"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Pr>
                <w:rFonts w:ascii="微软雅黑" w:eastAsia="微软雅黑" w:hAnsi="微软雅黑" w:cs="Segoe UI" w:hint="eastAsia"/>
                <w:color w:val="000000"/>
                <w:sz w:val="18"/>
                <w:szCs w:val="18"/>
                <w:lang w:eastAsia="zh-CN"/>
              </w:rPr>
              <w:t>保单管家</w:t>
            </w:r>
          </w:p>
        </w:tc>
        <w:tc>
          <w:tcPr>
            <w:tcW w:w="4678" w:type="dxa"/>
            <w:tcBorders>
              <w:top w:val="nil"/>
              <w:left w:val="nil"/>
              <w:bottom w:val="single" w:sz="4" w:space="0" w:color="auto"/>
              <w:right w:val="single" w:sz="4" w:space="0" w:color="auto"/>
            </w:tcBorders>
            <w:shd w:val="clear" w:color="000000" w:fill="FFFFFF"/>
            <w:noWrap/>
            <w:vAlign w:val="center"/>
          </w:tcPr>
          <w:p w14:paraId="3B6C3C94" w14:textId="7F5C873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跳转到NBS-</w:t>
            </w:r>
            <w:r>
              <w:rPr>
                <w:rFonts w:ascii="微软雅黑" w:eastAsia="微软雅黑" w:hAnsi="微软雅黑" w:cs="Segoe UI" w:hint="eastAsia"/>
                <w:color w:val="000000"/>
                <w:sz w:val="18"/>
                <w:szCs w:val="18"/>
                <w:lang w:eastAsia="zh-CN"/>
              </w:rPr>
              <w:t>首页</w:t>
            </w:r>
          </w:p>
        </w:tc>
      </w:tr>
      <w:tr w:rsidR="006A41A2" w:rsidRPr="00D065B0" w14:paraId="7BF0FDBE"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4D353534"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vAlign w:val="center"/>
            <w:hideMark/>
          </w:tcPr>
          <w:p w14:paraId="0D46F684"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766BEBA2"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去互动</w:t>
            </w:r>
          </w:p>
        </w:tc>
        <w:tc>
          <w:tcPr>
            <w:tcW w:w="4678" w:type="dxa"/>
            <w:tcBorders>
              <w:top w:val="nil"/>
              <w:left w:val="nil"/>
              <w:bottom w:val="single" w:sz="4" w:space="0" w:color="auto"/>
              <w:right w:val="single" w:sz="4" w:space="0" w:color="auto"/>
            </w:tcBorders>
            <w:shd w:val="clear" w:color="000000" w:fill="FFFFFF"/>
            <w:noWrap/>
            <w:vAlign w:val="center"/>
            <w:hideMark/>
          </w:tcPr>
          <w:p w14:paraId="253BA335"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跳转到友资讯首页</w:t>
            </w:r>
          </w:p>
        </w:tc>
      </w:tr>
      <w:tr w:rsidR="006A41A2" w:rsidRPr="00D065B0" w14:paraId="36295CA7"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67436BE4"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08EEC10" w14:textId="2F09FC76"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Pr>
                <w:rFonts w:ascii="微软雅黑" w:eastAsia="微软雅黑" w:hAnsi="微软雅黑" w:cs="Segoe UI" w:hint="eastAsia"/>
                <w:color w:val="000000"/>
                <w:sz w:val="18"/>
                <w:szCs w:val="18"/>
                <w:lang w:eastAsia="zh-CN"/>
              </w:rPr>
              <w:t>加保意向</w:t>
            </w:r>
            <w:r w:rsidRPr="00D065B0">
              <w:rPr>
                <w:rFonts w:ascii="微软雅黑" w:eastAsia="微软雅黑" w:hAnsi="微软雅黑" w:cs="Segoe UI"/>
                <w:color w:val="000000"/>
                <w:sz w:val="18"/>
                <w:szCs w:val="18"/>
                <w:lang w:eastAsia="zh-CN"/>
              </w:rPr>
              <w:t>客户</w:t>
            </w:r>
          </w:p>
        </w:tc>
        <w:tc>
          <w:tcPr>
            <w:tcW w:w="1701" w:type="dxa"/>
            <w:tcBorders>
              <w:top w:val="nil"/>
              <w:left w:val="nil"/>
              <w:bottom w:val="single" w:sz="4" w:space="0" w:color="auto"/>
              <w:right w:val="single" w:sz="4" w:space="0" w:color="auto"/>
            </w:tcBorders>
            <w:shd w:val="clear" w:color="000000" w:fill="FFFFFF"/>
            <w:noWrap/>
            <w:vAlign w:val="center"/>
          </w:tcPr>
          <w:p w14:paraId="2602DA4F" w14:textId="4402BBE5"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邀请面访</w:t>
            </w:r>
          </w:p>
        </w:tc>
        <w:tc>
          <w:tcPr>
            <w:tcW w:w="4678" w:type="dxa"/>
            <w:tcBorders>
              <w:top w:val="nil"/>
              <w:left w:val="nil"/>
              <w:bottom w:val="single" w:sz="4" w:space="0" w:color="auto"/>
              <w:right w:val="single" w:sz="4" w:space="0" w:color="auto"/>
            </w:tcBorders>
            <w:shd w:val="clear" w:color="000000" w:fill="FFFFFF"/>
            <w:noWrap/>
            <w:vAlign w:val="center"/>
          </w:tcPr>
          <w:p w14:paraId="567DE0E4" w14:textId="056CE2BA"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w:t>
            </w:r>
            <w:r>
              <w:rPr>
                <w:rFonts w:ascii="微软雅黑" w:eastAsia="微软雅黑" w:hAnsi="微软雅黑" w:cs="Segoe UI"/>
                <w:color w:val="000000"/>
                <w:sz w:val="18"/>
                <w:szCs w:val="18"/>
                <w:lang w:eastAsia="zh-CN"/>
              </w:rPr>
              <w:t>CRM</w:t>
            </w:r>
            <w:r w:rsidRPr="00D065B0">
              <w:rPr>
                <w:rFonts w:ascii="微软雅黑" w:eastAsia="微软雅黑" w:hAnsi="微软雅黑" w:cs="Segoe UI"/>
                <w:color w:val="000000"/>
                <w:sz w:val="18"/>
                <w:szCs w:val="18"/>
                <w:lang w:eastAsia="zh-CN"/>
              </w:rPr>
              <w:t>-新建</w:t>
            </w:r>
            <w:r w:rsidR="00E96B5B">
              <w:rPr>
                <w:rFonts w:ascii="微软雅黑" w:eastAsia="微软雅黑" w:hAnsi="微软雅黑" w:cs="Segoe UI" w:hint="eastAsia"/>
                <w:color w:val="000000"/>
                <w:sz w:val="18"/>
                <w:szCs w:val="18"/>
                <w:lang w:eastAsia="zh-CN"/>
              </w:rPr>
              <w:t>销售</w:t>
            </w:r>
            <w:r w:rsidRPr="00D065B0">
              <w:rPr>
                <w:rFonts w:ascii="微软雅黑" w:eastAsia="微软雅黑" w:hAnsi="微软雅黑" w:cs="Segoe UI"/>
                <w:color w:val="000000"/>
                <w:sz w:val="18"/>
                <w:szCs w:val="18"/>
                <w:lang w:eastAsia="zh-CN"/>
              </w:rPr>
              <w:t>面访</w:t>
            </w:r>
            <w:r>
              <w:rPr>
                <w:rFonts w:ascii="微软雅黑" w:eastAsia="微软雅黑" w:hAnsi="微软雅黑" w:cs="Segoe UI" w:hint="eastAsia"/>
                <w:color w:val="000000"/>
                <w:sz w:val="18"/>
                <w:szCs w:val="18"/>
                <w:lang w:eastAsia="zh-CN"/>
              </w:rPr>
              <w:t>页面，客户信息自动带入</w:t>
            </w:r>
            <w:r w:rsidR="00986EBF">
              <w:rPr>
                <w:rFonts w:ascii="微软雅黑" w:eastAsia="微软雅黑" w:hAnsi="微软雅黑" w:cs="Segoe UI" w:hint="eastAsia"/>
                <w:color w:val="000000"/>
                <w:sz w:val="18"/>
                <w:szCs w:val="18"/>
                <w:lang w:eastAsia="zh-CN"/>
              </w:rPr>
              <w:t>。</w:t>
            </w:r>
          </w:p>
        </w:tc>
      </w:tr>
      <w:tr w:rsidR="006A41A2" w:rsidRPr="00D065B0" w14:paraId="03E003D4"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tcPr>
          <w:p w14:paraId="702476AC"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shd w:val="clear" w:color="000000" w:fill="FFFFFF"/>
            <w:noWrap/>
            <w:vAlign w:val="center"/>
          </w:tcPr>
          <w:p w14:paraId="41E9A73C" w14:textId="77777777" w:rsidR="006A41A2" w:rsidRDefault="006A41A2"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tcPr>
          <w:p w14:paraId="3BC1814A" w14:textId="617A1296"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制作建议书</w:t>
            </w:r>
          </w:p>
        </w:tc>
        <w:tc>
          <w:tcPr>
            <w:tcW w:w="4678" w:type="dxa"/>
            <w:tcBorders>
              <w:top w:val="nil"/>
              <w:left w:val="nil"/>
              <w:bottom w:val="single" w:sz="4" w:space="0" w:color="auto"/>
              <w:right w:val="single" w:sz="4" w:space="0" w:color="auto"/>
            </w:tcBorders>
            <w:shd w:val="clear" w:color="000000" w:fill="FFFFFF"/>
            <w:noWrap/>
            <w:vAlign w:val="center"/>
          </w:tcPr>
          <w:p w14:paraId="0989BB38" w14:textId="2327DCC3"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拉起SIS</w:t>
            </w:r>
          </w:p>
        </w:tc>
      </w:tr>
      <w:tr w:rsidR="006A41A2" w:rsidRPr="00D065B0" w14:paraId="26BC6633"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tcPr>
          <w:p w14:paraId="1D86092A"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shd w:val="clear" w:color="000000" w:fill="FFFFFF"/>
            <w:noWrap/>
            <w:vAlign w:val="center"/>
          </w:tcPr>
          <w:p w14:paraId="3A1A4C93" w14:textId="77777777" w:rsidR="006A41A2" w:rsidRDefault="006A41A2"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tcPr>
          <w:p w14:paraId="1DF885B6" w14:textId="4B4CD744"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制作投保书</w:t>
            </w:r>
          </w:p>
        </w:tc>
        <w:tc>
          <w:tcPr>
            <w:tcW w:w="4678" w:type="dxa"/>
            <w:tcBorders>
              <w:top w:val="nil"/>
              <w:left w:val="nil"/>
              <w:bottom w:val="single" w:sz="4" w:space="0" w:color="auto"/>
              <w:right w:val="single" w:sz="4" w:space="0" w:color="auto"/>
            </w:tcBorders>
            <w:shd w:val="clear" w:color="000000" w:fill="FFFFFF"/>
            <w:noWrap/>
            <w:vAlign w:val="center"/>
          </w:tcPr>
          <w:p w14:paraId="622E5694" w14:textId="5DEB2EE8"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拉起IB</w:t>
            </w:r>
          </w:p>
        </w:tc>
      </w:tr>
      <w:tr w:rsidR="006A41A2" w:rsidRPr="00D065B0" w14:paraId="58A4981B" w14:textId="77777777" w:rsidTr="00AD17F6">
        <w:trPr>
          <w:trHeight w:val="340"/>
        </w:trPr>
        <w:tc>
          <w:tcPr>
            <w:tcW w:w="1134" w:type="dxa"/>
            <w:vMerge/>
            <w:tcBorders>
              <w:top w:val="nil"/>
              <w:left w:val="single" w:sz="4" w:space="0" w:color="auto"/>
              <w:bottom w:val="single" w:sz="4" w:space="0" w:color="auto"/>
              <w:right w:val="single" w:sz="4" w:space="0" w:color="auto"/>
            </w:tcBorders>
            <w:vAlign w:val="center"/>
            <w:hideMark/>
          </w:tcPr>
          <w:p w14:paraId="6BD433A1"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559" w:type="dxa"/>
            <w:vMerge/>
            <w:tcBorders>
              <w:top w:val="nil"/>
              <w:left w:val="single" w:sz="4" w:space="0" w:color="auto"/>
              <w:bottom w:val="single" w:sz="4" w:space="0" w:color="000000"/>
              <w:right w:val="single" w:sz="4" w:space="0" w:color="auto"/>
            </w:tcBorders>
            <w:vAlign w:val="center"/>
            <w:hideMark/>
          </w:tcPr>
          <w:p w14:paraId="46CD93D6"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p>
        </w:tc>
        <w:tc>
          <w:tcPr>
            <w:tcW w:w="1701" w:type="dxa"/>
            <w:tcBorders>
              <w:top w:val="nil"/>
              <w:left w:val="nil"/>
              <w:bottom w:val="single" w:sz="4" w:space="0" w:color="auto"/>
              <w:right w:val="single" w:sz="4" w:space="0" w:color="auto"/>
            </w:tcBorders>
            <w:shd w:val="clear" w:color="000000" w:fill="FFFFFF"/>
            <w:noWrap/>
            <w:vAlign w:val="center"/>
            <w:hideMark/>
          </w:tcPr>
          <w:p w14:paraId="57AD4565"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去互动</w:t>
            </w:r>
          </w:p>
        </w:tc>
        <w:tc>
          <w:tcPr>
            <w:tcW w:w="4678" w:type="dxa"/>
            <w:tcBorders>
              <w:top w:val="nil"/>
              <w:left w:val="nil"/>
              <w:bottom w:val="single" w:sz="4" w:space="0" w:color="auto"/>
              <w:right w:val="single" w:sz="4" w:space="0" w:color="auto"/>
            </w:tcBorders>
            <w:shd w:val="clear" w:color="000000" w:fill="FFFFFF"/>
            <w:noWrap/>
            <w:vAlign w:val="center"/>
            <w:hideMark/>
          </w:tcPr>
          <w:p w14:paraId="2D4C0690" w14:textId="77777777" w:rsidR="006A41A2" w:rsidRPr="00D065B0" w:rsidRDefault="006A41A2" w:rsidP="006A41A2">
            <w:pPr>
              <w:widowControl/>
              <w:spacing w:line="240" w:lineRule="auto"/>
              <w:rPr>
                <w:rFonts w:ascii="微软雅黑" w:eastAsia="微软雅黑" w:hAnsi="微软雅黑" w:cs="Segoe UI"/>
                <w:color w:val="000000"/>
                <w:sz w:val="18"/>
                <w:szCs w:val="18"/>
                <w:lang w:eastAsia="zh-CN"/>
              </w:rPr>
            </w:pPr>
            <w:r w:rsidRPr="00D065B0">
              <w:rPr>
                <w:rFonts w:ascii="微软雅黑" w:eastAsia="微软雅黑" w:hAnsi="微软雅黑" w:cs="Segoe UI"/>
                <w:color w:val="000000"/>
                <w:sz w:val="18"/>
                <w:szCs w:val="18"/>
                <w:lang w:eastAsia="zh-CN"/>
              </w:rPr>
              <w:t>跳转到友资讯首页</w:t>
            </w:r>
          </w:p>
        </w:tc>
      </w:tr>
    </w:tbl>
    <w:p w14:paraId="61062EA8" w14:textId="77777777" w:rsidR="00B458CE" w:rsidRDefault="00B458CE" w:rsidP="00621128">
      <w:pPr>
        <w:pStyle w:val="BodyText3"/>
      </w:pPr>
    </w:p>
    <w:p w14:paraId="69DDCFC8" w14:textId="529F0159" w:rsidR="00CE360E" w:rsidRDefault="00860DF1" w:rsidP="00621128">
      <w:pPr>
        <w:pStyle w:val="BodyText3"/>
      </w:pPr>
      <w:r w:rsidRPr="001B10FE">
        <w:rPr>
          <w:rFonts w:hint="eastAsia"/>
        </w:rPr>
        <w:t>注</w:t>
      </w:r>
      <w:r w:rsidR="00CE360E">
        <w:rPr>
          <w:rFonts w:hint="eastAsia"/>
        </w:rPr>
        <w:t>册友享动作说明</w:t>
      </w:r>
      <w:r w:rsidRPr="001B10FE">
        <w:rPr>
          <w:rFonts w:hint="eastAsia"/>
        </w:rPr>
        <w:t>：</w:t>
      </w:r>
    </w:p>
    <w:p w14:paraId="3FDC460D" w14:textId="77777777" w:rsidR="00383EC1" w:rsidRDefault="001B10FE" w:rsidP="009B528D">
      <w:pPr>
        <w:pStyle w:val="BodyText3"/>
        <w:numPr>
          <w:ilvl w:val="0"/>
          <w:numId w:val="111"/>
        </w:numPr>
      </w:pPr>
      <w:r>
        <w:rPr>
          <w:rFonts w:hint="eastAsia"/>
        </w:rPr>
        <w:t>对</w:t>
      </w:r>
      <w:r w:rsidR="00A30C76" w:rsidRPr="001B10FE">
        <w:rPr>
          <w:rFonts w:hint="eastAsia"/>
        </w:rPr>
        <w:t>成交客户</w:t>
      </w:r>
      <w:r>
        <w:rPr>
          <w:rFonts w:hint="eastAsia"/>
        </w:rPr>
        <w:t>点击</w:t>
      </w:r>
      <w:r w:rsidR="00A30C76" w:rsidRPr="001B10FE">
        <w:rPr>
          <w:rFonts w:hint="eastAsia"/>
        </w:rPr>
        <w:t>注册友享</w:t>
      </w:r>
      <w:r>
        <w:rPr>
          <w:rFonts w:hint="eastAsia"/>
        </w:rPr>
        <w:t>时，需拉起微信通讯录，将注册友享H5页面通过微信转发分享，分享时需带有</w:t>
      </w:r>
      <w:r w:rsidR="00E92B3A">
        <w:rPr>
          <w:rFonts w:hint="eastAsia"/>
        </w:rPr>
        <w:t>代理人参数，</w:t>
      </w:r>
      <w:r w:rsidR="00E92B3A" w:rsidRPr="00E92B3A">
        <w:rPr>
          <w:rFonts w:hint="eastAsia"/>
        </w:rPr>
        <w:t>供OA判断客户是在哪个agent名下注册。</w:t>
      </w:r>
    </w:p>
    <w:p w14:paraId="67023D80" w14:textId="6840961B" w:rsidR="00A30C76" w:rsidRDefault="00E92B3A" w:rsidP="009B528D">
      <w:pPr>
        <w:pStyle w:val="BodyText3"/>
        <w:numPr>
          <w:ilvl w:val="0"/>
          <w:numId w:val="111"/>
        </w:numPr>
      </w:pPr>
      <w:r w:rsidRPr="00E92B3A">
        <w:rPr>
          <w:rFonts w:hint="eastAsia"/>
        </w:rPr>
        <w:t>邀请成交客户注册OA的H5开发由OA负责。</w:t>
      </w:r>
    </w:p>
    <w:p w14:paraId="10CB68AC" w14:textId="472D6AB0" w:rsidR="00903CA3" w:rsidRDefault="00903CA3" w:rsidP="009B528D">
      <w:pPr>
        <w:pStyle w:val="BodyText3"/>
        <w:numPr>
          <w:ilvl w:val="0"/>
          <w:numId w:val="111"/>
        </w:numPr>
      </w:pPr>
      <w:r>
        <w:rPr>
          <w:rFonts w:hint="eastAsia"/>
        </w:rPr>
        <w:t>C</w:t>
      </w:r>
      <w:r>
        <w:t>RM</w:t>
      </w:r>
      <w:r>
        <w:rPr>
          <w:rFonts w:hint="eastAsia"/>
        </w:rPr>
        <w:t>判断</w:t>
      </w:r>
      <w:r w:rsidR="00273CF4">
        <w:rPr>
          <w:rFonts w:hint="eastAsia"/>
        </w:rPr>
        <w:t>成交客户的画像“</w:t>
      </w:r>
      <w:r w:rsidR="00273CF4" w:rsidRPr="00273CF4">
        <w:rPr>
          <w:rFonts w:hint="eastAsia"/>
        </w:rPr>
        <w:t>友享注册信息及等级</w:t>
      </w:r>
      <w:r w:rsidR="00273CF4">
        <w:rPr>
          <w:rFonts w:hint="eastAsia"/>
        </w:rPr>
        <w:t>”</w:t>
      </w:r>
      <w:r>
        <w:rPr>
          <w:rFonts w:hint="eastAsia"/>
        </w:rPr>
        <w:t>，是“未注册友享</w:t>
      </w:r>
      <w:r w:rsidR="00273CF4">
        <w:t>”</w:t>
      </w:r>
      <w:r>
        <w:rPr>
          <w:rFonts w:hint="eastAsia"/>
        </w:rPr>
        <w:t>时才</w:t>
      </w:r>
      <w:r w:rsidR="00273CF4">
        <w:rPr>
          <w:rFonts w:hint="eastAsia"/>
        </w:rPr>
        <w:t>显示</w:t>
      </w:r>
      <w:r>
        <w:rPr>
          <w:rFonts w:hint="eastAsia"/>
        </w:rPr>
        <w:t>这个按钮。是</w:t>
      </w:r>
      <w:r w:rsidR="00273CF4">
        <w:rPr>
          <w:rFonts w:hint="eastAsia"/>
        </w:rPr>
        <w:t>“</w:t>
      </w:r>
      <w:r>
        <w:rPr>
          <w:rFonts w:hint="eastAsia"/>
        </w:rPr>
        <w:t>已注册友享</w:t>
      </w:r>
      <w:r w:rsidR="00273CF4">
        <w:t>”</w:t>
      </w:r>
      <w:r w:rsidR="00273CF4">
        <w:rPr>
          <w:rFonts w:hint="eastAsia"/>
        </w:rPr>
        <w:t>时</w:t>
      </w:r>
      <w:r>
        <w:rPr>
          <w:rFonts w:hint="eastAsia"/>
        </w:rPr>
        <w:t>，就没有这个按钮</w:t>
      </w:r>
      <w:r w:rsidR="00273CF4">
        <w:rPr>
          <w:rFonts w:hint="eastAsia"/>
        </w:rPr>
        <w:t>。</w:t>
      </w:r>
      <w:r w:rsidR="004750D4">
        <w:rPr>
          <w:rFonts w:hint="eastAsia"/>
        </w:rPr>
        <w:t>（</w:t>
      </w:r>
      <w:r w:rsidR="00273CF4">
        <w:rPr>
          <w:rFonts w:hint="eastAsia"/>
        </w:rPr>
        <w:t>此功能二期实现</w:t>
      </w:r>
      <w:r w:rsidR="004750D4">
        <w:rPr>
          <w:rFonts w:hint="eastAsia"/>
        </w:rPr>
        <w:t>）</w:t>
      </w:r>
      <w:r w:rsidR="00273CF4">
        <w:rPr>
          <w:rFonts w:hint="eastAsia"/>
        </w:rPr>
        <w:t>。</w:t>
      </w:r>
    </w:p>
    <w:p w14:paraId="26EF00E7" w14:textId="77777777" w:rsidR="00887BAB" w:rsidRPr="00273CF4" w:rsidRDefault="00887BAB" w:rsidP="00621128">
      <w:pPr>
        <w:pStyle w:val="BodyText3"/>
      </w:pPr>
    </w:p>
    <w:p w14:paraId="4C5E6B51" w14:textId="096F222D" w:rsidR="002440B2" w:rsidRPr="002440B2" w:rsidRDefault="002440B2" w:rsidP="00BF5530">
      <w:pPr>
        <w:pStyle w:val="Heading4"/>
        <w:spacing w:before="120" w:after="120"/>
        <w:rPr>
          <w:rFonts w:ascii="微软雅黑" w:eastAsia="微软雅黑" w:hAnsi="微软雅黑"/>
          <w:i w:val="0"/>
          <w:iCs/>
        </w:rPr>
      </w:pPr>
      <w:bookmarkStart w:id="192" w:name="_Toc92378216"/>
      <w:r w:rsidRPr="002440B2">
        <w:rPr>
          <w:rFonts w:ascii="微软雅黑" w:eastAsia="微软雅黑" w:hAnsi="微软雅黑" w:hint="eastAsia"/>
          <w:i w:val="0"/>
          <w:iCs/>
        </w:rPr>
        <w:t>C</w:t>
      </w:r>
      <w:r w:rsidRPr="002440B2">
        <w:rPr>
          <w:rFonts w:ascii="微软雅黑" w:eastAsia="微软雅黑" w:hAnsi="微软雅黑"/>
          <w:i w:val="0"/>
          <w:iCs/>
        </w:rPr>
        <w:t>RM</w:t>
      </w:r>
      <w:r w:rsidRPr="002440B2">
        <w:rPr>
          <w:rFonts w:ascii="微软雅黑" w:eastAsia="微软雅黑" w:hAnsi="微软雅黑" w:hint="eastAsia"/>
          <w:i w:val="0"/>
          <w:iCs/>
        </w:rPr>
        <w:t>及垂直应用的打通</w:t>
      </w:r>
      <w:bookmarkEnd w:id="192"/>
    </w:p>
    <w:p w14:paraId="4A0DEC23" w14:textId="17A6CFB5" w:rsidR="000D3758" w:rsidRDefault="000D3758" w:rsidP="009B528D">
      <w:pPr>
        <w:pStyle w:val="ListParagraph"/>
        <w:widowControl/>
        <w:numPr>
          <w:ilvl w:val="0"/>
          <w:numId w:val="96"/>
        </w:numPr>
        <w:ind w:firstLineChars="0"/>
        <w:rPr>
          <w:rFonts w:ascii="微软雅黑" w:eastAsia="微软雅黑" w:hAnsi="微软雅黑"/>
          <w:b/>
          <w:bCs/>
          <w:noProof/>
          <w:kern w:val="1"/>
        </w:rPr>
      </w:pPr>
      <w:r w:rsidRPr="00F84A25">
        <w:rPr>
          <w:rFonts w:ascii="微软雅黑" w:eastAsia="微软雅黑" w:hAnsi="微软雅黑" w:hint="eastAsia"/>
          <w:b/>
          <w:bCs/>
          <w:noProof/>
          <w:kern w:val="1"/>
        </w:rPr>
        <w:t>CRM动线拉起I</w:t>
      </w:r>
      <w:r w:rsidRPr="00F84A25">
        <w:rPr>
          <w:rFonts w:ascii="微软雅黑" w:eastAsia="微软雅黑" w:hAnsi="微软雅黑"/>
          <w:b/>
          <w:bCs/>
          <w:noProof/>
          <w:kern w:val="1"/>
        </w:rPr>
        <w:t>B</w:t>
      </w:r>
    </w:p>
    <w:p w14:paraId="757B19C8" w14:textId="784F24BF" w:rsidR="000B7239" w:rsidRDefault="0092049D" w:rsidP="00145BFE">
      <w:pPr>
        <w:widowControl/>
        <w:ind w:firstLine="420"/>
        <w:rPr>
          <w:rFonts w:ascii="微软雅黑" w:eastAsia="微软雅黑" w:hAnsi="微软雅黑"/>
          <w:b/>
          <w:bCs/>
          <w:noProof/>
          <w:kern w:val="1"/>
        </w:rPr>
      </w:pPr>
      <w:r>
        <w:rPr>
          <w:rFonts w:ascii="微软雅黑" w:eastAsia="微软雅黑" w:hAnsi="微软雅黑" w:hint="eastAsia"/>
          <w:b/>
          <w:bCs/>
          <w:noProof/>
          <w:kern w:val="1"/>
          <w:lang w:eastAsia="zh-CN"/>
        </w:rPr>
        <w:t>IB首页</w:t>
      </w:r>
    </w:p>
    <w:p w14:paraId="4D28BD76" w14:textId="497DB1CD" w:rsidR="0092049D" w:rsidRDefault="0092049D" w:rsidP="00145BFE">
      <w:pPr>
        <w:widowControl/>
        <w:ind w:leftChars="200" w:left="400"/>
        <w:rPr>
          <w:rFonts w:ascii="微软雅黑" w:eastAsia="微软雅黑" w:hAnsi="微软雅黑"/>
          <w:b/>
          <w:bCs/>
          <w:noProof/>
          <w:kern w:val="1"/>
        </w:rPr>
      </w:pPr>
      <w:r w:rsidRPr="0092049D">
        <w:rPr>
          <w:rFonts w:ascii="微软雅黑" w:eastAsia="微软雅黑" w:hAnsi="微软雅黑"/>
          <w:b/>
          <w:bCs/>
          <w:noProof/>
          <w:kern w:val="1"/>
        </w:rPr>
        <w:drawing>
          <wp:inline distT="0" distB="0" distL="0" distR="0" wp14:anchorId="395F7C5F" wp14:editId="1125F5B0">
            <wp:extent cx="4587172" cy="32004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2692" cy="3211228"/>
                    </a:xfrm>
                    <a:prstGeom prst="rect">
                      <a:avLst/>
                    </a:prstGeom>
                  </pic:spPr>
                </pic:pic>
              </a:graphicData>
            </a:graphic>
          </wp:inline>
        </w:drawing>
      </w:r>
    </w:p>
    <w:p w14:paraId="761AE23B" w14:textId="4047A840" w:rsidR="0092049D" w:rsidRDefault="0092049D" w:rsidP="00145BFE">
      <w:pPr>
        <w:widowControl/>
        <w:ind w:firstLine="400"/>
        <w:rPr>
          <w:rFonts w:ascii="微软雅黑" w:eastAsia="微软雅黑" w:hAnsi="微软雅黑"/>
          <w:b/>
          <w:bCs/>
          <w:noProof/>
          <w:kern w:val="1"/>
          <w:lang w:eastAsia="zh-CN"/>
        </w:rPr>
      </w:pPr>
      <w:r>
        <w:rPr>
          <w:rFonts w:ascii="微软雅黑" w:eastAsia="微软雅黑" w:hAnsi="微软雅黑" w:hint="eastAsia"/>
          <w:b/>
          <w:bCs/>
          <w:noProof/>
          <w:kern w:val="1"/>
          <w:lang w:eastAsia="zh-CN"/>
        </w:rPr>
        <w:t>图1</w:t>
      </w:r>
    </w:p>
    <w:p w14:paraId="180E6B28" w14:textId="743956EF" w:rsidR="0092049D" w:rsidRDefault="0092049D" w:rsidP="000B7239">
      <w:pPr>
        <w:widowControl/>
        <w:rPr>
          <w:rFonts w:ascii="微软雅黑" w:eastAsia="微软雅黑" w:hAnsi="微软雅黑"/>
          <w:b/>
          <w:bCs/>
          <w:noProof/>
          <w:kern w:val="1"/>
          <w:lang w:eastAsia="zh-CN"/>
        </w:rPr>
      </w:pPr>
    </w:p>
    <w:p w14:paraId="56C8F746" w14:textId="4DEF7886" w:rsidR="0092049D" w:rsidRDefault="0092049D" w:rsidP="00145BFE">
      <w:pPr>
        <w:widowControl/>
        <w:ind w:firstLine="420"/>
        <w:rPr>
          <w:rFonts w:ascii="微软雅黑" w:eastAsia="微软雅黑" w:hAnsi="微软雅黑"/>
          <w:b/>
          <w:bCs/>
          <w:noProof/>
          <w:kern w:val="1"/>
          <w:lang w:eastAsia="zh-CN"/>
        </w:rPr>
      </w:pPr>
      <w:r>
        <w:rPr>
          <w:rFonts w:ascii="微软雅黑" w:eastAsia="微软雅黑" w:hAnsi="微软雅黑" w:hint="eastAsia"/>
          <w:b/>
          <w:bCs/>
          <w:noProof/>
          <w:kern w:val="1"/>
          <w:lang w:eastAsia="zh-CN"/>
        </w:rPr>
        <w:t>人身保险投保提示书</w:t>
      </w:r>
    </w:p>
    <w:p w14:paraId="1497AB46" w14:textId="76EF8F95" w:rsidR="0092049D" w:rsidRDefault="0092049D" w:rsidP="00145BFE">
      <w:pPr>
        <w:widowControl/>
        <w:ind w:leftChars="200" w:left="400"/>
        <w:rPr>
          <w:rFonts w:ascii="微软雅黑" w:eastAsia="微软雅黑" w:hAnsi="微软雅黑"/>
          <w:b/>
          <w:bCs/>
          <w:noProof/>
          <w:kern w:val="1"/>
          <w:lang w:eastAsia="zh-CN"/>
        </w:rPr>
      </w:pPr>
      <w:r w:rsidRPr="0092049D">
        <w:rPr>
          <w:rFonts w:ascii="微软雅黑" w:eastAsia="微软雅黑" w:hAnsi="微软雅黑"/>
          <w:b/>
          <w:bCs/>
          <w:noProof/>
          <w:kern w:val="1"/>
          <w:lang w:eastAsia="zh-CN"/>
        </w:rPr>
        <w:lastRenderedPageBreak/>
        <w:drawing>
          <wp:inline distT="0" distB="0" distL="0" distR="0" wp14:anchorId="65E628DD" wp14:editId="5FB928BA">
            <wp:extent cx="4552950" cy="31487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3228" cy="3162807"/>
                    </a:xfrm>
                    <a:prstGeom prst="rect">
                      <a:avLst/>
                    </a:prstGeom>
                  </pic:spPr>
                </pic:pic>
              </a:graphicData>
            </a:graphic>
          </wp:inline>
        </w:drawing>
      </w:r>
    </w:p>
    <w:p w14:paraId="5F643E57" w14:textId="0C1D5FCD" w:rsidR="0092049D" w:rsidRDefault="0092049D" w:rsidP="00145BFE">
      <w:pPr>
        <w:widowControl/>
        <w:ind w:firstLine="400"/>
        <w:rPr>
          <w:rFonts w:ascii="微软雅黑" w:eastAsia="微软雅黑" w:hAnsi="微软雅黑"/>
          <w:b/>
          <w:bCs/>
          <w:noProof/>
          <w:kern w:val="1"/>
          <w:lang w:eastAsia="zh-CN"/>
        </w:rPr>
      </w:pPr>
      <w:r>
        <w:rPr>
          <w:rFonts w:ascii="微软雅黑" w:eastAsia="微软雅黑" w:hAnsi="微软雅黑" w:hint="eastAsia"/>
          <w:b/>
          <w:bCs/>
          <w:noProof/>
          <w:kern w:val="1"/>
          <w:lang w:eastAsia="zh-CN"/>
        </w:rPr>
        <w:t>图2</w:t>
      </w:r>
    </w:p>
    <w:p w14:paraId="5DF0E0DC" w14:textId="7B56DDB8" w:rsidR="0092049D" w:rsidRDefault="0092049D" w:rsidP="000B7239">
      <w:pPr>
        <w:widowControl/>
        <w:rPr>
          <w:rFonts w:ascii="微软雅黑" w:eastAsia="微软雅黑" w:hAnsi="微软雅黑"/>
          <w:b/>
          <w:bCs/>
          <w:noProof/>
          <w:kern w:val="1"/>
          <w:lang w:eastAsia="zh-CN"/>
        </w:rPr>
      </w:pPr>
    </w:p>
    <w:p w14:paraId="4E84D392" w14:textId="7448607A" w:rsidR="0092049D" w:rsidRDefault="0092049D" w:rsidP="00145BFE">
      <w:pPr>
        <w:widowControl/>
        <w:ind w:firstLine="400"/>
        <w:rPr>
          <w:rFonts w:ascii="微软雅黑" w:eastAsia="微软雅黑" w:hAnsi="微软雅黑"/>
          <w:b/>
          <w:bCs/>
          <w:noProof/>
          <w:kern w:val="1"/>
          <w:lang w:eastAsia="zh-CN"/>
        </w:rPr>
      </w:pPr>
      <w:r>
        <w:rPr>
          <w:rFonts w:ascii="微软雅黑" w:eastAsia="微软雅黑" w:hAnsi="微软雅黑" w:hint="eastAsia"/>
          <w:b/>
          <w:bCs/>
          <w:noProof/>
          <w:kern w:val="1"/>
          <w:lang w:eastAsia="zh-CN"/>
        </w:rPr>
        <w:t>扫描身份证创建保单</w:t>
      </w:r>
    </w:p>
    <w:p w14:paraId="0300CD3A" w14:textId="17AA0F0D" w:rsidR="0092049D" w:rsidRDefault="0092049D" w:rsidP="00145BFE">
      <w:pPr>
        <w:widowControl/>
        <w:ind w:leftChars="200" w:left="400"/>
        <w:rPr>
          <w:rFonts w:ascii="微软雅黑" w:eastAsia="微软雅黑" w:hAnsi="微软雅黑"/>
          <w:b/>
          <w:bCs/>
          <w:noProof/>
          <w:kern w:val="1"/>
          <w:lang w:eastAsia="zh-CN"/>
        </w:rPr>
      </w:pPr>
      <w:r w:rsidRPr="0092049D">
        <w:rPr>
          <w:rFonts w:ascii="微软雅黑" w:eastAsia="微软雅黑" w:hAnsi="微软雅黑"/>
          <w:b/>
          <w:bCs/>
          <w:noProof/>
          <w:kern w:val="1"/>
          <w:lang w:eastAsia="zh-CN"/>
        </w:rPr>
        <w:drawing>
          <wp:inline distT="0" distB="0" distL="0" distR="0" wp14:anchorId="7131685A" wp14:editId="0236CF45">
            <wp:extent cx="4552950" cy="31518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2009" cy="3171924"/>
                    </a:xfrm>
                    <a:prstGeom prst="rect">
                      <a:avLst/>
                    </a:prstGeom>
                  </pic:spPr>
                </pic:pic>
              </a:graphicData>
            </a:graphic>
          </wp:inline>
        </w:drawing>
      </w:r>
    </w:p>
    <w:p w14:paraId="72101A65" w14:textId="53D422A6" w:rsidR="0092049D" w:rsidRDefault="0092049D" w:rsidP="00145BFE">
      <w:pPr>
        <w:widowControl/>
        <w:ind w:firstLine="400"/>
        <w:rPr>
          <w:rFonts w:ascii="微软雅黑" w:eastAsia="微软雅黑" w:hAnsi="微软雅黑"/>
          <w:b/>
          <w:bCs/>
          <w:noProof/>
          <w:kern w:val="1"/>
          <w:lang w:eastAsia="zh-CN"/>
        </w:rPr>
      </w:pPr>
      <w:r>
        <w:rPr>
          <w:rFonts w:ascii="微软雅黑" w:eastAsia="微软雅黑" w:hAnsi="微软雅黑" w:hint="eastAsia"/>
          <w:b/>
          <w:bCs/>
          <w:noProof/>
          <w:kern w:val="1"/>
          <w:lang w:eastAsia="zh-CN"/>
        </w:rPr>
        <w:t>图3</w:t>
      </w:r>
    </w:p>
    <w:p w14:paraId="0C421F29" w14:textId="77777777" w:rsidR="00132796" w:rsidRDefault="00132796" w:rsidP="000B7239">
      <w:pPr>
        <w:widowControl/>
        <w:rPr>
          <w:rFonts w:ascii="微软雅黑" w:eastAsia="微软雅黑" w:hAnsi="微软雅黑"/>
          <w:b/>
          <w:bCs/>
          <w:noProof/>
          <w:kern w:val="1"/>
          <w:lang w:eastAsia="zh-CN"/>
        </w:rPr>
      </w:pPr>
    </w:p>
    <w:p w14:paraId="5747ED61" w14:textId="37533753" w:rsidR="000B7239" w:rsidRPr="000B7239" w:rsidRDefault="0092049D" w:rsidP="00145BFE">
      <w:pPr>
        <w:widowControl/>
        <w:ind w:firstLine="400"/>
        <w:rPr>
          <w:rFonts w:ascii="微软雅黑" w:eastAsia="微软雅黑" w:hAnsi="微软雅黑"/>
          <w:b/>
          <w:bCs/>
          <w:noProof/>
          <w:kern w:val="1"/>
          <w:lang w:eastAsia="zh-CN"/>
        </w:rPr>
      </w:pPr>
      <w:r w:rsidRPr="0092049D">
        <w:rPr>
          <w:rFonts w:ascii="微软雅黑" w:eastAsia="微软雅黑" w:hAnsi="微软雅黑" w:hint="eastAsia"/>
          <w:b/>
          <w:bCs/>
          <w:noProof/>
          <w:kern w:val="1"/>
          <w:lang w:eastAsia="zh-CN"/>
        </w:rPr>
        <w:t>投保人信息录入页面</w:t>
      </w:r>
    </w:p>
    <w:p w14:paraId="5BB4BA25" w14:textId="30CAB21E" w:rsidR="000D3758" w:rsidRDefault="000D3758" w:rsidP="00145BFE">
      <w:pPr>
        <w:widowControl/>
        <w:spacing w:line="240" w:lineRule="auto"/>
        <w:ind w:leftChars="200" w:left="400"/>
        <w:rPr>
          <w:rFonts w:ascii="微软雅黑" w:eastAsia="微软雅黑" w:hAnsi="微软雅黑"/>
          <w:noProof/>
          <w:kern w:val="1"/>
          <w:lang w:eastAsia="zh-CN"/>
        </w:rPr>
      </w:pPr>
      <w:r>
        <w:rPr>
          <w:noProof/>
        </w:rPr>
        <w:lastRenderedPageBreak/>
        <w:drawing>
          <wp:inline distT="0" distB="0" distL="0" distR="0" wp14:anchorId="215543C7" wp14:editId="6603C1FF">
            <wp:extent cx="4480695" cy="3365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4486124" cy="3369578"/>
                    </a:xfrm>
                    <a:prstGeom prst="rect">
                      <a:avLst/>
                    </a:prstGeom>
                    <a:noFill/>
                    <a:ln>
                      <a:noFill/>
                    </a:ln>
                  </pic:spPr>
                </pic:pic>
              </a:graphicData>
            </a:graphic>
          </wp:inline>
        </w:drawing>
      </w:r>
    </w:p>
    <w:p w14:paraId="293F480E" w14:textId="19AE7E0A" w:rsidR="000D3758" w:rsidRPr="000D3758" w:rsidRDefault="000D3758" w:rsidP="00145BFE">
      <w:pPr>
        <w:widowControl/>
        <w:spacing w:line="240" w:lineRule="auto"/>
        <w:ind w:firstLine="400"/>
        <w:rPr>
          <w:rFonts w:ascii="微软雅黑" w:eastAsia="微软雅黑" w:hAnsi="微软雅黑"/>
          <w:noProof/>
          <w:kern w:val="1"/>
          <w:lang w:eastAsia="zh-CN"/>
        </w:rPr>
      </w:pPr>
      <w:r w:rsidRPr="000D3758">
        <w:rPr>
          <w:rFonts w:ascii="微软雅黑" w:eastAsia="微软雅黑" w:hAnsi="微软雅黑" w:hint="eastAsia"/>
          <w:noProof/>
          <w:kern w:val="1"/>
          <w:lang w:eastAsia="zh-CN"/>
        </w:rPr>
        <w:t>图</w:t>
      </w:r>
      <w:r w:rsidR="0092049D">
        <w:rPr>
          <w:rFonts w:ascii="微软雅黑" w:eastAsia="微软雅黑" w:hAnsi="微软雅黑"/>
          <w:noProof/>
          <w:kern w:val="1"/>
          <w:lang w:eastAsia="zh-CN"/>
        </w:rPr>
        <w:t>4</w:t>
      </w:r>
    </w:p>
    <w:p w14:paraId="012BF6BE" w14:textId="77777777" w:rsidR="006B6120" w:rsidRDefault="006B6120" w:rsidP="000D3758">
      <w:pPr>
        <w:widowControl/>
        <w:spacing w:line="240" w:lineRule="auto"/>
        <w:rPr>
          <w:rFonts w:ascii="微软雅黑" w:eastAsia="微软雅黑" w:hAnsi="微软雅黑"/>
          <w:noProof/>
          <w:kern w:val="1"/>
          <w:lang w:eastAsia="zh-CN"/>
        </w:rPr>
      </w:pPr>
    </w:p>
    <w:p w14:paraId="7BBC0DE2" w14:textId="6168810F" w:rsidR="000D3758" w:rsidRPr="000D3758" w:rsidRDefault="000D3758" w:rsidP="000D3758">
      <w:pPr>
        <w:widowControl/>
        <w:spacing w:line="240" w:lineRule="auto"/>
        <w:rPr>
          <w:rFonts w:ascii="微软雅黑" w:eastAsia="微软雅黑" w:hAnsi="微软雅黑"/>
          <w:noProof/>
          <w:kern w:val="1"/>
          <w:lang w:eastAsia="zh-CN"/>
        </w:rPr>
      </w:pPr>
      <w:r w:rsidRPr="000D3758">
        <w:rPr>
          <w:rFonts w:ascii="微软雅黑" w:eastAsia="微软雅黑" w:hAnsi="微软雅黑" w:hint="eastAsia"/>
          <w:noProof/>
          <w:kern w:val="1"/>
          <w:lang w:eastAsia="zh-CN"/>
        </w:rPr>
        <w:t>功能流程说明：</w:t>
      </w:r>
    </w:p>
    <w:p w14:paraId="2272E679" w14:textId="77777777" w:rsidR="00132796" w:rsidRDefault="000D3758" w:rsidP="009B528D">
      <w:pPr>
        <w:pStyle w:val="ListParagraph"/>
        <w:widowControl/>
        <w:numPr>
          <w:ilvl w:val="0"/>
          <w:numId w:val="97"/>
        </w:numPr>
        <w:ind w:firstLineChars="0"/>
        <w:rPr>
          <w:rFonts w:ascii="微软雅黑" w:eastAsia="微软雅黑" w:hAnsi="微软雅黑"/>
          <w:noProof/>
          <w:kern w:val="1"/>
          <w:sz w:val="20"/>
          <w:szCs w:val="20"/>
        </w:rPr>
      </w:pPr>
      <w:r w:rsidRPr="00524C4F">
        <w:rPr>
          <w:rFonts w:ascii="微软雅黑" w:eastAsia="微软雅黑" w:hAnsi="微软雅黑" w:hint="eastAsia"/>
          <w:noProof/>
          <w:kern w:val="1"/>
          <w:sz w:val="20"/>
          <w:szCs w:val="20"/>
        </w:rPr>
        <w:t>从Navi CRM中的具体客户里的动线里，点击拉起IB</w:t>
      </w:r>
    </w:p>
    <w:p w14:paraId="0641AFF1" w14:textId="3A7DD342" w:rsidR="00132796" w:rsidRDefault="000B63E8" w:rsidP="009B528D">
      <w:pPr>
        <w:pStyle w:val="ListParagraph"/>
        <w:widowControl/>
        <w:numPr>
          <w:ilvl w:val="0"/>
          <w:numId w:val="116"/>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t>首先进入</w:t>
      </w:r>
      <w:r w:rsidR="000B7239">
        <w:rPr>
          <w:rFonts w:ascii="微软雅黑" w:eastAsia="微软雅黑" w:hAnsi="微软雅黑" w:hint="eastAsia"/>
          <w:noProof/>
          <w:kern w:val="1"/>
          <w:sz w:val="20"/>
          <w:szCs w:val="20"/>
        </w:rPr>
        <w:t>I</w:t>
      </w:r>
      <w:r w:rsidR="000B7239">
        <w:rPr>
          <w:rFonts w:ascii="微软雅黑" w:eastAsia="微软雅黑" w:hAnsi="微软雅黑"/>
          <w:noProof/>
          <w:kern w:val="1"/>
          <w:sz w:val="20"/>
          <w:szCs w:val="20"/>
        </w:rPr>
        <w:t>B</w:t>
      </w:r>
      <w:r w:rsidR="000B7239">
        <w:rPr>
          <w:rFonts w:ascii="微软雅黑" w:eastAsia="微软雅黑" w:hAnsi="微软雅黑" w:hint="eastAsia"/>
          <w:noProof/>
          <w:kern w:val="1"/>
          <w:sz w:val="20"/>
          <w:szCs w:val="20"/>
        </w:rPr>
        <w:t>首页选择创建投保单方式</w:t>
      </w:r>
      <w:r w:rsidR="00132796">
        <w:rPr>
          <w:rFonts w:ascii="微软雅黑" w:eastAsia="微软雅黑" w:hAnsi="微软雅黑" w:hint="eastAsia"/>
          <w:noProof/>
          <w:kern w:val="1"/>
          <w:sz w:val="20"/>
          <w:szCs w:val="20"/>
        </w:rPr>
        <w:t>：【扫描身份证创建保单】，【直接创建保单】</w:t>
      </w:r>
      <w:r w:rsidR="008635C5">
        <w:rPr>
          <w:rFonts w:ascii="微软雅黑" w:eastAsia="微软雅黑" w:hAnsi="微软雅黑" w:hint="eastAsia"/>
          <w:noProof/>
          <w:kern w:val="1"/>
          <w:sz w:val="20"/>
          <w:szCs w:val="20"/>
        </w:rPr>
        <w:t>（</w:t>
      </w:r>
      <w:r w:rsidR="00132796">
        <w:rPr>
          <w:rFonts w:ascii="微软雅黑" w:eastAsia="微软雅黑" w:hAnsi="微软雅黑" w:hint="eastAsia"/>
          <w:noProof/>
          <w:kern w:val="1"/>
          <w:sz w:val="20"/>
          <w:szCs w:val="20"/>
        </w:rPr>
        <w:t>如图1</w:t>
      </w:r>
      <w:r w:rsidR="008635C5">
        <w:rPr>
          <w:rFonts w:ascii="微软雅黑" w:eastAsia="微软雅黑" w:hAnsi="微软雅黑" w:hint="eastAsia"/>
          <w:noProof/>
          <w:kern w:val="1"/>
          <w:sz w:val="20"/>
          <w:szCs w:val="20"/>
        </w:rPr>
        <w:t>）</w:t>
      </w:r>
      <w:r w:rsidR="00132796">
        <w:rPr>
          <w:rFonts w:ascii="微软雅黑" w:eastAsia="微软雅黑" w:hAnsi="微软雅黑" w:hint="eastAsia"/>
          <w:noProof/>
          <w:kern w:val="1"/>
          <w:sz w:val="20"/>
          <w:szCs w:val="20"/>
        </w:rPr>
        <w:t>；</w:t>
      </w:r>
    </w:p>
    <w:p w14:paraId="34756821" w14:textId="25AC458C" w:rsidR="00132796" w:rsidRDefault="00132796" w:rsidP="009B528D">
      <w:pPr>
        <w:pStyle w:val="ListParagraph"/>
        <w:widowControl/>
        <w:numPr>
          <w:ilvl w:val="0"/>
          <w:numId w:val="116"/>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t>选择创建投保单方式后，</w:t>
      </w:r>
      <w:r w:rsidR="000B7239">
        <w:rPr>
          <w:rFonts w:ascii="微软雅黑" w:eastAsia="微软雅黑" w:hAnsi="微软雅黑" w:hint="eastAsia"/>
          <w:noProof/>
          <w:kern w:val="1"/>
          <w:sz w:val="20"/>
          <w:szCs w:val="20"/>
        </w:rPr>
        <w:t>进入人</w:t>
      </w:r>
      <w:r>
        <w:rPr>
          <w:rFonts w:ascii="微软雅黑" w:eastAsia="微软雅黑" w:hAnsi="微软雅黑" w:hint="eastAsia"/>
          <w:noProof/>
          <w:kern w:val="1"/>
          <w:sz w:val="20"/>
          <w:szCs w:val="20"/>
        </w:rPr>
        <w:t>身</w:t>
      </w:r>
      <w:r w:rsidR="000B7239">
        <w:rPr>
          <w:rFonts w:ascii="微软雅黑" w:eastAsia="微软雅黑" w:hAnsi="微软雅黑" w:hint="eastAsia"/>
          <w:noProof/>
          <w:kern w:val="1"/>
          <w:sz w:val="20"/>
          <w:szCs w:val="20"/>
        </w:rPr>
        <w:t>保险投保提示书页面</w:t>
      </w:r>
      <w:r w:rsidR="008635C5">
        <w:rPr>
          <w:rFonts w:ascii="微软雅黑" w:eastAsia="微软雅黑" w:hAnsi="微软雅黑" w:hint="eastAsia"/>
          <w:noProof/>
          <w:kern w:val="1"/>
          <w:sz w:val="20"/>
          <w:szCs w:val="20"/>
        </w:rPr>
        <w:t>（</w:t>
      </w:r>
      <w:r>
        <w:rPr>
          <w:rFonts w:ascii="微软雅黑" w:eastAsia="微软雅黑" w:hAnsi="微软雅黑" w:hint="eastAsia"/>
          <w:noProof/>
          <w:kern w:val="1"/>
          <w:sz w:val="20"/>
          <w:szCs w:val="20"/>
        </w:rPr>
        <w:t>如图2</w:t>
      </w:r>
      <w:r w:rsidR="008635C5">
        <w:rPr>
          <w:rFonts w:ascii="微软雅黑" w:eastAsia="微软雅黑" w:hAnsi="微软雅黑" w:hint="eastAsia"/>
          <w:noProof/>
          <w:kern w:val="1"/>
          <w:sz w:val="20"/>
          <w:szCs w:val="20"/>
        </w:rPr>
        <w:t>）</w:t>
      </w:r>
      <w:r>
        <w:rPr>
          <w:rFonts w:ascii="微软雅黑" w:eastAsia="微软雅黑" w:hAnsi="微软雅黑" w:hint="eastAsia"/>
          <w:noProof/>
          <w:kern w:val="1"/>
          <w:sz w:val="20"/>
          <w:szCs w:val="20"/>
        </w:rPr>
        <w:t>；</w:t>
      </w:r>
    </w:p>
    <w:p w14:paraId="786D9E45" w14:textId="168608F6" w:rsidR="000D3758" w:rsidRDefault="008635C5" w:rsidP="009B528D">
      <w:pPr>
        <w:pStyle w:val="ListParagraph"/>
        <w:widowControl/>
        <w:numPr>
          <w:ilvl w:val="0"/>
          <w:numId w:val="116"/>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t>投保提示书页面上</w:t>
      </w:r>
      <w:r w:rsidR="000B63E8">
        <w:rPr>
          <w:rFonts w:ascii="微软雅黑" w:eastAsia="微软雅黑" w:hAnsi="微软雅黑" w:hint="eastAsia"/>
          <w:noProof/>
          <w:kern w:val="1"/>
          <w:sz w:val="20"/>
          <w:szCs w:val="20"/>
        </w:rPr>
        <w:t>确认同意之后</w:t>
      </w:r>
      <w:r>
        <w:rPr>
          <w:rFonts w:ascii="微软雅黑" w:eastAsia="微软雅黑" w:hAnsi="微软雅黑" w:hint="eastAsia"/>
          <w:noProof/>
          <w:kern w:val="1"/>
          <w:sz w:val="20"/>
          <w:szCs w:val="20"/>
        </w:rPr>
        <w:t>，若选择创建投保单方式为【扫描身份证创建保单】，则进入身份证件扫描页面（如图3）；若选择创建投保单方式为【直接创建保单】，则</w:t>
      </w:r>
      <w:r w:rsidR="000D3758" w:rsidRPr="00524C4F">
        <w:rPr>
          <w:rFonts w:ascii="微软雅黑" w:eastAsia="微软雅黑" w:hAnsi="微软雅黑" w:hint="eastAsia"/>
          <w:noProof/>
          <w:kern w:val="1"/>
          <w:sz w:val="20"/>
          <w:szCs w:val="20"/>
        </w:rPr>
        <w:t>跳转到IB创建保单投保人信息录入页面（如</w:t>
      </w:r>
      <w:r w:rsidR="00524C4F" w:rsidRPr="00524C4F">
        <w:rPr>
          <w:rFonts w:ascii="微软雅黑" w:eastAsia="微软雅黑" w:hAnsi="微软雅黑" w:hint="eastAsia"/>
          <w:noProof/>
          <w:kern w:val="1"/>
          <w:sz w:val="20"/>
          <w:szCs w:val="20"/>
        </w:rPr>
        <w:t>图</w:t>
      </w:r>
      <w:r w:rsidRPr="008635C5">
        <w:rPr>
          <w:rFonts w:ascii="微软雅黑" w:eastAsia="微软雅黑" w:hAnsi="微软雅黑"/>
          <w:noProof/>
          <w:kern w:val="1"/>
          <w:sz w:val="20"/>
          <w:szCs w:val="20"/>
        </w:rPr>
        <w:t>4</w:t>
      </w:r>
      <w:r w:rsidR="000D3758" w:rsidRPr="00524C4F">
        <w:rPr>
          <w:rFonts w:ascii="微软雅黑" w:eastAsia="微软雅黑" w:hAnsi="微软雅黑" w:hint="eastAsia"/>
          <w:noProof/>
          <w:kern w:val="1"/>
          <w:sz w:val="20"/>
          <w:szCs w:val="20"/>
        </w:rPr>
        <w:t>）</w:t>
      </w:r>
      <w:r w:rsidR="001C50D5">
        <w:rPr>
          <w:rFonts w:ascii="微软雅黑" w:eastAsia="微软雅黑" w:hAnsi="微软雅黑" w:hint="eastAsia"/>
          <w:noProof/>
          <w:kern w:val="1"/>
          <w:sz w:val="20"/>
          <w:szCs w:val="20"/>
        </w:rPr>
        <w:t>。</w:t>
      </w:r>
    </w:p>
    <w:p w14:paraId="2F1294F1" w14:textId="0049A3E9" w:rsidR="0083674F" w:rsidRPr="00524C4F" w:rsidRDefault="0083674F" w:rsidP="009B528D">
      <w:pPr>
        <w:pStyle w:val="ListParagraph"/>
        <w:widowControl/>
        <w:numPr>
          <w:ilvl w:val="0"/>
          <w:numId w:val="116"/>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t>上一步骤中，扫描身份证完成后，将扫描的身份证信息自动显示在创建保单投保人信息录入页面；若为【直接创建保单】则将C</w:t>
      </w:r>
      <w:r>
        <w:rPr>
          <w:rFonts w:ascii="微软雅黑" w:eastAsia="微软雅黑" w:hAnsi="微软雅黑"/>
          <w:noProof/>
          <w:kern w:val="1"/>
          <w:sz w:val="20"/>
          <w:szCs w:val="20"/>
        </w:rPr>
        <w:t>RM</w:t>
      </w:r>
      <w:r>
        <w:rPr>
          <w:rFonts w:ascii="微软雅黑" w:eastAsia="微软雅黑" w:hAnsi="微软雅黑" w:hint="eastAsia"/>
          <w:noProof/>
          <w:kern w:val="1"/>
          <w:sz w:val="20"/>
          <w:szCs w:val="20"/>
        </w:rPr>
        <w:t>中的客户信息自动显示在创建保单投保人信息录入页面。</w:t>
      </w:r>
    </w:p>
    <w:p w14:paraId="205DB0FC" w14:textId="27C73FF1" w:rsidR="000D3758" w:rsidRDefault="000D3758" w:rsidP="009B528D">
      <w:pPr>
        <w:pStyle w:val="ListParagraph"/>
        <w:widowControl/>
        <w:numPr>
          <w:ilvl w:val="0"/>
          <w:numId w:val="116"/>
        </w:numPr>
        <w:ind w:firstLineChars="0"/>
        <w:rPr>
          <w:rFonts w:ascii="微软雅黑" w:eastAsia="微软雅黑" w:hAnsi="微软雅黑"/>
          <w:noProof/>
          <w:kern w:val="1"/>
          <w:sz w:val="20"/>
          <w:szCs w:val="20"/>
        </w:rPr>
      </w:pPr>
      <w:r w:rsidRPr="00377827">
        <w:rPr>
          <w:rFonts w:ascii="微软雅黑" w:eastAsia="微软雅黑" w:hAnsi="微软雅黑" w:hint="eastAsia"/>
          <w:noProof/>
          <w:kern w:val="1"/>
          <w:sz w:val="20"/>
          <w:szCs w:val="20"/>
        </w:rPr>
        <w:t>CRM中</w:t>
      </w:r>
      <w:r w:rsidR="007A3D4B">
        <w:rPr>
          <w:rFonts w:ascii="微软雅黑" w:eastAsia="微软雅黑" w:hAnsi="微软雅黑" w:hint="eastAsia"/>
          <w:noProof/>
          <w:kern w:val="1"/>
          <w:sz w:val="20"/>
          <w:szCs w:val="20"/>
        </w:rPr>
        <w:t>带入的</w:t>
      </w:r>
      <w:r w:rsidRPr="00377827">
        <w:rPr>
          <w:rFonts w:ascii="微软雅黑" w:eastAsia="微软雅黑" w:hAnsi="微软雅黑" w:hint="eastAsia"/>
          <w:noProof/>
          <w:kern w:val="1"/>
          <w:sz w:val="20"/>
          <w:szCs w:val="20"/>
        </w:rPr>
        <w:t>该客户的信息</w:t>
      </w:r>
      <w:r w:rsidR="007A3D4B">
        <w:rPr>
          <w:rFonts w:ascii="微软雅黑" w:eastAsia="微软雅黑" w:hAnsi="微软雅黑" w:hint="eastAsia"/>
          <w:noProof/>
          <w:kern w:val="1"/>
          <w:sz w:val="20"/>
          <w:szCs w:val="20"/>
        </w:rPr>
        <w:t>如下</w:t>
      </w:r>
      <w:r w:rsidRPr="00377827">
        <w:rPr>
          <w:rFonts w:ascii="微软雅黑" w:eastAsia="微软雅黑" w:hAnsi="微软雅黑" w:hint="eastAsia"/>
          <w:noProof/>
          <w:kern w:val="1"/>
          <w:sz w:val="20"/>
          <w:szCs w:val="20"/>
        </w:rPr>
        <w:t>（若CRM里已经维护）</w:t>
      </w:r>
    </w:p>
    <w:p w14:paraId="455B6706" w14:textId="58245096" w:rsidR="000D3758" w:rsidRPr="009F173D" w:rsidRDefault="000D3758" w:rsidP="009B528D">
      <w:pPr>
        <w:pStyle w:val="ListParagraph"/>
        <w:widowControl/>
        <w:numPr>
          <w:ilvl w:val="0"/>
          <w:numId w:val="117"/>
        </w:numPr>
        <w:ind w:firstLineChars="0"/>
        <w:rPr>
          <w:rFonts w:ascii="微软雅黑" w:eastAsia="微软雅黑" w:hAnsi="微软雅黑"/>
          <w:noProof/>
          <w:kern w:val="1"/>
        </w:rPr>
      </w:pPr>
      <w:r w:rsidRPr="009F173D">
        <w:rPr>
          <w:rFonts w:ascii="微软雅黑" w:eastAsia="微软雅黑" w:hAnsi="微软雅黑" w:hint="eastAsia"/>
          <w:noProof/>
          <w:kern w:val="1"/>
        </w:rPr>
        <w:t>姓名</w:t>
      </w:r>
    </w:p>
    <w:p w14:paraId="5E8C22DA" w14:textId="5D81B6B0" w:rsidR="000D3758" w:rsidRPr="009F173D" w:rsidRDefault="000D3758" w:rsidP="009B528D">
      <w:pPr>
        <w:pStyle w:val="ListParagraph"/>
        <w:widowControl/>
        <w:numPr>
          <w:ilvl w:val="0"/>
          <w:numId w:val="117"/>
        </w:numPr>
        <w:ind w:firstLineChars="0"/>
        <w:rPr>
          <w:rFonts w:ascii="微软雅黑" w:eastAsia="微软雅黑" w:hAnsi="微软雅黑"/>
          <w:noProof/>
          <w:kern w:val="1"/>
        </w:rPr>
      </w:pPr>
      <w:r w:rsidRPr="009F173D">
        <w:rPr>
          <w:rFonts w:ascii="微软雅黑" w:eastAsia="微软雅黑" w:hAnsi="微软雅黑" w:hint="eastAsia"/>
          <w:noProof/>
          <w:kern w:val="1"/>
        </w:rPr>
        <w:t>生日（出生日期）</w:t>
      </w:r>
    </w:p>
    <w:p w14:paraId="4121DE96" w14:textId="3D3C6CEB" w:rsidR="000D3758" w:rsidRPr="009F173D" w:rsidRDefault="000D3758" w:rsidP="009B528D">
      <w:pPr>
        <w:pStyle w:val="ListParagraph"/>
        <w:widowControl/>
        <w:numPr>
          <w:ilvl w:val="0"/>
          <w:numId w:val="117"/>
        </w:numPr>
        <w:ind w:firstLineChars="0"/>
        <w:rPr>
          <w:rFonts w:ascii="微软雅黑" w:eastAsia="微软雅黑" w:hAnsi="微软雅黑"/>
          <w:noProof/>
          <w:kern w:val="1"/>
        </w:rPr>
      </w:pPr>
      <w:r w:rsidRPr="009F173D">
        <w:rPr>
          <w:rFonts w:ascii="微软雅黑" w:eastAsia="微软雅黑" w:hAnsi="微软雅黑" w:hint="eastAsia"/>
          <w:noProof/>
          <w:kern w:val="1"/>
        </w:rPr>
        <w:t>性别</w:t>
      </w:r>
    </w:p>
    <w:p w14:paraId="494F7F03" w14:textId="41C0F596" w:rsidR="00D250B7" w:rsidRPr="009F173D" w:rsidRDefault="00D250B7" w:rsidP="009B528D">
      <w:pPr>
        <w:pStyle w:val="ListParagraph"/>
        <w:widowControl/>
        <w:numPr>
          <w:ilvl w:val="0"/>
          <w:numId w:val="117"/>
        </w:numPr>
        <w:ind w:firstLineChars="0"/>
        <w:rPr>
          <w:rFonts w:ascii="微软雅黑" w:eastAsia="微软雅黑" w:hAnsi="微软雅黑"/>
          <w:noProof/>
          <w:kern w:val="1"/>
        </w:rPr>
      </w:pPr>
      <w:r w:rsidRPr="009F173D">
        <w:rPr>
          <w:rFonts w:ascii="微软雅黑" w:eastAsia="微软雅黑" w:hAnsi="微软雅黑" w:hint="eastAsia"/>
          <w:noProof/>
          <w:kern w:val="1"/>
        </w:rPr>
        <w:t>证件类型</w:t>
      </w:r>
    </w:p>
    <w:p w14:paraId="4B64EEB8" w14:textId="6279E695" w:rsidR="000D3758" w:rsidRPr="009F173D" w:rsidRDefault="000D3758" w:rsidP="009B528D">
      <w:pPr>
        <w:pStyle w:val="ListParagraph"/>
        <w:widowControl/>
        <w:numPr>
          <w:ilvl w:val="0"/>
          <w:numId w:val="117"/>
        </w:numPr>
        <w:ind w:firstLineChars="0"/>
        <w:rPr>
          <w:rFonts w:ascii="微软雅黑" w:eastAsia="微软雅黑" w:hAnsi="微软雅黑"/>
          <w:noProof/>
          <w:kern w:val="1"/>
        </w:rPr>
      </w:pPr>
      <w:r w:rsidRPr="009F173D">
        <w:rPr>
          <w:rFonts w:ascii="微软雅黑" w:eastAsia="微软雅黑" w:hAnsi="微软雅黑" w:hint="eastAsia"/>
          <w:noProof/>
          <w:kern w:val="1"/>
        </w:rPr>
        <w:t>证件号码</w:t>
      </w:r>
    </w:p>
    <w:p w14:paraId="7A26D498" w14:textId="60E792EB" w:rsidR="000D3758" w:rsidRPr="00377827" w:rsidRDefault="000D3758" w:rsidP="009B528D">
      <w:pPr>
        <w:pStyle w:val="ListParagraph"/>
        <w:widowControl/>
        <w:numPr>
          <w:ilvl w:val="0"/>
          <w:numId w:val="97"/>
        </w:numPr>
        <w:ind w:firstLineChars="0"/>
        <w:rPr>
          <w:rFonts w:ascii="微软雅黑" w:eastAsia="微软雅黑" w:hAnsi="微软雅黑"/>
          <w:noProof/>
          <w:kern w:val="1"/>
          <w:sz w:val="20"/>
          <w:szCs w:val="20"/>
        </w:rPr>
      </w:pPr>
      <w:r w:rsidRPr="00377827">
        <w:rPr>
          <w:rFonts w:ascii="微软雅黑" w:eastAsia="微软雅黑" w:hAnsi="微软雅黑" w:hint="eastAsia"/>
          <w:noProof/>
          <w:kern w:val="1"/>
          <w:sz w:val="20"/>
          <w:szCs w:val="20"/>
        </w:rPr>
        <w:t>如从Navi的CRM跳转过来，则</w:t>
      </w:r>
      <w:r w:rsidR="007A3D4B">
        <w:rPr>
          <w:rFonts w:ascii="微软雅黑" w:eastAsia="微软雅黑" w:hAnsi="微软雅黑" w:hint="eastAsia"/>
          <w:noProof/>
          <w:kern w:val="1"/>
          <w:sz w:val="20"/>
          <w:szCs w:val="20"/>
        </w:rPr>
        <w:t>在关闭I</w:t>
      </w:r>
      <w:r w:rsidR="007A3D4B">
        <w:rPr>
          <w:rFonts w:ascii="微软雅黑" w:eastAsia="微软雅黑" w:hAnsi="微软雅黑"/>
          <w:noProof/>
          <w:kern w:val="1"/>
          <w:sz w:val="20"/>
          <w:szCs w:val="20"/>
        </w:rPr>
        <w:t>B</w:t>
      </w:r>
      <w:r w:rsidR="007A3D4B">
        <w:rPr>
          <w:rFonts w:ascii="微软雅黑" w:eastAsia="微软雅黑" w:hAnsi="微软雅黑" w:hint="eastAsia"/>
          <w:noProof/>
          <w:kern w:val="1"/>
          <w:sz w:val="20"/>
          <w:szCs w:val="20"/>
        </w:rPr>
        <w:t>页面之后需要返回到C</w:t>
      </w:r>
      <w:r w:rsidR="007A3D4B">
        <w:rPr>
          <w:rFonts w:ascii="微软雅黑" w:eastAsia="微软雅黑" w:hAnsi="微软雅黑"/>
          <w:noProof/>
          <w:kern w:val="1"/>
          <w:sz w:val="20"/>
          <w:szCs w:val="20"/>
        </w:rPr>
        <w:t>RM</w:t>
      </w:r>
      <w:r w:rsidR="007A3D4B" w:rsidRPr="00FF05FD">
        <w:rPr>
          <w:rFonts w:ascii="微软雅黑" w:eastAsia="微软雅黑" w:hAnsi="微软雅黑" w:hint="eastAsia"/>
          <w:noProof/>
          <w:kern w:val="1"/>
          <w:sz w:val="20"/>
          <w:szCs w:val="20"/>
        </w:rPr>
        <w:t>之前的客户页面。</w:t>
      </w:r>
    </w:p>
    <w:p w14:paraId="3EB6BD8F" w14:textId="5B5930D4" w:rsidR="000D3758" w:rsidRPr="00524C4F" w:rsidRDefault="000D3758" w:rsidP="009B528D">
      <w:pPr>
        <w:pStyle w:val="ListParagraph"/>
        <w:widowControl/>
        <w:numPr>
          <w:ilvl w:val="0"/>
          <w:numId w:val="97"/>
        </w:numPr>
        <w:ind w:firstLineChars="0"/>
        <w:rPr>
          <w:rFonts w:ascii="微软雅黑" w:eastAsia="微软雅黑" w:hAnsi="微软雅黑"/>
          <w:noProof/>
          <w:kern w:val="1"/>
          <w:sz w:val="20"/>
          <w:szCs w:val="20"/>
        </w:rPr>
      </w:pPr>
      <w:r w:rsidRPr="00524C4F">
        <w:rPr>
          <w:rFonts w:ascii="微软雅黑" w:eastAsia="微软雅黑" w:hAnsi="微软雅黑" w:hint="eastAsia"/>
          <w:noProof/>
          <w:kern w:val="1"/>
          <w:sz w:val="20"/>
          <w:szCs w:val="20"/>
        </w:rPr>
        <w:t>比对客户信息与CRM中带入信息是否一致</w:t>
      </w:r>
    </w:p>
    <w:p w14:paraId="0392F7FC" w14:textId="09961020" w:rsidR="000D3758" w:rsidRDefault="000D3758" w:rsidP="000D3758">
      <w:pPr>
        <w:widowControl/>
        <w:spacing w:line="240" w:lineRule="auto"/>
        <w:ind w:left="420"/>
        <w:rPr>
          <w:rFonts w:ascii="微软雅黑" w:eastAsia="微软雅黑" w:hAnsi="微软雅黑"/>
          <w:noProof/>
          <w:kern w:val="1"/>
          <w:lang w:eastAsia="zh-CN"/>
        </w:rPr>
      </w:pPr>
      <w:r w:rsidRPr="00524C4F">
        <w:rPr>
          <w:rFonts w:ascii="微软雅黑" w:eastAsia="微软雅黑" w:hAnsi="微软雅黑" w:hint="eastAsia"/>
          <w:noProof/>
          <w:kern w:val="1"/>
          <w:lang w:eastAsia="zh-CN"/>
        </w:rPr>
        <w:lastRenderedPageBreak/>
        <w:t>当发现CRM信息被修改时，需要清空当前</w:t>
      </w:r>
      <w:r w:rsidR="00AE6001">
        <w:rPr>
          <w:rFonts w:ascii="微软雅黑" w:eastAsia="微软雅黑" w:hAnsi="微软雅黑"/>
          <w:noProof/>
          <w:kern w:val="1"/>
          <w:lang w:eastAsia="zh-CN"/>
        </w:rPr>
        <w:t>One ID</w:t>
      </w:r>
      <w:r w:rsidRPr="00524C4F">
        <w:rPr>
          <w:rFonts w:ascii="微软雅黑" w:eastAsia="微软雅黑" w:hAnsi="微软雅黑" w:hint="eastAsia"/>
          <w:noProof/>
          <w:kern w:val="1"/>
          <w:lang w:eastAsia="zh-CN"/>
        </w:rPr>
        <w:t>信息。若没被修改，则后台保存记录</w:t>
      </w:r>
      <w:r w:rsidR="00AE6001">
        <w:rPr>
          <w:rFonts w:ascii="微软雅黑" w:eastAsia="微软雅黑" w:hAnsi="微软雅黑"/>
          <w:noProof/>
          <w:kern w:val="1"/>
          <w:lang w:eastAsia="zh-CN"/>
        </w:rPr>
        <w:t>One ID</w:t>
      </w:r>
      <w:r w:rsidRPr="00524C4F">
        <w:rPr>
          <w:rFonts w:ascii="微软雅黑" w:eastAsia="微软雅黑" w:hAnsi="微软雅黑" w:hint="eastAsia"/>
          <w:noProof/>
          <w:kern w:val="1"/>
          <w:lang w:eastAsia="zh-CN"/>
        </w:rPr>
        <w:t>信息。</w:t>
      </w:r>
    </w:p>
    <w:p w14:paraId="5CF54A27" w14:textId="2776BF4F" w:rsidR="00AE6001" w:rsidRPr="00AE6001" w:rsidRDefault="00AE6001" w:rsidP="000D3758">
      <w:pPr>
        <w:widowControl/>
        <w:spacing w:line="240" w:lineRule="auto"/>
        <w:ind w:left="420"/>
        <w:rPr>
          <w:rFonts w:ascii="微软雅黑" w:eastAsia="微软雅黑" w:hAnsi="微软雅黑"/>
          <w:noProof/>
          <w:kern w:val="1"/>
          <w:lang w:eastAsia="zh-CN"/>
        </w:rPr>
      </w:pPr>
      <w:r>
        <w:rPr>
          <w:rFonts w:ascii="微软雅黑" w:eastAsia="微软雅黑" w:hAnsi="微软雅黑" w:hint="eastAsia"/>
          <w:noProof/>
          <w:kern w:val="1"/>
          <w:lang w:eastAsia="zh-CN"/>
        </w:rPr>
        <w:t>若创建投保单方式为【扫描身份证创建保单】，则需要判断扫描的客户信息与CRM带入的客户信息是否一致，若C</w:t>
      </w:r>
      <w:r>
        <w:rPr>
          <w:rFonts w:ascii="微软雅黑" w:eastAsia="微软雅黑" w:hAnsi="微软雅黑"/>
          <w:noProof/>
          <w:kern w:val="1"/>
          <w:lang w:eastAsia="zh-CN"/>
        </w:rPr>
        <w:t>RM</w:t>
      </w:r>
      <w:r>
        <w:rPr>
          <w:rFonts w:ascii="微软雅黑" w:eastAsia="微软雅黑" w:hAnsi="微软雅黑" w:hint="eastAsia"/>
          <w:noProof/>
          <w:kern w:val="1"/>
          <w:lang w:eastAsia="zh-CN"/>
        </w:rPr>
        <w:t>带入的客户信息与扫描信息不一致，则需要清空当前O</w:t>
      </w:r>
      <w:r>
        <w:rPr>
          <w:rFonts w:ascii="微软雅黑" w:eastAsia="微软雅黑" w:hAnsi="微软雅黑"/>
          <w:noProof/>
          <w:kern w:val="1"/>
          <w:lang w:eastAsia="zh-CN"/>
        </w:rPr>
        <w:t>ne ID</w:t>
      </w:r>
      <w:r>
        <w:rPr>
          <w:rFonts w:ascii="微软雅黑" w:eastAsia="微软雅黑" w:hAnsi="微软雅黑" w:hint="eastAsia"/>
          <w:noProof/>
          <w:kern w:val="1"/>
          <w:lang w:eastAsia="zh-CN"/>
        </w:rPr>
        <w:t>信息。</w:t>
      </w:r>
    </w:p>
    <w:p w14:paraId="38403AA4" w14:textId="0BF35C06" w:rsidR="000D3758" w:rsidRPr="00524C4F" w:rsidRDefault="000D3758" w:rsidP="009B528D">
      <w:pPr>
        <w:pStyle w:val="ListParagraph"/>
        <w:widowControl/>
        <w:numPr>
          <w:ilvl w:val="0"/>
          <w:numId w:val="97"/>
        </w:numPr>
        <w:ind w:firstLineChars="0"/>
        <w:rPr>
          <w:rFonts w:ascii="微软雅黑" w:eastAsia="微软雅黑" w:hAnsi="微软雅黑"/>
          <w:noProof/>
          <w:kern w:val="1"/>
          <w:sz w:val="20"/>
          <w:szCs w:val="20"/>
        </w:rPr>
      </w:pPr>
      <w:r w:rsidRPr="00524C4F">
        <w:rPr>
          <w:rFonts w:ascii="微软雅黑" w:eastAsia="微软雅黑" w:hAnsi="微软雅黑" w:hint="eastAsia"/>
          <w:noProof/>
          <w:kern w:val="1"/>
          <w:sz w:val="20"/>
          <w:szCs w:val="20"/>
        </w:rPr>
        <w:t>判断带入客户信息是否被修改的标准：</w:t>
      </w:r>
    </w:p>
    <w:p w14:paraId="5F45D302" w14:textId="0AFA44C4" w:rsidR="000D3758" w:rsidRPr="008C6E43" w:rsidRDefault="000D3758" w:rsidP="008C6E43">
      <w:pPr>
        <w:widowControl/>
        <w:ind w:left="400"/>
        <w:rPr>
          <w:rFonts w:ascii="微软雅黑" w:eastAsia="微软雅黑" w:hAnsi="微软雅黑"/>
          <w:noProof/>
          <w:kern w:val="1"/>
          <w:lang w:eastAsia="zh-CN"/>
        </w:rPr>
      </w:pPr>
      <w:r w:rsidRPr="008C6E43">
        <w:rPr>
          <w:rFonts w:ascii="微软雅黑" w:eastAsia="微软雅黑" w:hAnsi="微软雅黑" w:hint="eastAsia"/>
          <w:noProof/>
          <w:kern w:val="1"/>
          <w:lang w:eastAsia="zh-CN"/>
        </w:rPr>
        <w:t>比对姓名、出生日期、性别、</w:t>
      </w:r>
      <w:r w:rsidR="00D250B7">
        <w:rPr>
          <w:rFonts w:ascii="微软雅黑" w:eastAsia="微软雅黑" w:hAnsi="微软雅黑" w:hint="eastAsia"/>
          <w:noProof/>
          <w:kern w:val="1"/>
          <w:lang w:eastAsia="zh-CN"/>
        </w:rPr>
        <w:t>证件类型/</w:t>
      </w:r>
      <w:r w:rsidRPr="008C6E43">
        <w:rPr>
          <w:rFonts w:ascii="微软雅黑" w:eastAsia="微软雅黑" w:hAnsi="微软雅黑" w:hint="eastAsia"/>
          <w:noProof/>
          <w:kern w:val="1"/>
          <w:lang w:eastAsia="zh-CN"/>
        </w:rPr>
        <w:t>证件号码是否被修改</w:t>
      </w:r>
      <w:r w:rsidR="008C6E43">
        <w:rPr>
          <w:rFonts w:ascii="微软雅黑" w:eastAsia="微软雅黑" w:hAnsi="微软雅黑" w:hint="eastAsia"/>
          <w:noProof/>
          <w:kern w:val="1"/>
          <w:lang w:eastAsia="zh-CN"/>
        </w:rPr>
        <w:t>。</w:t>
      </w:r>
      <w:r w:rsidRPr="008C6E43">
        <w:rPr>
          <w:rFonts w:ascii="微软雅黑" w:eastAsia="微软雅黑" w:hAnsi="微软雅黑" w:hint="eastAsia"/>
          <w:noProof/>
          <w:kern w:val="1"/>
          <w:lang w:eastAsia="zh-CN"/>
        </w:rPr>
        <w:t>若原字段为空，则不认为被修改，例如原来性别为空，但是</w:t>
      </w:r>
      <w:r w:rsidR="008C6E43">
        <w:rPr>
          <w:rFonts w:ascii="微软雅黑" w:eastAsia="微软雅黑" w:hAnsi="微软雅黑" w:hint="eastAsia"/>
          <w:noProof/>
          <w:kern w:val="1"/>
          <w:lang w:eastAsia="zh-CN"/>
        </w:rPr>
        <w:t>在</w:t>
      </w:r>
      <w:r w:rsidRPr="008C6E43">
        <w:rPr>
          <w:rFonts w:ascii="微软雅黑" w:eastAsia="微软雅黑" w:hAnsi="微软雅黑" w:hint="eastAsia"/>
          <w:noProof/>
          <w:kern w:val="1"/>
          <w:lang w:eastAsia="zh-CN"/>
        </w:rPr>
        <w:t>IB里补充了性别信息，则不认为被修改</w:t>
      </w:r>
      <w:r w:rsidR="008C6E43">
        <w:rPr>
          <w:rFonts w:ascii="微软雅黑" w:eastAsia="微软雅黑" w:hAnsi="微软雅黑" w:hint="eastAsia"/>
          <w:noProof/>
          <w:kern w:val="1"/>
          <w:lang w:eastAsia="zh-CN"/>
        </w:rPr>
        <w:t>。</w:t>
      </w:r>
    </w:p>
    <w:p w14:paraId="4A85C804" w14:textId="2867D376" w:rsidR="002301B9" w:rsidRDefault="00E272F8" w:rsidP="009B528D">
      <w:pPr>
        <w:pStyle w:val="ListParagraph"/>
        <w:widowControl/>
        <w:numPr>
          <w:ilvl w:val="0"/>
          <w:numId w:val="97"/>
        </w:numPr>
        <w:ind w:firstLineChars="0"/>
        <w:rPr>
          <w:rFonts w:ascii="微软雅黑" w:eastAsia="微软雅黑" w:hAnsi="微软雅黑"/>
          <w:noProof/>
          <w:kern w:val="1"/>
          <w:sz w:val="20"/>
          <w:szCs w:val="20"/>
        </w:rPr>
      </w:pPr>
      <w:r>
        <w:rPr>
          <w:rFonts w:ascii="微软雅黑" w:eastAsia="微软雅黑" w:hAnsi="微软雅黑"/>
          <w:noProof/>
          <w:kern w:val="1"/>
          <w:sz w:val="20"/>
          <w:szCs w:val="20"/>
        </w:rPr>
        <w:t>One ID</w:t>
      </w:r>
      <w:r>
        <w:rPr>
          <w:rFonts w:ascii="微软雅黑" w:eastAsia="微软雅黑" w:hAnsi="微软雅黑" w:hint="eastAsia"/>
          <w:noProof/>
          <w:kern w:val="1"/>
          <w:sz w:val="20"/>
          <w:szCs w:val="20"/>
        </w:rPr>
        <w:t>在I</w:t>
      </w:r>
      <w:r>
        <w:rPr>
          <w:rFonts w:ascii="微软雅黑" w:eastAsia="微软雅黑" w:hAnsi="微软雅黑"/>
          <w:noProof/>
          <w:kern w:val="1"/>
          <w:sz w:val="20"/>
          <w:szCs w:val="20"/>
        </w:rPr>
        <w:t>B</w:t>
      </w:r>
      <w:r>
        <w:rPr>
          <w:rFonts w:ascii="微软雅黑" w:eastAsia="微软雅黑" w:hAnsi="微软雅黑" w:hint="eastAsia"/>
          <w:noProof/>
          <w:kern w:val="1"/>
          <w:sz w:val="20"/>
          <w:szCs w:val="20"/>
        </w:rPr>
        <w:t>中的应用场景</w:t>
      </w:r>
      <w:r w:rsidR="006D324C">
        <w:rPr>
          <w:rFonts w:ascii="微软雅黑" w:eastAsia="微软雅黑" w:hAnsi="微软雅黑" w:hint="eastAsia"/>
          <w:noProof/>
          <w:kern w:val="1"/>
          <w:sz w:val="20"/>
          <w:szCs w:val="20"/>
        </w:rPr>
        <w:t>：</w:t>
      </w:r>
      <w:r w:rsidRPr="00E272F8">
        <w:rPr>
          <w:rFonts w:ascii="微软雅黑" w:eastAsia="微软雅黑" w:hAnsi="微软雅黑" w:hint="eastAsia"/>
          <w:noProof/>
          <w:kern w:val="1"/>
          <w:sz w:val="20"/>
          <w:szCs w:val="20"/>
        </w:rPr>
        <w:t>当该保单生效之后，One Service 将生效保单下的现客</w:t>
      </w:r>
      <w:r>
        <w:rPr>
          <w:rFonts w:ascii="微软雅黑" w:eastAsia="微软雅黑" w:hAnsi="微软雅黑" w:hint="eastAsia"/>
          <w:noProof/>
          <w:kern w:val="1"/>
          <w:sz w:val="20"/>
          <w:szCs w:val="20"/>
        </w:rPr>
        <w:t>信息</w:t>
      </w:r>
      <w:r w:rsidRPr="00E272F8">
        <w:rPr>
          <w:rFonts w:ascii="微软雅黑" w:eastAsia="微软雅黑" w:hAnsi="微软雅黑" w:hint="eastAsia"/>
          <w:noProof/>
          <w:kern w:val="1"/>
          <w:sz w:val="20"/>
          <w:szCs w:val="20"/>
        </w:rPr>
        <w:t>传给CRM</w:t>
      </w:r>
      <w:r>
        <w:rPr>
          <w:rFonts w:ascii="微软雅黑" w:eastAsia="微软雅黑" w:hAnsi="微软雅黑" w:hint="eastAsia"/>
          <w:noProof/>
          <w:kern w:val="1"/>
          <w:sz w:val="20"/>
          <w:szCs w:val="20"/>
        </w:rPr>
        <w:t>，此时若该现客在I</w:t>
      </w:r>
      <w:r>
        <w:rPr>
          <w:rFonts w:ascii="微软雅黑" w:eastAsia="微软雅黑" w:hAnsi="微软雅黑"/>
          <w:noProof/>
          <w:kern w:val="1"/>
          <w:sz w:val="20"/>
          <w:szCs w:val="20"/>
        </w:rPr>
        <w:t>B</w:t>
      </w:r>
      <w:r>
        <w:rPr>
          <w:rFonts w:ascii="微软雅黑" w:eastAsia="微软雅黑" w:hAnsi="微软雅黑" w:hint="eastAsia"/>
          <w:noProof/>
          <w:kern w:val="1"/>
          <w:sz w:val="20"/>
          <w:szCs w:val="20"/>
        </w:rPr>
        <w:t>中带有O</w:t>
      </w:r>
      <w:r>
        <w:rPr>
          <w:rFonts w:ascii="微软雅黑" w:eastAsia="微软雅黑" w:hAnsi="微软雅黑"/>
          <w:noProof/>
          <w:kern w:val="1"/>
          <w:sz w:val="20"/>
          <w:szCs w:val="20"/>
        </w:rPr>
        <w:t>ne ID</w:t>
      </w:r>
      <w:r>
        <w:rPr>
          <w:rFonts w:ascii="微软雅黑" w:eastAsia="微软雅黑" w:hAnsi="微软雅黑" w:hint="eastAsia"/>
          <w:noProof/>
          <w:kern w:val="1"/>
          <w:sz w:val="20"/>
          <w:szCs w:val="20"/>
        </w:rPr>
        <w:t>，则将该O</w:t>
      </w:r>
      <w:r>
        <w:rPr>
          <w:rFonts w:ascii="微软雅黑" w:eastAsia="微软雅黑" w:hAnsi="微软雅黑"/>
          <w:noProof/>
          <w:kern w:val="1"/>
          <w:sz w:val="20"/>
          <w:szCs w:val="20"/>
        </w:rPr>
        <w:t xml:space="preserve">ne ID </w:t>
      </w:r>
      <w:r>
        <w:rPr>
          <w:rFonts w:ascii="微软雅黑" w:eastAsia="微软雅黑" w:hAnsi="微软雅黑" w:hint="eastAsia"/>
          <w:noProof/>
          <w:kern w:val="1"/>
          <w:sz w:val="20"/>
          <w:szCs w:val="20"/>
        </w:rPr>
        <w:t>一并传给C</w:t>
      </w:r>
      <w:r>
        <w:rPr>
          <w:rFonts w:ascii="微软雅黑" w:eastAsia="微软雅黑" w:hAnsi="微软雅黑"/>
          <w:noProof/>
          <w:kern w:val="1"/>
          <w:sz w:val="20"/>
          <w:szCs w:val="20"/>
        </w:rPr>
        <w:t>RM</w:t>
      </w:r>
      <w:r w:rsidR="009C4013">
        <w:rPr>
          <w:rFonts w:ascii="微软雅黑" w:eastAsia="微软雅黑" w:hAnsi="微软雅黑" w:hint="eastAsia"/>
          <w:noProof/>
          <w:kern w:val="1"/>
          <w:sz w:val="20"/>
          <w:szCs w:val="20"/>
        </w:rPr>
        <w:t>，用于潜客和现客自动合并逻辑判断。具体规则可参考7</w:t>
      </w:r>
      <w:r w:rsidR="009C4013">
        <w:rPr>
          <w:rFonts w:ascii="微软雅黑" w:eastAsia="微软雅黑" w:hAnsi="微软雅黑"/>
          <w:noProof/>
          <w:kern w:val="1"/>
          <w:sz w:val="20"/>
          <w:szCs w:val="20"/>
        </w:rPr>
        <w:t>.1.3</w:t>
      </w:r>
      <w:r w:rsidR="009C4013">
        <w:rPr>
          <w:rFonts w:ascii="微软雅黑" w:eastAsia="微软雅黑" w:hAnsi="微软雅黑" w:hint="eastAsia"/>
          <w:noProof/>
          <w:kern w:val="1"/>
          <w:sz w:val="20"/>
          <w:szCs w:val="20"/>
        </w:rPr>
        <w:t>客户合并与拆分。</w:t>
      </w:r>
    </w:p>
    <w:p w14:paraId="32283075" w14:textId="0E675D04" w:rsidR="00AB3CCF" w:rsidRPr="00E272F8" w:rsidRDefault="00AB3CCF" w:rsidP="009B528D">
      <w:pPr>
        <w:pStyle w:val="ListParagraph"/>
        <w:widowControl/>
        <w:numPr>
          <w:ilvl w:val="0"/>
          <w:numId w:val="97"/>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t>开门红预售期内，若点击拉起I</w:t>
      </w:r>
      <w:r>
        <w:rPr>
          <w:rFonts w:ascii="微软雅黑" w:eastAsia="微软雅黑" w:hAnsi="微软雅黑"/>
          <w:noProof/>
          <w:kern w:val="1"/>
          <w:sz w:val="20"/>
          <w:szCs w:val="20"/>
        </w:rPr>
        <w:t>B</w:t>
      </w:r>
      <w:r>
        <w:rPr>
          <w:rFonts w:ascii="微软雅黑" w:eastAsia="微软雅黑" w:hAnsi="微软雅黑" w:hint="eastAsia"/>
          <w:noProof/>
          <w:kern w:val="1"/>
          <w:sz w:val="20"/>
          <w:szCs w:val="20"/>
        </w:rPr>
        <w:t>制作投保书时，弹框让代理人选择是进入正常的IB投保还是预售。</w:t>
      </w:r>
    </w:p>
    <w:p w14:paraId="5EC7C926" w14:textId="77777777" w:rsidR="00E272F8" w:rsidRPr="000D3758" w:rsidRDefault="00E272F8" w:rsidP="000D3758">
      <w:pPr>
        <w:widowControl/>
        <w:spacing w:line="240" w:lineRule="auto"/>
        <w:rPr>
          <w:rFonts w:ascii="微软雅黑" w:eastAsia="微软雅黑" w:hAnsi="微软雅黑"/>
          <w:noProof/>
          <w:kern w:val="1"/>
          <w:lang w:eastAsia="zh-CN"/>
        </w:rPr>
      </w:pPr>
    </w:p>
    <w:p w14:paraId="622D1C98" w14:textId="0E938C31" w:rsidR="000D3758" w:rsidRDefault="000D3758" w:rsidP="009B528D">
      <w:pPr>
        <w:pStyle w:val="ListParagraph"/>
        <w:widowControl/>
        <w:numPr>
          <w:ilvl w:val="0"/>
          <w:numId w:val="96"/>
        </w:numPr>
        <w:ind w:firstLineChars="0"/>
        <w:rPr>
          <w:rFonts w:ascii="微软雅黑" w:eastAsia="微软雅黑" w:hAnsi="微软雅黑"/>
          <w:b/>
          <w:bCs/>
          <w:noProof/>
          <w:kern w:val="1"/>
        </w:rPr>
      </w:pPr>
      <w:r w:rsidRPr="000D3758">
        <w:rPr>
          <w:rFonts w:ascii="微软雅黑" w:eastAsia="微软雅黑" w:hAnsi="微软雅黑" w:hint="eastAsia"/>
          <w:b/>
          <w:bCs/>
          <w:noProof/>
          <w:kern w:val="1"/>
        </w:rPr>
        <w:t>CRM动线拉起SIS</w:t>
      </w:r>
    </w:p>
    <w:p w14:paraId="77AED00D" w14:textId="68A0FE50" w:rsidR="000D3758" w:rsidRPr="000D3758" w:rsidRDefault="000D3758" w:rsidP="000D3758">
      <w:pPr>
        <w:widowControl/>
        <w:spacing w:line="240" w:lineRule="auto"/>
        <w:rPr>
          <w:rFonts w:ascii="微软雅黑" w:eastAsia="微软雅黑" w:hAnsi="微软雅黑"/>
          <w:noProof/>
          <w:kern w:val="1"/>
          <w:lang w:eastAsia="zh-CN"/>
        </w:rPr>
      </w:pPr>
      <w:r>
        <w:rPr>
          <w:noProof/>
          <w:lang w:eastAsia="zh-CN"/>
        </w:rPr>
        <w:drawing>
          <wp:inline distT="0" distB="0" distL="0" distR="0" wp14:anchorId="32A2588E" wp14:editId="407C7AAA">
            <wp:extent cx="4146550" cy="310991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4150710" cy="3113033"/>
                    </a:xfrm>
                    <a:prstGeom prst="rect">
                      <a:avLst/>
                    </a:prstGeom>
                    <a:noFill/>
                    <a:ln>
                      <a:noFill/>
                    </a:ln>
                  </pic:spPr>
                </pic:pic>
              </a:graphicData>
            </a:graphic>
          </wp:inline>
        </w:drawing>
      </w:r>
    </w:p>
    <w:p w14:paraId="087084F4" w14:textId="67A1DFD6" w:rsidR="000D3758" w:rsidRPr="000D3758" w:rsidRDefault="000D3758" w:rsidP="000D3758">
      <w:pPr>
        <w:widowControl/>
        <w:spacing w:line="240" w:lineRule="auto"/>
        <w:rPr>
          <w:rFonts w:ascii="微软雅黑" w:eastAsia="微软雅黑" w:hAnsi="微软雅黑"/>
          <w:noProof/>
          <w:kern w:val="1"/>
          <w:lang w:eastAsia="zh-CN"/>
        </w:rPr>
      </w:pPr>
      <w:r w:rsidRPr="000D3758">
        <w:rPr>
          <w:rFonts w:ascii="微软雅黑" w:eastAsia="微软雅黑" w:hAnsi="微软雅黑" w:hint="eastAsia"/>
          <w:noProof/>
          <w:kern w:val="1"/>
          <w:lang w:eastAsia="zh-CN"/>
        </w:rPr>
        <w:t>图</w:t>
      </w:r>
      <w:r w:rsidR="004511AD">
        <w:rPr>
          <w:rFonts w:ascii="微软雅黑" w:eastAsia="微软雅黑" w:hAnsi="微软雅黑"/>
          <w:noProof/>
          <w:kern w:val="1"/>
          <w:lang w:eastAsia="zh-CN"/>
        </w:rPr>
        <w:t>1</w:t>
      </w:r>
    </w:p>
    <w:p w14:paraId="4C2A967C" w14:textId="77777777" w:rsidR="00BB6C88" w:rsidRDefault="00BB6C88" w:rsidP="000D3758">
      <w:pPr>
        <w:widowControl/>
        <w:spacing w:line="240" w:lineRule="auto"/>
        <w:rPr>
          <w:rFonts w:ascii="微软雅黑" w:eastAsia="微软雅黑" w:hAnsi="微软雅黑"/>
          <w:noProof/>
          <w:kern w:val="1"/>
          <w:lang w:eastAsia="zh-CN"/>
        </w:rPr>
      </w:pPr>
    </w:p>
    <w:p w14:paraId="5FA92C6D" w14:textId="7AC75591" w:rsidR="000D3758" w:rsidRPr="000D3758" w:rsidRDefault="000D3758" w:rsidP="000D3758">
      <w:pPr>
        <w:widowControl/>
        <w:spacing w:line="240" w:lineRule="auto"/>
        <w:rPr>
          <w:rFonts w:ascii="微软雅黑" w:eastAsia="微软雅黑" w:hAnsi="微软雅黑"/>
          <w:noProof/>
          <w:kern w:val="1"/>
          <w:lang w:eastAsia="zh-CN"/>
        </w:rPr>
      </w:pPr>
      <w:r w:rsidRPr="000D3758">
        <w:rPr>
          <w:rFonts w:ascii="微软雅黑" w:eastAsia="微软雅黑" w:hAnsi="微软雅黑" w:hint="eastAsia"/>
          <w:noProof/>
          <w:kern w:val="1"/>
          <w:lang w:eastAsia="zh-CN"/>
        </w:rPr>
        <w:t>功能流程说明</w:t>
      </w:r>
    </w:p>
    <w:p w14:paraId="781A3CBE" w14:textId="5264D350" w:rsidR="000D3758" w:rsidRPr="000D3758" w:rsidRDefault="000D3758" w:rsidP="009B528D">
      <w:pPr>
        <w:pStyle w:val="ListParagraph"/>
        <w:widowControl/>
        <w:numPr>
          <w:ilvl w:val="0"/>
          <w:numId w:val="98"/>
        </w:numPr>
        <w:ind w:firstLineChars="0"/>
        <w:rPr>
          <w:rFonts w:ascii="微软雅黑" w:eastAsia="微软雅黑" w:hAnsi="微软雅黑"/>
          <w:noProof/>
          <w:kern w:val="1"/>
        </w:rPr>
      </w:pPr>
      <w:r w:rsidRPr="001726AA">
        <w:rPr>
          <w:rFonts w:ascii="微软雅黑" w:eastAsia="微软雅黑" w:hAnsi="微软雅黑" w:hint="eastAsia"/>
          <w:noProof/>
          <w:kern w:val="1"/>
          <w:sz w:val="20"/>
          <w:szCs w:val="20"/>
        </w:rPr>
        <w:t>从Navi CRM中的具体客户里的动线里，点击拉起SIS</w:t>
      </w:r>
      <w:r w:rsidR="004511AD">
        <w:rPr>
          <w:rFonts w:ascii="微软雅黑" w:eastAsia="微软雅黑" w:hAnsi="微软雅黑" w:hint="eastAsia"/>
          <w:noProof/>
          <w:kern w:val="1"/>
          <w:sz w:val="20"/>
          <w:szCs w:val="20"/>
        </w:rPr>
        <w:t>，</w:t>
      </w:r>
      <w:r w:rsidRPr="001726AA">
        <w:rPr>
          <w:rFonts w:ascii="微软雅黑" w:eastAsia="微软雅黑" w:hAnsi="微软雅黑" w:hint="eastAsia"/>
          <w:noProof/>
          <w:kern w:val="1"/>
          <w:sz w:val="20"/>
          <w:szCs w:val="20"/>
        </w:rPr>
        <w:t>跳转到相关页面（如图1）</w:t>
      </w:r>
    </w:p>
    <w:p w14:paraId="21993B7D" w14:textId="63AA25DC" w:rsidR="000D3758" w:rsidRPr="00FF05FD" w:rsidRDefault="000D3758" w:rsidP="009B528D">
      <w:pPr>
        <w:pStyle w:val="ListParagraph"/>
        <w:widowControl/>
        <w:numPr>
          <w:ilvl w:val="0"/>
          <w:numId w:val="99"/>
        </w:numPr>
        <w:ind w:firstLineChars="0"/>
        <w:rPr>
          <w:rFonts w:ascii="微软雅黑" w:eastAsia="微软雅黑" w:hAnsi="微软雅黑"/>
          <w:noProof/>
          <w:kern w:val="1"/>
          <w:sz w:val="20"/>
          <w:szCs w:val="20"/>
        </w:rPr>
      </w:pPr>
      <w:r w:rsidRPr="00FF05FD">
        <w:rPr>
          <w:rFonts w:ascii="微软雅黑" w:eastAsia="微软雅黑" w:hAnsi="微软雅黑" w:hint="eastAsia"/>
          <w:noProof/>
          <w:kern w:val="1"/>
          <w:sz w:val="20"/>
          <w:szCs w:val="20"/>
        </w:rPr>
        <w:t>CRM中跳转到SIS中的新建建议书页面（如图</w:t>
      </w:r>
      <w:r w:rsidR="00121C94">
        <w:rPr>
          <w:rFonts w:ascii="微软雅黑" w:eastAsia="微软雅黑" w:hAnsi="微软雅黑"/>
          <w:noProof/>
          <w:kern w:val="1"/>
          <w:sz w:val="20"/>
          <w:szCs w:val="20"/>
        </w:rPr>
        <w:t>1</w:t>
      </w:r>
      <w:r w:rsidRPr="00FF05FD">
        <w:rPr>
          <w:rFonts w:ascii="微软雅黑" w:eastAsia="微软雅黑" w:hAnsi="微软雅黑" w:hint="eastAsia"/>
          <w:noProof/>
          <w:kern w:val="1"/>
          <w:sz w:val="20"/>
          <w:szCs w:val="20"/>
        </w:rPr>
        <w:t>），并将CRM中的该客户的信息自动带入到SIS的投保人信息里（若CRM里已经维护）</w:t>
      </w:r>
    </w:p>
    <w:p w14:paraId="0E8BE4A2" w14:textId="5800701D" w:rsidR="000D3758" w:rsidRPr="000D3758" w:rsidRDefault="000D3758" w:rsidP="009B528D">
      <w:pPr>
        <w:pStyle w:val="ListParagraph"/>
        <w:widowControl/>
        <w:numPr>
          <w:ilvl w:val="0"/>
          <w:numId w:val="117"/>
        </w:numPr>
        <w:ind w:firstLineChars="0"/>
        <w:rPr>
          <w:rFonts w:ascii="微软雅黑" w:eastAsia="微软雅黑" w:hAnsi="微软雅黑"/>
          <w:noProof/>
          <w:kern w:val="1"/>
        </w:rPr>
      </w:pPr>
      <w:r w:rsidRPr="000D3758">
        <w:rPr>
          <w:rFonts w:ascii="微软雅黑" w:eastAsia="微软雅黑" w:hAnsi="微软雅黑" w:hint="eastAsia"/>
          <w:noProof/>
          <w:kern w:val="1"/>
        </w:rPr>
        <w:t>姓名</w:t>
      </w:r>
    </w:p>
    <w:p w14:paraId="27CED380" w14:textId="3554A6C4" w:rsidR="000D3758" w:rsidRPr="000D3758" w:rsidRDefault="000D3758" w:rsidP="009B528D">
      <w:pPr>
        <w:pStyle w:val="ListParagraph"/>
        <w:widowControl/>
        <w:numPr>
          <w:ilvl w:val="0"/>
          <w:numId w:val="117"/>
        </w:numPr>
        <w:ind w:firstLineChars="0"/>
        <w:rPr>
          <w:rFonts w:ascii="微软雅黑" w:eastAsia="微软雅黑" w:hAnsi="微软雅黑"/>
          <w:noProof/>
          <w:kern w:val="1"/>
        </w:rPr>
      </w:pPr>
      <w:r w:rsidRPr="000D3758">
        <w:rPr>
          <w:rFonts w:ascii="微软雅黑" w:eastAsia="微软雅黑" w:hAnsi="微软雅黑" w:hint="eastAsia"/>
          <w:noProof/>
          <w:kern w:val="1"/>
        </w:rPr>
        <w:t>生日（出生日期）</w:t>
      </w:r>
    </w:p>
    <w:p w14:paraId="44949544" w14:textId="28EDD8D1" w:rsidR="000D3758" w:rsidRPr="000D3758" w:rsidRDefault="000D3758" w:rsidP="009B528D">
      <w:pPr>
        <w:pStyle w:val="ListParagraph"/>
        <w:widowControl/>
        <w:numPr>
          <w:ilvl w:val="0"/>
          <w:numId w:val="117"/>
        </w:numPr>
        <w:ind w:firstLineChars="0"/>
        <w:rPr>
          <w:rFonts w:ascii="微软雅黑" w:eastAsia="微软雅黑" w:hAnsi="微软雅黑"/>
          <w:noProof/>
          <w:kern w:val="1"/>
        </w:rPr>
      </w:pPr>
      <w:r w:rsidRPr="000D3758">
        <w:rPr>
          <w:rFonts w:ascii="微软雅黑" w:eastAsia="微软雅黑" w:hAnsi="微软雅黑" w:hint="eastAsia"/>
          <w:noProof/>
          <w:kern w:val="1"/>
        </w:rPr>
        <w:t>性别</w:t>
      </w:r>
    </w:p>
    <w:p w14:paraId="039D6B2D" w14:textId="77777777" w:rsidR="007465C8" w:rsidRDefault="009502AF" w:rsidP="009B528D">
      <w:pPr>
        <w:pStyle w:val="ListParagraph"/>
        <w:widowControl/>
        <w:numPr>
          <w:ilvl w:val="0"/>
          <w:numId w:val="117"/>
        </w:numPr>
        <w:ind w:firstLineChars="0"/>
        <w:rPr>
          <w:rFonts w:ascii="微软雅黑" w:eastAsia="微软雅黑" w:hAnsi="微软雅黑"/>
          <w:noProof/>
          <w:kern w:val="1"/>
        </w:rPr>
      </w:pPr>
      <w:r>
        <w:rPr>
          <w:rFonts w:ascii="微软雅黑" w:eastAsia="微软雅黑" w:hAnsi="微软雅黑" w:hint="eastAsia"/>
          <w:noProof/>
          <w:kern w:val="1"/>
        </w:rPr>
        <w:lastRenderedPageBreak/>
        <w:t>证件类型</w:t>
      </w:r>
    </w:p>
    <w:p w14:paraId="132F1B49" w14:textId="03057670" w:rsidR="000D3758" w:rsidRPr="000D3758" w:rsidRDefault="000D3758" w:rsidP="009B528D">
      <w:pPr>
        <w:pStyle w:val="ListParagraph"/>
        <w:widowControl/>
        <w:numPr>
          <w:ilvl w:val="0"/>
          <w:numId w:val="117"/>
        </w:numPr>
        <w:ind w:firstLineChars="0"/>
        <w:rPr>
          <w:rFonts w:ascii="微软雅黑" w:eastAsia="微软雅黑" w:hAnsi="微软雅黑"/>
          <w:noProof/>
          <w:kern w:val="1"/>
        </w:rPr>
      </w:pPr>
      <w:r w:rsidRPr="000D3758">
        <w:rPr>
          <w:rFonts w:ascii="微软雅黑" w:eastAsia="微软雅黑" w:hAnsi="微软雅黑" w:hint="eastAsia"/>
          <w:noProof/>
          <w:kern w:val="1"/>
        </w:rPr>
        <w:t>证件号码</w:t>
      </w:r>
    </w:p>
    <w:p w14:paraId="730899BC" w14:textId="4D37BF9A" w:rsidR="000D3758" w:rsidRPr="00FF05FD" w:rsidRDefault="000D3758" w:rsidP="009B528D">
      <w:pPr>
        <w:pStyle w:val="ListParagraph"/>
        <w:widowControl/>
        <w:numPr>
          <w:ilvl w:val="0"/>
          <w:numId w:val="99"/>
        </w:numPr>
        <w:ind w:firstLineChars="0"/>
        <w:rPr>
          <w:rFonts w:ascii="微软雅黑" w:eastAsia="微软雅黑" w:hAnsi="微软雅黑"/>
          <w:noProof/>
          <w:kern w:val="1"/>
          <w:sz w:val="20"/>
          <w:szCs w:val="20"/>
        </w:rPr>
      </w:pPr>
      <w:r w:rsidRPr="00FF05FD">
        <w:rPr>
          <w:rFonts w:ascii="微软雅黑" w:eastAsia="微软雅黑" w:hAnsi="微软雅黑" w:hint="eastAsia"/>
          <w:noProof/>
          <w:kern w:val="1"/>
          <w:sz w:val="20"/>
          <w:szCs w:val="20"/>
        </w:rPr>
        <w:t>从Navi CRM进入SIS，需要在当前页面上加个“返回”按钮</w:t>
      </w:r>
      <w:r w:rsidR="00473920" w:rsidRPr="00FF05FD">
        <w:rPr>
          <w:rFonts w:ascii="微软雅黑" w:eastAsia="微软雅黑" w:hAnsi="微软雅黑" w:hint="eastAsia"/>
          <w:noProof/>
          <w:kern w:val="1"/>
          <w:sz w:val="20"/>
          <w:szCs w:val="20"/>
        </w:rPr>
        <w:t>，</w:t>
      </w:r>
      <w:r w:rsidRPr="00FF05FD">
        <w:rPr>
          <w:rFonts w:ascii="微软雅黑" w:eastAsia="微软雅黑" w:hAnsi="微软雅黑" w:hint="eastAsia"/>
          <w:noProof/>
          <w:kern w:val="1"/>
          <w:sz w:val="20"/>
          <w:szCs w:val="20"/>
        </w:rPr>
        <w:t>点击“返回”，返回到CRM之前的客户页面</w:t>
      </w:r>
      <w:r w:rsidR="00473920" w:rsidRPr="00FF05FD">
        <w:rPr>
          <w:rFonts w:ascii="微软雅黑" w:eastAsia="微软雅黑" w:hAnsi="微软雅黑" w:hint="eastAsia"/>
          <w:noProof/>
          <w:kern w:val="1"/>
          <w:sz w:val="20"/>
          <w:szCs w:val="20"/>
        </w:rPr>
        <w:t>。</w:t>
      </w:r>
      <w:r w:rsidR="004141DB">
        <w:rPr>
          <w:rFonts w:ascii="微软雅黑" w:eastAsia="微软雅黑" w:hAnsi="微软雅黑" w:hint="eastAsia"/>
          <w:noProof/>
          <w:kern w:val="1"/>
          <w:sz w:val="20"/>
          <w:szCs w:val="20"/>
        </w:rPr>
        <w:t>（该返回按钮具体实现方案和时间待定）</w:t>
      </w:r>
    </w:p>
    <w:p w14:paraId="2BFEB151" w14:textId="15C0AD6A" w:rsidR="000D3758" w:rsidRPr="000B3DA2" w:rsidRDefault="000D3758" w:rsidP="009B528D">
      <w:pPr>
        <w:pStyle w:val="ListParagraph"/>
        <w:widowControl/>
        <w:numPr>
          <w:ilvl w:val="0"/>
          <w:numId w:val="98"/>
        </w:numPr>
        <w:ind w:firstLineChars="0"/>
        <w:rPr>
          <w:rFonts w:ascii="微软雅黑" w:eastAsia="微软雅黑" w:hAnsi="微软雅黑"/>
          <w:noProof/>
          <w:kern w:val="1"/>
          <w:sz w:val="20"/>
          <w:szCs w:val="20"/>
        </w:rPr>
      </w:pPr>
      <w:r w:rsidRPr="000B3DA2">
        <w:rPr>
          <w:rFonts w:ascii="微软雅黑" w:eastAsia="微软雅黑" w:hAnsi="微软雅黑" w:hint="eastAsia"/>
          <w:noProof/>
          <w:kern w:val="1"/>
          <w:sz w:val="20"/>
          <w:szCs w:val="20"/>
        </w:rPr>
        <w:t>比对客户信息与CRM中带入信息是否一致</w:t>
      </w:r>
    </w:p>
    <w:p w14:paraId="64E5392E" w14:textId="47161EDD" w:rsidR="000D3758" w:rsidRPr="00227BCE" w:rsidRDefault="00227BCE" w:rsidP="009B528D">
      <w:pPr>
        <w:pStyle w:val="ListParagraph"/>
        <w:widowControl/>
        <w:numPr>
          <w:ilvl w:val="0"/>
          <w:numId w:val="110"/>
        </w:numPr>
        <w:ind w:firstLineChars="0"/>
        <w:rPr>
          <w:rFonts w:ascii="微软雅黑" w:eastAsia="微软雅黑" w:hAnsi="微软雅黑"/>
          <w:noProof/>
          <w:kern w:val="1"/>
          <w:sz w:val="20"/>
          <w:szCs w:val="20"/>
        </w:rPr>
      </w:pPr>
      <w:r w:rsidRPr="00227BCE">
        <w:rPr>
          <w:rFonts w:ascii="微软雅黑" w:eastAsia="微软雅黑" w:hAnsi="微软雅黑" w:hint="eastAsia"/>
          <w:noProof/>
          <w:kern w:val="1"/>
          <w:sz w:val="20"/>
          <w:szCs w:val="20"/>
        </w:rPr>
        <w:t>将C</w:t>
      </w:r>
      <w:r w:rsidRPr="00227BCE">
        <w:rPr>
          <w:rFonts w:ascii="微软雅黑" w:eastAsia="微软雅黑" w:hAnsi="微软雅黑"/>
          <w:noProof/>
          <w:kern w:val="1"/>
          <w:sz w:val="20"/>
          <w:szCs w:val="20"/>
        </w:rPr>
        <w:t>RM</w:t>
      </w:r>
      <w:r w:rsidRPr="00227BCE">
        <w:rPr>
          <w:rFonts w:ascii="微软雅黑" w:eastAsia="微软雅黑" w:hAnsi="微软雅黑" w:hint="eastAsia"/>
          <w:noProof/>
          <w:kern w:val="1"/>
          <w:sz w:val="20"/>
          <w:szCs w:val="20"/>
        </w:rPr>
        <w:t>客户带入S</w:t>
      </w:r>
      <w:r w:rsidRPr="00227BCE">
        <w:rPr>
          <w:rFonts w:ascii="微软雅黑" w:eastAsia="微软雅黑" w:hAnsi="微软雅黑"/>
          <w:noProof/>
          <w:kern w:val="1"/>
          <w:sz w:val="20"/>
          <w:szCs w:val="20"/>
        </w:rPr>
        <w:t>IS</w:t>
      </w:r>
      <w:r w:rsidRPr="00227BCE">
        <w:rPr>
          <w:rFonts w:ascii="微软雅黑" w:eastAsia="微软雅黑" w:hAnsi="微软雅黑" w:hint="eastAsia"/>
          <w:noProof/>
          <w:kern w:val="1"/>
          <w:sz w:val="20"/>
          <w:szCs w:val="20"/>
        </w:rPr>
        <w:t>时，</w:t>
      </w:r>
      <w:r w:rsidR="000D3758" w:rsidRPr="00227BCE">
        <w:rPr>
          <w:rFonts w:ascii="微软雅黑" w:eastAsia="微软雅黑" w:hAnsi="微软雅黑" w:hint="eastAsia"/>
          <w:noProof/>
          <w:kern w:val="1"/>
          <w:sz w:val="20"/>
          <w:szCs w:val="20"/>
        </w:rPr>
        <w:t>当发现CRM</w:t>
      </w:r>
      <w:r w:rsidRPr="00227BCE">
        <w:rPr>
          <w:rFonts w:ascii="微软雅黑" w:eastAsia="微软雅黑" w:hAnsi="微软雅黑" w:hint="eastAsia"/>
          <w:noProof/>
          <w:kern w:val="1"/>
          <w:sz w:val="20"/>
          <w:szCs w:val="20"/>
        </w:rPr>
        <w:t>客户</w:t>
      </w:r>
      <w:r w:rsidR="000D3758" w:rsidRPr="00227BCE">
        <w:rPr>
          <w:rFonts w:ascii="微软雅黑" w:eastAsia="微软雅黑" w:hAnsi="微软雅黑" w:hint="eastAsia"/>
          <w:noProof/>
          <w:kern w:val="1"/>
          <w:sz w:val="20"/>
          <w:szCs w:val="20"/>
        </w:rPr>
        <w:t>信息被修改时，需要清空</w:t>
      </w:r>
      <w:r w:rsidRPr="00227BCE">
        <w:rPr>
          <w:rFonts w:ascii="微软雅黑" w:eastAsia="微软雅黑" w:hAnsi="微软雅黑" w:hint="eastAsia"/>
          <w:noProof/>
          <w:kern w:val="1"/>
          <w:sz w:val="20"/>
          <w:szCs w:val="20"/>
        </w:rPr>
        <w:t>从C</w:t>
      </w:r>
      <w:r w:rsidRPr="00227BCE">
        <w:rPr>
          <w:rFonts w:ascii="微软雅黑" w:eastAsia="微软雅黑" w:hAnsi="微软雅黑"/>
          <w:noProof/>
          <w:kern w:val="1"/>
          <w:sz w:val="20"/>
          <w:szCs w:val="20"/>
        </w:rPr>
        <w:t xml:space="preserve">RM </w:t>
      </w:r>
      <w:r w:rsidRPr="00227BCE">
        <w:rPr>
          <w:rFonts w:ascii="微软雅黑" w:eastAsia="微软雅黑" w:hAnsi="微软雅黑" w:hint="eastAsia"/>
          <w:noProof/>
          <w:kern w:val="1"/>
          <w:sz w:val="20"/>
          <w:szCs w:val="20"/>
        </w:rPr>
        <w:t>带入的O</w:t>
      </w:r>
      <w:r w:rsidR="000D3758" w:rsidRPr="00227BCE">
        <w:rPr>
          <w:rFonts w:ascii="微软雅黑" w:eastAsia="微软雅黑" w:hAnsi="微软雅黑" w:hint="eastAsia"/>
          <w:noProof/>
          <w:kern w:val="1"/>
          <w:sz w:val="20"/>
          <w:szCs w:val="20"/>
        </w:rPr>
        <w:t>ne</w:t>
      </w:r>
      <w:r w:rsidRPr="00227BCE">
        <w:rPr>
          <w:rFonts w:ascii="微软雅黑" w:eastAsia="微软雅黑" w:hAnsi="微软雅黑"/>
          <w:noProof/>
          <w:kern w:val="1"/>
          <w:sz w:val="20"/>
          <w:szCs w:val="20"/>
        </w:rPr>
        <w:t xml:space="preserve"> ID</w:t>
      </w:r>
      <w:r w:rsidR="000D3758" w:rsidRPr="00227BCE">
        <w:rPr>
          <w:rFonts w:ascii="微软雅黑" w:eastAsia="微软雅黑" w:hAnsi="微软雅黑" w:hint="eastAsia"/>
          <w:noProof/>
          <w:kern w:val="1"/>
          <w:sz w:val="20"/>
          <w:szCs w:val="20"/>
        </w:rPr>
        <w:t>信息。若没被修改，则后台保存记录</w:t>
      </w:r>
      <w:r w:rsidRPr="00227BCE">
        <w:rPr>
          <w:rFonts w:ascii="微软雅黑" w:eastAsia="微软雅黑" w:hAnsi="微软雅黑"/>
          <w:noProof/>
          <w:kern w:val="1"/>
          <w:sz w:val="20"/>
          <w:szCs w:val="20"/>
        </w:rPr>
        <w:t>O</w:t>
      </w:r>
      <w:r w:rsidR="000D3758" w:rsidRPr="00227BCE">
        <w:rPr>
          <w:rFonts w:ascii="微软雅黑" w:eastAsia="微软雅黑" w:hAnsi="微软雅黑" w:hint="eastAsia"/>
          <w:noProof/>
          <w:kern w:val="1"/>
          <w:sz w:val="20"/>
          <w:szCs w:val="20"/>
        </w:rPr>
        <w:t>ne</w:t>
      </w:r>
      <w:r w:rsidRPr="00227BCE">
        <w:rPr>
          <w:rFonts w:ascii="微软雅黑" w:eastAsia="微软雅黑" w:hAnsi="微软雅黑"/>
          <w:noProof/>
          <w:kern w:val="1"/>
          <w:sz w:val="20"/>
          <w:szCs w:val="20"/>
        </w:rPr>
        <w:t xml:space="preserve"> ID</w:t>
      </w:r>
      <w:r w:rsidR="000D3758" w:rsidRPr="00227BCE">
        <w:rPr>
          <w:rFonts w:ascii="微软雅黑" w:eastAsia="微软雅黑" w:hAnsi="微软雅黑" w:hint="eastAsia"/>
          <w:noProof/>
          <w:kern w:val="1"/>
          <w:sz w:val="20"/>
          <w:szCs w:val="20"/>
        </w:rPr>
        <w:t>信息</w:t>
      </w:r>
      <w:r w:rsidR="00F52E03" w:rsidRPr="00227BCE">
        <w:rPr>
          <w:rFonts w:ascii="微软雅黑" w:eastAsia="微软雅黑" w:hAnsi="微软雅黑" w:hint="eastAsia"/>
          <w:noProof/>
          <w:kern w:val="1"/>
          <w:sz w:val="20"/>
          <w:szCs w:val="20"/>
        </w:rPr>
        <w:t>到</w:t>
      </w:r>
      <w:r w:rsidR="00D34745">
        <w:rPr>
          <w:rFonts w:ascii="微软雅黑" w:eastAsia="微软雅黑" w:hAnsi="微软雅黑" w:hint="eastAsia"/>
          <w:noProof/>
          <w:kern w:val="1"/>
          <w:sz w:val="20"/>
          <w:szCs w:val="20"/>
        </w:rPr>
        <w:t>该客户上</w:t>
      </w:r>
      <w:r w:rsidR="00F52E03" w:rsidRPr="00227BCE">
        <w:rPr>
          <w:rFonts w:ascii="微软雅黑" w:eastAsia="微软雅黑" w:hAnsi="微软雅黑" w:hint="eastAsia"/>
          <w:noProof/>
          <w:kern w:val="1"/>
          <w:sz w:val="20"/>
          <w:szCs w:val="20"/>
        </w:rPr>
        <w:t>。</w:t>
      </w:r>
    </w:p>
    <w:p w14:paraId="36AADBE1" w14:textId="4B62765F" w:rsidR="00227BCE" w:rsidRPr="00227BCE" w:rsidRDefault="00227BCE" w:rsidP="009B528D">
      <w:pPr>
        <w:pStyle w:val="ListParagraph"/>
        <w:widowControl/>
        <w:numPr>
          <w:ilvl w:val="0"/>
          <w:numId w:val="110"/>
        </w:numPr>
        <w:ind w:firstLineChars="0"/>
        <w:rPr>
          <w:rFonts w:ascii="微软雅黑" w:eastAsia="微软雅黑" w:hAnsi="微软雅黑"/>
          <w:noProof/>
          <w:kern w:val="1"/>
          <w:sz w:val="20"/>
          <w:szCs w:val="20"/>
        </w:rPr>
      </w:pPr>
      <w:r w:rsidRPr="00227BCE">
        <w:rPr>
          <w:rFonts w:ascii="微软雅黑" w:eastAsia="微软雅黑" w:hAnsi="微软雅黑" w:hint="eastAsia"/>
          <w:noProof/>
          <w:kern w:val="1"/>
          <w:sz w:val="20"/>
          <w:szCs w:val="20"/>
        </w:rPr>
        <w:t>在S</w:t>
      </w:r>
      <w:r w:rsidRPr="00227BCE">
        <w:rPr>
          <w:rFonts w:ascii="微软雅黑" w:eastAsia="微软雅黑" w:hAnsi="微软雅黑"/>
          <w:noProof/>
          <w:kern w:val="1"/>
          <w:sz w:val="20"/>
          <w:szCs w:val="20"/>
        </w:rPr>
        <w:t>IS</w:t>
      </w:r>
      <w:r w:rsidRPr="00227BCE">
        <w:rPr>
          <w:rFonts w:ascii="微软雅黑" w:eastAsia="微软雅黑" w:hAnsi="微软雅黑" w:hint="eastAsia"/>
          <w:noProof/>
          <w:kern w:val="1"/>
          <w:sz w:val="20"/>
          <w:szCs w:val="20"/>
        </w:rPr>
        <w:t>中直接选择一个已经带O</w:t>
      </w:r>
      <w:r w:rsidRPr="00227BCE">
        <w:rPr>
          <w:rFonts w:ascii="微软雅黑" w:eastAsia="微软雅黑" w:hAnsi="微软雅黑"/>
          <w:noProof/>
          <w:kern w:val="1"/>
          <w:sz w:val="20"/>
          <w:szCs w:val="20"/>
        </w:rPr>
        <w:t xml:space="preserve">ne ID </w:t>
      </w:r>
      <w:r w:rsidRPr="00227BCE">
        <w:rPr>
          <w:rFonts w:ascii="微软雅黑" w:eastAsia="微软雅黑" w:hAnsi="微软雅黑" w:hint="eastAsia"/>
          <w:noProof/>
          <w:kern w:val="1"/>
          <w:sz w:val="20"/>
          <w:szCs w:val="20"/>
        </w:rPr>
        <w:t>的客户，</w:t>
      </w:r>
      <w:r w:rsidR="00BE0E1B">
        <w:rPr>
          <w:rFonts w:ascii="微软雅黑" w:eastAsia="微软雅黑" w:hAnsi="微软雅黑" w:hint="eastAsia"/>
          <w:noProof/>
          <w:kern w:val="1"/>
          <w:sz w:val="20"/>
          <w:szCs w:val="20"/>
        </w:rPr>
        <w:t>并</w:t>
      </w:r>
      <w:r w:rsidRPr="00227BCE">
        <w:rPr>
          <w:rFonts w:ascii="微软雅黑" w:eastAsia="微软雅黑" w:hAnsi="微软雅黑" w:hint="eastAsia"/>
          <w:noProof/>
          <w:kern w:val="1"/>
          <w:sz w:val="20"/>
          <w:szCs w:val="20"/>
        </w:rPr>
        <w:t>对客户信息进行修改后，S</w:t>
      </w:r>
      <w:r w:rsidRPr="00227BCE">
        <w:rPr>
          <w:rFonts w:ascii="微软雅黑" w:eastAsia="微软雅黑" w:hAnsi="微软雅黑"/>
          <w:noProof/>
          <w:kern w:val="1"/>
          <w:sz w:val="20"/>
          <w:szCs w:val="20"/>
        </w:rPr>
        <w:t>IS</w:t>
      </w:r>
      <w:r w:rsidRPr="00227BCE">
        <w:rPr>
          <w:rFonts w:ascii="微软雅黑" w:eastAsia="微软雅黑" w:hAnsi="微软雅黑" w:hint="eastAsia"/>
          <w:noProof/>
          <w:kern w:val="1"/>
          <w:sz w:val="20"/>
          <w:szCs w:val="20"/>
        </w:rPr>
        <w:t>会创建一个新的客户，而不是在之前选择的客户上做信息更新。</w:t>
      </w:r>
      <w:r w:rsidR="00BE0E1B">
        <w:rPr>
          <w:rFonts w:ascii="微软雅黑" w:eastAsia="微软雅黑" w:hAnsi="微软雅黑" w:hint="eastAsia"/>
          <w:noProof/>
          <w:kern w:val="1"/>
          <w:sz w:val="20"/>
          <w:szCs w:val="20"/>
        </w:rPr>
        <w:t>此时原客户仍旧带有O</w:t>
      </w:r>
      <w:r w:rsidR="00BE0E1B">
        <w:rPr>
          <w:rFonts w:ascii="微软雅黑" w:eastAsia="微软雅黑" w:hAnsi="微软雅黑"/>
          <w:noProof/>
          <w:kern w:val="1"/>
          <w:sz w:val="20"/>
          <w:szCs w:val="20"/>
        </w:rPr>
        <w:t xml:space="preserve">ne ID, </w:t>
      </w:r>
      <w:r w:rsidR="00BE0E1B">
        <w:rPr>
          <w:rFonts w:ascii="微软雅黑" w:eastAsia="微软雅黑" w:hAnsi="微软雅黑" w:hint="eastAsia"/>
          <w:noProof/>
          <w:kern w:val="1"/>
          <w:sz w:val="20"/>
          <w:szCs w:val="20"/>
        </w:rPr>
        <w:t>而</w:t>
      </w:r>
      <w:r w:rsidR="002302FB">
        <w:rPr>
          <w:rFonts w:ascii="微软雅黑" w:eastAsia="微软雅黑" w:hAnsi="微软雅黑" w:hint="eastAsia"/>
          <w:noProof/>
          <w:kern w:val="1"/>
          <w:sz w:val="20"/>
          <w:szCs w:val="20"/>
        </w:rPr>
        <w:t>新创建的客户不带O</w:t>
      </w:r>
      <w:r w:rsidR="002302FB">
        <w:rPr>
          <w:rFonts w:ascii="微软雅黑" w:eastAsia="微软雅黑" w:hAnsi="微软雅黑"/>
          <w:noProof/>
          <w:kern w:val="1"/>
          <w:sz w:val="20"/>
          <w:szCs w:val="20"/>
        </w:rPr>
        <w:t>ne ID</w:t>
      </w:r>
      <w:r w:rsidR="00BE0E1B">
        <w:rPr>
          <w:rFonts w:ascii="微软雅黑" w:eastAsia="微软雅黑" w:hAnsi="微软雅黑" w:hint="eastAsia"/>
          <w:noProof/>
          <w:kern w:val="1"/>
          <w:sz w:val="20"/>
          <w:szCs w:val="20"/>
        </w:rPr>
        <w:t>。</w:t>
      </w:r>
    </w:p>
    <w:p w14:paraId="48CF81DC" w14:textId="658080C3" w:rsidR="000D3758" w:rsidRPr="000B3DA2" w:rsidRDefault="000D3758" w:rsidP="009B528D">
      <w:pPr>
        <w:pStyle w:val="ListParagraph"/>
        <w:widowControl/>
        <w:numPr>
          <w:ilvl w:val="0"/>
          <w:numId w:val="98"/>
        </w:numPr>
        <w:ind w:firstLineChars="0"/>
        <w:rPr>
          <w:rFonts w:ascii="微软雅黑" w:eastAsia="微软雅黑" w:hAnsi="微软雅黑"/>
          <w:noProof/>
          <w:kern w:val="1"/>
          <w:sz w:val="20"/>
          <w:szCs w:val="20"/>
        </w:rPr>
      </w:pPr>
      <w:r w:rsidRPr="000B3DA2">
        <w:rPr>
          <w:rFonts w:ascii="微软雅黑" w:eastAsia="微软雅黑" w:hAnsi="微软雅黑" w:hint="eastAsia"/>
          <w:noProof/>
          <w:kern w:val="1"/>
          <w:sz w:val="20"/>
          <w:szCs w:val="20"/>
        </w:rPr>
        <w:t>判断带入客户信息是否被修改的标准：</w:t>
      </w:r>
    </w:p>
    <w:p w14:paraId="66C160B2" w14:textId="01104799" w:rsidR="000D3758" w:rsidRPr="000B3DA2" w:rsidRDefault="000D3758" w:rsidP="003F7ED6">
      <w:pPr>
        <w:widowControl/>
        <w:ind w:left="400"/>
        <w:rPr>
          <w:rFonts w:ascii="微软雅黑" w:eastAsia="微软雅黑" w:hAnsi="微软雅黑"/>
          <w:noProof/>
          <w:kern w:val="1"/>
          <w:lang w:eastAsia="zh-CN"/>
        </w:rPr>
      </w:pPr>
      <w:r w:rsidRPr="003F7ED6">
        <w:rPr>
          <w:rFonts w:ascii="微软雅黑" w:eastAsia="微软雅黑" w:hAnsi="微软雅黑" w:hint="eastAsia"/>
          <w:noProof/>
          <w:kern w:val="1"/>
          <w:lang w:eastAsia="zh-CN"/>
        </w:rPr>
        <w:t>比对姓名、出生日期、性别、</w:t>
      </w:r>
      <w:r w:rsidR="00924C4E">
        <w:rPr>
          <w:rFonts w:ascii="微软雅黑" w:eastAsia="微软雅黑" w:hAnsi="微软雅黑" w:hint="eastAsia"/>
          <w:noProof/>
          <w:kern w:val="1"/>
          <w:lang w:eastAsia="zh-CN"/>
        </w:rPr>
        <w:t>证件类型/</w:t>
      </w:r>
      <w:r w:rsidRPr="003F7ED6">
        <w:rPr>
          <w:rFonts w:ascii="微软雅黑" w:eastAsia="微软雅黑" w:hAnsi="微软雅黑" w:hint="eastAsia"/>
          <w:noProof/>
          <w:kern w:val="1"/>
          <w:lang w:eastAsia="zh-CN"/>
        </w:rPr>
        <w:t>证件号码是否被修改</w:t>
      </w:r>
      <w:r w:rsidR="003F7ED6">
        <w:rPr>
          <w:rFonts w:ascii="微软雅黑" w:eastAsia="微软雅黑" w:hAnsi="微软雅黑" w:hint="eastAsia"/>
          <w:noProof/>
          <w:kern w:val="1"/>
          <w:lang w:eastAsia="zh-CN"/>
        </w:rPr>
        <w:t>。</w:t>
      </w:r>
      <w:r w:rsidRPr="000B3DA2">
        <w:rPr>
          <w:rFonts w:ascii="微软雅黑" w:eastAsia="微软雅黑" w:hAnsi="微软雅黑" w:hint="eastAsia"/>
          <w:noProof/>
          <w:kern w:val="1"/>
          <w:lang w:eastAsia="zh-CN"/>
        </w:rPr>
        <w:t>若原字段为空，则不认为被修改，例如原来性别为空，但是</w:t>
      </w:r>
      <w:r w:rsidR="003F7ED6">
        <w:rPr>
          <w:rFonts w:ascii="微软雅黑" w:eastAsia="微软雅黑" w:hAnsi="微软雅黑" w:hint="eastAsia"/>
          <w:noProof/>
          <w:kern w:val="1"/>
          <w:lang w:eastAsia="zh-CN"/>
        </w:rPr>
        <w:t>在</w:t>
      </w:r>
      <w:r w:rsidRPr="000B3DA2">
        <w:rPr>
          <w:rFonts w:ascii="微软雅黑" w:eastAsia="微软雅黑" w:hAnsi="微软雅黑" w:hint="eastAsia"/>
          <w:noProof/>
          <w:kern w:val="1"/>
          <w:lang w:eastAsia="zh-CN"/>
        </w:rPr>
        <w:t>SIS里补充了性别信息，则不认为被修改。</w:t>
      </w:r>
    </w:p>
    <w:p w14:paraId="3B2B656C" w14:textId="33F54CFB" w:rsidR="005658BA" w:rsidRPr="00225244" w:rsidRDefault="00225244" w:rsidP="009B528D">
      <w:pPr>
        <w:pStyle w:val="ListParagraph"/>
        <w:widowControl/>
        <w:numPr>
          <w:ilvl w:val="0"/>
          <w:numId w:val="98"/>
        </w:numPr>
        <w:ind w:firstLineChars="0"/>
        <w:rPr>
          <w:rFonts w:ascii="微软雅黑" w:eastAsia="微软雅黑" w:hAnsi="微软雅黑"/>
          <w:noProof/>
          <w:kern w:val="1"/>
          <w:sz w:val="20"/>
          <w:szCs w:val="20"/>
        </w:rPr>
      </w:pPr>
      <w:r w:rsidRPr="00225244">
        <w:rPr>
          <w:rFonts w:ascii="微软雅黑" w:eastAsia="微软雅黑" w:hAnsi="微软雅黑" w:hint="eastAsia"/>
          <w:noProof/>
          <w:kern w:val="1"/>
          <w:sz w:val="20"/>
          <w:szCs w:val="20"/>
        </w:rPr>
        <w:t>SIS中保存的客户O</w:t>
      </w:r>
      <w:r w:rsidRPr="00225244">
        <w:rPr>
          <w:rFonts w:ascii="微软雅黑" w:eastAsia="微软雅黑" w:hAnsi="微软雅黑"/>
          <w:noProof/>
          <w:kern w:val="1"/>
          <w:sz w:val="20"/>
          <w:szCs w:val="20"/>
        </w:rPr>
        <w:t xml:space="preserve">ne ID </w:t>
      </w:r>
      <w:r w:rsidRPr="00225244">
        <w:rPr>
          <w:rFonts w:ascii="微软雅黑" w:eastAsia="微软雅黑" w:hAnsi="微软雅黑" w:hint="eastAsia"/>
          <w:noProof/>
          <w:kern w:val="1"/>
          <w:sz w:val="20"/>
          <w:szCs w:val="20"/>
        </w:rPr>
        <w:t>将作为</w:t>
      </w:r>
      <w:r w:rsidR="009C0579">
        <w:rPr>
          <w:rFonts w:ascii="微软雅黑" w:eastAsia="微软雅黑" w:hAnsi="微软雅黑" w:hint="eastAsia"/>
          <w:noProof/>
          <w:kern w:val="1"/>
          <w:sz w:val="20"/>
          <w:szCs w:val="20"/>
        </w:rPr>
        <w:t>与C</w:t>
      </w:r>
      <w:r w:rsidR="009C0579">
        <w:rPr>
          <w:rFonts w:ascii="微软雅黑" w:eastAsia="微软雅黑" w:hAnsi="微软雅黑"/>
          <w:noProof/>
          <w:kern w:val="1"/>
          <w:sz w:val="20"/>
          <w:szCs w:val="20"/>
        </w:rPr>
        <w:t>RM</w:t>
      </w:r>
      <w:r w:rsidR="009C0579">
        <w:rPr>
          <w:rFonts w:ascii="微软雅黑" w:eastAsia="微软雅黑" w:hAnsi="微软雅黑" w:hint="eastAsia"/>
          <w:noProof/>
          <w:kern w:val="1"/>
          <w:sz w:val="20"/>
          <w:szCs w:val="20"/>
        </w:rPr>
        <w:t>通讯录客户进行匹配的唯一依据。O</w:t>
      </w:r>
      <w:r w:rsidR="009C0579">
        <w:rPr>
          <w:rFonts w:ascii="微软雅黑" w:eastAsia="微软雅黑" w:hAnsi="微软雅黑"/>
          <w:noProof/>
          <w:kern w:val="1"/>
          <w:sz w:val="20"/>
          <w:szCs w:val="20"/>
        </w:rPr>
        <w:t xml:space="preserve">ne ID </w:t>
      </w:r>
      <w:r w:rsidR="009C0579">
        <w:rPr>
          <w:rFonts w:ascii="微软雅黑" w:eastAsia="微软雅黑" w:hAnsi="微软雅黑" w:hint="eastAsia"/>
          <w:noProof/>
          <w:kern w:val="1"/>
          <w:sz w:val="20"/>
          <w:szCs w:val="20"/>
        </w:rPr>
        <w:t>相匹配的客户，其在S</w:t>
      </w:r>
      <w:r w:rsidR="009C0579">
        <w:rPr>
          <w:rFonts w:ascii="微软雅黑" w:eastAsia="微软雅黑" w:hAnsi="微软雅黑"/>
          <w:noProof/>
          <w:kern w:val="1"/>
          <w:sz w:val="20"/>
          <w:szCs w:val="20"/>
        </w:rPr>
        <w:t>IS</w:t>
      </w:r>
      <w:r w:rsidR="009C0579">
        <w:rPr>
          <w:rFonts w:ascii="微软雅黑" w:eastAsia="微软雅黑" w:hAnsi="微软雅黑" w:hint="eastAsia"/>
          <w:noProof/>
          <w:kern w:val="1"/>
          <w:sz w:val="20"/>
          <w:szCs w:val="20"/>
        </w:rPr>
        <w:t>中创建建议书的旅程数据才会在C</w:t>
      </w:r>
      <w:r w:rsidR="009C0579">
        <w:rPr>
          <w:rFonts w:ascii="微软雅黑" w:eastAsia="微软雅黑" w:hAnsi="微软雅黑"/>
          <w:noProof/>
          <w:kern w:val="1"/>
          <w:sz w:val="20"/>
          <w:szCs w:val="20"/>
        </w:rPr>
        <w:t>RM</w:t>
      </w:r>
      <w:r w:rsidR="009C0579">
        <w:rPr>
          <w:rFonts w:ascii="微软雅黑" w:eastAsia="微软雅黑" w:hAnsi="微软雅黑" w:hint="eastAsia"/>
          <w:noProof/>
          <w:kern w:val="1"/>
          <w:sz w:val="20"/>
          <w:szCs w:val="20"/>
        </w:rPr>
        <w:t>对应通讯录客户上展示。</w:t>
      </w:r>
    </w:p>
    <w:p w14:paraId="59CCE42C" w14:textId="77777777" w:rsidR="00225244" w:rsidRPr="000D3758" w:rsidRDefault="00225244" w:rsidP="000D3758">
      <w:pPr>
        <w:widowControl/>
        <w:spacing w:line="240" w:lineRule="auto"/>
        <w:ind w:leftChars="200" w:left="400"/>
        <w:rPr>
          <w:rFonts w:ascii="微软雅黑" w:eastAsia="微软雅黑" w:hAnsi="微软雅黑"/>
          <w:noProof/>
          <w:kern w:val="1"/>
          <w:lang w:eastAsia="zh-CN"/>
        </w:rPr>
      </w:pPr>
    </w:p>
    <w:p w14:paraId="0EB43E98" w14:textId="645FDD41" w:rsidR="000D3758" w:rsidRDefault="000D3758" w:rsidP="009B528D">
      <w:pPr>
        <w:pStyle w:val="ListParagraph"/>
        <w:widowControl/>
        <w:numPr>
          <w:ilvl w:val="0"/>
          <w:numId w:val="96"/>
        </w:numPr>
        <w:ind w:firstLineChars="0"/>
        <w:rPr>
          <w:rFonts w:ascii="微软雅黑" w:eastAsia="微软雅黑" w:hAnsi="微软雅黑"/>
          <w:b/>
          <w:bCs/>
          <w:noProof/>
          <w:kern w:val="1"/>
        </w:rPr>
      </w:pPr>
      <w:r w:rsidRPr="002F6235">
        <w:rPr>
          <w:rFonts w:ascii="微软雅黑" w:eastAsia="微软雅黑" w:hAnsi="微软雅黑" w:hint="eastAsia"/>
          <w:b/>
          <w:bCs/>
          <w:noProof/>
          <w:kern w:val="1"/>
        </w:rPr>
        <w:t>CRM动线拉起NBS</w:t>
      </w:r>
    </w:p>
    <w:p w14:paraId="33D20F3B" w14:textId="28E7A667" w:rsidR="000D3758" w:rsidRPr="000D3758" w:rsidRDefault="000D3758" w:rsidP="000D3758">
      <w:pPr>
        <w:widowControl/>
        <w:spacing w:line="240" w:lineRule="auto"/>
        <w:rPr>
          <w:rFonts w:ascii="微软雅黑" w:eastAsia="微软雅黑" w:hAnsi="微软雅黑"/>
          <w:noProof/>
          <w:kern w:val="1"/>
          <w:lang w:eastAsia="zh-CN"/>
        </w:rPr>
      </w:pPr>
      <w:r>
        <w:rPr>
          <w:noProof/>
        </w:rPr>
        <w:drawing>
          <wp:inline distT="0" distB="0" distL="0" distR="0" wp14:anchorId="79D4262D" wp14:editId="5C4D9F5D">
            <wp:extent cx="4559300" cy="316865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r:link="rId84">
                      <a:extLst>
                        <a:ext uri="{28A0092B-C50C-407E-A947-70E740481C1C}">
                          <a14:useLocalDpi xmlns:a14="http://schemas.microsoft.com/office/drawing/2010/main" val="0"/>
                        </a:ext>
                      </a:extLst>
                    </a:blip>
                    <a:srcRect/>
                    <a:stretch>
                      <a:fillRect/>
                    </a:stretch>
                  </pic:blipFill>
                  <pic:spPr bwMode="auto">
                    <a:xfrm>
                      <a:off x="0" y="0"/>
                      <a:ext cx="4559300" cy="3168650"/>
                    </a:xfrm>
                    <a:prstGeom prst="rect">
                      <a:avLst/>
                    </a:prstGeom>
                    <a:noFill/>
                    <a:ln>
                      <a:noFill/>
                    </a:ln>
                  </pic:spPr>
                </pic:pic>
              </a:graphicData>
            </a:graphic>
          </wp:inline>
        </w:drawing>
      </w:r>
    </w:p>
    <w:p w14:paraId="2064C16C" w14:textId="59E77B4F" w:rsidR="000D3758" w:rsidRPr="000D3758" w:rsidRDefault="000D3758" w:rsidP="000D3758">
      <w:pPr>
        <w:widowControl/>
        <w:spacing w:line="240" w:lineRule="auto"/>
        <w:rPr>
          <w:rFonts w:ascii="微软雅黑" w:eastAsia="微软雅黑" w:hAnsi="微软雅黑"/>
          <w:noProof/>
          <w:kern w:val="1"/>
          <w:lang w:eastAsia="zh-CN"/>
        </w:rPr>
      </w:pPr>
      <w:r w:rsidRPr="000D3758">
        <w:rPr>
          <w:rFonts w:ascii="微软雅黑" w:eastAsia="微软雅黑" w:hAnsi="微软雅黑"/>
          <w:noProof/>
          <w:kern w:val="1"/>
          <w:lang w:eastAsia="zh-CN"/>
        </w:rPr>
        <w:t xml:space="preserve"> </w:t>
      </w:r>
      <w:r w:rsidRPr="000D3758">
        <w:rPr>
          <w:rFonts w:ascii="微软雅黑" w:eastAsia="微软雅黑" w:hAnsi="微软雅黑" w:hint="eastAsia"/>
          <w:noProof/>
          <w:kern w:val="1"/>
          <w:lang w:eastAsia="zh-CN"/>
        </w:rPr>
        <w:t>图1</w:t>
      </w:r>
    </w:p>
    <w:p w14:paraId="545D166A" w14:textId="1868BBE0" w:rsidR="000D3758" w:rsidRPr="000D3758" w:rsidRDefault="000D3758" w:rsidP="000D3758">
      <w:pPr>
        <w:widowControl/>
        <w:spacing w:line="240" w:lineRule="auto"/>
        <w:rPr>
          <w:rFonts w:ascii="微软雅黑" w:eastAsia="微软雅黑" w:hAnsi="微软雅黑"/>
          <w:noProof/>
          <w:kern w:val="1"/>
          <w:lang w:eastAsia="zh-CN"/>
        </w:rPr>
      </w:pPr>
      <w:r w:rsidRPr="000D3758">
        <w:rPr>
          <w:rFonts w:ascii="微软雅黑" w:eastAsia="微软雅黑" w:hAnsi="微软雅黑"/>
          <w:noProof/>
          <w:kern w:val="1"/>
          <w:lang w:eastAsia="zh-CN"/>
        </w:rPr>
        <w:lastRenderedPageBreak/>
        <w:t xml:space="preserve"> </w:t>
      </w:r>
      <w:r>
        <w:rPr>
          <w:noProof/>
          <w:lang w:eastAsia="zh-CN"/>
        </w:rPr>
        <w:drawing>
          <wp:inline distT="0" distB="0" distL="0" distR="0" wp14:anchorId="1569A960" wp14:editId="0A8E83F3">
            <wp:extent cx="480060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4800600" cy="3333750"/>
                    </a:xfrm>
                    <a:prstGeom prst="rect">
                      <a:avLst/>
                    </a:prstGeom>
                    <a:noFill/>
                    <a:ln>
                      <a:noFill/>
                    </a:ln>
                  </pic:spPr>
                </pic:pic>
              </a:graphicData>
            </a:graphic>
          </wp:inline>
        </w:drawing>
      </w:r>
    </w:p>
    <w:p w14:paraId="1231B39B" w14:textId="77777777" w:rsidR="000D3758" w:rsidRPr="000D3758" w:rsidRDefault="000D3758" w:rsidP="000D3758">
      <w:pPr>
        <w:widowControl/>
        <w:spacing w:line="240" w:lineRule="auto"/>
        <w:ind w:firstLine="420"/>
        <w:rPr>
          <w:rFonts w:ascii="微软雅黑" w:eastAsia="微软雅黑" w:hAnsi="微软雅黑"/>
          <w:noProof/>
          <w:kern w:val="1"/>
          <w:lang w:eastAsia="zh-CN"/>
        </w:rPr>
      </w:pPr>
      <w:r w:rsidRPr="000D3758">
        <w:rPr>
          <w:rFonts w:ascii="微软雅黑" w:eastAsia="微软雅黑" w:hAnsi="微软雅黑" w:hint="eastAsia"/>
          <w:noProof/>
          <w:kern w:val="1"/>
          <w:lang w:eastAsia="zh-CN"/>
        </w:rPr>
        <w:t>图2</w:t>
      </w:r>
    </w:p>
    <w:p w14:paraId="17C405A5" w14:textId="77777777" w:rsidR="000D3758" w:rsidRPr="000D3758" w:rsidRDefault="000D3758" w:rsidP="000D3758">
      <w:pPr>
        <w:widowControl/>
        <w:spacing w:line="240" w:lineRule="auto"/>
        <w:rPr>
          <w:rFonts w:ascii="微软雅黑" w:eastAsia="微软雅黑" w:hAnsi="微软雅黑"/>
          <w:noProof/>
          <w:kern w:val="1"/>
          <w:lang w:eastAsia="zh-CN"/>
        </w:rPr>
      </w:pPr>
    </w:p>
    <w:p w14:paraId="56195798" w14:textId="77777777" w:rsidR="000D3758" w:rsidRPr="00B0501C" w:rsidRDefault="000D3758" w:rsidP="000D3758">
      <w:pPr>
        <w:widowControl/>
        <w:spacing w:line="240" w:lineRule="auto"/>
        <w:rPr>
          <w:rFonts w:ascii="微软雅黑" w:eastAsia="微软雅黑" w:hAnsi="微软雅黑"/>
          <w:noProof/>
          <w:kern w:val="1"/>
          <w:lang w:eastAsia="zh-CN"/>
        </w:rPr>
      </w:pPr>
      <w:r w:rsidRPr="00B0501C">
        <w:rPr>
          <w:rFonts w:ascii="微软雅黑" w:eastAsia="微软雅黑" w:hAnsi="微软雅黑" w:hint="eastAsia"/>
          <w:noProof/>
          <w:kern w:val="1"/>
          <w:lang w:eastAsia="zh-CN"/>
        </w:rPr>
        <w:t>功能流程说明</w:t>
      </w:r>
    </w:p>
    <w:p w14:paraId="25423517" w14:textId="01E7EF65" w:rsidR="000D3758" w:rsidRPr="00DE373F" w:rsidRDefault="000D3758" w:rsidP="009B528D">
      <w:pPr>
        <w:pStyle w:val="ListParagraph"/>
        <w:widowControl/>
        <w:numPr>
          <w:ilvl w:val="0"/>
          <w:numId w:val="100"/>
        </w:numPr>
        <w:ind w:firstLineChars="0"/>
        <w:rPr>
          <w:rFonts w:ascii="微软雅黑" w:eastAsia="微软雅黑" w:hAnsi="微软雅黑"/>
          <w:noProof/>
          <w:kern w:val="1"/>
          <w:sz w:val="20"/>
          <w:szCs w:val="20"/>
        </w:rPr>
      </w:pPr>
      <w:r w:rsidRPr="00DE373F">
        <w:rPr>
          <w:rFonts w:ascii="微软雅黑" w:eastAsia="微软雅黑" w:hAnsi="微软雅黑" w:hint="eastAsia"/>
          <w:noProof/>
          <w:kern w:val="1"/>
          <w:sz w:val="20"/>
          <w:szCs w:val="20"/>
        </w:rPr>
        <w:t>从Navi CRM中的具体客户里的动线里，点击拉起NBS时，跳转到NBS首页页面</w:t>
      </w:r>
      <w:r w:rsidR="00F84BE2" w:rsidRPr="00DE373F">
        <w:rPr>
          <w:rFonts w:ascii="微软雅黑" w:eastAsia="微软雅黑" w:hAnsi="微软雅黑" w:hint="eastAsia"/>
          <w:noProof/>
          <w:kern w:val="1"/>
          <w:sz w:val="20"/>
          <w:szCs w:val="20"/>
        </w:rPr>
        <w:t>。</w:t>
      </w:r>
    </w:p>
    <w:p w14:paraId="77FB8925" w14:textId="500E472B" w:rsidR="000D3758" w:rsidRPr="00B0501C" w:rsidRDefault="000D3758" w:rsidP="009B528D">
      <w:pPr>
        <w:pStyle w:val="ListParagraph"/>
        <w:widowControl/>
        <w:numPr>
          <w:ilvl w:val="0"/>
          <w:numId w:val="73"/>
        </w:numPr>
        <w:ind w:firstLineChars="0"/>
        <w:rPr>
          <w:rFonts w:ascii="微软雅黑" w:eastAsia="微软雅黑" w:hAnsi="微软雅黑"/>
          <w:noProof/>
          <w:kern w:val="1"/>
          <w:sz w:val="20"/>
          <w:szCs w:val="20"/>
        </w:rPr>
      </w:pPr>
      <w:r w:rsidRPr="00B0501C">
        <w:rPr>
          <w:rFonts w:ascii="微软雅黑" w:eastAsia="微软雅黑" w:hAnsi="微软雅黑" w:hint="eastAsia"/>
          <w:noProof/>
          <w:kern w:val="1"/>
          <w:sz w:val="20"/>
          <w:szCs w:val="20"/>
        </w:rPr>
        <w:t>CRM中跳转到-NBS勾选“&lt;AIA家庭保障保障隐私声明&gt;”（如图</w:t>
      </w:r>
      <w:r w:rsidR="00F84BE2" w:rsidRPr="00B0501C">
        <w:rPr>
          <w:rFonts w:ascii="微软雅黑" w:eastAsia="微软雅黑" w:hAnsi="微软雅黑"/>
          <w:noProof/>
          <w:kern w:val="1"/>
          <w:sz w:val="20"/>
          <w:szCs w:val="20"/>
        </w:rPr>
        <w:t>1</w:t>
      </w:r>
      <w:r w:rsidRPr="00B0501C">
        <w:rPr>
          <w:rFonts w:ascii="微软雅黑" w:eastAsia="微软雅黑" w:hAnsi="微软雅黑" w:hint="eastAsia"/>
          <w:noProof/>
          <w:kern w:val="1"/>
          <w:sz w:val="20"/>
          <w:szCs w:val="20"/>
        </w:rPr>
        <w:t>），勾选完成后进入个人信息页（如图</w:t>
      </w:r>
      <w:r w:rsidR="00F84BE2" w:rsidRPr="00B0501C">
        <w:rPr>
          <w:rFonts w:ascii="微软雅黑" w:eastAsia="微软雅黑" w:hAnsi="微软雅黑"/>
          <w:noProof/>
          <w:kern w:val="1"/>
          <w:sz w:val="20"/>
          <w:szCs w:val="20"/>
        </w:rPr>
        <w:t>2</w:t>
      </w:r>
      <w:r w:rsidRPr="00B0501C">
        <w:rPr>
          <w:rFonts w:ascii="微软雅黑" w:eastAsia="微软雅黑" w:hAnsi="微软雅黑" w:hint="eastAsia"/>
          <w:noProof/>
          <w:kern w:val="1"/>
          <w:sz w:val="20"/>
          <w:szCs w:val="20"/>
        </w:rPr>
        <w:t>），并将CRM中的该客户的信息自动带入到NBS的个人信息里（若CRM里已经维护）</w:t>
      </w:r>
    </w:p>
    <w:p w14:paraId="07C94FD3" w14:textId="14C6A528" w:rsidR="000D3758" w:rsidRPr="007465C8" w:rsidRDefault="000D3758" w:rsidP="009B528D">
      <w:pPr>
        <w:pStyle w:val="ListParagraph"/>
        <w:widowControl/>
        <w:numPr>
          <w:ilvl w:val="0"/>
          <w:numId w:val="117"/>
        </w:numPr>
        <w:ind w:firstLineChars="0"/>
        <w:rPr>
          <w:rFonts w:ascii="微软雅黑" w:eastAsia="微软雅黑" w:hAnsi="微软雅黑"/>
          <w:noProof/>
          <w:kern w:val="1"/>
        </w:rPr>
      </w:pPr>
      <w:r w:rsidRPr="007465C8">
        <w:rPr>
          <w:rFonts w:ascii="微软雅黑" w:eastAsia="微软雅黑" w:hAnsi="微软雅黑" w:hint="eastAsia"/>
          <w:noProof/>
          <w:kern w:val="1"/>
        </w:rPr>
        <w:t>姓名</w:t>
      </w:r>
    </w:p>
    <w:p w14:paraId="5107FD09" w14:textId="23BAA2C9" w:rsidR="000D3758" w:rsidRPr="007465C8" w:rsidRDefault="000D3758" w:rsidP="009B528D">
      <w:pPr>
        <w:pStyle w:val="ListParagraph"/>
        <w:widowControl/>
        <w:numPr>
          <w:ilvl w:val="0"/>
          <w:numId w:val="117"/>
        </w:numPr>
        <w:ind w:firstLineChars="0"/>
        <w:rPr>
          <w:rFonts w:ascii="微软雅黑" w:eastAsia="微软雅黑" w:hAnsi="微软雅黑"/>
          <w:noProof/>
          <w:kern w:val="1"/>
        </w:rPr>
      </w:pPr>
      <w:r w:rsidRPr="007465C8">
        <w:rPr>
          <w:rFonts w:ascii="微软雅黑" w:eastAsia="微软雅黑" w:hAnsi="微软雅黑" w:hint="eastAsia"/>
          <w:noProof/>
          <w:kern w:val="1"/>
        </w:rPr>
        <w:t>出生日期</w:t>
      </w:r>
    </w:p>
    <w:p w14:paraId="3A8322A1" w14:textId="6E4EC876" w:rsidR="000D3758" w:rsidRPr="00E25AF1" w:rsidRDefault="00E25AF1" w:rsidP="009B528D">
      <w:pPr>
        <w:pStyle w:val="ListParagraph"/>
        <w:widowControl/>
        <w:numPr>
          <w:ilvl w:val="0"/>
          <w:numId w:val="117"/>
        </w:numPr>
        <w:ind w:firstLineChars="0"/>
        <w:rPr>
          <w:rFonts w:ascii="微软雅黑" w:eastAsia="微软雅黑" w:hAnsi="微软雅黑"/>
          <w:noProof/>
          <w:kern w:val="1"/>
        </w:rPr>
      </w:pPr>
      <w:r w:rsidRPr="009F173D">
        <w:rPr>
          <w:rFonts w:ascii="微软雅黑" w:eastAsia="微软雅黑" w:hAnsi="微软雅黑" w:hint="eastAsia"/>
          <w:noProof/>
          <w:kern w:val="1"/>
        </w:rPr>
        <w:t>性别</w:t>
      </w:r>
    </w:p>
    <w:p w14:paraId="4AB363C2" w14:textId="0B61C5C7" w:rsidR="002E1D80" w:rsidRPr="007465C8" w:rsidRDefault="002E1D80" w:rsidP="009B528D">
      <w:pPr>
        <w:pStyle w:val="ListParagraph"/>
        <w:widowControl/>
        <w:numPr>
          <w:ilvl w:val="0"/>
          <w:numId w:val="117"/>
        </w:numPr>
        <w:ind w:firstLineChars="0"/>
        <w:rPr>
          <w:rFonts w:ascii="微软雅黑" w:eastAsia="微软雅黑" w:hAnsi="微软雅黑"/>
          <w:noProof/>
          <w:kern w:val="1"/>
        </w:rPr>
      </w:pPr>
      <w:r w:rsidRPr="007465C8">
        <w:rPr>
          <w:rFonts w:ascii="微软雅黑" w:eastAsia="微软雅黑" w:hAnsi="微软雅黑" w:hint="eastAsia"/>
          <w:noProof/>
          <w:kern w:val="1"/>
        </w:rPr>
        <w:t>手机号</w:t>
      </w:r>
    </w:p>
    <w:p w14:paraId="489CBAAF" w14:textId="0BA9C0E5" w:rsidR="008F2FFA" w:rsidRPr="008F2FFA" w:rsidRDefault="008F2FFA" w:rsidP="009B528D">
      <w:pPr>
        <w:pStyle w:val="ListParagraph"/>
        <w:widowControl/>
        <w:numPr>
          <w:ilvl w:val="0"/>
          <w:numId w:val="117"/>
        </w:numPr>
        <w:ind w:firstLineChars="0"/>
        <w:rPr>
          <w:rFonts w:ascii="微软雅黑" w:eastAsia="微软雅黑" w:hAnsi="微软雅黑"/>
          <w:noProof/>
          <w:kern w:val="1"/>
        </w:rPr>
      </w:pPr>
      <w:r w:rsidRPr="007465C8">
        <w:rPr>
          <w:rFonts w:ascii="微软雅黑" w:eastAsia="微软雅黑" w:hAnsi="微软雅黑" w:hint="eastAsia"/>
          <w:noProof/>
          <w:kern w:val="1"/>
        </w:rPr>
        <w:t>证件</w:t>
      </w:r>
      <w:r>
        <w:rPr>
          <w:rFonts w:ascii="微软雅黑" w:eastAsia="微软雅黑" w:hAnsi="微软雅黑" w:hint="eastAsia"/>
          <w:noProof/>
          <w:kern w:val="1"/>
        </w:rPr>
        <w:t>类型</w:t>
      </w:r>
    </w:p>
    <w:p w14:paraId="0239D685" w14:textId="4B8501A3" w:rsidR="002D249F" w:rsidRPr="007465C8" w:rsidRDefault="002D249F" w:rsidP="009B528D">
      <w:pPr>
        <w:pStyle w:val="ListParagraph"/>
        <w:widowControl/>
        <w:numPr>
          <w:ilvl w:val="0"/>
          <w:numId w:val="117"/>
        </w:numPr>
        <w:ind w:firstLineChars="0"/>
        <w:rPr>
          <w:rFonts w:ascii="微软雅黑" w:eastAsia="微软雅黑" w:hAnsi="微软雅黑"/>
          <w:noProof/>
          <w:kern w:val="1"/>
        </w:rPr>
      </w:pPr>
      <w:r w:rsidRPr="007465C8">
        <w:rPr>
          <w:rFonts w:ascii="微软雅黑" w:eastAsia="微软雅黑" w:hAnsi="微软雅黑" w:hint="eastAsia"/>
          <w:noProof/>
          <w:kern w:val="1"/>
        </w:rPr>
        <w:t>证件号码</w:t>
      </w:r>
    </w:p>
    <w:p w14:paraId="02B5E9CB" w14:textId="32780D53" w:rsidR="000D3758" w:rsidRPr="00B0501C" w:rsidRDefault="000D3758" w:rsidP="009B528D">
      <w:pPr>
        <w:pStyle w:val="ListParagraph"/>
        <w:widowControl/>
        <w:numPr>
          <w:ilvl w:val="0"/>
          <w:numId w:val="73"/>
        </w:numPr>
        <w:ind w:firstLineChars="0"/>
        <w:rPr>
          <w:rFonts w:ascii="微软雅黑" w:eastAsia="微软雅黑" w:hAnsi="微软雅黑"/>
          <w:noProof/>
          <w:kern w:val="1"/>
          <w:sz w:val="20"/>
          <w:szCs w:val="20"/>
        </w:rPr>
      </w:pPr>
      <w:r w:rsidRPr="00B0501C">
        <w:rPr>
          <w:rFonts w:ascii="微软雅黑" w:eastAsia="微软雅黑" w:hAnsi="微软雅黑" w:hint="eastAsia"/>
          <w:noProof/>
          <w:kern w:val="1"/>
          <w:sz w:val="20"/>
          <w:szCs w:val="20"/>
        </w:rPr>
        <w:t>从Navigator CRM进入NBS</w:t>
      </w:r>
      <w:r w:rsidR="00F84BE2" w:rsidRPr="00B0501C">
        <w:rPr>
          <w:rFonts w:ascii="微软雅黑" w:eastAsia="微软雅黑" w:hAnsi="微软雅黑" w:hint="eastAsia"/>
          <w:noProof/>
          <w:kern w:val="1"/>
          <w:sz w:val="20"/>
          <w:szCs w:val="20"/>
        </w:rPr>
        <w:t>的情况</w:t>
      </w:r>
      <w:r w:rsidRPr="00B0501C">
        <w:rPr>
          <w:rFonts w:ascii="微软雅黑" w:eastAsia="微软雅黑" w:hAnsi="微软雅黑" w:hint="eastAsia"/>
          <w:noProof/>
          <w:kern w:val="1"/>
          <w:sz w:val="20"/>
          <w:szCs w:val="20"/>
        </w:rPr>
        <w:t>，</w:t>
      </w:r>
      <w:bookmarkStart w:id="193" w:name="_Hlk98196938"/>
      <w:r w:rsidR="00F84BE2" w:rsidRPr="00B0501C">
        <w:rPr>
          <w:rFonts w:ascii="微软雅黑" w:eastAsia="微软雅黑" w:hAnsi="微软雅黑" w:hint="eastAsia"/>
          <w:noProof/>
          <w:kern w:val="1"/>
          <w:sz w:val="20"/>
          <w:szCs w:val="20"/>
        </w:rPr>
        <w:t>如</w:t>
      </w:r>
      <w:r w:rsidR="00F55200" w:rsidRPr="00B0501C">
        <w:rPr>
          <w:rFonts w:ascii="微软雅黑" w:eastAsia="微软雅黑" w:hAnsi="微软雅黑" w:hint="eastAsia"/>
          <w:noProof/>
          <w:kern w:val="1"/>
          <w:sz w:val="20"/>
          <w:szCs w:val="20"/>
        </w:rPr>
        <w:t>点击右上</w:t>
      </w:r>
      <w:r w:rsidR="005658BA">
        <w:rPr>
          <w:rFonts w:ascii="微软雅黑" w:eastAsia="微软雅黑" w:hAnsi="微软雅黑" w:hint="eastAsia"/>
          <w:noProof/>
          <w:kern w:val="1"/>
          <w:sz w:val="20"/>
          <w:szCs w:val="20"/>
        </w:rPr>
        <w:t>角</w:t>
      </w:r>
      <w:r w:rsidR="00F55200" w:rsidRPr="00B0501C">
        <w:rPr>
          <w:rFonts w:ascii="微软雅黑" w:eastAsia="微软雅黑" w:hAnsi="微软雅黑" w:hint="eastAsia"/>
          <w:noProof/>
          <w:kern w:val="1"/>
          <w:sz w:val="20"/>
          <w:szCs w:val="20"/>
        </w:rPr>
        <w:t>“</w:t>
      </w:r>
      <w:r w:rsidR="00C9119C" w:rsidRPr="00B0501C">
        <w:rPr>
          <w:rFonts w:ascii="微软雅黑" w:eastAsia="微软雅黑" w:hAnsi="微软雅黑" w:hint="eastAsia"/>
          <w:noProof/>
          <w:kern w:val="1"/>
          <w:sz w:val="20"/>
          <w:szCs w:val="20"/>
        </w:rPr>
        <w:t>退</w:t>
      </w:r>
      <w:r w:rsidR="00F55200" w:rsidRPr="00B0501C">
        <w:rPr>
          <w:rFonts w:ascii="微软雅黑" w:eastAsia="微软雅黑" w:hAnsi="微软雅黑" w:hint="eastAsia"/>
          <w:noProof/>
          <w:kern w:val="1"/>
          <w:sz w:val="20"/>
          <w:szCs w:val="20"/>
        </w:rPr>
        <w:t>出N</w:t>
      </w:r>
      <w:r w:rsidR="00F55200" w:rsidRPr="00B0501C">
        <w:rPr>
          <w:rFonts w:ascii="微软雅黑" w:eastAsia="微软雅黑" w:hAnsi="微软雅黑"/>
          <w:noProof/>
          <w:kern w:val="1"/>
          <w:sz w:val="20"/>
          <w:szCs w:val="20"/>
        </w:rPr>
        <w:t>BS”</w:t>
      </w:r>
      <w:r w:rsidR="00F55200" w:rsidRPr="00B0501C">
        <w:rPr>
          <w:rFonts w:ascii="微软雅黑" w:eastAsia="微软雅黑" w:hAnsi="微软雅黑" w:hint="eastAsia"/>
          <w:noProof/>
          <w:kern w:val="1"/>
          <w:sz w:val="20"/>
          <w:szCs w:val="20"/>
        </w:rPr>
        <w:t>按钮，</w:t>
      </w:r>
      <w:r w:rsidR="00F84BE2" w:rsidRPr="00B0501C">
        <w:rPr>
          <w:rFonts w:ascii="微软雅黑" w:eastAsia="微软雅黑" w:hAnsi="微软雅黑" w:hint="eastAsia"/>
          <w:noProof/>
          <w:kern w:val="1"/>
          <w:sz w:val="20"/>
          <w:szCs w:val="20"/>
        </w:rPr>
        <w:t>则</w:t>
      </w:r>
      <w:r w:rsidRPr="00B0501C">
        <w:rPr>
          <w:rFonts w:ascii="微软雅黑" w:eastAsia="微软雅黑" w:hAnsi="微软雅黑" w:hint="eastAsia"/>
          <w:noProof/>
          <w:kern w:val="1"/>
          <w:sz w:val="20"/>
          <w:szCs w:val="20"/>
        </w:rPr>
        <w:t>返回到CRM之前的客户页面</w:t>
      </w:r>
      <w:r w:rsidR="009C3149" w:rsidRPr="00B0501C">
        <w:rPr>
          <w:rFonts w:ascii="微软雅黑" w:eastAsia="微软雅黑" w:hAnsi="微软雅黑" w:hint="eastAsia"/>
          <w:noProof/>
          <w:kern w:val="1"/>
          <w:sz w:val="20"/>
          <w:szCs w:val="20"/>
        </w:rPr>
        <w:t>。</w:t>
      </w:r>
      <w:bookmarkEnd w:id="193"/>
    </w:p>
    <w:p w14:paraId="17D6B6AA" w14:textId="7446642B" w:rsidR="000D3758" w:rsidRPr="00C1352E" w:rsidRDefault="000D3758" w:rsidP="009B528D">
      <w:pPr>
        <w:pStyle w:val="ListParagraph"/>
        <w:widowControl/>
        <w:numPr>
          <w:ilvl w:val="0"/>
          <w:numId w:val="100"/>
        </w:numPr>
        <w:ind w:firstLineChars="0"/>
        <w:rPr>
          <w:rFonts w:ascii="微软雅黑" w:eastAsia="微软雅黑" w:hAnsi="微软雅黑"/>
          <w:noProof/>
          <w:kern w:val="1"/>
          <w:sz w:val="20"/>
          <w:szCs w:val="20"/>
        </w:rPr>
      </w:pPr>
      <w:r w:rsidRPr="00C1352E">
        <w:rPr>
          <w:rFonts w:ascii="微软雅黑" w:eastAsia="微软雅黑" w:hAnsi="微软雅黑" w:hint="eastAsia"/>
          <w:noProof/>
          <w:kern w:val="1"/>
          <w:sz w:val="20"/>
          <w:szCs w:val="20"/>
        </w:rPr>
        <w:t>比对客户信息与CRM中带入信息是否一致</w:t>
      </w:r>
    </w:p>
    <w:p w14:paraId="224FE9DD" w14:textId="77777777" w:rsidR="003F749B" w:rsidRPr="00B0501C" w:rsidRDefault="003F749B" w:rsidP="009B528D">
      <w:pPr>
        <w:pStyle w:val="ListParagraph"/>
        <w:widowControl/>
        <w:numPr>
          <w:ilvl w:val="0"/>
          <w:numId w:val="74"/>
        </w:numPr>
        <w:ind w:firstLineChars="0"/>
        <w:rPr>
          <w:rFonts w:ascii="微软雅黑" w:eastAsia="微软雅黑" w:hAnsi="微软雅黑"/>
          <w:noProof/>
          <w:kern w:val="1"/>
          <w:sz w:val="20"/>
          <w:szCs w:val="20"/>
        </w:rPr>
      </w:pPr>
      <w:bookmarkStart w:id="194" w:name="_Hlk100355402"/>
      <w:r w:rsidRPr="00B0501C">
        <w:rPr>
          <w:rFonts w:ascii="微软雅黑" w:eastAsia="微软雅黑" w:hAnsi="微软雅黑" w:hint="eastAsia"/>
          <w:noProof/>
          <w:kern w:val="1"/>
          <w:sz w:val="20"/>
          <w:szCs w:val="20"/>
        </w:rPr>
        <w:t>N</w:t>
      </w:r>
      <w:r w:rsidRPr="00B0501C">
        <w:rPr>
          <w:rFonts w:ascii="微软雅黑" w:eastAsia="微软雅黑" w:hAnsi="微软雅黑"/>
          <w:noProof/>
          <w:kern w:val="1"/>
          <w:sz w:val="20"/>
          <w:szCs w:val="20"/>
        </w:rPr>
        <w:t xml:space="preserve">BS </w:t>
      </w:r>
      <w:r w:rsidRPr="00B0501C">
        <w:rPr>
          <w:rFonts w:ascii="微软雅黑" w:eastAsia="微软雅黑" w:hAnsi="微软雅黑" w:hint="eastAsia"/>
          <w:noProof/>
          <w:kern w:val="1"/>
          <w:sz w:val="20"/>
          <w:szCs w:val="20"/>
        </w:rPr>
        <w:t>判断姓名，出生日期，性别，手机号码是否与已有客户一致，一致则认为是N</w:t>
      </w:r>
      <w:r w:rsidRPr="00B0501C">
        <w:rPr>
          <w:rFonts w:ascii="微软雅黑" w:eastAsia="微软雅黑" w:hAnsi="微软雅黑"/>
          <w:noProof/>
          <w:kern w:val="1"/>
          <w:sz w:val="20"/>
          <w:szCs w:val="20"/>
        </w:rPr>
        <w:t>BS</w:t>
      </w:r>
      <w:r w:rsidRPr="00B0501C">
        <w:rPr>
          <w:rFonts w:ascii="微软雅黑" w:eastAsia="微软雅黑" w:hAnsi="微软雅黑" w:hint="eastAsia"/>
          <w:noProof/>
          <w:kern w:val="1"/>
          <w:sz w:val="20"/>
          <w:szCs w:val="20"/>
        </w:rPr>
        <w:t>的同一个客户，否则就创建新客户并操作N</w:t>
      </w:r>
      <w:r w:rsidRPr="00B0501C">
        <w:rPr>
          <w:rFonts w:ascii="微软雅黑" w:eastAsia="微软雅黑" w:hAnsi="微软雅黑"/>
          <w:noProof/>
          <w:kern w:val="1"/>
          <w:sz w:val="20"/>
          <w:szCs w:val="20"/>
        </w:rPr>
        <w:t>BS</w:t>
      </w:r>
      <w:r w:rsidRPr="00B0501C">
        <w:rPr>
          <w:rFonts w:ascii="微软雅黑" w:eastAsia="微软雅黑" w:hAnsi="微软雅黑" w:hint="eastAsia"/>
          <w:noProof/>
          <w:kern w:val="1"/>
          <w:sz w:val="20"/>
          <w:szCs w:val="20"/>
        </w:rPr>
        <w:t>业务。</w:t>
      </w:r>
    </w:p>
    <w:p w14:paraId="232A47CB" w14:textId="61B6DBA9" w:rsidR="000D3758" w:rsidRDefault="00056BCC" w:rsidP="009B528D">
      <w:pPr>
        <w:pStyle w:val="ListParagraph"/>
        <w:widowControl/>
        <w:numPr>
          <w:ilvl w:val="0"/>
          <w:numId w:val="74"/>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t>将C</w:t>
      </w:r>
      <w:r>
        <w:rPr>
          <w:rFonts w:ascii="微软雅黑" w:eastAsia="微软雅黑" w:hAnsi="微软雅黑"/>
          <w:noProof/>
          <w:kern w:val="1"/>
          <w:sz w:val="20"/>
          <w:szCs w:val="20"/>
        </w:rPr>
        <w:t>RM</w:t>
      </w:r>
      <w:r>
        <w:rPr>
          <w:rFonts w:ascii="微软雅黑" w:eastAsia="微软雅黑" w:hAnsi="微软雅黑" w:hint="eastAsia"/>
          <w:noProof/>
          <w:kern w:val="1"/>
          <w:sz w:val="20"/>
          <w:szCs w:val="20"/>
        </w:rPr>
        <w:t>客户客户带入N</w:t>
      </w:r>
      <w:r>
        <w:rPr>
          <w:rFonts w:ascii="微软雅黑" w:eastAsia="微软雅黑" w:hAnsi="微软雅黑"/>
          <w:noProof/>
          <w:kern w:val="1"/>
          <w:sz w:val="20"/>
          <w:szCs w:val="20"/>
        </w:rPr>
        <w:t>BS</w:t>
      </w:r>
      <w:r>
        <w:rPr>
          <w:rFonts w:ascii="微软雅黑" w:eastAsia="微软雅黑" w:hAnsi="微软雅黑" w:hint="eastAsia"/>
          <w:noProof/>
          <w:kern w:val="1"/>
          <w:sz w:val="20"/>
          <w:szCs w:val="20"/>
        </w:rPr>
        <w:t>时，</w:t>
      </w:r>
      <w:r w:rsidR="000D3758" w:rsidRPr="00B0501C">
        <w:rPr>
          <w:rFonts w:ascii="微软雅黑" w:eastAsia="微软雅黑" w:hAnsi="微软雅黑" w:hint="eastAsia"/>
          <w:noProof/>
          <w:kern w:val="1"/>
          <w:sz w:val="20"/>
          <w:szCs w:val="20"/>
        </w:rPr>
        <w:t>发现CRM信息被修改时，需要清空</w:t>
      </w:r>
      <w:r>
        <w:rPr>
          <w:rFonts w:ascii="微软雅黑" w:eastAsia="微软雅黑" w:hAnsi="微软雅黑" w:hint="eastAsia"/>
          <w:noProof/>
          <w:kern w:val="1"/>
          <w:sz w:val="20"/>
          <w:szCs w:val="20"/>
        </w:rPr>
        <w:t>从C</w:t>
      </w:r>
      <w:r>
        <w:rPr>
          <w:rFonts w:ascii="微软雅黑" w:eastAsia="微软雅黑" w:hAnsi="微软雅黑"/>
          <w:noProof/>
          <w:kern w:val="1"/>
          <w:sz w:val="20"/>
          <w:szCs w:val="20"/>
        </w:rPr>
        <w:t>RM</w:t>
      </w:r>
      <w:r>
        <w:rPr>
          <w:rFonts w:ascii="微软雅黑" w:eastAsia="微软雅黑" w:hAnsi="微软雅黑" w:hint="eastAsia"/>
          <w:noProof/>
          <w:kern w:val="1"/>
          <w:sz w:val="20"/>
          <w:szCs w:val="20"/>
        </w:rPr>
        <w:t>带入的</w:t>
      </w:r>
      <w:r w:rsidR="000D3758" w:rsidRPr="00B0501C">
        <w:rPr>
          <w:rFonts w:ascii="微软雅黑" w:eastAsia="微软雅黑" w:hAnsi="微软雅黑" w:hint="eastAsia"/>
          <w:noProof/>
          <w:kern w:val="1"/>
          <w:sz w:val="20"/>
          <w:szCs w:val="20"/>
        </w:rPr>
        <w:t>当前</w:t>
      </w:r>
      <w:r>
        <w:rPr>
          <w:rFonts w:ascii="微软雅黑" w:eastAsia="微软雅黑" w:hAnsi="微软雅黑"/>
          <w:noProof/>
          <w:kern w:val="1"/>
          <w:sz w:val="20"/>
          <w:szCs w:val="20"/>
        </w:rPr>
        <w:t>One ID</w:t>
      </w:r>
      <w:r w:rsidR="000D3758" w:rsidRPr="00B0501C">
        <w:rPr>
          <w:rFonts w:ascii="微软雅黑" w:eastAsia="微软雅黑" w:hAnsi="微软雅黑" w:hint="eastAsia"/>
          <w:noProof/>
          <w:kern w:val="1"/>
          <w:sz w:val="20"/>
          <w:szCs w:val="20"/>
        </w:rPr>
        <w:t>信息。若没被修改，则后台保存记录</w:t>
      </w:r>
      <w:r>
        <w:rPr>
          <w:rFonts w:ascii="微软雅黑" w:eastAsia="微软雅黑" w:hAnsi="微软雅黑"/>
          <w:noProof/>
          <w:kern w:val="1"/>
          <w:sz w:val="20"/>
          <w:szCs w:val="20"/>
        </w:rPr>
        <w:t>One ID</w:t>
      </w:r>
      <w:r w:rsidR="000D3758" w:rsidRPr="00B0501C">
        <w:rPr>
          <w:rFonts w:ascii="微软雅黑" w:eastAsia="微软雅黑" w:hAnsi="微软雅黑" w:hint="eastAsia"/>
          <w:noProof/>
          <w:kern w:val="1"/>
          <w:sz w:val="20"/>
          <w:szCs w:val="20"/>
        </w:rPr>
        <w:t>信息</w:t>
      </w:r>
      <w:r w:rsidR="000C2820">
        <w:rPr>
          <w:rFonts w:ascii="微软雅黑" w:eastAsia="微软雅黑" w:hAnsi="微软雅黑" w:hint="eastAsia"/>
          <w:noProof/>
          <w:kern w:val="1"/>
          <w:sz w:val="20"/>
          <w:szCs w:val="20"/>
        </w:rPr>
        <w:t>到</w:t>
      </w:r>
      <w:r w:rsidR="00B5129D">
        <w:rPr>
          <w:rFonts w:ascii="微软雅黑" w:eastAsia="微软雅黑" w:hAnsi="微软雅黑" w:hint="eastAsia"/>
          <w:noProof/>
          <w:kern w:val="1"/>
          <w:sz w:val="20"/>
          <w:szCs w:val="20"/>
        </w:rPr>
        <w:t>该客户上</w:t>
      </w:r>
      <w:r w:rsidR="005C6129" w:rsidRPr="00B0501C">
        <w:rPr>
          <w:rFonts w:ascii="微软雅黑" w:eastAsia="微软雅黑" w:hAnsi="微软雅黑" w:hint="eastAsia"/>
          <w:noProof/>
          <w:kern w:val="1"/>
          <w:sz w:val="20"/>
          <w:szCs w:val="20"/>
        </w:rPr>
        <w:t>。</w:t>
      </w:r>
    </w:p>
    <w:p w14:paraId="3F15C500" w14:textId="7749A4AE" w:rsidR="00056BCC" w:rsidRPr="00B0501C" w:rsidRDefault="00056BCC" w:rsidP="009B528D">
      <w:pPr>
        <w:pStyle w:val="ListParagraph"/>
        <w:widowControl/>
        <w:numPr>
          <w:ilvl w:val="0"/>
          <w:numId w:val="74"/>
        </w:numPr>
        <w:ind w:firstLineChars="0"/>
        <w:rPr>
          <w:rFonts w:ascii="微软雅黑" w:eastAsia="微软雅黑" w:hAnsi="微软雅黑"/>
          <w:noProof/>
          <w:kern w:val="1"/>
          <w:sz w:val="20"/>
          <w:szCs w:val="20"/>
        </w:rPr>
      </w:pPr>
      <w:r>
        <w:rPr>
          <w:rFonts w:ascii="微软雅黑" w:eastAsia="微软雅黑" w:hAnsi="微软雅黑" w:hint="eastAsia"/>
          <w:noProof/>
          <w:kern w:val="1"/>
          <w:sz w:val="20"/>
          <w:szCs w:val="20"/>
        </w:rPr>
        <w:lastRenderedPageBreak/>
        <w:t>在N</w:t>
      </w:r>
      <w:r>
        <w:rPr>
          <w:rFonts w:ascii="微软雅黑" w:eastAsia="微软雅黑" w:hAnsi="微软雅黑"/>
          <w:noProof/>
          <w:kern w:val="1"/>
          <w:sz w:val="20"/>
          <w:szCs w:val="20"/>
        </w:rPr>
        <w:t>BS</w:t>
      </w:r>
      <w:r>
        <w:rPr>
          <w:rFonts w:ascii="微软雅黑" w:eastAsia="微软雅黑" w:hAnsi="微软雅黑" w:hint="eastAsia"/>
          <w:noProof/>
          <w:kern w:val="1"/>
          <w:sz w:val="20"/>
          <w:szCs w:val="20"/>
        </w:rPr>
        <w:t>中</w:t>
      </w:r>
      <w:r w:rsidRPr="00056BCC">
        <w:rPr>
          <w:rFonts w:ascii="微软雅黑" w:eastAsia="微软雅黑" w:hAnsi="微软雅黑" w:hint="eastAsia"/>
          <w:noProof/>
          <w:kern w:val="1"/>
          <w:sz w:val="20"/>
          <w:szCs w:val="20"/>
        </w:rPr>
        <w:t>直接选择一个已经带One ID 的客户，</w:t>
      </w:r>
      <w:r>
        <w:rPr>
          <w:rFonts w:ascii="微软雅黑" w:eastAsia="微软雅黑" w:hAnsi="微软雅黑" w:hint="eastAsia"/>
          <w:noProof/>
          <w:kern w:val="1"/>
          <w:sz w:val="20"/>
          <w:szCs w:val="20"/>
        </w:rPr>
        <w:t>若</w:t>
      </w:r>
      <w:r w:rsidRPr="00056BCC">
        <w:rPr>
          <w:rFonts w:ascii="微软雅黑" w:eastAsia="微软雅黑" w:hAnsi="微软雅黑" w:hint="eastAsia"/>
          <w:noProof/>
          <w:kern w:val="1"/>
          <w:sz w:val="20"/>
          <w:szCs w:val="20"/>
        </w:rPr>
        <w:t>对</w:t>
      </w:r>
      <w:r>
        <w:rPr>
          <w:rFonts w:ascii="微软雅黑" w:eastAsia="微软雅黑" w:hAnsi="微软雅黑" w:hint="eastAsia"/>
          <w:noProof/>
          <w:kern w:val="1"/>
          <w:sz w:val="20"/>
          <w:szCs w:val="20"/>
        </w:rPr>
        <w:t>该</w:t>
      </w:r>
      <w:r w:rsidRPr="00056BCC">
        <w:rPr>
          <w:rFonts w:ascii="微软雅黑" w:eastAsia="微软雅黑" w:hAnsi="微软雅黑" w:hint="eastAsia"/>
          <w:noProof/>
          <w:kern w:val="1"/>
          <w:sz w:val="20"/>
          <w:szCs w:val="20"/>
        </w:rPr>
        <w:t>客户</w:t>
      </w:r>
      <w:r>
        <w:rPr>
          <w:rFonts w:ascii="微软雅黑" w:eastAsia="微软雅黑" w:hAnsi="微软雅黑" w:hint="eastAsia"/>
          <w:noProof/>
          <w:kern w:val="1"/>
          <w:sz w:val="20"/>
          <w:szCs w:val="20"/>
        </w:rPr>
        <w:t>的姓名做了修改，则保存时需要断开客户的O</w:t>
      </w:r>
      <w:r>
        <w:rPr>
          <w:rFonts w:ascii="微软雅黑" w:eastAsia="微软雅黑" w:hAnsi="微软雅黑"/>
          <w:noProof/>
          <w:kern w:val="1"/>
          <w:sz w:val="20"/>
          <w:szCs w:val="20"/>
        </w:rPr>
        <w:t>ne ID</w:t>
      </w:r>
      <w:r>
        <w:rPr>
          <w:rFonts w:ascii="微软雅黑" w:eastAsia="微软雅黑" w:hAnsi="微软雅黑" w:hint="eastAsia"/>
          <w:noProof/>
          <w:kern w:val="1"/>
          <w:sz w:val="20"/>
          <w:szCs w:val="20"/>
        </w:rPr>
        <w:t>。</w:t>
      </w:r>
    </w:p>
    <w:bookmarkEnd w:id="194"/>
    <w:p w14:paraId="2810EB6C" w14:textId="71C7B484" w:rsidR="000D3758" w:rsidRPr="00C1352E" w:rsidRDefault="000D3758" w:rsidP="009B528D">
      <w:pPr>
        <w:pStyle w:val="ListParagraph"/>
        <w:widowControl/>
        <w:numPr>
          <w:ilvl w:val="0"/>
          <w:numId w:val="100"/>
        </w:numPr>
        <w:ind w:firstLineChars="0"/>
        <w:rPr>
          <w:rFonts w:ascii="微软雅黑" w:eastAsia="微软雅黑" w:hAnsi="微软雅黑"/>
          <w:noProof/>
          <w:kern w:val="1"/>
          <w:sz w:val="20"/>
          <w:szCs w:val="20"/>
        </w:rPr>
      </w:pPr>
      <w:r w:rsidRPr="00C1352E">
        <w:rPr>
          <w:rFonts w:ascii="微软雅黑" w:eastAsia="微软雅黑" w:hAnsi="微软雅黑" w:hint="eastAsia"/>
          <w:noProof/>
          <w:kern w:val="1"/>
          <w:sz w:val="20"/>
          <w:szCs w:val="20"/>
        </w:rPr>
        <w:t>判断带入客户信息是否被修改的标准：</w:t>
      </w:r>
    </w:p>
    <w:p w14:paraId="492846E3" w14:textId="06B70228" w:rsidR="005C44C3" w:rsidRPr="00B0501C" w:rsidRDefault="000D3758" w:rsidP="008F7C7F">
      <w:pPr>
        <w:widowControl/>
        <w:spacing w:line="240" w:lineRule="auto"/>
        <w:ind w:leftChars="200" w:left="400"/>
        <w:rPr>
          <w:rFonts w:ascii="微软雅黑" w:eastAsia="微软雅黑" w:hAnsi="微软雅黑"/>
          <w:noProof/>
          <w:kern w:val="1"/>
          <w:lang w:eastAsia="zh-CN"/>
        </w:rPr>
      </w:pPr>
      <w:r w:rsidRPr="00B0501C">
        <w:rPr>
          <w:rFonts w:ascii="微软雅黑" w:eastAsia="微软雅黑" w:hAnsi="微软雅黑" w:hint="eastAsia"/>
          <w:noProof/>
          <w:kern w:val="1"/>
          <w:lang w:eastAsia="zh-CN"/>
        </w:rPr>
        <w:t>比对姓名、出生日期、性别、</w:t>
      </w:r>
      <w:r w:rsidR="00850F51" w:rsidRPr="00B0501C">
        <w:rPr>
          <w:rFonts w:ascii="微软雅黑" w:eastAsia="微软雅黑" w:hAnsi="微软雅黑" w:hint="eastAsia"/>
          <w:noProof/>
          <w:kern w:val="1"/>
          <w:lang w:eastAsia="zh-CN"/>
        </w:rPr>
        <w:t>手机号</w:t>
      </w:r>
      <w:r w:rsidRPr="00B0501C">
        <w:rPr>
          <w:rFonts w:ascii="微软雅黑" w:eastAsia="微软雅黑" w:hAnsi="微软雅黑" w:hint="eastAsia"/>
          <w:noProof/>
          <w:kern w:val="1"/>
          <w:lang w:eastAsia="zh-CN"/>
        </w:rPr>
        <w:t>是否被修改</w:t>
      </w:r>
      <w:r w:rsidR="007C27AD" w:rsidRPr="00B0501C">
        <w:rPr>
          <w:rFonts w:ascii="微软雅黑" w:eastAsia="微软雅黑" w:hAnsi="微软雅黑" w:hint="eastAsia"/>
          <w:noProof/>
          <w:kern w:val="1"/>
          <w:lang w:eastAsia="zh-CN"/>
        </w:rPr>
        <w:t>。</w:t>
      </w:r>
      <w:r w:rsidRPr="00B0501C">
        <w:rPr>
          <w:rFonts w:ascii="微软雅黑" w:eastAsia="微软雅黑" w:hAnsi="微软雅黑" w:hint="eastAsia"/>
          <w:noProof/>
          <w:kern w:val="1"/>
          <w:lang w:eastAsia="zh-CN"/>
        </w:rPr>
        <w:t>若原字段为空，则不认为被修改，例如原来性别为空，但是</w:t>
      </w:r>
      <w:r w:rsidR="00D57B72" w:rsidRPr="00B0501C">
        <w:rPr>
          <w:rFonts w:ascii="微软雅黑" w:eastAsia="微软雅黑" w:hAnsi="微软雅黑" w:hint="eastAsia"/>
          <w:noProof/>
          <w:kern w:val="1"/>
          <w:lang w:eastAsia="zh-CN"/>
        </w:rPr>
        <w:t>在</w:t>
      </w:r>
      <w:r w:rsidRPr="00B0501C">
        <w:rPr>
          <w:rFonts w:ascii="微软雅黑" w:eastAsia="微软雅黑" w:hAnsi="微软雅黑" w:hint="eastAsia"/>
          <w:noProof/>
          <w:kern w:val="1"/>
          <w:lang w:eastAsia="zh-CN"/>
        </w:rPr>
        <w:t>NBS里补充了性别信息，则不认为被修改</w:t>
      </w:r>
      <w:r w:rsidR="008F7C7F">
        <w:rPr>
          <w:rFonts w:ascii="微软雅黑" w:eastAsia="微软雅黑" w:hAnsi="微软雅黑" w:hint="eastAsia"/>
          <w:noProof/>
          <w:kern w:val="1"/>
          <w:lang w:eastAsia="zh-CN"/>
        </w:rPr>
        <w:t>。</w:t>
      </w:r>
    </w:p>
    <w:p w14:paraId="6149789C" w14:textId="29BFA08D" w:rsidR="004B79B8" w:rsidRPr="00225244" w:rsidRDefault="004B79B8" w:rsidP="009B528D">
      <w:pPr>
        <w:pStyle w:val="ListParagraph"/>
        <w:widowControl/>
        <w:numPr>
          <w:ilvl w:val="0"/>
          <w:numId w:val="100"/>
        </w:numPr>
        <w:ind w:firstLineChars="0"/>
        <w:rPr>
          <w:rFonts w:ascii="微软雅黑" w:eastAsia="微软雅黑" w:hAnsi="微软雅黑"/>
          <w:noProof/>
          <w:kern w:val="1"/>
          <w:sz w:val="20"/>
          <w:szCs w:val="20"/>
        </w:rPr>
      </w:pPr>
      <w:r>
        <w:rPr>
          <w:rFonts w:ascii="微软雅黑" w:eastAsia="微软雅黑" w:hAnsi="微软雅黑"/>
          <w:noProof/>
          <w:kern w:val="1"/>
          <w:sz w:val="20"/>
          <w:szCs w:val="20"/>
        </w:rPr>
        <w:t>NBS</w:t>
      </w:r>
      <w:r w:rsidRPr="00225244">
        <w:rPr>
          <w:rFonts w:ascii="微软雅黑" w:eastAsia="微软雅黑" w:hAnsi="微软雅黑" w:hint="eastAsia"/>
          <w:noProof/>
          <w:kern w:val="1"/>
          <w:sz w:val="20"/>
          <w:szCs w:val="20"/>
        </w:rPr>
        <w:t>中保存的客户O</w:t>
      </w:r>
      <w:r w:rsidRPr="00225244">
        <w:rPr>
          <w:rFonts w:ascii="微软雅黑" w:eastAsia="微软雅黑" w:hAnsi="微软雅黑"/>
          <w:noProof/>
          <w:kern w:val="1"/>
          <w:sz w:val="20"/>
          <w:szCs w:val="20"/>
        </w:rPr>
        <w:t xml:space="preserve">ne ID </w:t>
      </w:r>
      <w:r w:rsidRPr="00225244">
        <w:rPr>
          <w:rFonts w:ascii="微软雅黑" w:eastAsia="微软雅黑" w:hAnsi="微软雅黑" w:hint="eastAsia"/>
          <w:noProof/>
          <w:kern w:val="1"/>
          <w:sz w:val="20"/>
          <w:szCs w:val="20"/>
        </w:rPr>
        <w:t>将作为</w:t>
      </w:r>
      <w:r>
        <w:rPr>
          <w:rFonts w:ascii="微软雅黑" w:eastAsia="微软雅黑" w:hAnsi="微软雅黑" w:hint="eastAsia"/>
          <w:noProof/>
          <w:kern w:val="1"/>
          <w:sz w:val="20"/>
          <w:szCs w:val="20"/>
        </w:rPr>
        <w:t>与C</w:t>
      </w:r>
      <w:r>
        <w:rPr>
          <w:rFonts w:ascii="微软雅黑" w:eastAsia="微软雅黑" w:hAnsi="微软雅黑"/>
          <w:noProof/>
          <w:kern w:val="1"/>
          <w:sz w:val="20"/>
          <w:szCs w:val="20"/>
        </w:rPr>
        <w:t>RM</w:t>
      </w:r>
      <w:r>
        <w:rPr>
          <w:rFonts w:ascii="微软雅黑" w:eastAsia="微软雅黑" w:hAnsi="微软雅黑" w:hint="eastAsia"/>
          <w:noProof/>
          <w:kern w:val="1"/>
          <w:sz w:val="20"/>
          <w:szCs w:val="20"/>
        </w:rPr>
        <w:t>通讯录客户进行匹配的唯一依据。O</w:t>
      </w:r>
      <w:r>
        <w:rPr>
          <w:rFonts w:ascii="微软雅黑" w:eastAsia="微软雅黑" w:hAnsi="微软雅黑"/>
          <w:noProof/>
          <w:kern w:val="1"/>
          <w:sz w:val="20"/>
          <w:szCs w:val="20"/>
        </w:rPr>
        <w:t xml:space="preserve">ne ID </w:t>
      </w:r>
      <w:r>
        <w:rPr>
          <w:rFonts w:ascii="微软雅黑" w:eastAsia="微软雅黑" w:hAnsi="微软雅黑" w:hint="eastAsia"/>
          <w:noProof/>
          <w:kern w:val="1"/>
          <w:sz w:val="20"/>
          <w:szCs w:val="20"/>
        </w:rPr>
        <w:t>相匹配的客户，其在</w:t>
      </w:r>
      <w:r>
        <w:rPr>
          <w:rFonts w:ascii="微软雅黑" w:eastAsia="微软雅黑" w:hAnsi="微软雅黑"/>
          <w:noProof/>
          <w:kern w:val="1"/>
          <w:sz w:val="20"/>
          <w:szCs w:val="20"/>
        </w:rPr>
        <w:t>NBS</w:t>
      </w:r>
      <w:r>
        <w:rPr>
          <w:rFonts w:ascii="微软雅黑" w:eastAsia="微软雅黑" w:hAnsi="微软雅黑" w:hint="eastAsia"/>
          <w:noProof/>
          <w:kern w:val="1"/>
          <w:sz w:val="20"/>
          <w:szCs w:val="20"/>
        </w:rPr>
        <w:t>中创建的保单测评旅程数据才会在C</w:t>
      </w:r>
      <w:r>
        <w:rPr>
          <w:rFonts w:ascii="微软雅黑" w:eastAsia="微软雅黑" w:hAnsi="微软雅黑"/>
          <w:noProof/>
          <w:kern w:val="1"/>
          <w:sz w:val="20"/>
          <w:szCs w:val="20"/>
        </w:rPr>
        <w:t>RM</w:t>
      </w:r>
      <w:r>
        <w:rPr>
          <w:rFonts w:ascii="微软雅黑" w:eastAsia="微软雅黑" w:hAnsi="微软雅黑" w:hint="eastAsia"/>
          <w:noProof/>
          <w:kern w:val="1"/>
          <w:sz w:val="20"/>
          <w:szCs w:val="20"/>
        </w:rPr>
        <w:t>对应通讯录客户上展示。</w:t>
      </w:r>
    </w:p>
    <w:p w14:paraId="739DDEF9" w14:textId="77777777" w:rsidR="005D445B" w:rsidRDefault="005D445B" w:rsidP="00663A20">
      <w:pPr>
        <w:widowControl/>
        <w:spacing w:line="240" w:lineRule="auto"/>
        <w:rPr>
          <w:rFonts w:ascii="微软雅黑" w:eastAsia="微软雅黑" w:hAnsi="微软雅黑"/>
          <w:noProof/>
          <w:kern w:val="1"/>
          <w:lang w:eastAsia="zh-CN"/>
        </w:rPr>
        <w:sectPr w:rsidR="005D445B" w:rsidSect="00E74CB2">
          <w:pgSz w:w="11907" w:h="16840" w:code="9"/>
          <w:pgMar w:top="1800" w:right="1440" w:bottom="1440" w:left="1440" w:header="1800" w:footer="864" w:gutter="0"/>
          <w:cols w:space="720"/>
          <w:docGrid w:linePitch="272"/>
        </w:sectPr>
      </w:pPr>
    </w:p>
    <w:p w14:paraId="37B9BA45" w14:textId="181F85FE" w:rsidR="006C7463" w:rsidRPr="00E65965" w:rsidRDefault="004C74ED" w:rsidP="00BF5530">
      <w:pPr>
        <w:pStyle w:val="Heading3"/>
        <w:spacing w:before="120" w:after="120"/>
        <w:rPr>
          <w:rFonts w:ascii="微软雅黑" w:eastAsia="微软雅黑" w:hAnsi="微软雅黑"/>
        </w:rPr>
      </w:pPr>
      <w:bookmarkStart w:id="195" w:name="_Toc111473580"/>
      <w:r>
        <w:rPr>
          <w:rFonts w:ascii="微软雅黑" w:eastAsia="微软雅黑" w:hAnsi="微软雅黑" w:hint="eastAsia"/>
        </w:rPr>
        <w:lastRenderedPageBreak/>
        <w:t>互动旅程</w:t>
      </w:r>
      <w:bookmarkEnd w:id="195"/>
    </w:p>
    <w:p w14:paraId="086783C7" w14:textId="7995AF1A" w:rsidR="00621F0A" w:rsidRPr="004C74ED" w:rsidRDefault="004C74ED" w:rsidP="00BF5530">
      <w:pPr>
        <w:pStyle w:val="Heading4"/>
        <w:spacing w:before="120" w:after="120"/>
        <w:rPr>
          <w:rFonts w:ascii="微软雅黑" w:eastAsia="微软雅黑" w:hAnsi="微软雅黑"/>
          <w:i w:val="0"/>
          <w:iCs/>
        </w:rPr>
      </w:pPr>
      <w:r w:rsidRPr="004C74ED">
        <w:rPr>
          <w:rFonts w:ascii="微软雅黑" w:eastAsia="微软雅黑" w:hAnsi="微软雅黑" w:hint="eastAsia"/>
          <w:i w:val="0"/>
          <w:iCs/>
        </w:rPr>
        <w:t>互动旅程数据来源</w:t>
      </w:r>
    </w:p>
    <w:p w14:paraId="35D49D6F" w14:textId="77777777" w:rsidR="00233B18" w:rsidRPr="00F55BDD" w:rsidRDefault="004C74ED" w:rsidP="006C6D45">
      <w:pPr>
        <w:pStyle w:val="ListParagraph"/>
        <w:numPr>
          <w:ilvl w:val="0"/>
          <w:numId w:val="33"/>
        </w:numPr>
        <w:ind w:firstLineChars="0"/>
        <w:rPr>
          <w:rFonts w:ascii="微软雅黑" w:eastAsia="微软雅黑" w:hAnsi="微软雅黑"/>
          <w:sz w:val="20"/>
          <w:szCs w:val="20"/>
        </w:rPr>
      </w:pPr>
      <w:r w:rsidRPr="00F55BDD">
        <w:rPr>
          <w:rFonts w:ascii="微软雅黑" w:eastAsia="微软雅黑" w:hAnsi="微软雅黑" w:hint="eastAsia"/>
          <w:sz w:val="20"/>
          <w:szCs w:val="20"/>
        </w:rPr>
        <w:t>数据来源</w:t>
      </w:r>
    </w:p>
    <w:p w14:paraId="59091E96" w14:textId="1F47C562" w:rsidR="006756EE" w:rsidRPr="00F55BDD" w:rsidRDefault="004C74ED" w:rsidP="006C6D45">
      <w:pPr>
        <w:pStyle w:val="ListParagraph"/>
        <w:numPr>
          <w:ilvl w:val="0"/>
          <w:numId w:val="34"/>
        </w:numPr>
        <w:ind w:firstLineChars="0"/>
        <w:rPr>
          <w:rFonts w:ascii="微软雅黑" w:eastAsia="微软雅黑" w:hAnsi="微软雅黑"/>
          <w:sz w:val="20"/>
          <w:szCs w:val="20"/>
        </w:rPr>
      </w:pPr>
      <w:r w:rsidRPr="00F55BDD">
        <w:rPr>
          <w:rFonts w:ascii="微软雅黑" w:eastAsia="微软雅黑" w:hAnsi="微软雅黑" w:hint="eastAsia"/>
          <w:sz w:val="20"/>
          <w:szCs w:val="20"/>
        </w:rPr>
        <w:t>N</w:t>
      </w:r>
      <w:r w:rsidRPr="00F55BDD">
        <w:rPr>
          <w:rFonts w:ascii="微软雅黑" w:eastAsia="微软雅黑" w:hAnsi="微软雅黑"/>
          <w:sz w:val="20"/>
          <w:szCs w:val="20"/>
        </w:rPr>
        <w:t>AVI</w:t>
      </w:r>
      <w:r w:rsidRPr="00F55BDD">
        <w:rPr>
          <w:rFonts w:ascii="微软雅黑" w:eastAsia="微软雅黑" w:hAnsi="微软雅黑" w:hint="eastAsia"/>
          <w:sz w:val="20"/>
          <w:szCs w:val="20"/>
        </w:rPr>
        <w:t>、微信、</w:t>
      </w:r>
      <w:r w:rsidR="005073A6" w:rsidRPr="005073A6">
        <w:rPr>
          <w:rFonts w:ascii="微软雅黑" w:eastAsia="微软雅黑" w:hAnsi="微软雅黑" w:hint="eastAsia"/>
          <w:sz w:val="20"/>
          <w:szCs w:val="20"/>
        </w:rPr>
        <w:t>友享</w:t>
      </w:r>
      <w:r w:rsidRPr="00F55BDD">
        <w:rPr>
          <w:rFonts w:ascii="微软雅黑" w:eastAsia="微软雅黑" w:hAnsi="微软雅黑" w:hint="eastAsia"/>
          <w:sz w:val="20"/>
          <w:szCs w:val="20"/>
        </w:rPr>
        <w:t>三端的客户互动行为</w:t>
      </w:r>
    </w:p>
    <w:p w14:paraId="1259C65D" w14:textId="44E11C65" w:rsidR="006756EE" w:rsidRPr="00F55BDD" w:rsidRDefault="006756EE" w:rsidP="006C6D45">
      <w:pPr>
        <w:pStyle w:val="ListParagraph"/>
        <w:numPr>
          <w:ilvl w:val="0"/>
          <w:numId w:val="34"/>
        </w:numPr>
        <w:ind w:firstLineChars="0"/>
        <w:rPr>
          <w:rFonts w:ascii="微软雅黑" w:eastAsia="微软雅黑" w:hAnsi="微软雅黑"/>
          <w:sz w:val="20"/>
          <w:szCs w:val="20"/>
        </w:rPr>
      </w:pPr>
      <w:r w:rsidRPr="00F55BDD">
        <w:rPr>
          <w:rFonts w:ascii="微软雅黑" w:eastAsia="微软雅黑" w:hAnsi="微软雅黑" w:hint="eastAsia"/>
          <w:sz w:val="20"/>
          <w:szCs w:val="20"/>
        </w:rPr>
        <w:t>垂直应用行为比如N</w:t>
      </w:r>
      <w:r w:rsidRPr="00F55BDD">
        <w:rPr>
          <w:rFonts w:ascii="微软雅黑" w:eastAsia="微软雅黑" w:hAnsi="微软雅黑"/>
          <w:sz w:val="20"/>
          <w:szCs w:val="20"/>
        </w:rPr>
        <w:t>BS/SIS</w:t>
      </w:r>
    </w:p>
    <w:p w14:paraId="4142045F" w14:textId="4EE8BEC5" w:rsidR="005A70D8" w:rsidRPr="005A70D8" w:rsidRDefault="004C74ED" w:rsidP="006C6D45">
      <w:pPr>
        <w:pStyle w:val="ListParagraph"/>
        <w:numPr>
          <w:ilvl w:val="0"/>
          <w:numId w:val="34"/>
        </w:numPr>
        <w:ind w:firstLineChars="0"/>
        <w:rPr>
          <w:rFonts w:ascii="微软雅黑" w:eastAsia="微软雅黑" w:hAnsi="微软雅黑"/>
          <w:sz w:val="20"/>
          <w:szCs w:val="20"/>
        </w:rPr>
      </w:pPr>
      <w:r w:rsidRPr="00F55BDD">
        <w:rPr>
          <w:rFonts w:ascii="微软雅黑" w:eastAsia="微软雅黑" w:hAnsi="微软雅黑" w:hint="eastAsia"/>
          <w:sz w:val="20"/>
          <w:szCs w:val="20"/>
        </w:rPr>
        <w:t>现客</w:t>
      </w:r>
      <w:r w:rsidR="006756EE" w:rsidRPr="00F55BDD">
        <w:rPr>
          <w:rFonts w:ascii="微软雅黑" w:eastAsia="微软雅黑" w:hAnsi="微软雅黑" w:hint="eastAsia"/>
          <w:sz w:val="20"/>
          <w:szCs w:val="20"/>
        </w:rPr>
        <w:t>的</w:t>
      </w:r>
      <w:r w:rsidRPr="00F55BDD">
        <w:rPr>
          <w:rFonts w:ascii="微软雅黑" w:eastAsia="微软雅黑" w:hAnsi="微软雅黑" w:hint="eastAsia"/>
          <w:sz w:val="20"/>
          <w:szCs w:val="20"/>
        </w:rPr>
        <w:t>保单成交，维护修改等</w:t>
      </w:r>
      <w:r w:rsidR="006756EE" w:rsidRPr="00F55BDD">
        <w:rPr>
          <w:rFonts w:ascii="微软雅黑" w:eastAsia="微软雅黑" w:hAnsi="微软雅黑" w:hint="eastAsia"/>
          <w:sz w:val="20"/>
          <w:szCs w:val="20"/>
        </w:rPr>
        <w:t>信息</w:t>
      </w:r>
    </w:p>
    <w:p w14:paraId="7763282D" w14:textId="60DDA47C" w:rsidR="004C74ED" w:rsidRPr="00233B18" w:rsidRDefault="00233B18" w:rsidP="006C6D45">
      <w:pPr>
        <w:pStyle w:val="ListParagraph"/>
        <w:numPr>
          <w:ilvl w:val="0"/>
          <w:numId w:val="33"/>
        </w:numPr>
        <w:ind w:firstLineChars="0"/>
        <w:rPr>
          <w:rFonts w:ascii="微软雅黑" w:eastAsia="微软雅黑" w:hAnsi="微软雅黑"/>
          <w:sz w:val="20"/>
          <w:szCs w:val="20"/>
        </w:rPr>
      </w:pPr>
      <w:r w:rsidRPr="00233B18">
        <w:rPr>
          <w:rFonts w:ascii="微软雅黑" w:eastAsia="微软雅黑" w:hAnsi="微软雅黑" w:hint="eastAsia"/>
          <w:sz w:val="20"/>
          <w:szCs w:val="20"/>
        </w:rPr>
        <w:t>数据展示</w:t>
      </w:r>
    </w:p>
    <w:p w14:paraId="31FC20DC" w14:textId="250FEA09" w:rsidR="00233B18" w:rsidRPr="000A5C81" w:rsidRDefault="009D391F" w:rsidP="006C6D45">
      <w:pPr>
        <w:pStyle w:val="ListParagraph"/>
        <w:numPr>
          <w:ilvl w:val="0"/>
          <w:numId w:val="34"/>
        </w:numPr>
        <w:ind w:firstLineChars="0"/>
        <w:rPr>
          <w:rFonts w:ascii="微软雅黑" w:eastAsia="微软雅黑" w:hAnsi="微软雅黑"/>
          <w:sz w:val="20"/>
          <w:szCs w:val="20"/>
        </w:rPr>
      </w:pPr>
      <w:r w:rsidRPr="000A5C81">
        <w:rPr>
          <w:rFonts w:ascii="微软雅黑" w:eastAsia="微软雅黑" w:hAnsi="微软雅黑" w:hint="eastAsia"/>
          <w:sz w:val="20"/>
          <w:szCs w:val="20"/>
        </w:rPr>
        <w:t>客户互动行为按照时间先后，进行拼接展示。</w:t>
      </w:r>
      <w:r w:rsidR="000A5C81">
        <w:rPr>
          <w:rFonts w:ascii="微软雅黑" w:eastAsia="微软雅黑" w:hAnsi="微软雅黑" w:hint="eastAsia"/>
          <w:sz w:val="20"/>
          <w:szCs w:val="20"/>
        </w:rPr>
        <w:t>展示内容为：旅程产生时间+旅程类型+</w:t>
      </w:r>
      <w:r w:rsidR="000A5C81" w:rsidRPr="000A5C81">
        <w:rPr>
          <w:rFonts w:ascii="微软雅黑" w:eastAsia="微软雅黑" w:hAnsi="微软雅黑" w:hint="eastAsia"/>
          <w:sz w:val="20"/>
          <w:szCs w:val="20"/>
        </w:rPr>
        <w:t>旅程文案</w:t>
      </w:r>
      <w:r w:rsidR="000A5C81">
        <w:rPr>
          <w:rFonts w:ascii="微软雅黑" w:eastAsia="微软雅黑" w:hAnsi="微软雅黑" w:hint="eastAsia"/>
          <w:sz w:val="20"/>
          <w:szCs w:val="20"/>
        </w:rPr>
        <w:t>，如有交互，需额外展示</w:t>
      </w:r>
      <w:r w:rsidR="000A5C81" w:rsidRPr="000A5C81">
        <w:rPr>
          <w:rFonts w:ascii="微软雅黑" w:eastAsia="微软雅黑" w:hAnsi="微软雅黑" w:hint="eastAsia"/>
          <w:sz w:val="20"/>
          <w:szCs w:val="20"/>
        </w:rPr>
        <w:t>交互类型</w:t>
      </w:r>
      <w:r w:rsidR="000A5C81">
        <w:rPr>
          <w:rFonts w:ascii="微软雅黑" w:eastAsia="微软雅黑" w:hAnsi="微软雅黑" w:hint="eastAsia"/>
          <w:sz w:val="20"/>
          <w:szCs w:val="20"/>
        </w:rPr>
        <w:t>，并可点击查看详情或跳转。</w:t>
      </w:r>
      <w:r w:rsidR="00185DA5" w:rsidRPr="007A156E">
        <w:rPr>
          <w:rFonts w:ascii="微软雅黑" w:eastAsia="微软雅黑" w:hAnsi="微软雅黑" w:hint="eastAsia"/>
          <w:sz w:val="20"/>
          <w:szCs w:val="20"/>
        </w:rPr>
        <w:t>具体查看方式和查看的内容，以旅程库配置</w:t>
      </w:r>
      <w:r w:rsidR="0093431D">
        <w:rPr>
          <w:rFonts w:ascii="微软雅黑" w:eastAsia="微软雅黑" w:hAnsi="微软雅黑" w:hint="eastAsia"/>
          <w:sz w:val="20"/>
          <w:szCs w:val="20"/>
        </w:rPr>
        <w:t>和</w:t>
      </w:r>
      <w:r w:rsidR="00CF305C">
        <w:rPr>
          <w:rFonts w:ascii="微软雅黑" w:eastAsia="微软雅黑" w:hAnsi="微软雅黑" w:hint="eastAsia"/>
          <w:sz w:val="20"/>
          <w:szCs w:val="20"/>
        </w:rPr>
        <w:t>U</w:t>
      </w:r>
      <w:r w:rsidR="00CF305C">
        <w:rPr>
          <w:rFonts w:ascii="微软雅黑" w:eastAsia="微软雅黑" w:hAnsi="微软雅黑"/>
          <w:sz w:val="20"/>
          <w:szCs w:val="20"/>
        </w:rPr>
        <w:t>I</w:t>
      </w:r>
      <w:r w:rsidR="0093431D">
        <w:rPr>
          <w:rFonts w:ascii="微软雅黑" w:eastAsia="微软雅黑" w:hAnsi="微软雅黑" w:hint="eastAsia"/>
          <w:sz w:val="20"/>
          <w:szCs w:val="20"/>
        </w:rPr>
        <w:t>设计</w:t>
      </w:r>
      <w:r w:rsidR="00CF305C">
        <w:rPr>
          <w:rFonts w:ascii="微软雅黑" w:eastAsia="微软雅黑" w:hAnsi="微软雅黑" w:hint="eastAsia"/>
          <w:sz w:val="20"/>
          <w:szCs w:val="20"/>
        </w:rPr>
        <w:t>为准。</w:t>
      </w:r>
    </w:p>
    <w:p w14:paraId="746466AB" w14:textId="044A3686" w:rsidR="00460AFD" w:rsidRPr="005A70D8" w:rsidRDefault="00103AA4" w:rsidP="006C6D45">
      <w:pPr>
        <w:pStyle w:val="ListParagraph"/>
        <w:numPr>
          <w:ilvl w:val="0"/>
          <w:numId w:val="34"/>
        </w:numPr>
        <w:ind w:firstLineChars="0"/>
        <w:rPr>
          <w:rFonts w:ascii="微软雅黑" w:eastAsia="微软雅黑" w:hAnsi="微软雅黑"/>
          <w:sz w:val="20"/>
          <w:szCs w:val="20"/>
        </w:rPr>
      </w:pPr>
      <w:r w:rsidRPr="000A5C81">
        <w:rPr>
          <w:rFonts w:ascii="微软雅黑" w:eastAsia="微软雅黑" w:hAnsi="微软雅黑" w:hint="eastAsia"/>
          <w:sz w:val="20"/>
          <w:szCs w:val="20"/>
        </w:rPr>
        <w:t>在</w:t>
      </w:r>
      <w:r w:rsidR="00F9638B" w:rsidRPr="000A5C81">
        <w:rPr>
          <w:rFonts w:ascii="微软雅黑" w:eastAsia="微软雅黑" w:hAnsi="微软雅黑" w:hint="eastAsia"/>
          <w:sz w:val="20"/>
          <w:szCs w:val="20"/>
        </w:rPr>
        <w:t>待识别访客</w:t>
      </w:r>
      <w:r w:rsidRPr="000A5C81">
        <w:rPr>
          <w:rFonts w:ascii="微软雅黑" w:eastAsia="微软雅黑" w:hAnsi="微软雅黑" w:hint="eastAsia"/>
          <w:sz w:val="20"/>
          <w:szCs w:val="20"/>
        </w:rPr>
        <w:t>阶段产生的互动行为</w:t>
      </w:r>
      <w:r w:rsidR="005038DC" w:rsidRPr="000A5C81">
        <w:rPr>
          <w:rFonts w:ascii="微软雅黑" w:eastAsia="微软雅黑" w:hAnsi="微软雅黑" w:hint="eastAsia"/>
          <w:sz w:val="20"/>
          <w:szCs w:val="20"/>
        </w:rPr>
        <w:t>也</w:t>
      </w:r>
      <w:r w:rsidRPr="000A5C81">
        <w:rPr>
          <w:rFonts w:ascii="微软雅黑" w:eastAsia="微软雅黑" w:hAnsi="微软雅黑" w:hint="eastAsia"/>
          <w:sz w:val="20"/>
          <w:szCs w:val="20"/>
        </w:rPr>
        <w:t>需要进入互动旅程数据</w:t>
      </w:r>
      <w:r w:rsidR="005038DC" w:rsidRPr="000A5C81">
        <w:rPr>
          <w:rFonts w:ascii="微软雅黑" w:eastAsia="微软雅黑" w:hAnsi="微软雅黑" w:hint="eastAsia"/>
          <w:sz w:val="20"/>
          <w:szCs w:val="20"/>
        </w:rPr>
        <w:t>。</w:t>
      </w:r>
    </w:p>
    <w:p w14:paraId="31E47DA3" w14:textId="356BF6DB" w:rsidR="00233B18" w:rsidRPr="00233B18" w:rsidRDefault="004C74ED" w:rsidP="006C6D45">
      <w:pPr>
        <w:pStyle w:val="ListParagraph"/>
        <w:numPr>
          <w:ilvl w:val="0"/>
          <w:numId w:val="33"/>
        </w:numPr>
        <w:ind w:firstLineChars="0"/>
        <w:rPr>
          <w:rFonts w:ascii="微软雅黑" w:eastAsia="微软雅黑" w:hAnsi="微软雅黑"/>
          <w:sz w:val="20"/>
          <w:szCs w:val="20"/>
        </w:rPr>
      </w:pPr>
      <w:r w:rsidRPr="00233B18">
        <w:rPr>
          <w:rFonts w:ascii="微软雅黑" w:eastAsia="微软雅黑" w:hAnsi="微软雅黑" w:hint="eastAsia"/>
          <w:sz w:val="20"/>
          <w:szCs w:val="20"/>
        </w:rPr>
        <w:t>互动旅程的数据颗粒度：</w:t>
      </w:r>
    </w:p>
    <w:p w14:paraId="35F4D84E" w14:textId="0E2FCB03" w:rsidR="00FD1958" w:rsidRDefault="004C74ED" w:rsidP="00460AFD">
      <w:pPr>
        <w:ind w:left="420"/>
        <w:rPr>
          <w:rFonts w:ascii="微软雅黑" w:eastAsia="微软雅黑" w:hAnsi="微软雅黑"/>
          <w:lang w:eastAsia="zh-CN"/>
        </w:rPr>
      </w:pPr>
      <w:r w:rsidRPr="000E6797">
        <w:rPr>
          <w:rFonts w:ascii="微软雅黑" w:eastAsia="微软雅黑" w:hAnsi="微软雅黑" w:hint="eastAsia"/>
          <w:lang w:eastAsia="zh-CN"/>
        </w:rPr>
        <w:t>互动旅程将展示每一条客户的最底层的互动行为数据，及部分</w:t>
      </w:r>
      <w:r w:rsidR="005A7295">
        <w:rPr>
          <w:rFonts w:ascii="微软雅黑" w:eastAsia="微软雅黑" w:hAnsi="微软雅黑" w:hint="eastAsia"/>
          <w:lang w:eastAsia="zh-CN"/>
        </w:rPr>
        <w:t>营销员</w:t>
      </w:r>
      <w:r w:rsidRPr="000E6797">
        <w:rPr>
          <w:rFonts w:ascii="微软雅黑" w:eastAsia="微软雅黑" w:hAnsi="微软雅黑" w:hint="eastAsia"/>
          <w:lang w:eastAsia="zh-CN"/>
        </w:rPr>
        <w:t>对客户做的动作。</w:t>
      </w:r>
    </w:p>
    <w:p w14:paraId="3209341E" w14:textId="290E73C5" w:rsidR="004C74ED" w:rsidRDefault="004C74ED" w:rsidP="00460AFD">
      <w:pPr>
        <w:ind w:left="420"/>
        <w:rPr>
          <w:rFonts w:ascii="微软雅黑" w:eastAsia="微软雅黑" w:hAnsi="微软雅黑"/>
          <w:lang w:eastAsia="zh-CN"/>
        </w:rPr>
      </w:pPr>
      <w:r w:rsidRPr="000E6797">
        <w:rPr>
          <w:rFonts w:ascii="微软雅黑" w:eastAsia="微软雅黑" w:hAnsi="微软雅黑" w:hint="eastAsia"/>
          <w:lang w:eastAsia="zh-CN"/>
        </w:rPr>
        <w:t>例如</w:t>
      </w:r>
      <w:r w:rsidR="00E41AE9">
        <w:rPr>
          <w:rFonts w:ascii="微软雅黑" w:eastAsia="微软雅黑" w:hAnsi="微软雅黑" w:hint="eastAsia"/>
          <w:lang w:eastAsia="zh-CN"/>
        </w:rPr>
        <w:t>：</w:t>
      </w:r>
      <w:r w:rsidRPr="000E6797">
        <w:rPr>
          <w:rFonts w:ascii="微软雅黑" w:eastAsia="微软雅黑" w:hAnsi="微软雅黑" w:hint="eastAsia"/>
          <w:lang w:eastAsia="zh-CN"/>
        </w:rPr>
        <w:t>客户阅读了1</w:t>
      </w:r>
      <w:r w:rsidRPr="000E6797">
        <w:rPr>
          <w:rFonts w:ascii="微软雅黑" w:eastAsia="微软雅黑" w:hAnsi="微软雅黑"/>
          <w:lang w:eastAsia="zh-CN"/>
        </w:rPr>
        <w:t>00</w:t>
      </w:r>
      <w:r w:rsidRPr="000E6797">
        <w:rPr>
          <w:rFonts w:ascii="微软雅黑" w:eastAsia="微软雅黑" w:hAnsi="微软雅黑" w:hint="eastAsia"/>
          <w:lang w:eastAsia="zh-CN"/>
        </w:rPr>
        <w:t>次</w:t>
      </w:r>
      <w:r w:rsidR="00CD7DE9">
        <w:rPr>
          <w:rFonts w:ascii="微软雅黑" w:eastAsia="微软雅黑" w:hAnsi="微软雅黑" w:hint="eastAsia"/>
          <w:lang w:eastAsia="zh-CN"/>
        </w:rPr>
        <w:t>代理人</w:t>
      </w:r>
      <w:r w:rsidRPr="000E6797">
        <w:rPr>
          <w:rFonts w:ascii="微软雅黑" w:eastAsia="微软雅黑" w:hAnsi="微软雅黑" w:hint="eastAsia"/>
          <w:lang w:eastAsia="zh-CN"/>
        </w:rPr>
        <w:t>转发的文章A，则会产生1</w:t>
      </w:r>
      <w:r w:rsidRPr="000E6797">
        <w:rPr>
          <w:rFonts w:ascii="微软雅黑" w:eastAsia="微软雅黑" w:hAnsi="微软雅黑"/>
          <w:lang w:eastAsia="zh-CN"/>
        </w:rPr>
        <w:t>00</w:t>
      </w:r>
      <w:r w:rsidRPr="000E6797">
        <w:rPr>
          <w:rFonts w:ascii="微软雅黑" w:eastAsia="微软雅黑" w:hAnsi="微软雅黑" w:hint="eastAsia"/>
          <w:lang w:eastAsia="zh-CN"/>
        </w:rPr>
        <w:t>条互动旅程记录。</w:t>
      </w:r>
    </w:p>
    <w:p w14:paraId="0A5F5EC2" w14:textId="17A36C1B" w:rsidR="006C7463" w:rsidRPr="00E65965" w:rsidRDefault="00FD1958" w:rsidP="006C7463">
      <w:pPr>
        <w:rPr>
          <w:rFonts w:ascii="微软雅黑" w:eastAsia="微软雅黑" w:hAnsi="微软雅黑"/>
          <w:lang w:eastAsia="zh-CN"/>
        </w:rPr>
      </w:pPr>
      <w:r>
        <w:rPr>
          <w:rFonts w:ascii="微软雅黑" w:eastAsia="微软雅黑" w:hAnsi="微软雅黑"/>
          <w:lang w:eastAsia="zh-CN"/>
        </w:rPr>
        <w:tab/>
      </w:r>
    </w:p>
    <w:p w14:paraId="56450096" w14:textId="500FD949" w:rsidR="00B15333" w:rsidRDefault="004C74ED" w:rsidP="009A0F44">
      <w:pPr>
        <w:pStyle w:val="Heading4"/>
        <w:spacing w:before="120" w:after="120"/>
        <w:rPr>
          <w:rFonts w:ascii="微软雅黑" w:eastAsia="微软雅黑" w:hAnsi="微软雅黑"/>
          <w:i w:val="0"/>
          <w:iCs/>
        </w:rPr>
      </w:pPr>
      <w:bookmarkStart w:id="196" w:name="_Toc92378219"/>
      <w:r w:rsidRPr="004C74ED">
        <w:rPr>
          <w:rFonts w:ascii="微软雅黑" w:eastAsia="微软雅黑" w:hAnsi="微软雅黑" w:hint="eastAsia"/>
          <w:i w:val="0"/>
          <w:iCs/>
        </w:rPr>
        <w:t>互动旅程的范围</w:t>
      </w:r>
      <w:bookmarkEnd w:id="196"/>
    </w:p>
    <w:p w14:paraId="0B0FA85A" w14:textId="23392F59" w:rsidR="009A0F44" w:rsidRPr="009A0F44" w:rsidRDefault="009A0F44" w:rsidP="009B528D">
      <w:pPr>
        <w:pStyle w:val="ListParagraph"/>
        <w:numPr>
          <w:ilvl w:val="0"/>
          <w:numId w:val="112"/>
        </w:numPr>
        <w:ind w:firstLineChars="0"/>
        <w:rPr>
          <w:rFonts w:ascii="微软雅黑" w:eastAsia="微软雅黑" w:hAnsi="微软雅黑"/>
          <w:sz w:val="20"/>
          <w:szCs w:val="20"/>
        </w:rPr>
      </w:pPr>
      <w:r w:rsidRPr="009A0F44">
        <w:rPr>
          <w:rFonts w:ascii="微软雅黑" w:eastAsia="微软雅黑" w:hAnsi="微软雅黑" w:hint="eastAsia"/>
          <w:sz w:val="20"/>
          <w:szCs w:val="20"/>
        </w:rPr>
        <w:t>互动旅程范围</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1340"/>
        <w:gridCol w:w="992"/>
        <w:gridCol w:w="1559"/>
        <w:gridCol w:w="4536"/>
      </w:tblGrid>
      <w:tr w:rsidR="004C74ED" w:rsidRPr="00A56354" w14:paraId="50310F24" w14:textId="77777777" w:rsidTr="00BF5530">
        <w:trPr>
          <w:trHeight w:val="285"/>
          <w:tblHeader/>
        </w:trPr>
        <w:tc>
          <w:tcPr>
            <w:tcW w:w="640" w:type="dxa"/>
            <w:shd w:val="clear" w:color="auto" w:fill="BFBFBF" w:themeFill="background1" w:themeFillShade="BF"/>
            <w:noWrap/>
            <w:hideMark/>
          </w:tcPr>
          <w:p w14:paraId="374A0470"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编号</w:t>
            </w:r>
          </w:p>
        </w:tc>
        <w:tc>
          <w:tcPr>
            <w:tcW w:w="1340" w:type="dxa"/>
            <w:shd w:val="clear" w:color="auto" w:fill="BFBFBF" w:themeFill="background1" w:themeFillShade="BF"/>
            <w:noWrap/>
            <w:hideMark/>
          </w:tcPr>
          <w:p w14:paraId="2D990418"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数据来源</w:t>
            </w:r>
          </w:p>
        </w:tc>
        <w:tc>
          <w:tcPr>
            <w:tcW w:w="992" w:type="dxa"/>
            <w:shd w:val="clear" w:color="auto" w:fill="BFBFBF" w:themeFill="background1" w:themeFillShade="BF"/>
            <w:noWrap/>
            <w:hideMark/>
          </w:tcPr>
          <w:p w14:paraId="623EEA87"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所属环境</w:t>
            </w:r>
          </w:p>
        </w:tc>
        <w:tc>
          <w:tcPr>
            <w:tcW w:w="1559" w:type="dxa"/>
            <w:shd w:val="clear" w:color="auto" w:fill="BFBFBF" w:themeFill="background1" w:themeFillShade="BF"/>
            <w:noWrap/>
            <w:hideMark/>
          </w:tcPr>
          <w:p w14:paraId="22B826C5"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目前是否已进入OLS（现状）</w:t>
            </w:r>
          </w:p>
        </w:tc>
        <w:tc>
          <w:tcPr>
            <w:tcW w:w="4536" w:type="dxa"/>
            <w:shd w:val="clear" w:color="auto" w:fill="BFBFBF" w:themeFill="background1" w:themeFillShade="BF"/>
            <w:noWrap/>
            <w:hideMark/>
          </w:tcPr>
          <w:p w14:paraId="0DB4125C"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接入互动旅程的行为</w:t>
            </w:r>
          </w:p>
        </w:tc>
      </w:tr>
      <w:tr w:rsidR="004C74ED" w:rsidRPr="00A56354" w14:paraId="4567BE90" w14:textId="77777777" w:rsidTr="00BF5530">
        <w:trPr>
          <w:trHeight w:val="855"/>
        </w:trPr>
        <w:tc>
          <w:tcPr>
            <w:tcW w:w="640" w:type="dxa"/>
            <w:vMerge w:val="restart"/>
            <w:shd w:val="clear" w:color="auto" w:fill="auto"/>
            <w:noWrap/>
            <w:hideMark/>
          </w:tcPr>
          <w:p w14:paraId="051EA901"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1</w:t>
            </w:r>
          </w:p>
        </w:tc>
        <w:tc>
          <w:tcPr>
            <w:tcW w:w="1340" w:type="dxa"/>
            <w:shd w:val="clear" w:color="auto" w:fill="auto"/>
            <w:noWrap/>
            <w:hideMark/>
          </w:tcPr>
          <w:p w14:paraId="04464570"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NAVI APP</w:t>
            </w:r>
          </w:p>
        </w:tc>
        <w:tc>
          <w:tcPr>
            <w:tcW w:w="992" w:type="dxa"/>
            <w:shd w:val="clear" w:color="auto" w:fill="auto"/>
            <w:noWrap/>
            <w:hideMark/>
          </w:tcPr>
          <w:p w14:paraId="16E28466"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 xml:space="preserve">NAVI </w:t>
            </w:r>
          </w:p>
        </w:tc>
        <w:tc>
          <w:tcPr>
            <w:tcW w:w="1559" w:type="dxa"/>
            <w:shd w:val="clear" w:color="auto" w:fill="auto"/>
            <w:noWrap/>
            <w:hideMark/>
          </w:tcPr>
          <w:p w14:paraId="0AFE0510"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否</w:t>
            </w:r>
          </w:p>
        </w:tc>
        <w:tc>
          <w:tcPr>
            <w:tcW w:w="4536" w:type="dxa"/>
            <w:shd w:val="clear" w:color="auto" w:fill="auto"/>
            <w:hideMark/>
          </w:tcPr>
          <w:p w14:paraId="18D305D1" w14:textId="03CC850A" w:rsidR="004C74ED" w:rsidRPr="00BA6A7D" w:rsidRDefault="009E6920" w:rsidP="009E692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1.</w:t>
            </w:r>
            <w:r>
              <w:rPr>
                <w:rFonts w:ascii="微软雅黑" w:eastAsia="微软雅黑" w:hAnsi="微软雅黑"/>
                <w:sz w:val="18"/>
                <w:szCs w:val="18"/>
                <w:lang w:eastAsia="zh-CN"/>
              </w:rPr>
              <w:t xml:space="preserve"> </w:t>
            </w:r>
            <w:r w:rsidR="004C74ED" w:rsidRPr="00BA6A7D">
              <w:rPr>
                <w:rFonts w:ascii="微软雅黑" w:eastAsia="微软雅黑" w:hAnsi="微软雅黑" w:hint="eastAsia"/>
                <w:sz w:val="18"/>
                <w:szCs w:val="18"/>
                <w:lang w:eastAsia="zh-CN"/>
              </w:rPr>
              <w:t>创建</w:t>
            </w:r>
            <w:r>
              <w:rPr>
                <w:rFonts w:ascii="微软雅黑" w:eastAsia="微软雅黑" w:hAnsi="微软雅黑" w:hint="eastAsia"/>
                <w:sz w:val="18"/>
                <w:szCs w:val="18"/>
                <w:lang w:eastAsia="zh-CN"/>
              </w:rPr>
              <w:t>销售</w:t>
            </w:r>
            <w:r w:rsidR="004C74ED" w:rsidRPr="00BA6A7D">
              <w:rPr>
                <w:rFonts w:ascii="微软雅黑" w:eastAsia="微软雅黑" w:hAnsi="微软雅黑" w:hint="eastAsia"/>
                <w:sz w:val="18"/>
                <w:szCs w:val="18"/>
                <w:lang w:eastAsia="zh-CN"/>
              </w:rPr>
              <w:t>面访</w:t>
            </w:r>
            <w:r w:rsidR="00142AFA">
              <w:rPr>
                <w:rFonts w:ascii="微软雅黑" w:eastAsia="微软雅黑" w:hAnsi="微软雅黑" w:hint="eastAsia"/>
                <w:sz w:val="18"/>
                <w:szCs w:val="18"/>
                <w:lang w:eastAsia="zh-CN"/>
              </w:rPr>
              <w:t>/服务面访</w:t>
            </w:r>
            <w:r>
              <w:rPr>
                <w:rFonts w:ascii="微软雅黑" w:eastAsia="微软雅黑" w:hAnsi="微软雅黑" w:hint="eastAsia"/>
                <w:sz w:val="18"/>
                <w:szCs w:val="18"/>
                <w:lang w:eastAsia="zh-CN"/>
              </w:rPr>
              <w:t>，创建自定义事件，</w:t>
            </w:r>
            <w:r w:rsidR="004C74ED" w:rsidRPr="00BA6A7D">
              <w:rPr>
                <w:rFonts w:ascii="微软雅黑" w:eastAsia="微软雅黑" w:hAnsi="微软雅黑" w:hint="eastAsia"/>
                <w:sz w:val="18"/>
                <w:szCs w:val="18"/>
                <w:lang w:eastAsia="zh-CN"/>
              </w:rPr>
              <w:t>经营日志</w:t>
            </w:r>
            <w:r>
              <w:rPr>
                <w:rFonts w:ascii="微软雅黑" w:eastAsia="微软雅黑" w:hAnsi="微软雅黑" w:hint="eastAsia"/>
                <w:sz w:val="18"/>
                <w:szCs w:val="18"/>
                <w:lang w:eastAsia="zh-CN"/>
              </w:rPr>
              <w:t>，随手笔记；</w:t>
            </w:r>
          </w:p>
          <w:p w14:paraId="08FB1F48" w14:textId="4EAF4713" w:rsidR="004C74ED" w:rsidRDefault="009E6920" w:rsidP="009E6920">
            <w:pPr>
              <w:rPr>
                <w:rFonts w:ascii="微软雅黑" w:eastAsia="微软雅黑" w:hAnsi="微软雅黑"/>
                <w:sz w:val="18"/>
                <w:szCs w:val="18"/>
                <w:lang w:eastAsia="zh-CN"/>
              </w:rPr>
            </w:pPr>
            <w:r>
              <w:rPr>
                <w:rFonts w:ascii="微软雅黑" w:eastAsia="微软雅黑" w:hAnsi="微软雅黑"/>
                <w:sz w:val="18"/>
                <w:szCs w:val="18"/>
                <w:lang w:eastAsia="zh-CN"/>
              </w:rPr>
              <w:t>2</w:t>
            </w:r>
            <w:r w:rsidRPr="00BA6A7D">
              <w:rPr>
                <w:rFonts w:ascii="微软雅黑" w:eastAsia="微软雅黑" w:hAnsi="微软雅黑" w:hint="eastAsia"/>
                <w:sz w:val="18"/>
                <w:szCs w:val="18"/>
                <w:lang w:eastAsia="zh-CN"/>
              </w:rPr>
              <w:t>.</w:t>
            </w:r>
            <w:r>
              <w:rPr>
                <w:rFonts w:ascii="微软雅黑" w:eastAsia="微软雅黑" w:hAnsi="微软雅黑"/>
                <w:sz w:val="18"/>
                <w:szCs w:val="18"/>
                <w:lang w:eastAsia="zh-CN"/>
              </w:rPr>
              <w:t xml:space="preserve"> </w:t>
            </w:r>
            <w:r w:rsidR="004C74ED" w:rsidRPr="00BA6A7D">
              <w:rPr>
                <w:rFonts w:ascii="微软雅黑" w:eastAsia="微软雅黑" w:hAnsi="微软雅黑"/>
                <w:sz w:val="18"/>
                <w:szCs w:val="18"/>
                <w:lang w:eastAsia="zh-CN"/>
              </w:rPr>
              <w:t>CRM</w:t>
            </w:r>
            <w:r w:rsidR="004C74ED" w:rsidRPr="00BA6A7D">
              <w:rPr>
                <w:rFonts w:ascii="微软雅黑" w:eastAsia="微软雅黑" w:hAnsi="微软雅黑" w:hint="eastAsia"/>
                <w:sz w:val="18"/>
                <w:szCs w:val="18"/>
                <w:lang w:eastAsia="zh-CN"/>
              </w:rPr>
              <w:t>动线拉起N</w:t>
            </w:r>
            <w:r w:rsidR="004C74ED" w:rsidRPr="00BA6A7D">
              <w:rPr>
                <w:rFonts w:ascii="微软雅黑" w:eastAsia="微软雅黑" w:hAnsi="微软雅黑"/>
                <w:sz w:val="18"/>
                <w:szCs w:val="18"/>
                <w:lang w:eastAsia="zh-CN"/>
              </w:rPr>
              <w:t>BS</w:t>
            </w:r>
            <w:r>
              <w:rPr>
                <w:rFonts w:ascii="微软雅黑" w:eastAsia="微软雅黑" w:hAnsi="微软雅黑" w:hint="eastAsia"/>
                <w:sz w:val="18"/>
                <w:szCs w:val="18"/>
                <w:lang w:eastAsia="zh-CN"/>
              </w:rPr>
              <w:t>操作保单测评；</w:t>
            </w:r>
          </w:p>
          <w:p w14:paraId="00C5F57F" w14:textId="39C52E3E" w:rsidR="004C74ED" w:rsidRPr="00BA6A7D" w:rsidRDefault="009E6920" w:rsidP="009E6920">
            <w:pPr>
              <w:rPr>
                <w:rFonts w:ascii="微软雅黑" w:eastAsia="微软雅黑" w:hAnsi="微软雅黑"/>
                <w:sz w:val="18"/>
                <w:szCs w:val="18"/>
                <w:lang w:eastAsia="zh-CN"/>
              </w:rPr>
            </w:pPr>
            <w:r>
              <w:rPr>
                <w:rFonts w:ascii="微软雅黑" w:eastAsia="微软雅黑" w:hAnsi="微软雅黑"/>
                <w:sz w:val="18"/>
                <w:szCs w:val="18"/>
                <w:lang w:eastAsia="zh-CN"/>
              </w:rPr>
              <w:t>3</w:t>
            </w:r>
            <w:r w:rsidRPr="00BA6A7D">
              <w:rPr>
                <w:rFonts w:ascii="微软雅黑" w:eastAsia="微软雅黑" w:hAnsi="微软雅黑" w:hint="eastAsia"/>
                <w:sz w:val="18"/>
                <w:szCs w:val="18"/>
                <w:lang w:eastAsia="zh-CN"/>
              </w:rPr>
              <w:t>.</w:t>
            </w:r>
            <w:r>
              <w:rPr>
                <w:rFonts w:ascii="微软雅黑" w:eastAsia="微软雅黑" w:hAnsi="微软雅黑"/>
                <w:sz w:val="18"/>
                <w:szCs w:val="18"/>
                <w:lang w:eastAsia="zh-CN"/>
              </w:rPr>
              <w:t xml:space="preserve"> </w:t>
            </w:r>
            <w:r w:rsidR="004C74ED" w:rsidRPr="00BA6A7D">
              <w:rPr>
                <w:rFonts w:ascii="微软雅黑" w:eastAsia="微软雅黑" w:hAnsi="微软雅黑"/>
                <w:sz w:val="18"/>
                <w:szCs w:val="18"/>
                <w:lang w:eastAsia="zh-CN"/>
              </w:rPr>
              <w:t>CRM</w:t>
            </w:r>
            <w:r w:rsidR="004C74ED" w:rsidRPr="00BA6A7D">
              <w:rPr>
                <w:rFonts w:ascii="微软雅黑" w:eastAsia="微软雅黑" w:hAnsi="微软雅黑" w:hint="eastAsia"/>
                <w:sz w:val="18"/>
                <w:szCs w:val="18"/>
                <w:lang w:eastAsia="zh-CN"/>
              </w:rPr>
              <w:t>动线拉起S</w:t>
            </w:r>
            <w:r w:rsidR="004C74ED" w:rsidRPr="00BA6A7D">
              <w:rPr>
                <w:rFonts w:ascii="微软雅黑" w:eastAsia="微软雅黑" w:hAnsi="微软雅黑"/>
                <w:sz w:val="18"/>
                <w:szCs w:val="18"/>
                <w:lang w:eastAsia="zh-CN"/>
              </w:rPr>
              <w:t>IS</w:t>
            </w:r>
            <w:r>
              <w:rPr>
                <w:rFonts w:ascii="微软雅黑" w:eastAsia="微软雅黑" w:hAnsi="微软雅黑" w:hint="eastAsia"/>
                <w:sz w:val="18"/>
                <w:szCs w:val="18"/>
                <w:lang w:eastAsia="zh-CN"/>
              </w:rPr>
              <w:t>制作建议书；</w:t>
            </w:r>
          </w:p>
        </w:tc>
      </w:tr>
      <w:tr w:rsidR="004C74ED" w:rsidRPr="00A56354" w14:paraId="4C013F0D" w14:textId="77777777" w:rsidTr="009E6920">
        <w:trPr>
          <w:trHeight w:val="717"/>
        </w:trPr>
        <w:tc>
          <w:tcPr>
            <w:tcW w:w="640" w:type="dxa"/>
            <w:vMerge/>
            <w:shd w:val="clear" w:color="auto" w:fill="auto"/>
            <w:hideMark/>
          </w:tcPr>
          <w:p w14:paraId="38066159" w14:textId="77777777" w:rsidR="004C74ED" w:rsidRPr="00BA6A7D" w:rsidRDefault="004C74ED" w:rsidP="00E17F10">
            <w:pPr>
              <w:rPr>
                <w:rFonts w:ascii="微软雅黑" w:eastAsia="微软雅黑" w:hAnsi="微软雅黑"/>
                <w:sz w:val="18"/>
                <w:szCs w:val="18"/>
                <w:lang w:eastAsia="zh-CN"/>
              </w:rPr>
            </w:pPr>
          </w:p>
        </w:tc>
        <w:tc>
          <w:tcPr>
            <w:tcW w:w="1340" w:type="dxa"/>
            <w:shd w:val="clear" w:color="auto" w:fill="auto"/>
            <w:noWrap/>
            <w:hideMark/>
          </w:tcPr>
          <w:p w14:paraId="67D159C3" w14:textId="7DE2B7DF"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Navi微信端</w:t>
            </w:r>
            <w:r w:rsidR="00F269FD" w:rsidRPr="00F269FD">
              <w:rPr>
                <w:rFonts w:ascii="微软雅黑" w:eastAsia="微软雅黑" w:hAnsi="微软雅黑" w:hint="eastAsia"/>
                <w:sz w:val="18"/>
                <w:szCs w:val="18"/>
                <w:lang w:eastAsia="zh-CN"/>
              </w:rPr>
              <w:t>（友资讯）</w:t>
            </w:r>
          </w:p>
        </w:tc>
        <w:tc>
          <w:tcPr>
            <w:tcW w:w="992" w:type="dxa"/>
            <w:shd w:val="clear" w:color="auto" w:fill="auto"/>
            <w:noWrap/>
            <w:hideMark/>
          </w:tcPr>
          <w:p w14:paraId="656D8426"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微信</w:t>
            </w:r>
          </w:p>
        </w:tc>
        <w:tc>
          <w:tcPr>
            <w:tcW w:w="1559" w:type="dxa"/>
            <w:shd w:val="clear" w:color="auto" w:fill="auto"/>
            <w:noWrap/>
            <w:hideMark/>
          </w:tcPr>
          <w:p w14:paraId="35739EBD"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否</w:t>
            </w:r>
          </w:p>
        </w:tc>
        <w:tc>
          <w:tcPr>
            <w:tcW w:w="4536" w:type="dxa"/>
            <w:shd w:val="clear" w:color="auto" w:fill="auto"/>
            <w:hideMark/>
          </w:tcPr>
          <w:p w14:paraId="2F9D98F2" w14:textId="5BB27DD0" w:rsidR="004C74ED" w:rsidRPr="00BA6A7D" w:rsidRDefault="009E6920" w:rsidP="00E17F10">
            <w:pPr>
              <w:rPr>
                <w:rFonts w:ascii="微软雅黑" w:eastAsia="微软雅黑" w:hAnsi="微软雅黑"/>
                <w:sz w:val="18"/>
                <w:szCs w:val="18"/>
                <w:lang w:eastAsia="zh-CN"/>
              </w:rPr>
            </w:pPr>
            <w:r w:rsidRPr="009E6920">
              <w:rPr>
                <w:rFonts w:ascii="微软雅黑" w:eastAsia="微软雅黑" w:hAnsi="微软雅黑" w:hint="eastAsia"/>
                <w:sz w:val="18"/>
                <w:szCs w:val="18"/>
                <w:lang w:eastAsia="zh-CN"/>
              </w:rPr>
              <w:t>友资讯</w:t>
            </w:r>
            <w:r>
              <w:rPr>
                <w:rFonts w:ascii="微软雅黑" w:eastAsia="微软雅黑" w:hAnsi="微软雅黑" w:hint="eastAsia"/>
                <w:sz w:val="18"/>
                <w:szCs w:val="18"/>
                <w:lang w:eastAsia="zh-CN"/>
              </w:rPr>
              <w:t>带A</w:t>
            </w:r>
            <w:r>
              <w:rPr>
                <w:rFonts w:ascii="微软雅黑" w:eastAsia="微软雅黑" w:hAnsi="微软雅黑"/>
                <w:sz w:val="18"/>
                <w:szCs w:val="18"/>
                <w:lang w:eastAsia="zh-CN"/>
              </w:rPr>
              <w:t>gent</w:t>
            </w:r>
            <w:r>
              <w:rPr>
                <w:rFonts w:ascii="微软雅黑" w:eastAsia="微软雅黑" w:hAnsi="微软雅黑" w:hint="eastAsia"/>
                <w:sz w:val="18"/>
                <w:szCs w:val="18"/>
                <w:lang w:eastAsia="zh-CN"/>
              </w:rPr>
              <w:t>的行为，如</w:t>
            </w:r>
            <w:r w:rsidR="004C74ED" w:rsidRPr="00BA6A7D">
              <w:rPr>
                <w:rFonts w:ascii="微软雅黑" w:eastAsia="微软雅黑" w:hAnsi="微软雅黑" w:hint="eastAsia"/>
                <w:sz w:val="18"/>
                <w:szCs w:val="18"/>
                <w:lang w:eastAsia="zh-CN"/>
              </w:rPr>
              <w:br/>
            </w:r>
            <w:r w:rsidRPr="00BA6A7D">
              <w:rPr>
                <w:rFonts w:ascii="微软雅黑" w:eastAsia="微软雅黑" w:hAnsi="微软雅黑" w:hint="eastAsia"/>
                <w:sz w:val="18"/>
                <w:szCs w:val="18"/>
                <w:lang w:eastAsia="zh-CN"/>
              </w:rPr>
              <w:t>1.</w:t>
            </w:r>
            <w:r w:rsidR="004C74ED" w:rsidRPr="00BA6A7D">
              <w:rPr>
                <w:rFonts w:ascii="微软雅黑" w:eastAsia="微软雅黑" w:hAnsi="微软雅黑" w:hint="eastAsia"/>
                <w:sz w:val="18"/>
                <w:szCs w:val="18"/>
                <w:lang w:eastAsia="zh-CN"/>
              </w:rPr>
              <w:t>资讯阅读</w:t>
            </w:r>
            <w:r w:rsidR="004C74ED" w:rsidRPr="00BA6A7D">
              <w:rPr>
                <w:rFonts w:ascii="微软雅黑" w:eastAsia="微软雅黑" w:hAnsi="微软雅黑" w:hint="eastAsia"/>
                <w:sz w:val="18"/>
                <w:szCs w:val="18"/>
                <w:lang w:eastAsia="zh-CN"/>
              </w:rPr>
              <w:br/>
              <w:t>2.活动报名</w:t>
            </w:r>
          </w:p>
        </w:tc>
      </w:tr>
      <w:tr w:rsidR="004C74ED" w:rsidRPr="00A56354" w14:paraId="5956C94B" w14:textId="77777777" w:rsidTr="00BF5530">
        <w:trPr>
          <w:trHeight w:val="248"/>
        </w:trPr>
        <w:tc>
          <w:tcPr>
            <w:tcW w:w="640" w:type="dxa"/>
            <w:vMerge w:val="restart"/>
            <w:shd w:val="clear" w:color="auto" w:fill="auto"/>
            <w:noWrap/>
            <w:hideMark/>
          </w:tcPr>
          <w:p w14:paraId="66DCA5F8"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2</w:t>
            </w:r>
          </w:p>
        </w:tc>
        <w:tc>
          <w:tcPr>
            <w:tcW w:w="1340" w:type="dxa"/>
            <w:shd w:val="clear" w:color="auto" w:fill="auto"/>
            <w:noWrap/>
            <w:hideMark/>
          </w:tcPr>
          <w:p w14:paraId="39D8098A"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友邦友享</w:t>
            </w:r>
          </w:p>
        </w:tc>
        <w:tc>
          <w:tcPr>
            <w:tcW w:w="992" w:type="dxa"/>
            <w:shd w:val="clear" w:color="auto" w:fill="auto"/>
            <w:noWrap/>
            <w:hideMark/>
          </w:tcPr>
          <w:p w14:paraId="2FF2C2EF"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友邦友享</w:t>
            </w:r>
          </w:p>
        </w:tc>
        <w:tc>
          <w:tcPr>
            <w:tcW w:w="1559" w:type="dxa"/>
            <w:shd w:val="clear" w:color="auto" w:fill="auto"/>
            <w:noWrap/>
            <w:hideMark/>
          </w:tcPr>
          <w:p w14:paraId="0F2D0F76"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是</w:t>
            </w:r>
          </w:p>
        </w:tc>
        <w:tc>
          <w:tcPr>
            <w:tcW w:w="4536" w:type="dxa"/>
            <w:shd w:val="clear" w:color="auto" w:fill="auto"/>
            <w:hideMark/>
          </w:tcPr>
          <w:p w14:paraId="4EB6E407" w14:textId="03B38B10"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接收OLS传输的线索部分</w:t>
            </w:r>
          </w:p>
        </w:tc>
      </w:tr>
      <w:tr w:rsidR="004C74ED" w:rsidRPr="00A56354" w14:paraId="76C63A8D" w14:textId="77777777" w:rsidTr="00BF5530">
        <w:trPr>
          <w:trHeight w:val="1035"/>
        </w:trPr>
        <w:tc>
          <w:tcPr>
            <w:tcW w:w="640" w:type="dxa"/>
            <w:vMerge/>
            <w:shd w:val="clear" w:color="auto" w:fill="auto"/>
            <w:hideMark/>
          </w:tcPr>
          <w:p w14:paraId="71751989" w14:textId="77777777" w:rsidR="004C74ED" w:rsidRPr="00BA6A7D" w:rsidRDefault="004C74ED" w:rsidP="00E17F10">
            <w:pPr>
              <w:rPr>
                <w:rFonts w:ascii="微软雅黑" w:eastAsia="微软雅黑" w:hAnsi="微软雅黑"/>
                <w:sz w:val="18"/>
                <w:szCs w:val="18"/>
                <w:lang w:eastAsia="zh-CN"/>
              </w:rPr>
            </w:pPr>
          </w:p>
        </w:tc>
        <w:tc>
          <w:tcPr>
            <w:tcW w:w="1340" w:type="dxa"/>
            <w:shd w:val="clear" w:color="auto" w:fill="auto"/>
            <w:noWrap/>
            <w:hideMark/>
          </w:tcPr>
          <w:p w14:paraId="53279798" w14:textId="77777777" w:rsidR="004C74E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友邦友享微信端</w:t>
            </w:r>
          </w:p>
          <w:p w14:paraId="34618E10" w14:textId="05AD9339" w:rsidR="00FD6D7C" w:rsidRPr="00BA6A7D" w:rsidRDefault="00FD6D7C" w:rsidP="00E17F10">
            <w:pPr>
              <w:rPr>
                <w:rFonts w:ascii="微软雅黑" w:eastAsia="微软雅黑" w:hAnsi="微软雅黑"/>
                <w:sz w:val="18"/>
                <w:szCs w:val="18"/>
                <w:lang w:eastAsia="zh-CN"/>
              </w:rPr>
            </w:pPr>
          </w:p>
        </w:tc>
        <w:tc>
          <w:tcPr>
            <w:tcW w:w="992" w:type="dxa"/>
            <w:shd w:val="clear" w:color="auto" w:fill="auto"/>
            <w:noWrap/>
            <w:hideMark/>
          </w:tcPr>
          <w:p w14:paraId="1D93C7DE"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微信</w:t>
            </w:r>
          </w:p>
        </w:tc>
        <w:tc>
          <w:tcPr>
            <w:tcW w:w="1559" w:type="dxa"/>
            <w:shd w:val="clear" w:color="auto" w:fill="auto"/>
            <w:noWrap/>
            <w:hideMark/>
          </w:tcPr>
          <w:p w14:paraId="49675123"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是</w:t>
            </w:r>
          </w:p>
        </w:tc>
        <w:tc>
          <w:tcPr>
            <w:tcW w:w="4536" w:type="dxa"/>
            <w:shd w:val="clear" w:color="auto" w:fill="auto"/>
            <w:hideMark/>
          </w:tcPr>
          <w:p w14:paraId="1BA07C1E" w14:textId="70D597F2"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包含阅读资讯、公众号、小程序</w:t>
            </w:r>
            <w:r w:rsidRPr="00BA6A7D">
              <w:rPr>
                <w:rFonts w:ascii="微软雅黑" w:eastAsia="微软雅黑" w:hAnsi="微软雅黑" w:hint="eastAsia"/>
                <w:sz w:val="18"/>
                <w:szCs w:val="18"/>
                <w:lang w:eastAsia="zh-CN"/>
              </w:rPr>
              <w:br/>
              <w:t>接收OLS线索部分</w:t>
            </w:r>
            <w:r w:rsidRPr="00BA6A7D">
              <w:rPr>
                <w:rFonts w:ascii="微软雅黑" w:eastAsia="微软雅黑" w:hAnsi="微软雅黑" w:hint="eastAsia"/>
                <w:sz w:val="18"/>
                <w:szCs w:val="18"/>
                <w:lang w:eastAsia="zh-CN"/>
              </w:rPr>
              <w:br/>
              <w:t>增加阅读带Agent</w:t>
            </w:r>
            <w:r w:rsidR="0019246D">
              <w:rPr>
                <w:rFonts w:ascii="微软雅黑" w:eastAsia="微软雅黑" w:hAnsi="微软雅黑"/>
                <w:sz w:val="18"/>
                <w:szCs w:val="18"/>
                <w:lang w:eastAsia="zh-CN"/>
              </w:rPr>
              <w:t xml:space="preserve"> C</w:t>
            </w:r>
            <w:r w:rsidRPr="00BA6A7D">
              <w:rPr>
                <w:rFonts w:ascii="微软雅黑" w:eastAsia="微软雅黑" w:hAnsi="微软雅黑" w:hint="eastAsia"/>
                <w:sz w:val="18"/>
                <w:szCs w:val="18"/>
                <w:lang w:eastAsia="zh-CN"/>
              </w:rPr>
              <w:t>ode的内容行为</w:t>
            </w:r>
          </w:p>
        </w:tc>
      </w:tr>
      <w:tr w:rsidR="004C74ED" w:rsidRPr="00A56354" w14:paraId="413BAF1D" w14:textId="77777777" w:rsidTr="009E6920">
        <w:trPr>
          <w:trHeight w:val="560"/>
        </w:trPr>
        <w:tc>
          <w:tcPr>
            <w:tcW w:w="640" w:type="dxa"/>
            <w:shd w:val="clear" w:color="auto" w:fill="auto"/>
            <w:noWrap/>
            <w:hideMark/>
          </w:tcPr>
          <w:p w14:paraId="2DC12125"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3</w:t>
            </w:r>
          </w:p>
        </w:tc>
        <w:tc>
          <w:tcPr>
            <w:tcW w:w="1340" w:type="dxa"/>
            <w:shd w:val="clear" w:color="auto" w:fill="auto"/>
            <w:noWrap/>
            <w:hideMark/>
          </w:tcPr>
          <w:p w14:paraId="65214DE6"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赢家拓客</w:t>
            </w:r>
          </w:p>
        </w:tc>
        <w:tc>
          <w:tcPr>
            <w:tcW w:w="992" w:type="dxa"/>
            <w:shd w:val="clear" w:color="auto" w:fill="auto"/>
            <w:noWrap/>
            <w:hideMark/>
          </w:tcPr>
          <w:p w14:paraId="49B65901"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微信</w:t>
            </w:r>
          </w:p>
        </w:tc>
        <w:tc>
          <w:tcPr>
            <w:tcW w:w="1559" w:type="dxa"/>
            <w:shd w:val="clear" w:color="auto" w:fill="auto"/>
            <w:noWrap/>
            <w:hideMark/>
          </w:tcPr>
          <w:p w14:paraId="73815D24"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是</w:t>
            </w:r>
          </w:p>
        </w:tc>
        <w:tc>
          <w:tcPr>
            <w:tcW w:w="4536" w:type="dxa"/>
            <w:shd w:val="clear" w:color="auto" w:fill="auto"/>
            <w:hideMark/>
          </w:tcPr>
          <w:p w14:paraId="44DF2FDB" w14:textId="61B218EF"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接收OLS线索部分</w:t>
            </w:r>
            <w:r w:rsidRPr="00BA6A7D">
              <w:rPr>
                <w:rFonts w:ascii="微软雅黑" w:eastAsia="微软雅黑" w:hAnsi="微软雅黑" w:hint="eastAsia"/>
                <w:sz w:val="18"/>
                <w:szCs w:val="18"/>
                <w:lang w:eastAsia="zh-CN"/>
              </w:rPr>
              <w:br/>
              <w:t>增加阅读带Agent</w:t>
            </w:r>
            <w:r w:rsidR="0019246D">
              <w:rPr>
                <w:rFonts w:ascii="微软雅黑" w:eastAsia="微软雅黑" w:hAnsi="微软雅黑"/>
                <w:sz w:val="18"/>
                <w:szCs w:val="18"/>
                <w:lang w:eastAsia="zh-CN"/>
              </w:rPr>
              <w:t xml:space="preserve"> C</w:t>
            </w:r>
            <w:r w:rsidRPr="00BA6A7D">
              <w:rPr>
                <w:rFonts w:ascii="微软雅黑" w:eastAsia="微软雅黑" w:hAnsi="微软雅黑" w:hint="eastAsia"/>
                <w:sz w:val="18"/>
                <w:szCs w:val="18"/>
                <w:lang w:eastAsia="zh-CN"/>
              </w:rPr>
              <w:t>ode的内容行为</w:t>
            </w:r>
          </w:p>
        </w:tc>
      </w:tr>
      <w:tr w:rsidR="004C74ED" w:rsidRPr="00A56354" w14:paraId="5B5E898A" w14:textId="77777777" w:rsidTr="00BF5530">
        <w:trPr>
          <w:trHeight w:val="660"/>
        </w:trPr>
        <w:tc>
          <w:tcPr>
            <w:tcW w:w="640" w:type="dxa"/>
            <w:shd w:val="clear" w:color="auto" w:fill="auto"/>
            <w:noWrap/>
          </w:tcPr>
          <w:p w14:paraId="5C1A7975" w14:textId="66D671D6" w:rsidR="004C74ED" w:rsidRPr="00BA6A7D" w:rsidRDefault="000543B8" w:rsidP="00E17F10">
            <w:pPr>
              <w:rPr>
                <w:rFonts w:ascii="微软雅黑" w:eastAsia="微软雅黑" w:hAnsi="微软雅黑"/>
                <w:sz w:val="18"/>
                <w:szCs w:val="18"/>
                <w:lang w:eastAsia="zh-CN"/>
              </w:rPr>
            </w:pPr>
            <w:r>
              <w:rPr>
                <w:rFonts w:ascii="微软雅黑" w:eastAsia="微软雅黑" w:hAnsi="微软雅黑"/>
                <w:sz w:val="18"/>
                <w:szCs w:val="18"/>
                <w:lang w:eastAsia="zh-CN"/>
              </w:rPr>
              <w:t>4</w:t>
            </w:r>
          </w:p>
        </w:tc>
        <w:tc>
          <w:tcPr>
            <w:tcW w:w="1340" w:type="dxa"/>
            <w:shd w:val="clear" w:color="auto" w:fill="auto"/>
            <w:noWrap/>
          </w:tcPr>
          <w:p w14:paraId="7EB273D0"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现客保全及服务</w:t>
            </w:r>
          </w:p>
        </w:tc>
        <w:tc>
          <w:tcPr>
            <w:tcW w:w="992" w:type="dxa"/>
            <w:shd w:val="clear" w:color="auto" w:fill="auto"/>
            <w:noWrap/>
          </w:tcPr>
          <w:p w14:paraId="1F11EB80" w14:textId="77777777" w:rsidR="004C74ED" w:rsidRPr="00BA6A7D" w:rsidRDefault="004C74ED" w:rsidP="00E17F10">
            <w:pPr>
              <w:rPr>
                <w:rFonts w:ascii="微软雅黑" w:eastAsia="微软雅黑" w:hAnsi="微软雅黑"/>
                <w:sz w:val="18"/>
                <w:szCs w:val="18"/>
                <w:lang w:eastAsia="zh-CN"/>
              </w:rPr>
            </w:pPr>
            <w:r w:rsidRPr="00BA6A7D">
              <w:rPr>
                <w:rFonts w:ascii="微软雅黑" w:eastAsia="微软雅黑" w:hAnsi="微软雅黑" w:hint="eastAsia"/>
                <w:sz w:val="18"/>
                <w:szCs w:val="18"/>
                <w:lang w:eastAsia="zh-CN"/>
              </w:rPr>
              <w:t>多环境</w:t>
            </w:r>
          </w:p>
        </w:tc>
        <w:tc>
          <w:tcPr>
            <w:tcW w:w="1559" w:type="dxa"/>
            <w:shd w:val="clear" w:color="auto" w:fill="auto"/>
            <w:noWrap/>
          </w:tcPr>
          <w:p w14:paraId="0D844793" w14:textId="49E3255B" w:rsidR="004C74ED" w:rsidRPr="00BA6A7D" w:rsidRDefault="003B46A3" w:rsidP="00E17F10">
            <w:pPr>
              <w:rPr>
                <w:rFonts w:ascii="微软雅黑" w:eastAsia="微软雅黑" w:hAnsi="微软雅黑"/>
                <w:sz w:val="18"/>
                <w:szCs w:val="18"/>
                <w:lang w:eastAsia="zh-CN"/>
              </w:rPr>
            </w:pPr>
            <w:r>
              <w:rPr>
                <w:rFonts w:ascii="微软雅黑" w:eastAsia="微软雅黑" w:hAnsi="微软雅黑" w:hint="eastAsia"/>
                <w:sz w:val="18"/>
                <w:szCs w:val="18"/>
                <w:lang w:eastAsia="zh-CN"/>
              </w:rPr>
              <w:t>否</w:t>
            </w:r>
          </w:p>
        </w:tc>
        <w:tc>
          <w:tcPr>
            <w:tcW w:w="4536" w:type="dxa"/>
            <w:shd w:val="clear" w:color="auto" w:fill="auto"/>
          </w:tcPr>
          <w:p w14:paraId="5B8CD125" w14:textId="77777777" w:rsidR="00574B3C" w:rsidRDefault="009E6920" w:rsidP="00E17F10">
            <w:pPr>
              <w:rPr>
                <w:rFonts w:ascii="微软雅黑" w:eastAsia="微软雅黑" w:hAnsi="微软雅黑"/>
                <w:sz w:val="18"/>
                <w:szCs w:val="18"/>
                <w:lang w:eastAsia="zh-CN"/>
              </w:rPr>
            </w:pPr>
            <w:r w:rsidRPr="009E6920">
              <w:rPr>
                <w:rFonts w:ascii="微软雅黑" w:eastAsia="微软雅黑" w:hAnsi="微软雅黑" w:hint="eastAsia"/>
                <w:sz w:val="18"/>
                <w:szCs w:val="18"/>
                <w:lang w:eastAsia="zh-CN"/>
              </w:rPr>
              <w:t>客户投保旅程</w:t>
            </w:r>
          </w:p>
          <w:p w14:paraId="26BA7D1D" w14:textId="67D3F374" w:rsidR="009E6920" w:rsidRPr="00BA6A7D" w:rsidRDefault="009E6920" w:rsidP="00E17F10">
            <w:pPr>
              <w:rPr>
                <w:rFonts w:ascii="微软雅黑" w:eastAsia="微软雅黑" w:hAnsi="微软雅黑"/>
                <w:sz w:val="18"/>
                <w:szCs w:val="18"/>
                <w:lang w:eastAsia="zh-CN"/>
              </w:rPr>
            </w:pPr>
            <w:r w:rsidRPr="009E6920">
              <w:rPr>
                <w:rFonts w:ascii="微软雅黑" w:eastAsia="微软雅黑" w:hAnsi="微软雅黑" w:hint="eastAsia"/>
                <w:sz w:val="18"/>
                <w:szCs w:val="18"/>
                <w:lang w:eastAsia="zh-CN"/>
              </w:rPr>
              <w:t>ECM服务旅程</w:t>
            </w:r>
          </w:p>
        </w:tc>
      </w:tr>
    </w:tbl>
    <w:p w14:paraId="3639DD3F" w14:textId="77777777" w:rsidR="000411F6" w:rsidRDefault="003F3C97" w:rsidP="004C74ED">
      <w:pPr>
        <w:rPr>
          <w:rFonts w:ascii="微软雅黑" w:eastAsia="微软雅黑" w:hAnsi="微软雅黑"/>
          <w:lang w:eastAsia="zh-CN"/>
        </w:rPr>
      </w:pPr>
      <w:r>
        <w:rPr>
          <w:rFonts w:ascii="微软雅黑" w:eastAsia="微软雅黑" w:hAnsi="微软雅黑" w:hint="eastAsia"/>
          <w:lang w:eastAsia="zh-CN"/>
        </w:rPr>
        <w:t>注：</w:t>
      </w:r>
      <w:r w:rsidR="00B15333">
        <w:rPr>
          <w:rFonts w:ascii="微软雅黑" w:eastAsia="微软雅黑" w:hAnsi="微软雅黑" w:hint="eastAsia"/>
          <w:lang w:eastAsia="zh-CN"/>
        </w:rPr>
        <w:t>上表仅为</w:t>
      </w:r>
      <w:r>
        <w:rPr>
          <w:rFonts w:ascii="微软雅黑" w:eastAsia="微软雅黑" w:hAnsi="微软雅黑" w:hint="eastAsia"/>
          <w:lang w:eastAsia="zh-CN"/>
        </w:rPr>
        <w:t>需求</w:t>
      </w:r>
      <w:r w:rsidR="00B15333">
        <w:rPr>
          <w:rFonts w:ascii="微软雅黑" w:eastAsia="微软雅黑" w:hAnsi="微软雅黑" w:hint="eastAsia"/>
          <w:lang w:eastAsia="zh-CN"/>
        </w:rPr>
        <w:t>整理</w:t>
      </w:r>
      <w:r>
        <w:rPr>
          <w:rFonts w:ascii="微软雅黑" w:eastAsia="微软雅黑" w:hAnsi="微软雅黑" w:hint="eastAsia"/>
          <w:lang w:eastAsia="zh-CN"/>
        </w:rPr>
        <w:t>说明</w:t>
      </w:r>
      <w:r w:rsidR="00B15333">
        <w:rPr>
          <w:rFonts w:ascii="微软雅黑" w:eastAsia="微软雅黑" w:hAnsi="微软雅黑" w:hint="eastAsia"/>
          <w:lang w:eastAsia="zh-CN"/>
        </w:rPr>
        <w:t>，</w:t>
      </w:r>
      <w:r>
        <w:rPr>
          <w:rFonts w:ascii="微软雅黑" w:eastAsia="微软雅黑" w:hAnsi="微软雅黑" w:hint="eastAsia"/>
          <w:lang w:eastAsia="zh-CN"/>
        </w:rPr>
        <w:t>互动旅程的</w:t>
      </w:r>
      <w:r w:rsidR="00B15333">
        <w:rPr>
          <w:rFonts w:ascii="微软雅黑" w:eastAsia="微软雅黑" w:hAnsi="微软雅黑" w:hint="eastAsia"/>
          <w:lang w:eastAsia="zh-CN"/>
        </w:rPr>
        <w:t>最终</w:t>
      </w:r>
      <w:r>
        <w:rPr>
          <w:rFonts w:ascii="微软雅黑" w:eastAsia="微软雅黑" w:hAnsi="微软雅黑" w:hint="eastAsia"/>
          <w:lang w:eastAsia="zh-CN"/>
        </w:rPr>
        <w:t>呈现以下表互动旅程</w:t>
      </w:r>
      <w:r w:rsidR="00B15333">
        <w:rPr>
          <w:rFonts w:ascii="微软雅黑" w:eastAsia="微软雅黑" w:hAnsi="微软雅黑" w:hint="eastAsia"/>
          <w:lang w:eastAsia="zh-CN"/>
        </w:rPr>
        <w:t>库配置为准。</w:t>
      </w:r>
    </w:p>
    <w:p w14:paraId="6461A4E3" w14:textId="5BA69DE2" w:rsidR="000543B8" w:rsidRDefault="009A0F44" w:rsidP="00F13494">
      <w:pPr>
        <w:ind w:leftChars="100" w:left="200"/>
        <w:rPr>
          <w:rFonts w:ascii="微软雅黑" w:eastAsia="微软雅黑" w:hAnsi="微软雅黑"/>
          <w:lang w:eastAsia="zh-CN"/>
        </w:rPr>
      </w:pPr>
      <w:r>
        <w:rPr>
          <w:rFonts w:ascii="微软雅黑" w:eastAsia="微软雅黑" w:hAnsi="微软雅黑"/>
          <w:lang w:eastAsia="zh-CN"/>
        </w:rPr>
        <w:lastRenderedPageBreak/>
        <w:tab/>
      </w:r>
    </w:p>
    <w:p w14:paraId="6EB6DA48" w14:textId="266584B8" w:rsidR="00BB0A43" w:rsidRDefault="000543B8" w:rsidP="009B528D">
      <w:pPr>
        <w:pStyle w:val="ListParagraph"/>
        <w:numPr>
          <w:ilvl w:val="0"/>
          <w:numId w:val="112"/>
        </w:numPr>
        <w:ind w:firstLineChars="0"/>
        <w:rPr>
          <w:rFonts w:ascii="微软雅黑" w:eastAsia="微软雅黑" w:hAnsi="微软雅黑"/>
          <w:sz w:val="20"/>
          <w:szCs w:val="20"/>
        </w:rPr>
      </w:pPr>
      <w:r w:rsidRPr="009A0F44">
        <w:rPr>
          <w:rFonts w:ascii="微软雅黑" w:eastAsia="微软雅黑" w:hAnsi="微软雅黑" w:hint="eastAsia"/>
          <w:sz w:val="20"/>
          <w:szCs w:val="20"/>
        </w:rPr>
        <w:t>互动旅程数据结构</w:t>
      </w:r>
      <w:r w:rsidR="00273742" w:rsidRPr="009A0F44">
        <w:rPr>
          <w:rFonts w:ascii="微软雅黑" w:eastAsia="微软雅黑" w:hAnsi="微软雅黑" w:hint="eastAsia"/>
          <w:sz w:val="20"/>
          <w:szCs w:val="20"/>
        </w:rPr>
        <w:t>说明</w:t>
      </w:r>
    </w:p>
    <w:p w14:paraId="1FA13B25" w14:textId="4CAF4937" w:rsidR="00845662" w:rsidRPr="00845662" w:rsidRDefault="00845662" w:rsidP="00845662">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互动旅程库</w:t>
      </w:r>
      <w:r w:rsidRPr="007C369D">
        <w:rPr>
          <w:rFonts w:ascii="微软雅黑" w:eastAsia="微软雅黑" w:hAnsi="微软雅黑" w:hint="eastAsia"/>
          <w:sz w:val="20"/>
          <w:szCs w:val="20"/>
        </w:rPr>
        <w:t>列表</w:t>
      </w:r>
      <w:r>
        <w:rPr>
          <w:rFonts w:ascii="微软雅黑" w:eastAsia="微软雅黑" w:hAnsi="微软雅黑" w:hint="eastAsia"/>
          <w:sz w:val="20"/>
          <w:szCs w:val="20"/>
        </w:rPr>
        <w:t>明细数据，详见章节1</w:t>
      </w:r>
      <w:r>
        <w:rPr>
          <w:rFonts w:ascii="微软雅黑" w:eastAsia="微软雅黑" w:hAnsi="微软雅黑"/>
          <w:sz w:val="20"/>
          <w:szCs w:val="20"/>
        </w:rPr>
        <w:t>4</w:t>
      </w:r>
      <w:r>
        <w:rPr>
          <w:rFonts w:ascii="微软雅黑" w:eastAsia="微软雅黑" w:hAnsi="微软雅黑" w:hint="eastAsia"/>
          <w:sz w:val="20"/>
          <w:szCs w:val="20"/>
        </w:rPr>
        <w:t>附件</w:t>
      </w:r>
      <w:r w:rsidR="00851E98">
        <w:rPr>
          <w:rFonts w:ascii="微软雅黑" w:eastAsia="微软雅黑" w:hAnsi="微软雅黑"/>
          <w:sz w:val="20"/>
          <w:szCs w:val="20"/>
        </w:rPr>
        <w:t>3</w:t>
      </w:r>
      <w:r>
        <w:rPr>
          <w:rFonts w:ascii="微软雅黑" w:eastAsia="微软雅黑" w:hAnsi="微软雅黑" w:hint="eastAsia"/>
          <w:sz w:val="20"/>
          <w:szCs w:val="20"/>
        </w:rPr>
        <w:t>中的</w:t>
      </w:r>
      <w:r w:rsidRPr="007C369D">
        <w:rPr>
          <w:rFonts w:ascii="微软雅黑" w:eastAsia="微软雅黑" w:hAnsi="微软雅黑" w:hint="eastAsia"/>
          <w:sz w:val="20"/>
          <w:szCs w:val="20"/>
        </w:rPr>
        <w:t>待办</w:t>
      </w:r>
      <w:r>
        <w:rPr>
          <w:rFonts w:ascii="微软雅黑" w:eastAsia="微软雅黑" w:hAnsi="微软雅黑" w:hint="eastAsia"/>
          <w:sz w:val="20"/>
          <w:szCs w:val="20"/>
        </w:rPr>
        <w:t>旅程库</w:t>
      </w:r>
      <w:r w:rsidRPr="007C369D">
        <w:rPr>
          <w:rFonts w:ascii="微软雅黑" w:eastAsia="微软雅黑" w:hAnsi="微软雅黑" w:hint="eastAsia"/>
          <w:sz w:val="20"/>
          <w:szCs w:val="20"/>
        </w:rPr>
        <w:t>列表</w:t>
      </w:r>
      <w:r>
        <w:rPr>
          <w:rFonts w:ascii="微软雅黑" w:eastAsia="微软雅黑" w:hAnsi="微软雅黑" w:hint="eastAsia"/>
          <w:sz w:val="20"/>
          <w:szCs w:val="20"/>
        </w:rPr>
        <w:t>。</w:t>
      </w:r>
    </w:p>
    <w:tbl>
      <w:tblPr>
        <w:tblW w:w="8075" w:type="dxa"/>
        <w:tblLook w:val="04A0" w:firstRow="1" w:lastRow="0" w:firstColumn="1" w:lastColumn="0" w:noHBand="0" w:noVBand="1"/>
      </w:tblPr>
      <w:tblGrid>
        <w:gridCol w:w="1720"/>
        <w:gridCol w:w="6355"/>
      </w:tblGrid>
      <w:tr w:rsidR="000543B8" w:rsidRPr="000543B8" w14:paraId="78DB8D2C" w14:textId="77777777" w:rsidTr="0070659E">
        <w:trPr>
          <w:trHeight w:val="280"/>
          <w:tblHeader/>
        </w:trPr>
        <w:tc>
          <w:tcPr>
            <w:tcW w:w="172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CBD481C" w14:textId="77777777" w:rsidR="000543B8" w:rsidRPr="0070659E" w:rsidRDefault="000543B8" w:rsidP="000543B8">
            <w:pPr>
              <w:widowControl/>
              <w:spacing w:line="240" w:lineRule="auto"/>
              <w:rPr>
                <w:rFonts w:ascii="微软雅黑" w:eastAsia="微软雅黑" w:hAnsi="微软雅黑" w:cs="宋体"/>
                <w:b/>
                <w:bCs/>
                <w:color w:val="000000"/>
                <w:sz w:val="18"/>
                <w:szCs w:val="18"/>
                <w:lang w:eastAsia="zh-CN"/>
              </w:rPr>
            </w:pPr>
            <w:r w:rsidRPr="0070659E">
              <w:rPr>
                <w:rFonts w:ascii="微软雅黑" w:eastAsia="微软雅黑" w:hAnsi="微软雅黑" w:cs="宋体" w:hint="eastAsia"/>
                <w:b/>
                <w:bCs/>
                <w:color w:val="000000"/>
                <w:sz w:val="18"/>
                <w:szCs w:val="18"/>
                <w:lang w:eastAsia="zh-CN"/>
              </w:rPr>
              <w:t>字段</w:t>
            </w:r>
          </w:p>
        </w:tc>
        <w:tc>
          <w:tcPr>
            <w:tcW w:w="6355" w:type="dxa"/>
            <w:tcBorders>
              <w:top w:val="single" w:sz="4" w:space="0" w:color="auto"/>
              <w:left w:val="nil"/>
              <w:bottom w:val="single" w:sz="4" w:space="0" w:color="auto"/>
              <w:right w:val="single" w:sz="4" w:space="0" w:color="auto"/>
            </w:tcBorders>
            <w:shd w:val="clear" w:color="000000" w:fill="D9D9D9"/>
            <w:noWrap/>
            <w:vAlign w:val="center"/>
            <w:hideMark/>
          </w:tcPr>
          <w:p w14:paraId="24840C60" w14:textId="77777777" w:rsidR="000543B8" w:rsidRPr="0070659E" w:rsidRDefault="000543B8" w:rsidP="000543B8">
            <w:pPr>
              <w:widowControl/>
              <w:spacing w:line="240" w:lineRule="auto"/>
              <w:rPr>
                <w:rFonts w:ascii="微软雅黑" w:eastAsia="微软雅黑" w:hAnsi="微软雅黑" w:cs="宋体"/>
                <w:b/>
                <w:bCs/>
                <w:color w:val="000000"/>
                <w:sz w:val="18"/>
                <w:szCs w:val="18"/>
                <w:lang w:eastAsia="zh-CN"/>
              </w:rPr>
            </w:pPr>
            <w:r w:rsidRPr="0070659E">
              <w:rPr>
                <w:rFonts w:ascii="微软雅黑" w:eastAsia="微软雅黑" w:hAnsi="微软雅黑" w:cs="宋体" w:hint="eastAsia"/>
                <w:b/>
                <w:bCs/>
                <w:color w:val="000000"/>
                <w:sz w:val="18"/>
                <w:szCs w:val="18"/>
                <w:lang w:eastAsia="zh-CN"/>
              </w:rPr>
              <w:t>说明</w:t>
            </w:r>
          </w:p>
        </w:tc>
      </w:tr>
      <w:tr w:rsidR="000543B8" w:rsidRPr="000543B8" w14:paraId="38B2EFF3"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19C3CA12"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旅程编号</w:t>
            </w:r>
          </w:p>
        </w:tc>
        <w:tc>
          <w:tcPr>
            <w:tcW w:w="6355" w:type="dxa"/>
            <w:tcBorders>
              <w:top w:val="nil"/>
              <w:left w:val="nil"/>
              <w:bottom w:val="single" w:sz="4" w:space="0" w:color="auto"/>
              <w:right w:val="single" w:sz="4" w:space="0" w:color="auto"/>
            </w:tcBorders>
            <w:shd w:val="clear" w:color="auto" w:fill="auto"/>
            <w:noWrap/>
            <w:vAlign w:val="center"/>
            <w:hideMark/>
          </w:tcPr>
          <w:p w14:paraId="072BDC66"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 xml:space="preserve">　</w:t>
            </w:r>
          </w:p>
        </w:tc>
      </w:tr>
      <w:tr w:rsidR="000543B8" w:rsidRPr="000543B8" w14:paraId="05F10A56"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43AC0E46"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旅程类型</w:t>
            </w:r>
          </w:p>
        </w:tc>
        <w:tc>
          <w:tcPr>
            <w:tcW w:w="6355" w:type="dxa"/>
            <w:tcBorders>
              <w:top w:val="nil"/>
              <w:left w:val="nil"/>
              <w:bottom w:val="single" w:sz="4" w:space="0" w:color="auto"/>
              <w:right w:val="single" w:sz="4" w:space="0" w:color="auto"/>
            </w:tcBorders>
            <w:shd w:val="clear" w:color="auto" w:fill="auto"/>
            <w:noWrap/>
            <w:vAlign w:val="center"/>
            <w:hideMark/>
          </w:tcPr>
          <w:p w14:paraId="281A47C2" w14:textId="76406ED5" w:rsidR="000543B8" w:rsidRPr="0070659E" w:rsidRDefault="00672D8F" w:rsidP="000543B8">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每一条旅程编号都唯一对应一个</w:t>
            </w:r>
            <w:r w:rsidR="000543B8" w:rsidRPr="0070659E">
              <w:rPr>
                <w:rFonts w:ascii="微软雅黑" w:eastAsia="微软雅黑" w:hAnsi="微软雅黑" w:cs="宋体" w:hint="eastAsia"/>
                <w:color w:val="000000"/>
                <w:sz w:val="18"/>
                <w:szCs w:val="18"/>
                <w:lang w:eastAsia="zh-CN"/>
              </w:rPr>
              <w:t>互动旅程类型，如</w:t>
            </w:r>
          </w:p>
          <w:p w14:paraId="3AAC7AD5" w14:textId="0DA83115" w:rsidR="000543B8" w:rsidRPr="0070659E" w:rsidRDefault="00273742"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活动参与</w:t>
            </w:r>
            <w:r w:rsidR="000543B8" w:rsidRPr="0070659E">
              <w:rPr>
                <w:rFonts w:ascii="微软雅黑" w:eastAsia="微软雅黑" w:hAnsi="微软雅黑" w:cs="宋体" w:hint="eastAsia"/>
                <w:color w:val="000000"/>
                <w:sz w:val="18"/>
                <w:szCs w:val="18"/>
                <w:lang w:eastAsia="zh-CN"/>
              </w:rPr>
              <w:t>，</w:t>
            </w:r>
            <w:r w:rsidRPr="0070659E">
              <w:rPr>
                <w:rFonts w:ascii="微软雅黑" w:eastAsia="微软雅黑" w:hAnsi="微软雅黑" w:cs="宋体" w:hint="eastAsia"/>
                <w:color w:val="000000"/>
                <w:sz w:val="18"/>
                <w:szCs w:val="18"/>
                <w:lang w:eastAsia="zh-CN"/>
              </w:rPr>
              <w:t>互动资讯</w:t>
            </w:r>
            <w:r w:rsidR="000543B8" w:rsidRPr="0070659E">
              <w:rPr>
                <w:rFonts w:ascii="微软雅黑" w:eastAsia="微软雅黑" w:hAnsi="微软雅黑" w:cs="宋体" w:hint="eastAsia"/>
                <w:color w:val="000000"/>
                <w:sz w:val="18"/>
                <w:szCs w:val="18"/>
                <w:lang w:eastAsia="zh-CN"/>
              </w:rPr>
              <w:t>，</w:t>
            </w:r>
            <w:r w:rsidR="00481FB3">
              <w:rPr>
                <w:rFonts w:ascii="微软雅黑" w:eastAsia="微软雅黑" w:hAnsi="微软雅黑" w:cs="宋体" w:hint="eastAsia"/>
                <w:color w:val="000000"/>
                <w:sz w:val="18"/>
                <w:szCs w:val="18"/>
                <w:lang w:eastAsia="zh-CN"/>
              </w:rPr>
              <w:t>测评试算，活动参与等。</w:t>
            </w:r>
          </w:p>
        </w:tc>
      </w:tr>
      <w:tr w:rsidR="000543B8" w:rsidRPr="000543B8" w14:paraId="59E88CD1"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0B262743" w14:textId="11F06AB1" w:rsidR="000543B8" w:rsidRPr="0070659E" w:rsidRDefault="00844DE7"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旅程文案</w:t>
            </w:r>
          </w:p>
        </w:tc>
        <w:tc>
          <w:tcPr>
            <w:tcW w:w="6355" w:type="dxa"/>
            <w:tcBorders>
              <w:top w:val="nil"/>
              <w:left w:val="nil"/>
              <w:bottom w:val="single" w:sz="4" w:space="0" w:color="auto"/>
              <w:right w:val="single" w:sz="4" w:space="0" w:color="auto"/>
            </w:tcBorders>
            <w:shd w:val="clear" w:color="auto" w:fill="auto"/>
            <w:noWrap/>
            <w:vAlign w:val="center"/>
            <w:hideMark/>
          </w:tcPr>
          <w:p w14:paraId="51BCFAA6" w14:textId="6C705C1B" w:rsidR="000543B8" w:rsidRPr="0070659E" w:rsidRDefault="00273742"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互动旅程前端呈现的具体文案信息</w:t>
            </w:r>
          </w:p>
        </w:tc>
      </w:tr>
      <w:tr w:rsidR="000543B8" w:rsidRPr="000543B8" w14:paraId="2162B226"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496F17F3"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是否有交互</w:t>
            </w:r>
          </w:p>
        </w:tc>
        <w:tc>
          <w:tcPr>
            <w:tcW w:w="6355" w:type="dxa"/>
            <w:tcBorders>
              <w:top w:val="nil"/>
              <w:left w:val="nil"/>
              <w:bottom w:val="single" w:sz="4" w:space="0" w:color="auto"/>
              <w:right w:val="single" w:sz="4" w:space="0" w:color="auto"/>
            </w:tcBorders>
            <w:shd w:val="clear" w:color="auto" w:fill="auto"/>
            <w:noWrap/>
            <w:vAlign w:val="center"/>
            <w:hideMark/>
          </w:tcPr>
          <w:p w14:paraId="45F69FF1" w14:textId="2FD39DE6" w:rsidR="000543B8" w:rsidRPr="0070659E" w:rsidRDefault="00273742"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该旅程在平台上是否有更多交互内容</w:t>
            </w:r>
          </w:p>
        </w:tc>
      </w:tr>
      <w:tr w:rsidR="000543B8" w:rsidRPr="000543B8" w14:paraId="045A8941"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62592E39"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交互类型</w:t>
            </w:r>
          </w:p>
        </w:tc>
        <w:tc>
          <w:tcPr>
            <w:tcW w:w="6355" w:type="dxa"/>
            <w:tcBorders>
              <w:top w:val="nil"/>
              <w:left w:val="nil"/>
              <w:bottom w:val="single" w:sz="4" w:space="0" w:color="auto"/>
              <w:right w:val="single" w:sz="4" w:space="0" w:color="auto"/>
            </w:tcBorders>
            <w:shd w:val="clear" w:color="auto" w:fill="auto"/>
            <w:noWrap/>
            <w:vAlign w:val="center"/>
            <w:hideMark/>
          </w:tcPr>
          <w:p w14:paraId="147A258B" w14:textId="353A2F89" w:rsidR="000543B8" w:rsidRDefault="00481FB3" w:rsidP="000543B8">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如果有交互，则需</w:t>
            </w:r>
            <w:r w:rsidR="000543B8" w:rsidRPr="0070659E">
              <w:rPr>
                <w:rFonts w:ascii="微软雅黑" w:eastAsia="微软雅黑" w:hAnsi="微软雅黑" w:cs="宋体" w:hint="eastAsia"/>
                <w:color w:val="000000"/>
                <w:sz w:val="18"/>
                <w:szCs w:val="18"/>
                <w:lang w:eastAsia="zh-CN"/>
              </w:rPr>
              <w:t>定义旅程交互类型</w:t>
            </w:r>
          </w:p>
          <w:p w14:paraId="2D46F313" w14:textId="2E4D0BCA" w:rsidR="00E83004" w:rsidRDefault="00E83004" w:rsidP="000543B8">
            <w:pPr>
              <w:widowControl/>
              <w:spacing w:line="240" w:lineRule="auto"/>
              <w:rPr>
                <w:rFonts w:ascii="微软雅黑" w:eastAsia="微软雅黑" w:hAnsi="微软雅黑" w:cs="宋体"/>
                <w:color w:val="000000"/>
                <w:sz w:val="18"/>
                <w:szCs w:val="18"/>
                <w:lang w:eastAsia="zh-CN"/>
              </w:rPr>
            </w:pPr>
            <w:r w:rsidRPr="00E83004">
              <w:rPr>
                <w:rFonts w:ascii="微软雅黑" w:eastAsia="微软雅黑" w:hAnsi="微软雅黑" w:cs="宋体" w:hint="eastAsia"/>
                <w:color w:val="000000"/>
                <w:sz w:val="18"/>
                <w:szCs w:val="18"/>
                <w:lang w:eastAsia="zh-CN"/>
              </w:rPr>
              <w:t>1. 弹窗展示</w:t>
            </w:r>
            <w:r>
              <w:rPr>
                <w:rFonts w:ascii="微软雅黑" w:eastAsia="微软雅黑" w:hAnsi="微软雅黑" w:cs="宋体" w:hint="eastAsia"/>
                <w:color w:val="000000"/>
                <w:sz w:val="18"/>
                <w:szCs w:val="18"/>
                <w:lang w:eastAsia="zh-CN"/>
              </w:rPr>
              <w:t>：针对O</w:t>
            </w:r>
            <w:r>
              <w:rPr>
                <w:rFonts w:ascii="微软雅黑" w:eastAsia="微软雅黑" w:hAnsi="微软雅黑" w:cs="宋体"/>
                <w:color w:val="000000"/>
                <w:sz w:val="18"/>
                <w:szCs w:val="18"/>
                <w:lang w:eastAsia="zh-CN"/>
              </w:rPr>
              <w:t>LS</w:t>
            </w:r>
            <w:r>
              <w:rPr>
                <w:rFonts w:ascii="微软雅黑" w:eastAsia="微软雅黑" w:hAnsi="微软雅黑" w:cs="宋体" w:hint="eastAsia"/>
                <w:color w:val="000000"/>
                <w:sz w:val="18"/>
                <w:szCs w:val="18"/>
                <w:lang w:eastAsia="zh-CN"/>
              </w:rPr>
              <w:t>的交互详情展示，点击后弹窗展示详情。</w:t>
            </w:r>
          </w:p>
          <w:p w14:paraId="2F3188BB" w14:textId="4909E62C" w:rsidR="00E83004" w:rsidRDefault="00E83004" w:rsidP="000543B8">
            <w:pPr>
              <w:widowControl/>
              <w:spacing w:line="240" w:lineRule="auto"/>
              <w:rPr>
                <w:rFonts w:ascii="微软雅黑" w:eastAsia="微软雅黑" w:hAnsi="微软雅黑" w:cs="宋体"/>
                <w:color w:val="000000"/>
                <w:sz w:val="18"/>
                <w:szCs w:val="18"/>
                <w:lang w:eastAsia="zh-CN"/>
              </w:rPr>
            </w:pPr>
            <w:r w:rsidRPr="00E83004">
              <w:rPr>
                <w:rFonts w:ascii="微软雅黑" w:eastAsia="微软雅黑" w:hAnsi="微软雅黑" w:cs="宋体" w:hint="eastAsia"/>
                <w:color w:val="000000"/>
                <w:sz w:val="18"/>
                <w:szCs w:val="18"/>
                <w:lang w:eastAsia="zh-CN"/>
              </w:rPr>
              <w:t>2. Navi事件</w:t>
            </w:r>
            <w:r>
              <w:rPr>
                <w:rFonts w:ascii="微软雅黑" w:eastAsia="微软雅黑" w:hAnsi="微软雅黑" w:cs="宋体" w:hint="eastAsia"/>
                <w:color w:val="000000"/>
                <w:sz w:val="18"/>
                <w:szCs w:val="18"/>
                <w:lang w:eastAsia="zh-CN"/>
              </w:rPr>
              <w:t>：针对N</w:t>
            </w:r>
            <w:r>
              <w:rPr>
                <w:rFonts w:ascii="微软雅黑" w:eastAsia="微软雅黑" w:hAnsi="微软雅黑" w:cs="宋体"/>
                <w:color w:val="000000"/>
                <w:sz w:val="18"/>
                <w:szCs w:val="18"/>
                <w:lang w:eastAsia="zh-CN"/>
              </w:rPr>
              <w:t>avi</w:t>
            </w:r>
            <w:r>
              <w:rPr>
                <w:rFonts w:ascii="微软雅黑" w:eastAsia="微软雅黑" w:hAnsi="微软雅黑" w:cs="宋体" w:hint="eastAsia"/>
                <w:color w:val="000000"/>
                <w:sz w:val="18"/>
                <w:szCs w:val="18"/>
                <w:lang w:eastAsia="zh-CN"/>
              </w:rPr>
              <w:t>系统自身事件的展示。</w:t>
            </w:r>
          </w:p>
          <w:p w14:paraId="124F396B" w14:textId="0F0EE23D" w:rsidR="00E83004" w:rsidRPr="0070659E" w:rsidRDefault="00E83004" w:rsidP="000543B8">
            <w:pPr>
              <w:widowControl/>
              <w:spacing w:line="240" w:lineRule="auto"/>
              <w:rPr>
                <w:rFonts w:ascii="微软雅黑" w:eastAsia="微软雅黑" w:hAnsi="微软雅黑" w:cs="宋体"/>
                <w:color w:val="000000"/>
                <w:sz w:val="18"/>
                <w:szCs w:val="18"/>
                <w:lang w:eastAsia="zh-CN"/>
              </w:rPr>
            </w:pPr>
            <w:r w:rsidRPr="00E83004">
              <w:rPr>
                <w:rFonts w:ascii="微软雅黑" w:eastAsia="微软雅黑" w:hAnsi="微软雅黑" w:cs="宋体" w:hint="eastAsia"/>
                <w:color w:val="000000"/>
                <w:sz w:val="18"/>
                <w:szCs w:val="18"/>
                <w:lang w:eastAsia="zh-CN"/>
              </w:rPr>
              <w:t>3. APP跳转</w:t>
            </w:r>
            <w:r>
              <w:rPr>
                <w:rFonts w:ascii="微软雅黑" w:eastAsia="微软雅黑" w:hAnsi="微软雅黑" w:cs="宋体" w:hint="eastAsia"/>
                <w:color w:val="000000"/>
                <w:sz w:val="18"/>
                <w:szCs w:val="18"/>
                <w:lang w:eastAsia="zh-CN"/>
              </w:rPr>
              <w:t>：点击后跳转到其它A</w:t>
            </w:r>
            <w:r>
              <w:rPr>
                <w:rFonts w:ascii="微软雅黑" w:eastAsia="微软雅黑" w:hAnsi="微软雅黑" w:cs="宋体"/>
                <w:color w:val="000000"/>
                <w:sz w:val="18"/>
                <w:szCs w:val="18"/>
                <w:lang w:eastAsia="zh-CN"/>
              </w:rPr>
              <w:t xml:space="preserve">PP </w:t>
            </w:r>
            <w:r>
              <w:rPr>
                <w:rFonts w:ascii="微软雅黑" w:eastAsia="微软雅黑" w:hAnsi="微软雅黑" w:cs="宋体" w:hint="eastAsia"/>
                <w:color w:val="000000"/>
                <w:sz w:val="18"/>
                <w:szCs w:val="18"/>
                <w:lang w:eastAsia="zh-CN"/>
              </w:rPr>
              <w:t>应用。</w:t>
            </w:r>
          </w:p>
        </w:tc>
      </w:tr>
      <w:tr w:rsidR="00D46357" w:rsidRPr="000543B8" w14:paraId="442CC766"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0E265827" w14:textId="28496ACA" w:rsidR="00D46357" w:rsidRPr="0070659E" w:rsidRDefault="00843314" w:rsidP="000543B8">
            <w:pPr>
              <w:widowControl/>
              <w:spacing w:line="240" w:lineRule="auto"/>
              <w:rPr>
                <w:rFonts w:ascii="微软雅黑" w:eastAsia="微软雅黑" w:hAnsi="微软雅黑" w:cs="宋体"/>
                <w:color w:val="000000"/>
                <w:sz w:val="18"/>
                <w:szCs w:val="18"/>
                <w:lang w:eastAsia="zh-CN"/>
              </w:rPr>
            </w:pPr>
            <w:bookmarkStart w:id="197" w:name="_Hlk105112989"/>
            <w:r>
              <w:rPr>
                <w:rFonts w:ascii="微软雅黑" w:eastAsia="微软雅黑" w:hAnsi="微软雅黑" w:cs="宋体" w:hint="eastAsia"/>
                <w:color w:val="000000"/>
                <w:sz w:val="18"/>
                <w:szCs w:val="18"/>
                <w:lang w:eastAsia="zh-CN"/>
              </w:rPr>
              <w:t>交互链接地址</w:t>
            </w:r>
            <w:bookmarkEnd w:id="197"/>
          </w:p>
        </w:tc>
        <w:tc>
          <w:tcPr>
            <w:tcW w:w="6355" w:type="dxa"/>
            <w:tcBorders>
              <w:top w:val="nil"/>
              <w:left w:val="nil"/>
              <w:bottom w:val="single" w:sz="4" w:space="0" w:color="auto"/>
              <w:right w:val="single" w:sz="4" w:space="0" w:color="auto"/>
            </w:tcBorders>
            <w:shd w:val="clear" w:color="auto" w:fill="auto"/>
            <w:noWrap/>
            <w:vAlign w:val="center"/>
          </w:tcPr>
          <w:p w14:paraId="701080DE" w14:textId="29132EB1" w:rsidR="00D46357" w:rsidRDefault="0037265E" w:rsidP="000543B8">
            <w:pPr>
              <w:widowControl/>
              <w:spacing w:line="240" w:lineRule="auto"/>
              <w:rPr>
                <w:rFonts w:ascii="微软雅黑" w:eastAsia="微软雅黑" w:hAnsi="微软雅黑" w:cs="宋体"/>
                <w:color w:val="000000"/>
                <w:sz w:val="18"/>
                <w:szCs w:val="18"/>
                <w:lang w:eastAsia="zh-CN"/>
              </w:rPr>
            </w:pPr>
            <w:bookmarkStart w:id="198" w:name="_Hlk105113000"/>
            <w:r>
              <w:rPr>
                <w:rFonts w:ascii="微软雅黑" w:eastAsia="微软雅黑" w:hAnsi="微软雅黑" w:cs="宋体" w:hint="eastAsia"/>
                <w:color w:val="000000"/>
                <w:sz w:val="18"/>
                <w:szCs w:val="18"/>
                <w:lang w:eastAsia="zh-CN"/>
              </w:rPr>
              <w:t>定义交互需要的链接地址</w:t>
            </w:r>
            <w:bookmarkEnd w:id="198"/>
          </w:p>
        </w:tc>
      </w:tr>
      <w:tr w:rsidR="00D46357" w:rsidRPr="000543B8" w14:paraId="25C0052A"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7AEE74A4" w14:textId="5DA06014" w:rsidR="00D46357" w:rsidRPr="0070659E" w:rsidRDefault="00E83004" w:rsidP="000543B8">
            <w:pPr>
              <w:widowControl/>
              <w:spacing w:line="240" w:lineRule="auto"/>
              <w:rPr>
                <w:rFonts w:ascii="微软雅黑" w:eastAsia="微软雅黑" w:hAnsi="微软雅黑" w:cs="宋体"/>
                <w:color w:val="000000"/>
                <w:sz w:val="18"/>
                <w:szCs w:val="18"/>
                <w:lang w:eastAsia="zh-CN"/>
              </w:rPr>
            </w:pPr>
            <w:bookmarkStart w:id="199" w:name="_Hlk105113005"/>
            <w:r>
              <w:rPr>
                <w:rFonts w:ascii="微软雅黑" w:eastAsia="微软雅黑" w:hAnsi="微软雅黑" w:cs="宋体" w:hint="eastAsia"/>
                <w:color w:val="000000"/>
                <w:sz w:val="18"/>
                <w:szCs w:val="18"/>
                <w:lang w:eastAsia="zh-CN"/>
              </w:rPr>
              <w:t>参数</w:t>
            </w:r>
            <w:bookmarkEnd w:id="199"/>
          </w:p>
        </w:tc>
        <w:tc>
          <w:tcPr>
            <w:tcW w:w="6355" w:type="dxa"/>
            <w:tcBorders>
              <w:top w:val="nil"/>
              <w:left w:val="nil"/>
              <w:bottom w:val="single" w:sz="4" w:space="0" w:color="auto"/>
              <w:right w:val="single" w:sz="4" w:space="0" w:color="auto"/>
            </w:tcBorders>
            <w:shd w:val="clear" w:color="auto" w:fill="auto"/>
            <w:noWrap/>
            <w:vAlign w:val="center"/>
          </w:tcPr>
          <w:p w14:paraId="28FDA56D" w14:textId="0D478A93" w:rsidR="00D46357" w:rsidRDefault="0037265E" w:rsidP="000543B8">
            <w:pPr>
              <w:widowControl/>
              <w:spacing w:line="240" w:lineRule="auto"/>
              <w:rPr>
                <w:rFonts w:ascii="微软雅黑" w:eastAsia="微软雅黑" w:hAnsi="微软雅黑" w:cs="宋体"/>
                <w:color w:val="000000"/>
                <w:sz w:val="18"/>
                <w:szCs w:val="18"/>
                <w:lang w:eastAsia="zh-CN"/>
              </w:rPr>
            </w:pPr>
            <w:bookmarkStart w:id="200" w:name="_Hlk105113019"/>
            <w:r>
              <w:rPr>
                <w:rFonts w:ascii="微软雅黑" w:eastAsia="微软雅黑" w:hAnsi="微软雅黑" w:cs="宋体" w:hint="eastAsia"/>
                <w:color w:val="000000"/>
                <w:sz w:val="18"/>
                <w:szCs w:val="18"/>
                <w:lang w:eastAsia="zh-CN"/>
              </w:rPr>
              <w:t>定义交互链接需使用的参数信息</w:t>
            </w:r>
            <w:bookmarkEnd w:id="200"/>
          </w:p>
        </w:tc>
      </w:tr>
      <w:tr w:rsidR="00D46357" w:rsidRPr="000543B8" w14:paraId="72C51AD2"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781353FA" w14:textId="561018BE" w:rsidR="00D46357" w:rsidRPr="0070659E" w:rsidRDefault="00E83004" w:rsidP="000543B8">
            <w:pPr>
              <w:widowControl/>
              <w:spacing w:line="240" w:lineRule="auto"/>
              <w:rPr>
                <w:rFonts w:ascii="微软雅黑" w:eastAsia="微软雅黑" w:hAnsi="微软雅黑" w:cs="宋体"/>
                <w:color w:val="000000"/>
                <w:sz w:val="18"/>
                <w:szCs w:val="18"/>
                <w:lang w:eastAsia="zh-CN"/>
              </w:rPr>
            </w:pPr>
            <w:r w:rsidRPr="00E83004">
              <w:rPr>
                <w:rFonts w:ascii="微软雅黑" w:eastAsia="微软雅黑" w:hAnsi="微软雅黑" w:cs="宋体" w:hint="eastAsia"/>
                <w:color w:val="000000"/>
                <w:sz w:val="18"/>
                <w:szCs w:val="18"/>
                <w:lang w:eastAsia="zh-CN"/>
              </w:rPr>
              <w:t>交互链接描述</w:t>
            </w:r>
          </w:p>
        </w:tc>
        <w:tc>
          <w:tcPr>
            <w:tcW w:w="6355" w:type="dxa"/>
            <w:tcBorders>
              <w:top w:val="nil"/>
              <w:left w:val="nil"/>
              <w:bottom w:val="single" w:sz="4" w:space="0" w:color="auto"/>
              <w:right w:val="single" w:sz="4" w:space="0" w:color="auto"/>
            </w:tcBorders>
            <w:shd w:val="clear" w:color="auto" w:fill="auto"/>
            <w:noWrap/>
            <w:vAlign w:val="center"/>
          </w:tcPr>
          <w:p w14:paraId="18899FD3" w14:textId="4E2B027B" w:rsidR="00D46357" w:rsidRDefault="00E83004" w:rsidP="000543B8">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点击交互链接描述可查看详情</w:t>
            </w:r>
          </w:p>
        </w:tc>
      </w:tr>
      <w:tr w:rsidR="000543B8" w:rsidRPr="000543B8" w14:paraId="48F1EB05"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20502BC0" w14:textId="33B340AD"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交互详情</w:t>
            </w:r>
            <w:r w:rsidR="00844DE7" w:rsidRPr="0070659E">
              <w:rPr>
                <w:rFonts w:ascii="微软雅黑" w:eastAsia="微软雅黑" w:hAnsi="微软雅黑" w:cs="宋体" w:hint="eastAsia"/>
                <w:color w:val="000000"/>
                <w:sz w:val="18"/>
                <w:szCs w:val="18"/>
                <w:lang w:eastAsia="zh-CN"/>
              </w:rPr>
              <w:t>描述</w:t>
            </w:r>
          </w:p>
        </w:tc>
        <w:tc>
          <w:tcPr>
            <w:tcW w:w="6355" w:type="dxa"/>
            <w:tcBorders>
              <w:top w:val="nil"/>
              <w:left w:val="nil"/>
              <w:bottom w:val="single" w:sz="4" w:space="0" w:color="auto"/>
              <w:right w:val="single" w:sz="4" w:space="0" w:color="auto"/>
            </w:tcBorders>
            <w:shd w:val="clear" w:color="auto" w:fill="auto"/>
            <w:noWrap/>
            <w:vAlign w:val="center"/>
            <w:hideMark/>
          </w:tcPr>
          <w:p w14:paraId="026F57C9" w14:textId="568693EE" w:rsidR="000543B8" w:rsidRPr="00F31605" w:rsidRDefault="00511F25" w:rsidP="009B528D">
            <w:pPr>
              <w:pStyle w:val="ListParagraph"/>
              <w:widowControl/>
              <w:numPr>
                <w:ilvl w:val="0"/>
                <w:numId w:val="131"/>
              </w:numPr>
              <w:ind w:firstLineChars="0"/>
              <w:rPr>
                <w:rFonts w:ascii="微软雅黑" w:eastAsia="微软雅黑" w:hAnsi="微软雅黑" w:cs="宋体"/>
                <w:color w:val="000000"/>
                <w:sz w:val="18"/>
                <w:szCs w:val="18"/>
              </w:rPr>
            </w:pPr>
            <w:r w:rsidRPr="00F31605">
              <w:rPr>
                <w:rFonts w:ascii="微软雅黑" w:eastAsia="微软雅黑" w:hAnsi="微软雅黑" w:cs="宋体" w:hint="eastAsia"/>
                <w:color w:val="000000"/>
                <w:sz w:val="18"/>
                <w:szCs w:val="18"/>
              </w:rPr>
              <w:t>O</w:t>
            </w:r>
            <w:r w:rsidRPr="00F31605">
              <w:rPr>
                <w:rFonts w:ascii="微软雅黑" w:eastAsia="微软雅黑" w:hAnsi="微软雅黑" w:cs="宋体"/>
                <w:color w:val="000000"/>
                <w:sz w:val="18"/>
                <w:szCs w:val="18"/>
              </w:rPr>
              <w:t>LS</w:t>
            </w:r>
            <w:r w:rsidRPr="00F31605">
              <w:rPr>
                <w:rFonts w:ascii="微软雅黑" w:eastAsia="微软雅黑" w:hAnsi="微软雅黑" w:cs="宋体" w:hint="eastAsia"/>
                <w:color w:val="000000"/>
                <w:sz w:val="18"/>
                <w:szCs w:val="18"/>
              </w:rPr>
              <w:t>的交互详情</w:t>
            </w:r>
          </w:p>
          <w:p w14:paraId="2F488604" w14:textId="0F3E8B08" w:rsidR="00511F25" w:rsidRDefault="00511F25" w:rsidP="00F31605">
            <w:pPr>
              <w:widowControl/>
              <w:spacing w:line="240" w:lineRule="auto"/>
              <w:ind w:leftChars="100" w:left="200"/>
              <w:rPr>
                <w:rFonts w:ascii="微软雅黑" w:eastAsia="微软雅黑" w:hAnsi="微软雅黑" w:cs="宋体"/>
                <w:color w:val="000000"/>
                <w:sz w:val="18"/>
                <w:szCs w:val="18"/>
                <w:lang w:eastAsia="zh-CN"/>
              </w:rPr>
            </w:pPr>
            <w:r w:rsidRPr="00511F25">
              <w:rPr>
                <w:rFonts w:ascii="微软雅黑" w:eastAsia="微软雅黑" w:hAnsi="微软雅黑" w:cs="宋体" w:hint="eastAsia"/>
                <w:color w:val="000000"/>
                <w:sz w:val="18"/>
                <w:szCs w:val="18"/>
                <w:lang w:eastAsia="zh-CN"/>
              </w:rPr>
              <w:t>由</w:t>
            </w:r>
            <w:r w:rsidR="005C10F0">
              <w:rPr>
                <w:rFonts w:ascii="微软雅黑" w:eastAsia="微软雅黑" w:hAnsi="微软雅黑" w:cs="宋体" w:hint="eastAsia"/>
                <w:color w:val="000000"/>
                <w:sz w:val="18"/>
                <w:szCs w:val="18"/>
                <w:lang w:eastAsia="zh-CN"/>
              </w:rPr>
              <w:t>C</w:t>
            </w:r>
            <w:r w:rsidR="005C10F0">
              <w:rPr>
                <w:rFonts w:ascii="微软雅黑" w:eastAsia="微软雅黑" w:hAnsi="微软雅黑" w:cs="宋体"/>
                <w:color w:val="000000"/>
                <w:sz w:val="18"/>
                <w:szCs w:val="18"/>
                <w:lang w:eastAsia="zh-CN"/>
              </w:rPr>
              <w:t>RM</w:t>
            </w:r>
            <w:r w:rsidRPr="00511F25">
              <w:rPr>
                <w:rFonts w:ascii="微软雅黑" w:eastAsia="微软雅黑" w:hAnsi="微软雅黑" w:cs="宋体" w:hint="eastAsia"/>
                <w:color w:val="000000"/>
                <w:sz w:val="18"/>
                <w:szCs w:val="18"/>
                <w:lang w:eastAsia="zh-CN"/>
              </w:rPr>
              <w:t>开发新页面展示</w:t>
            </w:r>
            <w:r w:rsidR="00D0699A">
              <w:rPr>
                <w:rFonts w:ascii="微软雅黑" w:eastAsia="微软雅黑" w:hAnsi="微软雅黑" w:cs="宋体" w:hint="eastAsia"/>
                <w:color w:val="000000"/>
                <w:sz w:val="18"/>
                <w:szCs w:val="18"/>
                <w:lang w:eastAsia="zh-CN"/>
              </w:rPr>
              <w:t>O</w:t>
            </w:r>
            <w:r w:rsidR="00D0699A">
              <w:rPr>
                <w:rFonts w:ascii="微软雅黑" w:eastAsia="微软雅黑" w:hAnsi="微软雅黑" w:cs="宋体"/>
                <w:color w:val="000000"/>
                <w:sz w:val="18"/>
                <w:szCs w:val="18"/>
                <w:lang w:eastAsia="zh-CN"/>
              </w:rPr>
              <w:t>LS</w:t>
            </w:r>
            <w:r w:rsidR="00D0699A">
              <w:rPr>
                <w:rFonts w:ascii="微软雅黑" w:eastAsia="微软雅黑" w:hAnsi="微软雅黑" w:cs="宋体" w:hint="eastAsia"/>
                <w:color w:val="000000"/>
                <w:sz w:val="18"/>
                <w:szCs w:val="18"/>
                <w:lang w:eastAsia="zh-CN"/>
              </w:rPr>
              <w:t>提供的</w:t>
            </w:r>
            <w:r w:rsidRPr="00511F25">
              <w:rPr>
                <w:rFonts w:ascii="微软雅黑" w:eastAsia="微软雅黑" w:hAnsi="微软雅黑" w:cs="宋体" w:hint="eastAsia"/>
                <w:color w:val="000000"/>
                <w:sz w:val="18"/>
                <w:szCs w:val="18"/>
                <w:lang w:eastAsia="zh-CN"/>
              </w:rPr>
              <w:t>参数信息</w:t>
            </w:r>
            <w:r w:rsidR="005C10F0">
              <w:rPr>
                <w:rFonts w:ascii="微软雅黑" w:eastAsia="微软雅黑" w:hAnsi="微软雅黑" w:cs="宋体" w:hint="eastAsia"/>
                <w:color w:val="000000"/>
                <w:sz w:val="18"/>
                <w:szCs w:val="18"/>
                <w:lang w:eastAsia="zh-CN"/>
              </w:rPr>
              <w:t>,</w:t>
            </w:r>
            <w:r w:rsidR="005C10F0" w:rsidRPr="005C10F0">
              <w:rPr>
                <w:rFonts w:ascii="微软雅黑" w:eastAsia="微软雅黑" w:hAnsi="微软雅黑" w:cs="宋体" w:hint="eastAsia"/>
                <w:color w:val="000000"/>
                <w:sz w:val="18"/>
                <w:szCs w:val="18"/>
                <w:lang w:eastAsia="zh-CN"/>
              </w:rPr>
              <w:t xml:space="preserve"> 展示页面效果</w:t>
            </w:r>
            <w:r w:rsidR="003D6F99">
              <w:rPr>
                <w:rFonts w:ascii="微软雅黑" w:eastAsia="微软雅黑" w:hAnsi="微软雅黑" w:cs="宋体" w:hint="eastAsia"/>
                <w:color w:val="000000"/>
                <w:sz w:val="18"/>
                <w:szCs w:val="18"/>
                <w:lang w:eastAsia="zh-CN"/>
              </w:rPr>
              <w:t>以U</w:t>
            </w:r>
            <w:r w:rsidR="003D6F99">
              <w:rPr>
                <w:rFonts w:ascii="微软雅黑" w:eastAsia="微软雅黑" w:hAnsi="微软雅黑" w:cs="宋体"/>
                <w:color w:val="000000"/>
                <w:sz w:val="18"/>
                <w:szCs w:val="18"/>
                <w:lang w:eastAsia="zh-CN"/>
              </w:rPr>
              <w:t>I</w:t>
            </w:r>
            <w:r w:rsidR="003D6F99">
              <w:rPr>
                <w:rFonts w:ascii="微软雅黑" w:eastAsia="微软雅黑" w:hAnsi="微软雅黑" w:cs="宋体" w:hint="eastAsia"/>
                <w:color w:val="000000"/>
                <w:sz w:val="18"/>
                <w:szCs w:val="18"/>
                <w:lang w:eastAsia="zh-CN"/>
              </w:rPr>
              <w:t>为准</w:t>
            </w:r>
            <w:r w:rsidR="002729B3">
              <w:rPr>
                <w:rFonts w:ascii="微软雅黑" w:eastAsia="微软雅黑" w:hAnsi="微软雅黑" w:cs="宋体" w:hint="eastAsia"/>
                <w:color w:val="000000"/>
                <w:sz w:val="18"/>
                <w:szCs w:val="18"/>
                <w:lang w:eastAsia="zh-CN"/>
              </w:rPr>
              <w:t>。</w:t>
            </w:r>
          </w:p>
          <w:p w14:paraId="1D8B765E" w14:textId="0556DE39" w:rsidR="00333F24" w:rsidRPr="00333F24" w:rsidRDefault="000A1245" w:rsidP="009B528D">
            <w:pPr>
              <w:pStyle w:val="ListParagraph"/>
              <w:widowControl/>
              <w:numPr>
                <w:ilvl w:val="0"/>
                <w:numId w:val="132"/>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0A1245">
              <w:rPr>
                <w:rFonts w:ascii="微软雅黑" w:eastAsia="微软雅黑" w:hAnsi="微软雅黑" w:cs="宋体"/>
                <w:color w:val="000000"/>
                <w:sz w:val="18"/>
                <w:szCs w:val="18"/>
              </w:rPr>
              <w:t>hd09</w:t>
            </w:r>
            <w:r>
              <w:rPr>
                <w:rFonts w:ascii="微软雅黑" w:eastAsia="微软雅黑" w:hAnsi="微软雅黑" w:cs="宋体" w:hint="eastAsia"/>
                <w:color w:val="000000"/>
                <w:sz w:val="18"/>
                <w:szCs w:val="18"/>
              </w:rPr>
              <w:t>：</w:t>
            </w:r>
            <w:r w:rsidR="00333F24" w:rsidRPr="00333F24">
              <w:rPr>
                <w:rFonts w:ascii="微软雅黑" w:eastAsia="微软雅黑" w:hAnsi="微软雅黑" w:cs="宋体" w:hint="eastAsia"/>
                <w:color w:val="000000"/>
                <w:sz w:val="18"/>
                <w:szCs w:val="18"/>
              </w:rPr>
              <w:t>预约报告</w:t>
            </w:r>
            <w:r w:rsidR="004A5909">
              <w:rPr>
                <w:rFonts w:ascii="微软雅黑" w:eastAsia="微软雅黑" w:hAnsi="微软雅黑" w:cs="宋体" w:hint="eastAsia"/>
                <w:color w:val="000000"/>
                <w:sz w:val="18"/>
                <w:szCs w:val="18"/>
              </w:rPr>
              <w:t>(</w:t>
            </w:r>
            <w:r w:rsidR="006936EF">
              <w:rPr>
                <w:rFonts w:ascii="微软雅黑" w:eastAsia="微软雅黑" w:hAnsi="微软雅黑" w:cs="宋体" w:hint="eastAsia"/>
                <w:color w:val="000000"/>
                <w:sz w:val="18"/>
                <w:szCs w:val="18"/>
              </w:rPr>
              <w:t>参考待办任务中的预约报告</w:t>
            </w:r>
            <w:r w:rsidR="004A5909">
              <w:rPr>
                <w:rFonts w:ascii="微软雅黑" w:eastAsia="微软雅黑" w:hAnsi="微软雅黑" w:cs="宋体"/>
                <w:color w:val="000000"/>
                <w:sz w:val="18"/>
                <w:szCs w:val="18"/>
              </w:rPr>
              <w:t>)</w:t>
            </w:r>
          </w:p>
          <w:p w14:paraId="7839A417" w14:textId="63F6E2E1" w:rsidR="00333F24" w:rsidRPr="00333F24" w:rsidRDefault="000A1245" w:rsidP="009B528D">
            <w:pPr>
              <w:pStyle w:val="ListParagraph"/>
              <w:widowControl/>
              <w:numPr>
                <w:ilvl w:val="0"/>
                <w:numId w:val="132"/>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0A1245">
              <w:rPr>
                <w:rFonts w:ascii="微软雅黑" w:eastAsia="微软雅黑" w:hAnsi="微软雅黑" w:cs="宋体"/>
                <w:color w:val="000000"/>
                <w:sz w:val="18"/>
                <w:szCs w:val="18"/>
              </w:rPr>
              <w:t>hd</w:t>
            </w:r>
            <w:r>
              <w:rPr>
                <w:rFonts w:ascii="微软雅黑" w:eastAsia="微软雅黑" w:hAnsi="微软雅黑" w:cs="宋体"/>
                <w:color w:val="000000"/>
                <w:sz w:val="18"/>
                <w:szCs w:val="18"/>
              </w:rPr>
              <w:t>10</w:t>
            </w:r>
            <w:r>
              <w:rPr>
                <w:rFonts w:ascii="微软雅黑" w:eastAsia="微软雅黑" w:hAnsi="微软雅黑" w:cs="宋体" w:hint="eastAsia"/>
                <w:color w:val="000000"/>
                <w:sz w:val="18"/>
                <w:szCs w:val="18"/>
              </w:rPr>
              <w:t>：</w:t>
            </w:r>
            <w:r w:rsidR="00333F24" w:rsidRPr="00333F24">
              <w:rPr>
                <w:rFonts w:ascii="微软雅黑" w:eastAsia="微软雅黑" w:hAnsi="微软雅黑" w:cs="宋体" w:hint="eastAsia"/>
                <w:color w:val="000000"/>
                <w:sz w:val="18"/>
                <w:szCs w:val="18"/>
              </w:rPr>
              <w:t>保费试算报告</w:t>
            </w:r>
            <w:r w:rsidR="00483E6F">
              <w:rPr>
                <w:rFonts w:ascii="微软雅黑" w:eastAsia="微软雅黑" w:hAnsi="微软雅黑" w:cs="宋体" w:hint="eastAsia"/>
                <w:color w:val="000000"/>
                <w:sz w:val="18"/>
                <w:szCs w:val="18"/>
              </w:rPr>
              <w:t xml:space="preserve"> (</w:t>
            </w:r>
            <w:r w:rsidR="006936EF">
              <w:rPr>
                <w:rFonts w:ascii="微软雅黑" w:eastAsia="微软雅黑" w:hAnsi="微软雅黑" w:cs="宋体" w:hint="eastAsia"/>
                <w:color w:val="000000"/>
                <w:sz w:val="18"/>
                <w:szCs w:val="18"/>
              </w:rPr>
              <w:t>参考待办任务中的</w:t>
            </w:r>
            <w:r w:rsidR="00953A59" w:rsidRPr="00333F24">
              <w:rPr>
                <w:rFonts w:ascii="微软雅黑" w:eastAsia="微软雅黑" w:hAnsi="微软雅黑" w:cs="宋体" w:hint="eastAsia"/>
                <w:color w:val="000000"/>
                <w:sz w:val="18"/>
                <w:szCs w:val="18"/>
              </w:rPr>
              <w:t>保费试算报告</w:t>
            </w:r>
            <w:r w:rsidR="00483E6F">
              <w:rPr>
                <w:rFonts w:ascii="微软雅黑" w:eastAsia="微软雅黑" w:hAnsi="微软雅黑" w:cs="宋体"/>
                <w:color w:val="000000"/>
                <w:sz w:val="18"/>
                <w:szCs w:val="18"/>
              </w:rPr>
              <w:t>)</w:t>
            </w:r>
          </w:p>
          <w:p w14:paraId="381C746B" w14:textId="3DC412B5" w:rsidR="00333F24" w:rsidRPr="00333F24" w:rsidRDefault="000A1245" w:rsidP="009B528D">
            <w:pPr>
              <w:pStyle w:val="ListParagraph"/>
              <w:widowControl/>
              <w:numPr>
                <w:ilvl w:val="0"/>
                <w:numId w:val="132"/>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0A1245">
              <w:rPr>
                <w:rFonts w:ascii="微软雅黑" w:eastAsia="微软雅黑" w:hAnsi="微软雅黑" w:cs="宋体"/>
                <w:color w:val="000000"/>
                <w:sz w:val="18"/>
                <w:szCs w:val="18"/>
              </w:rPr>
              <w:t>hd</w:t>
            </w:r>
            <w:r>
              <w:rPr>
                <w:rFonts w:ascii="微软雅黑" w:eastAsia="微软雅黑" w:hAnsi="微软雅黑" w:cs="宋体"/>
                <w:color w:val="000000"/>
                <w:sz w:val="18"/>
                <w:szCs w:val="18"/>
              </w:rPr>
              <w:t>11</w:t>
            </w:r>
            <w:r>
              <w:rPr>
                <w:rFonts w:ascii="微软雅黑" w:eastAsia="微软雅黑" w:hAnsi="微软雅黑" w:cs="宋体" w:hint="eastAsia"/>
                <w:color w:val="000000"/>
                <w:sz w:val="18"/>
                <w:szCs w:val="18"/>
              </w:rPr>
              <w:t>：</w:t>
            </w:r>
            <w:r w:rsidR="00333F24" w:rsidRPr="00333F24">
              <w:rPr>
                <w:rFonts w:ascii="微软雅黑" w:eastAsia="微软雅黑" w:hAnsi="微软雅黑" w:cs="宋体" w:hint="eastAsia"/>
                <w:color w:val="000000"/>
                <w:sz w:val="18"/>
                <w:szCs w:val="18"/>
              </w:rPr>
              <w:t>保障缺口测算报告</w:t>
            </w:r>
            <w:r w:rsidR="00483E6F">
              <w:rPr>
                <w:rFonts w:ascii="微软雅黑" w:eastAsia="微软雅黑" w:hAnsi="微软雅黑" w:cs="宋体" w:hint="eastAsia"/>
                <w:color w:val="000000"/>
                <w:sz w:val="18"/>
                <w:szCs w:val="18"/>
              </w:rPr>
              <w:t xml:space="preserve"> (</w:t>
            </w:r>
            <w:r w:rsidR="006936EF">
              <w:rPr>
                <w:rFonts w:ascii="微软雅黑" w:eastAsia="微软雅黑" w:hAnsi="微软雅黑" w:cs="宋体" w:hint="eastAsia"/>
                <w:color w:val="000000"/>
                <w:sz w:val="18"/>
                <w:szCs w:val="18"/>
              </w:rPr>
              <w:t>参考待办任务中的</w:t>
            </w:r>
            <w:r w:rsidR="00953A59" w:rsidRPr="00333F24">
              <w:rPr>
                <w:rFonts w:ascii="微软雅黑" w:eastAsia="微软雅黑" w:hAnsi="微软雅黑" w:cs="宋体" w:hint="eastAsia"/>
                <w:color w:val="000000"/>
                <w:sz w:val="18"/>
                <w:szCs w:val="18"/>
              </w:rPr>
              <w:t>保障缺口测算报告</w:t>
            </w:r>
            <w:r w:rsidR="00483E6F">
              <w:rPr>
                <w:rFonts w:ascii="微软雅黑" w:eastAsia="微软雅黑" w:hAnsi="微软雅黑" w:cs="宋体"/>
                <w:color w:val="000000"/>
                <w:sz w:val="18"/>
                <w:szCs w:val="18"/>
              </w:rPr>
              <w:t>)</w:t>
            </w:r>
          </w:p>
          <w:p w14:paraId="62D8AFFC" w14:textId="6731744D" w:rsidR="00511F25" w:rsidRPr="00511F25" w:rsidRDefault="00511F25" w:rsidP="009B528D">
            <w:pPr>
              <w:pStyle w:val="ListParagraph"/>
              <w:widowControl/>
              <w:numPr>
                <w:ilvl w:val="0"/>
                <w:numId w:val="131"/>
              </w:numPr>
              <w:ind w:firstLineChars="0"/>
              <w:rPr>
                <w:rFonts w:ascii="微软雅黑" w:eastAsia="微软雅黑" w:hAnsi="微软雅黑" w:cs="宋体"/>
                <w:color w:val="000000"/>
                <w:sz w:val="18"/>
                <w:szCs w:val="18"/>
              </w:rPr>
            </w:pPr>
            <w:r w:rsidRPr="00511F25">
              <w:rPr>
                <w:rFonts w:ascii="微软雅黑" w:eastAsia="微软雅黑" w:hAnsi="微软雅黑" w:cs="宋体" w:hint="eastAsia"/>
                <w:color w:val="000000"/>
                <w:sz w:val="18"/>
                <w:szCs w:val="18"/>
              </w:rPr>
              <w:t>N</w:t>
            </w:r>
            <w:r w:rsidRPr="00511F25">
              <w:rPr>
                <w:rFonts w:ascii="微软雅黑" w:eastAsia="微软雅黑" w:hAnsi="微软雅黑" w:cs="宋体"/>
                <w:color w:val="000000"/>
                <w:sz w:val="18"/>
                <w:szCs w:val="18"/>
              </w:rPr>
              <w:t>avi</w:t>
            </w:r>
            <w:r w:rsidRPr="00511F25">
              <w:rPr>
                <w:rFonts w:ascii="微软雅黑" w:eastAsia="微软雅黑" w:hAnsi="微软雅黑" w:cs="宋体" w:hint="eastAsia"/>
                <w:color w:val="000000"/>
                <w:sz w:val="18"/>
                <w:szCs w:val="18"/>
              </w:rPr>
              <w:t>平台的交互详情</w:t>
            </w:r>
          </w:p>
          <w:p w14:paraId="65E9B60B" w14:textId="1DDB96F7" w:rsidR="00511F25" w:rsidRDefault="00511F25" w:rsidP="00F31605">
            <w:pPr>
              <w:widowControl/>
              <w:spacing w:line="240" w:lineRule="auto"/>
              <w:ind w:leftChars="100" w:left="200"/>
              <w:rPr>
                <w:rFonts w:ascii="微软雅黑" w:eastAsia="微软雅黑" w:hAnsi="微软雅黑" w:cs="宋体"/>
                <w:color w:val="000000"/>
                <w:sz w:val="18"/>
                <w:szCs w:val="18"/>
                <w:lang w:eastAsia="zh-CN"/>
              </w:rPr>
            </w:pPr>
            <w:r w:rsidRPr="00511F25">
              <w:rPr>
                <w:rFonts w:ascii="微软雅黑" w:eastAsia="微软雅黑" w:hAnsi="微软雅黑" w:cs="宋体" w:hint="eastAsia"/>
                <w:color w:val="000000"/>
                <w:sz w:val="18"/>
                <w:szCs w:val="18"/>
                <w:lang w:eastAsia="zh-CN"/>
              </w:rPr>
              <w:t>拉起N</w:t>
            </w:r>
            <w:r w:rsidRPr="00511F25">
              <w:rPr>
                <w:rFonts w:ascii="微软雅黑" w:eastAsia="微软雅黑" w:hAnsi="微软雅黑" w:cs="宋体"/>
                <w:color w:val="000000"/>
                <w:sz w:val="18"/>
                <w:szCs w:val="18"/>
                <w:lang w:eastAsia="zh-CN"/>
              </w:rPr>
              <w:t>avi</w:t>
            </w:r>
            <w:r w:rsidRPr="00511F25">
              <w:rPr>
                <w:rFonts w:ascii="微软雅黑" w:eastAsia="微软雅黑" w:hAnsi="微软雅黑" w:cs="宋体" w:hint="eastAsia"/>
                <w:color w:val="000000"/>
                <w:sz w:val="18"/>
                <w:szCs w:val="18"/>
                <w:lang w:eastAsia="zh-CN"/>
              </w:rPr>
              <w:t>对应的页面进行展示</w:t>
            </w:r>
            <w:r w:rsidR="002729B3">
              <w:rPr>
                <w:rFonts w:ascii="微软雅黑" w:eastAsia="微软雅黑" w:hAnsi="微软雅黑" w:cs="宋体" w:hint="eastAsia"/>
                <w:color w:val="000000"/>
                <w:sz w:val="18"/>
                <w:szCs w:val="18"/>
                <w:lang w:eastAsia="zh-CN"/>
              </w:rPr>
              <w:t>。</w:t>
            </w:r>
            <w:r w:rsidR="002729B3" w:rsidRPr="002729B3">
              <w:rPr>
                <w:rFonts w:ascii="微软雅黑" w:eastAsia="微软雅黑" w:hAnsi="微软雅黑" w:cs="宋体" w:hint="eastAsia"/>
                <w:color w:val="000000"/>
                <w:sz w:val="18"/>
                <w:szCs w:val="18"/>
                <w:lang w:eastAsia="zh-CN"/>
              </w:rPr>
              <w:t>若拉起对象被删除，则点击查看后弹</w:t>
            </w:r>
            <w:r w:rsidR="002729B3">
              <w:rPr>
                <w:rFonts w:ascii="微软雅黑" w:eastAsia="微软雅黑" w:hAnsi="微软雅黑" w:cs="宋体" w:hint="eastAsia"/>
                <w:color w:val="000000"/>
                <w:sz w:val="18"/>
                <w:szCs w:val="18"/>
                <w:lang w:eastAsia="zh-CN"/>
              </w:rPr>
              <w:t>框提示找不到该事件。</w:t>
            </w:r>
          </w:p>
          <w:p w14:paraId="0C3B3BA7" w14:textId="608C0561" w:rsidR="0093374F" w:rsidRPr="00333F24" w:rsidRDefault="000A1245" w:rsidP="009B528D">
            <w:pPr>
              <w:pStyle w:val="ListParagraph"/>
              <w:widowControl/>
              <w:numPr>
                <w:ilvl w:val="0"/>
                <w:numId w:val="130"/>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0A1245">
              <w:rPr>
                <w:rFonts w:ascii="微软雅黑" w:eastAsia="微软雅黑" w:hAnsi="微软雅黑" w:cs="宋体"/>
                <w:color w:val="000000"/>
                <w:sz w:val="18"/>
                <w:szCs w:val="18"/>
              </w:rPr>
              <w:t>hd55</w:t>
            </w:r>
            <w:r w:rsidR="0093374F" w:rsidRPr="00333F24">
              <w:rPr>
                <w:rFonts w:ascii="微软雅黑" w:eastAsia="微软雅黑" w:hAnsi="微软雅黑" w:cs="宋体" w:hint="eastAsia"/>
                <w:color w:val="000000"/>
                <w:sz w:val="18"/>
                <w:szCs w:val="18"/>
              </w:rPr>
              <w:t>面访计划</w:t>
            </w:r>
            <w:r w:rsidR="00251770" w:rsidRPr="00333F24">
              <w:rPr>
                <w:rFonts w:ascii="微软雅黑" w:eastAsia="微软雅黑" w:hAnsi="微软雅黑" w:cs="宋体" w:hint="eastAsia"/>
                <w:color w:val="000000"/>
                <w:sz w:val="18"/>
                <w:szCs w:val="18"/>
              </w:rPr>
              <w:t>：展示效果同在N</w:t>
            </w:r>
            <w:r w:rsidR="00251770" w:rsidRPr="00333F24">
              <w:rPr>
                <w:rFonts w:ascii="微软雅黑" w:eastAsia="微软雅黑" w:hAnsi="微软雅黑" w:cs="宋体"/>
                <w:color w:val="000000"/>
                <w:sz w:val="18"/>
                <w:szCs w:val="18"/>
              </w:rPr>
              <w:t>avi</w:t>
            </w:r>
            <w:r w:rsidR="00251770" w:rsidRPr="00333F24">
              <w:rPr>
                <w:rFonts w:ascii="微软雅黑" w:eastAsia="微软雅黑" w:hAnsi="微软雅黑" w:cs="宋体" w:hint="eastAsia"/>
                <w:color w:val="000000"/>
                <w:sz w:val="18"/>
                <w:szCs w:val="18"/>
              </w:rPr>
              <w:t>点击面访计划</w:t>
            </w:r>
            <w:r>
              <w:rPr>
                <w:rFonts w:ascii="微软雅黑" w:eastAsia="微软雅黑" w:hAnsi="微软雅黑" w:cs="宋体" w:hint="eastAsia"/>
                <w:color w:val="000000"/>
                <w:sz w:val="18"/>
                <w:szCs w:val="18"/>
              </w:rPr>
              <w:t>（包括销售面访和服务面访）</w:t>
            </w:r>
            <w:r w:rsidR="00251770" w:rsidRPr="00333F24">
              <w:rPr>
                <w:rFonts w:ascii="微软雅黑" w:eastAsia="微软雅黑" w:hAnsi="微软雅黑" w:cs="宋体" w:hint="eastAsia"/>
                <w:color w:val="000000"/>
                <w:sz w:val="18"/>
                <w:szCs w:val="18"/>
              </w:rPr>
              <w:t>，</w:t>
            </w:r>
            <w:r w:rsidR="003215A0">
              <w:rPr>
                <w:rFonts w:ascii="微软雅黑" w:eastAsia="微软雅黑" w:hAnsi="微软雅黑" w:cs="宋体" w:hint="eastAsia"/>
                <w:color w:val="000000"/>
                <w:sz w:val="18"/>
                <w:szCs w:val="18"/>
              </w:rPr>
              <w:t>页面</w:t>
            </w:r>
            <w:r w:rsidR="00251770" w:rsidRPr="00333F24">
              <w:rPr>
                <w:rFonts w:ascii="微软雅黑" w:eastAsia="微软雅黑" w:hAnsi="微软雅黑" w:cs="宋体" w:hint="eastAsia"/>
                <w:color w:val="000000"/>
                <w:sz w:val="18"/>
                <w:szCs w:val="18"/>
              </w:rPr>
              <w:t>可</w:t>
            </w:r>
            <w:r w:rsidR="00B42AF9">
              <w:rPr>
                <w:rFonts w:ascii="微软雅黑" w:eastAsia="微软雅黑" w:hAnsi="微软雅黑" w:cs="宋体" w:hint="eastAsia"/>
                <w:color w:val="000000"/>
                <w:sz w:val="18"/>
                <w:szCs w:val="18"/>
              </w:rPr>
              <w:t>操作</w:t>
            </w:r>
            <w:r w:rsidR="00251770" w:rsidRPr="00333F24">
              <w:rPr>
                <w:rFonts w:ascii="微软雅黑" w:eastAsia="微软雅黑" w:hAnsi="微软雅黑" w:cs="宋体" w:hint="eastAsia"/>
                <w:color w:val="000000"/>
                <w:sz w:val="18"/>
                <w:szCs w:val="18"/>
              </w:rPr>
              <w:t>编辑和删除。</w:t>
            </w:r>
            <w:r w:rsidR="003215A0">
              <w:rPr>
                <w:rFonts w:ascii="微软雅黑" w:eastAsia="微软雅黑" w:hAnsi="微软雅黑" w:cs="宋体" w:hint="eastAsia"/>
                <w:color w:val="000000"/>
                <w:sz w:val="18"/>
                <w:szCs w:val="18"/>
              </w:rPr>
              <w:t>若对象被删除，弹框提示“</w:t>
            </w:r>
            <w:r w:rsidR="003215A0" w:rsidRPr="003215A0">
              <w:rPr>
                <w:rFonts w:ascii="微软雅黑" w:eastAsia="微软雅黑" w:hAnsi="微软雅黑" w:cs="宋体" w:hint="eastAsia"/>
                <w:color w:val="000000"/>
                <w:sz w:val="18"/>
                <w:szCs w:val="18"/>
              </w:rPr>
              <w:t>找不到该面访计划</w:t>
            </w:r>
            <w:r w:rsidR="003215A0">
              <w:rPr>
                <w:rFonts w:ascii="微软雅黑" w:eastAsia="微软雅黑" w:hAnsi="微软雅黑" w:cs="宋体" w:hint="eastAsia"/>
                <w:color w:val="000000"/>
                <w:sz w:val="18"/>
                <w:szCs w:val="18"/>
              </w:rPr>
              <w:t>“。</w:t>
            </w:r>
          </w:p>
          <w:p w14:paraId="4957B808" w14:textId="053F66A8" w:rsidR="0093374F" w:rsidRDefault="00847EA3" w:rsidP="009B528D">
            <w:pPr>
              <w:pStyle w:val="ListParagraph"/>
              <w:widowControl/>
              <w:numPr>
                <w:ilvl w:val="0"/>
                <w:numId w:val="130"/>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847EA3">
              <w:rPr>
                <w:rFonts w:ascii="微软雅黑" w:eastAsia="微软雅黑" w:hAnsi="微软雅黑" w:cs="宋体"/>
                <w:color w:val="000000"/>
                <w:sz w:val="18"/>
                <w:szCs w:val="18"/>
              </w:rPr>
              <w:t>hd56</w:t>
            </w:r>
            <w:r w:rsidR="0093374F" w:rsidRPr="00333F24">
              <w:rPr>
                <w:rFonts w:ascii="微软雅黑" w:eastAsia="微软雅黑" w:hAnsi="微软雅黑" w:cs="宋体" w:hint="eastAsia"/>
                <w:color w:val="000000"/>
                <w:sz w:val="18"/>
                <w:szCs w:val="18"/>
              </w:rPr>
              <w:t>自定义事件</w:t>
            </w:r>
            <w:r w:rsidR="00251770" w:rsidRPr="00333F24">
              <w:rPr>
                <w:rFonts w:ascii="微软雅黑" w:eastAsia="微软雅黑" w:hAnsi="微软雅黑" w:cs="宋体" w:hint="eastAsia"/>
                <w:color w:val="000000"/>
                <w:sz w:val="18"/>
                <w:szCs w:val="18"/>
              </w:rPr>
              <w:t>：展示效果同在N</w:t>
            </w:r>
            <w:r w:rsidR="00251770" w:rsidRPr="00333F24">
              <w:rPr>
                <w:rFonts w:ascii="微软雅黑" w:eastAsia="微软雅黑" w:hAnsi="微软雅黑" w:cs="宋体"/>
                <w:color w:val="000000"/>
                <w:sz w:val="18"/>
                <w:szCs w:val="18"/>
              </w:rPr>
              <w:t>avi</w:t>
            </w:r>
            <w:r w:rsidR="00251770" w:rsidRPr="00333F24">
              <w:rPr>
                <w:rFonts w:ascii="微软雅黑" w:eastAsia="微软雅黑" w:hAnsi="微软雅黑" w:cs="宋体" w:hint="eastAsia"/>
                <w:color w:val="000000"/>
                <w:sz w:val="18"/>
                <w:szCs w:val="18"/>
              </w:rPr>
              <w:t>点击自定义事件，</w:t>
            </w:r>
            <w:r w:rsidR="003215A0">
              <w:rPr>
                <w:rFonts w:ascii="微软雅黑" w:eastAsia="微软雅黑" w:hAnsi="微软雅黑" w:cs="宋体" w:hint="eastAsia"/>
                <w:color w:val="000000"/>
                <w:sz w:val="18"/>
                <w:szCs w:val="18"/>
              </w:rPr>
              <w:t>页面</w:t>
            </w:r>
            <w:r w:rsidR="00251770" w:rsidRPr="00333F24">
              <w:rPr>
                <w:rFonts w:ascii="微软雅黑" w:eastAsia="微软雅黑" w:hAnsi="微软雅黑" w:cs="宋体" w:hint="eastAsia"/>
                <w:color w:val="000000"/>
                <w:sz w:val="18"/>
                <w:szCs w:val="18"/>
              </w:rPr>
              <w:t>可</w:t>
            </w:r>
            <w:r w:rsidR="00B42AF9">
              <w:rPr>
                <w:rFonts w:ascii="微软雅黑" w:eastAsia="微软雅黑" w:hAnsi="微软雅黑" w:cs="宋体" w:hint="eastAsia"/>
                <w:color w:val="000000"/>
                <w:sz w:val="18"/>
                <w:szCs w:val="18"/>
              </w:rPr>
              <w:t>操作</w:t>
            </w:r>
            <w:r w:rsidR="00251770" w:rsidRPr="00333F24">
              <w:rPr>
                <w:rFonts w:ascii="微软雅黑" w:eastAsia="微软雅黑" w:hAnsi="微软雅黑" w:cs="宋体" w:hint="eastAsia"/>
                <w:color w:val="000000"/>
                <w:sz w:val="18"/>
                <w:szCs w:val="18"/>
              </w:rPr>
              <w:t>编辑和删除。</w:t>
            </w:r>
          </w:p>
          <w:p w14:paraId="1A590C90" w14:textId="141FAB53" w:rsidR="003215A0" w:rsidRPr="00333F24" w:rsidRDefault="003215A0" w:rsidP="003215A0">
            <w:pPr>
              <w:pStyle w:val="ListParagraph"/>
              <w:widowControl/>
              <w:ind w:left="620"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若对象被删除，弹框提示“</w:t>
            </w:r>
            <w:r w:rsidRPr="003215A0">
              <w:rPr>
                <w:rFonts w:ascii="微软雅黑" w:eastAsia="微软雅黑" w:hAnsi="微软雅黑" w:cs="宋体" w:hint="eastAsia"/>
                <w:color w:val="000000"/>
                <w:sz w:val="18"/>
                <w:szCs w:val="18"/>
              </w:rPr>
              <w:t>找不到该事件</w:t>
            </w:r>
            <w:r>
              <w:rPr>
                <w:rFonts w:ascii="微软雅黑" w:eastAsia="微软雅黑" w:hAnsi="微软雅黑" w:cs="宋体" w:hint="eastAsia"/>
                <w:color w:val="000000"/>
                <w:sz w:val="18"/>
                <w:szCs w:val="18"/>
              </w:rPr>
              <w:t>“。</w:t>
            </w:r>
          </w:p>
          <w:p w14:paraId="52EC00CC" w14:textId="6FA9638F" w:rsidR="0093374F" w:rsidRDefault="00847EA3" w:rsidP="009B528D">
            <w:pPr>
              <w:pStyle w:val="ListParagraph"/>
              <w:widowControl/>
              <w:numPr>
                <w:ilvl w:val="0"/>
                <w:numId w:val="130"/>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847EA3">
              <w:rPr>
                <w:rFonts w:ascii="微软雅黑" w:eastAsia="微软雅黑" w:hAnsi="微软雅黑" w:cs="宋体"/>
                <w:color w:val="000000"/>
                <w:sz w:val="18"/>
                <w:szCs w:val="18"/>
              </w:rPr>
              <w:t>hd57</w:t>
            </w:r>
            <w:r w:rsidR="0093374F" w:rsidRPr="00333F24">
              <w:rPr>
                <w:rFonts w:ascii="微软雅黑" w:eastAsia="微软雅黑" w:hAnsi="微软雅黑" w:cs="宋体" w:hint="eastAsia"/>
                <w:color w:val="000000"/>
                <w:sz w:val="18"/>
                <w:szCs w:val="18"/>
              </w:rPr>
              <w:t>面访日志</w:t>
            </w:r>
            <w:r w:rsidR="00F97BCE" w:rsidRPr="00333F24">
              <w:rPr>
                <w:rFonts w:ascii="微软雅黑" w:eastAsia="微软雅黑" w:hAnsi="微软雅黑" w:cs="宋体" w:hint="eastAsia"/>
                <w:color w:val="000000"/>
                <w:sz w:val="18"/>
                <w:szCs w:val="18"/>
              </w:rPr>
              <w:t>：展示效果同点击</w:t>
            </w:r>
            <w:r w:rsidR="0067492D" w:rsidRPr="00333F24">
              <w:rPr>
                <w:rFonts w:ascii="微软雅黑" w:eastAsia="微软雅黑" w:hAnsi="微软雅黑" w:cs="宋体" w:hint="eastAsia"/>
                <w:color w:val="000000"/>
                <w:sz w:val="18"/>
                <w:szCs w:val="18"/>
              </w:rPr>
              <w:t>C</w:t>
            </w:r>
            <w:r w:rsidR="0067492D" w:rsidRPr="00333F24">
              <w:rPr>
                <w:rFonts w:ascii="微软雅黑" w:eastAsia="微软雅黑" w:hAnsi="微软雅黑" w:cs="宋体"/>
                <w:color w:val="000000"/>
                <w:sz w:val="18"/>
                <w:szCs w:val="18"/>
              </w:rPr>
              <w:t>RM</w:t>
            </w:r>
            <w:r w:rsidR="00F97BCE" w:rsidRPr="00333F24">
              <w:rPr>
                <w:rFonts w:ascii="微软雅黑" w:eastAsia="微软雅黑" w:hAnsi="微软雅黑" w:cs="宋体" w:hint="eastAsia"/>
                <w:color w:val="000000"/>
                <w:sz w:val="18"/>
                <w:szCs w:val="18"/>
              </w:rPr>
              <w:t>面访日志，</w:t>
            </w:r>
            <w:r w:rsidR="003215A0">
              <w:rPr>
                <w:rFonts w:ascii="微软雅黑" w:eastAsia="微软雅黑" w:hAnsi="微软雅黑" w:cs="宋体" w:hint="eastAsia"/>
                <w:color w:val="000000"/>
                <w:sz w:val="18"/>
                <w:szCs w:val="18"/>
              </w:rPr>
              <w:t>页面</w:t>
            </w:r>
            <w:r w:rsidR="00F97BCE" w:rsidRPr="00333F24">
              <w:rPr>
                <w:rFonts w:ascii="微软雅黑" w:eastAsia="微软雅黑" w:hAnsi="微软雅黑" w:cs="宋体" w:hint="eastAsia"/>
                <w:color w:val="000000"/>
                <w:sz w:val="18"/>
                <w:szCs w:val="18"/>
              </w:rPr>
              <w:t>可</w:t>
            </w:r>
            <w:r w:rsidR="00B42AF9">
              <w:rPr>
                <w:rFonts w:ascii="微软雅黑" w:eastAsia="微软雅黑" w:hAnsi="微软雅黑" w:cs="宋体" w:hint="eastAsia"/>
                <w:color w:val="000000"/>
                <w:sz w:val="18"/>
                <w:szCs w:val="18"/>
              </w:rPr>
              <w:t>操作</w:t>
            </w:r>
            <w:r w:rsidR="00F97BCE" w:rsidRPr="00333F24">
              <w:rPr>
                <w:rFonts w:ascii="微软雅黑" w:eastAsia="微软雅黑" w:hAnsi="微软雅黑" w:cs="宋体" w:hint="eastAsia"/>
                <w:color w:val="000000"/>
                <w:sz w:val="18"/>
                <w:szCs w:val="18"/>
              </w:rPr>
              <w:t>编辑和删除</w:t>
            </w:r>
            <w:r w:rsidR="00251770" w:rsidRPr="00333F24">
              <w:rPr>
                <w:rFonts w:ascii="微软雅黑" w:eastAsia="微软雅黑" w:hAnsi="微软雅黑" w:cs="宋体" w:hint="eastAsia"/>
                <w:color w:val="000000"/>
                <w:sz w:val="18"/>
                <w:szCs w:val="18"/>
              </w:rPr>
              <w:t>。</w:t>
            </w:r>
          </w:p>
          <w:p w14:paraId="5379E9D6" w14:textId="4C4D04EC" w:rsidR="003215A0" w:rsidRPr="00333F24" w:rsidRDefault="003215A0" w:rsidP="003215A0">
            <w:pPr>
              <w:pStyle w:val="ListParagraph"/>
              <w:widowControl/>
              <w:ind w:left="620"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若对象被删除，弹框提示“</w:t>
            </w:r>
            <w:r w:rsidRPr="003215A0">
              <w:rPr>
                <w:rFonts w:ascii="微软雅黑" w:eastAsia="微软雅黑" w:hAnsi="微软雅黑" w:cs="宋体" w:hint="eastAsia"/>
                <w:color w:val="000000"/>
                <w:sz w:val="18"/>
                <w:szCs w:val="18"/>
              </w:rPr>
              <w:t>找不到该日志</w:t>
            </w:r>
            <w:r>
              <w:rPr>
                <w:rFonts w:ascii="微软雅黑" w:eastAsia="微软雅黑" w:hAnsi="微软雅黑" w:cs="宋体" w:hint="eastAsia"/>
                <w:color w:val="000000"/>
                <w:sz w:val="18"/>
                <w:szCs w:val="18"/>
              </w:rPr>
              <w:t>“。</w:t>
            </w:r>
          </w:p>
          <w:p w14:paraId="6DCC0715" w14:textId="7F4FCB90" w:rsidR="0093374F" w:rsidRDefault="00847EA3" w:rsidP="009B528D">
            <w:pPr>
              <w:pStyle w:val="ListParagraph"/>
              <w:widowControl/>
              <w:numPr>
                <w:ilvl w:val="0"/>
                <w:numId w:val="130"/>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847EA3">
              <w:rPr>
                <w:rFonts w:ascii="微软雅黑" w:eastAsia="微软雅黑" w:hAnsi="微软雅黑" w:cs="宋体"/>
                <w:color w:val="000000"/>
                <w:sz w:val="18"/>
                <w:szCs w:val="18"/>
              </w:rPr>
              <w:t>hd58</w:t>
            </w:r>
            <w:r w:rsidR="0093374F" w:rsidRPr="00333F24">
              <w:rPr>
                <w:rFonts w:ascii="微软雅黑" w:eastAsia="微软雅黑" w:hAnsi="微软雅黑" w:cs="宋体" w:hint="eastAsia"/>
                <w:color w:val="000000"/>
                <w:sz w:val="18"/>
                <w:szCs w:val="18"/>
              </w:rPr>
              <w:t>随手笔记</w:t>
            </w:r>
            <w:r w:rsidR="00F31605" w:rsidRPr="00333F24">
              <w:rPr>
                <w:rFonts w:ascii="微软雅黑" w:eastAsia="微软雅黑" w:hAnsi="微软雅黑" w:cs="宋体" w:hint="eastAsia"/>
                <w:color w:val="000000"/>
                <w:sz w:val="18"/>
                <w:szCs w:val="18"/>
              </w:rPr>
              <w:t>：</w:t>
            </w:r>
            <w:r w:rsidR="00F97BCE" w:rsidRPr="00333F24">
              <w:rPr>
                <w:rFonts w:ascii="微软雅黑" w:eastAsia="微软雅黑" w:hAnsi="微软雅黑" w:cs="宋体" w:hint="eastAsia"/>
                <w:color w:val="000000"/>
                <w:sz w:val="18"/>
                <w:szCs w:val="18"/>
              </w:rPr>
              <w:t>展示效果同点击</w:t>
            </w:r>
            <w:r w:rsidR="0067492D" w:rsidRPr="00333F24">
              <w:rPr>
                <w:rFonts w:ascii="微软雅黑" w:eastAsia="微软雅黑" w:hAnsi="微软雅黑" w:cs="宋体" w:hint="eastAsia"/>
                <w:color w:val="000000"/>
                <w:sz w:val="18"/>
                <w:szCs w:val="18"/>
              </w:rPr>
              <w:t>CRM</w:t>
            </w:r>
            <w:r w:rsidR="00F97BCE" w:rsidRPr="00333F24">
              <w:rPr>
                <w:rFonts w:ascii="微软雅黑" w:eastAsia="微软雅黑" w:hAnsi="微软雅黑" w:cs="宋体" w:hint="eastAsia"/>
                <w:color w:val="000000"/>
                <w:sz w:val="18"/>
                <w:szCs w:val="18"/>
              </w:rPr>
              <w:t>随手笔记，</w:t>
            </w:r>
            <w:r w:rsidR="003215A0">
              <w:rPr>
                <w:rFonts w:ascii="微软雅黑" w:eastAsia="微软雅黑" w:hAnsi="微软雅黑" w:cs="宋体" w:hint="eastAsia"/>
                <w:color w:val="000000"/>
                <w:sz w:val="18"/>
                <w:szCs w:val="18"/>
              </w:rPr>
              <w:t>页面</w:t>
            </w:r>
            <w:r w:rsidR="00F97BCE" w:rsidRPr="00333F24">
              <w:rPr>
                <w:rFonts w:ascii="微软雅黑" w:eastAsia="微软雅黑" w:hAnsi="微软雅黑" w:cs="宋体" w:hint="eastAsia"/>
                <w:color w:val="000000"/>
                <w:sz w:val="18"/>
                <w:szCs w:val="18"/>
              </w:rPr>
              <w:t>可</w:t>
            </w:r>
            <w:r w:rsidR="00B42AF9">
              <w:rPr>
                <w:rFonts w:ascii="微软雅黑" w:eastAsia="微软雅黑" w:hAnsi="微软雅黑" w:cs="宋体" w:hint="eastAsia"/>
                <w:color w:val="000000"/>
                <w:sz w:val="18"/>
                <w:szCs w:val="18"/>
              </w:rPr>
              <w:t>操作</w:t>
            </w:r>
            <w:r w:rsidR="00810670" w:rsidRPr="00333F24">
              <w:rPr>
                <w:rFonts w:ascii="微软雅黑" w:eastAsia="微软雅黑" w:hAnsi="微软雅黑" w:cs="宋体" w:hint="eastAsia"/>
                <w:color w:val="000000"/>
                <w:sz w:val="18"/>
                <w:szCs w:val="18"/>
              </w:rPr>
              <w:t>编辑</w:t>
            </w:r>
            <w:r w:rsidR="00251770" w:rsidRPr="00333F24">
              <w:rPr>
                <w:rFonts w:ascii="微软雅黑" w:eastAsia="微软雅黑" w:hAnsi="微软雅黑" w:cs="宋体" w:hint="eastAsia"/>
                <w:color w:val="000000"/>
                <w:sz w:val="18"/>
                <w:szCs w:val="18"/>
              </w:rPr>
              <w:t>和删除</w:t>
            </w:r>
            <w:r w:rsidR="00F97BCE" w:rsidRPr="00333F24">
              <w:rPr>
                <w:rFonts w:ascii="微软雅黑" w:eastAsia="微软雅黑" w:hAnsi="微软雅黑" w:cs="宋体" w:hint="eastAsia"/>
                <w:color w:val="000000"/>
                <w:sz w:val="18"/>
                <w:szCs w:val="18"/>
              </w:rPr>
              <w:t>。</w:t>
            </w:r>
          </w:p>
          <w:p w14:paraId="6314E565" w14:textId="013DD7DF" w:rsidR="003215A0" w:rsidRPr="003215A0" w:rsidRDefault="003215A0" w:rsidP="003215A0">
            <w:pPr>
              <w:pStyle w:val="ListParagraph"/>
              <w:widowControl/>
              <w:ind w:left="620"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若对象被删除，弹框提示“</w:t>
            </w:r>
            <w:r w:rsidRPr="003215A0">
              <w:rPr>
                <w:rFonts w:ascii="微软雅黑" w:eastAsia="微软雅黑" w:hAnsi="微软雅黑" w:cs="宋体" w:hint="eastAsia"/>
                <w:color w:val="000000"/>
                <w:sz w:val="18"/>
                <w:szCs w:val="18"/>
              </w:rPr>
              <w:t>找不到该笔记</w:t>
            </w:r>
            <w:r>
              <w:rPr>
                <w:rFonts w:ascii="微软雅黑" w:eastAsia="微软雅黑" w:hAnsi="微软雅黑" w:cs="宋体" w:hint="eastAsia"/>
                <w:color w:val="000000"/>
                <w:sz w:val="18"/>
                <w:szCs w:val="18"/>
              </w:rPr>
              <w:t>“。</w:t>
            </w:r>
          </w:p>
          <w:p w14:paraId="2CE95980" w14:textId="7311CACF" w:rsidR="00511F25" w:rsidRPr="00511F25" w:rsidRDefault="00847EA3" w:rsidP="009B528D">
            <w:pPr>
              <w:pStyle w:val="ListParagraph"/>
              <w:widowControl/>
              <w:numPr>
                <w:ilvl w:val="0"/>
                <w:numId w:val="131"/>
              </w:numPr>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旅程</w:t>
            </w:r>
            <w:r w:rsidRPr="00847EA3">
              <w:rPr>
                <w:rFonts w:ascii="微软雅黑" w:eastAsia="微软雅黑" w:hAnsi="微软雅黑" w:cs="宋体"/>
                <w:color w:val="000000"/>
                <w:sz w:val="18"/>
                <w:szCs w:val="18"/>
              </w:rPr>
              <w:t>hd59</w:t>
            </w:r>
            <w:r>
              <w:rPr>
                <w:rFonts w:ascii="微软雅黑" w:eastAsia="微软雅黑" w:hAnsi="微软雅黑" w:cs="宋体" w:hint="eastAsia"/>
                <w:color w:val="000000"/>
                <w:sz w:val="18"/>
                <w:szCs w:val="18"/>
              </w:rPr>
              <w:t>，</w:t>
            </w:r>
            <w:r w:rsidR="00511F25" w:rsidRPr="00511F25">
              <w:rPr>
                <w:rFonts w:ascii="微软雅黑" w:eastAsia="微软雅黑" w:hAnsi="微软雅黑" w:cs="宋体"/>
                <w:color w:val="000000"/>
                <w:sz w:val="18"/>
                <w:szCs w:val="18"/>
              </w:rPr>
              <w:t>NBS</w:t>
            </w:r>
            <w:r w:rsidR="00511F25" w:rsidRPr="00511F25">
              <w:rPr>
                <w:rFonts w:ascii="微软雅黑" w:eastAsia="微软雅黑" w:hAnsi="微软雅黑" w:cs="宋体" w:hint="eastAsia"/>
                <w:color w:val="000000"/>
                <w:sz w:val="18"/>
                <w:szCs w:val="18"/>
              </w:rPr>
              <w:t>的交互详情</w:t>
            </w:r>
          </w:p>
          <w:p w14:paraId="3EAB33E0" w14:textId="587A9C56" w:rsidR="00511F25" w:rsidRPr="00511F25" w:rsidRDefault="00D17D26" w:rsidP="00F31605">
            <w:pPr>
              <w:widowControl/>
              <w:spacing w:line="240" w:lineRule="auto"/>
              <w:ind w:leftChars="100" w:left="200"/>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点击详情则</w:t>
            </w:r>
            <w:r w:rsidRPr="00D17D26">
              <w:rPr>
                <w:rFonts w:ascii="微软雅黑" w:eastAsia="微软雅黑" w:hAnsi="微软雅黑" w:cs="宋体" w:hint="eastAsia"/>
                <w:color w:val="000000"/>
                <w:sz w:val="18"/>
                <w:szCs w:val="18"/>
                <w:lang w:eastAsia="zh-CN"/>
              </w:rPr>
              <w:t>跳转到NBS查询报告模块</w:t>
            </w:r>
            <w:r>
              <w:rPr>
                <w:rFonts w:ascii="微软雅黑" w:eastAsia="微软雅黑" w:hAnsi="微软雅黑" w:cs="宋体" w:hint="eastAsia"/>
                <w:color w:val="000000"/>
                <w:sz w:val="18"/>
                <w:szCs w:val="18"/>
                <w:lang w:eastAsia="zh-CN"/>
              </w:rPr>
              <w:t>，具体跳转流程参考7</w:t>
            </w:r>
            <w:r>
              <w:rPr>
                <w:rFonts w:ascii="微软雅黑" w:eastAsia="微软雅黑" w:hAnsi="微软雅黑" w:cs="宋体"/>
                <w:color w:val="000000"/>
                <w:sz w:val="18"/>
                <w:szCs w:val="18"/>
                <w:lang w:eastAsia="zh-CN"/>
              </w:rPr>
              <w:t>.2.9</w:t>
            </w:r>
            <w:r>
              <w:rPr>
                <w:rFonts w:ascii="微软雅黑" w:eastAsia="微软雅黑" w:hAnsi="微软雅黑" w:cs="宋体" w:hint="eastAsia"/>
                <w:color w:val="000000"/>
                <w:sz w:val="18"/>
                <w:szCs w:val="18"/>
                <w:lang w:eastAsia="zh-CN"/>
              </w:rPr>
              <w:t>保单管家。</w:t>
            </w:r>
          </w:p>
        </w:tc>
      </w:tr>
      <w:tr w:rsidR="00AA370A" w:rsidRPr="000543B8" w14:paraId="57BF3E44"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tcPr>
          <w:p w14:paraId="7E64D111" w14:textId="35136356" w:rsidR="00AA370A" w:rsidRPr="0070659E" w:rsidRDefault="00273742"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lastRenderedPageBreak/>
              <w:t>旅程</w:t>
            </w:r>
            <w:r w:rsidR="00AA370A" w:rsidRPr="0070659E">
              <w:rPr>
                <w:rFonts w:ascii="微软雅黑" w:eastAsia="微软雅黑" w:hAnsi="微软雅黑" w:cs="宋体" w:hint="eastAsia"/>
                <w:color w:val="000000"/>
                <w:sz w:val="18"/>
                <w:szCs w:val="18"/>
                <w:lang w:eastAsia="zh-CN"/>
              </w:rPr>
              <w:t>生成时间</w:t>
            </w:r>
          </w:p>
        </w:tc>
        <w:tc>
          <w:tcPr>
            <w:tcW w:w="6355" w:type="dxa"/>
            <w:tcBorders>
              <w:top w:val="nil"/>
              <w:left w:val="nil"/>
              <w:bottom w:val="single" w:sz="4" w:space="0" w:color="auto"/>
              <w:right w:val="single" w:sz="4" w:space="0" w:color="auto"/>
            </w:tcBorders>
            <w:shd w:val="clear" w:color="auto" w:fill="auto"/>
            <w:noWrap/>
            <w:vAlign w:val="center"/>
          </w:tcPr>
          <w:p w14:paraId="7CB5710F" w14:textId="368D432B" w:rsidR="00AA370A" w:rsidRPr="0070659E" w:rsidRDefault="00AA370A"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旅程产生的时间</w:t>
            </w:r>
            <w:r w:rsidR="00A733DB" w:rsidRPr="0070659E">
              <w:rPr>
                <w:rFonts w:ascii="微软雅黑" w:eastAsia="微软雅黑" w:hAnsi="微软雅黑" w:cs="宋体" w:hint="eastAsia"/>
                <w:color w:val="000000"/>
                <w:sz w:val="18"/>
                <w:szCs w:val="18"/>
                <w:lang w:eastAsia="zh-CN"/>
              </w:rPr>
              <w:t>，精确到</w:t>
            </w:r>
            <w:r w:rsidR="005D3479" w:rsidRPr="0070659E">
              <w:rPr>
                <w:rFonts w:ascii="微软雅黑" w:eastAsia="微软雅黑" w:hAnsi="微软雅黑" w:cs="宋体" w:hint="eastAsia"/>
                <w:color w:val="000000"/>
                <w:sz w:val="18"/>
                <w:szCs w:val="18"/>
                <w:lang w:eastAsia="zh-CN"/>
              </w:rPr>
              <w:t>时分</w:t>
            </w:r>
            <w:r w:rsidR="00273742" w:rsidRPr="0070659E">
              <w:rPr>
                <w:rFonts w:ascii="微软雅黑" w:eastAsia="微软雅黑" w:hAnsi="微软雅黑" w:cs="宋体" w:hint="eastAsia"/>
                <w:color w:val="000000"/>
                <w:sz w:val="18"/>
                <w:szCs w:val="18"/>
                <w:lang w:eastAsia="zh-CN"/>
              </w:rPr>
              <w:t>秒</w:t>
            </w:r>
            <w:r w:rsidR="00A35E2D">
              <w:rPr>
                <w:rFonts w:ascii="微软雅黑" w:eastAsia="微软雅黑" w:hAnsi="微软雅黑" w:cs="宋体" w:hint="eastAsia"/>
                <w:color w:val="000000"/>
                <w:sz w:val="18"/>
                <w:szCs w:val="18"/>
                <w:lang w:eastAsia="zh-CN"/>
              </w:rPr>
              <w:t>。</w:t>
            </w:r>
          </w:p>
        </w:tc>
      </w:tr>
      <w:tr w:rsidR="000543B8" w:rsidRPr="000543B8" w14:paraId="42D8DB35"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03D20612" w14:textId="38B23952" w:rsidR="000543B8" w:rsidRPr="00A33AC1" w:rsidRDefault="000543B8" w:rsidP="000543B8">
            <w:pPr>
              <w:widowControl/>
              <w:spacing w:line="240" w:lineRule="auto"/>
              <w:rPr>
                <w:rFonts w:ascii="微软雅黑" w:eastAsia="微软雅黑" w:hAnsi="微软雅黑" w:cs="宋体"/>
                <w:color w:val="000000"/>
                <w:sz w:val="18"/>
                <w:szCs w:val="18"/>
                <w:lang w:eastAsia="zh-CN"/>
              </w:rPr>
            </w:pPr>
            <w:r w:rsidRPr="00A33AC1">
              <w:rPr>
                <w:rFonts w:ascii="微软雅黑" w:eastAsia="微软雅黑" w:hAnsi="微软雅黑" w:cs="宋体" w:hint="eastAsia"/>
                <w:color w:val="000000"/>
                <w:sz w:val="18"/>
                <w:szCs w:val="18"/>
                <w:lang w:eastAsia="zh-CN"/>
              </w:rPr>
              <w:t>旅程开关</w:t>
            </w:r>
          </w:p>
        </w:tc>
        <w:tc>
          <w:tcPr>
            <w:tcW w:w="6355" w:type="dxa"/>
            <w:tcBorders>
              <w:top w:val="nil"/>
              <w:left w:val="nil"/>
              <w:bottom w:val="single" w:sz="4" w:space="0" w:color="auto"/>
              <w:right w:val="single" w:sz="4" w:space="0" w:color="auto"/>
            </w:tcBorders>
            <w:shd w:val="clear" w:color="auto" w:fill="auto"/>
            <w:noWrap/>
            <w:vAlign w:val="center"/>
            <w:hideMark/>
          </w:tcPr>
          <w:p w14:paraId="3D370D67" w14:textId="6DD06F68" w:rsidR="00A33AC1" w:rsidRDefault="00A33AC1" w:rsidP="000543B8">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O</w:t>
            </w:r>
            <w:r>
              <w:rPr>
                <w:rFonts w:ascii="微软雅黑" w:eastAsia="微软雅黑" w:hAnsi="微软雅黑" w:cs="宋体"/>
                <w:color w:val="000000"/>
                <w:sz w:val="18"/>
                <w:szCs w:val="18"/>
                <w:lang w:eastAsia="zh-CN"/>
              </w:rPr>
              <w:t>LS</w:t>
            </w:r>
            <w:r>
              <w:rPr>
                <w:rFonts w:ascii="微软雅黑" w:eastAsia="微软雅黑" w:hAnsi="微软雅黑" w:cs="宋体" w:hint="eastAsia"/>
                <w:color w:val="000000"/>
                <w:sz w:val="18"/>
                <w:szCs w:val="18"/>
                <w:lang w:eastAsia="zh-CN"/>
              </w:rPr>
              <w:t>清洗生成的旅程，对应的旅程开关在O</w:t>
            </w:r>
            <w:r>
              <w:rPr>
                <w:rFonts w:ascii="微软雅黑" w:eastAsia="微软雅黑" w:hAnsi="微软雅黑" w:cs="宋体"/>
                <w:color w:val="000000"/>
                <w:sz w:val="18"/>
                <w:szCs w:val="18"/>
                <w:lang w:eastAsia="zh-CN"/>
              </w:rPr>
              <w:t>LS</w:t>
            </w:r>
            <w:r>
              <w:rPr>
                <w:rFonts w:ascii="微软雅黑" w:eastAsia="微软雅黑" w:hAnsi="微软雅黑" w:cs="宋体" w:hint="eastAsia"/>
                <w:color w:val="000000"/>
                <w:sz w:val="18"/>
                <w:szCs w:val="18"/>
                <w:lang w:eastAsia="zh-CN"/>
              </w:rPr>
              <w:t>中设置；</w:t>
            </w:r>
          </w:p>
          <w:p w14:paraId="06996323" w14:textId="77777777" w:rsidR="00A33AC1" w:rsidRDefault="00A33AC1" w:rsidP="000543B8">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color w:val="000000"/>
                <w:sz w:val="18"/>
                <w:szCs w:val="18"/>
                <w:lang w:eastAsia="zh-CN"/>
              </w:rPr>
              <w:t xml:space="preserve">One Service </w:t>
            </w:r>
            <w:r>
              <w:rPr>
                <w:rFonts w:ascii="微软雅黑" w:eastAsia="微软雅黑" w:hAnsi="微软雅黑" w:cs="宋体" w:hint="eastAsia"/>
                <w:color w:val="000000"/>
                <w:sz w:val="18"/>
                <w:szCs w:val="18"/>
                <w:lang w:eastAsia="zh-CN"/>
              </w:rPr>
              <w:t>清洗生成的旅程，对应的旅程开关在O</w:t>
            </w:r>
            <w:r>
              <w:rPr>
                <w:rFonts w:ascii="微软雅黑" w:eastAsia="微软雅黑" w:hAnsi="微软雅黑" w:cs="宋体"/>
                <w:color w:val="000000"/>
                <w:sz w:val="18"/>
                <w:szCs w:val="18"/>
                <w:lang w:eastAsia="zh-CN"/>
              </w:rPr>
              <w:t>ne Service</w:t>
            </w:r>
            <w:r>
              <w:rPr>
                <w:rFonts w:ascii="微软雅黑" w:eastAsia="微软雅黑" w:hAnsi="微软雅黑" w:cs="宋体" w:hint="eastAsia"/>
                <w:color w:val="000000"/>
                <w:sz w:val="18"/>
                <w:szCs w:val="18"/>
                <w:lang w:eastAsia="zh-CN"/>
              </w:rPr>
              <w:t>中设置。</w:t>
            </w:r>
          </w:p>
          <w:p w14:paraId="2B3F9F8E" w14:textId="34A41A83" w:rsidR="007041C2" w:rsidRPr="00A33AC1" w:rsidRDefault="007041C2" w:rsidP="000543B8">
            <w:pPr>
              <w:widowControl/>
              <w:spacing w:line="240" w:lineRule="auto"/>
              <w:rPr>
                <w:rFonts w:ascii="微软雅黑" w:eastAsia="微软雅黑" w:hAnsi="微软雅黑" w:cs="宋体"/>
                <w:color w:val="000000"/>
                <w:sz w:val="18"/>
                <w:szCs w:val="18"/>
                <w:lang w:eastAsia="zh-CN"/>
              </w:rPr>
            </w:pPr>
            <w:r w:rsidRPr="00A33AC1">
              <w:rPr>
                <w:rFonts w:ascii="微软雅黑" w:eastAsia="微软雅黑" w:hAnsi="微软雅黑" w:cs="宋体" w:hint="eastAsia"/>
                <w:color w:val="000000"/>
                <w:sz w:val="18"/>
                <w:szCs w:val="18"/>
                <w:lang w:eastAsia="zh-CN"/>
              </w:rPr>
              <w:t>如用户需要调整旅程开关，需</w:t>
            </w:r>
            <w:r w:rsidR="00A33AC1">
              <w:rPr>
                <w:rFonts w:ascii="微软雅黑" w:eastAsia="微软雅黑" w:hAnsi="微软雅黑" w:cs="宋体" w:hint="eastAsia"/>
                <w:color w:val="000000"/>
                <w:sz w:val="18"/>
                <w:szCs w:val="18"/>
                <w:lang w:eastAsia="zh-CN"/>
              </w:rPr>
              <w:t>分别</w:t>
            </w:r>
            <w:r w:rsidRPr="00A33AC1">
              <w:rPr>
                <w:rFonts w:ascii="微软雅黑" w:eastAsia="微软雅黑" w:hAnsi="微软雅黑" w:cs="宋体" w:hint="eastAsia"/>
                <w:color w:val="000000"/>
                <w:sz w:val="18"/>
                <w:szCs w:val="18"/>
                <w:lang w:eastAsia="zh-CN"/>
              </w:rPr>
              <w:t>提流程给</w:t>
            </w:r>
            <w:r w:rsidR="00A33AC1">
              <w:rPr>
                <w:rFonts w:ascii="微软雅黑" w:eastAsia="微软雅黑" w:hAnsi="微软雅黑" w:cs="宋体" w:hint="eastAsia"/>
                <w:color w:val="000000"/>
                <w:sz w:val="18"/>
                <w:szCs w:val="18"/>
                <w:lang w:eastAsia="zh-CN"/>
              </w:rPr>
              <w:t>O</w:t>
            </w:r>
            <w:r w:rsidR="00A33AC1">
              <w:rPr>
                <w:rFonts w:ascii="微软雅黑" w:eastAsia="微软雅黑" w:hAnsi="微软雅黑" w:cs="宋体"/>
                <w:color w:val="000000"/>
                <w:sz w:val="18"/>
                <w:szCs w:val="18"/>
                <w:lang w:eastAsia="zh-CN"/>
              </w:rPr>
              <w:t>LS</w:t>
            </w:r>
            <w:r w:rsidR="00A33AC1">
              <w:rPr>
                <w:rFonts w:ascii="微软雅黑" w:eastAsia="微软雅黑" w:hAnsi="微软雅黑" w:cs="宋体" w:hint="eastAsia"/>
                <w:color w:val="000000"/>
                <w:sz w:val="18"/>
                <w:szCs w:val="18"/>
                <w:lang w:eastAsia="zh-CN"/>
              </w:rPr>
              <w:t>和O</w:t>
            </w:r>
            <w:r w:rsidR="00A33AC1">
              <w:rPr>
                <w:rFonts w:ascii="微软雅黑" w:eastAsia="微软雅黑" w:hAnsi="微软雅黑" w:cs="宋体"/>
                <w:color w:val="000000"/>
                <w:sz w:val="18"/>
                <w:szCs w:val="18"/>
                <w:lang w:eastAsia="zh-CN"/>
              </w:rPr>
              <w:t>ne Service</w:t>
            </w:r>
            <w:r w:rsidR="00A33AC1">
              <w:rPr>
                <w:rFonts w:ascii="微软雅黑" w:eastAsia="微软雅黑" w:hAnsi="微软雅黑" w:cs="宋体" w:hint="eastAsia"/>
                <w:color w:val="000000"/>
                <w:sz w:val="18"/>
                <w:szCs w:val="18"/>
                <w:lang w:eastAsia="zh-CN"/>
              </w:rPr>
              <w:t>的</w:t>
            </w:r>
            <w:r w:rsidRPr="00A33AC1">
              <w:rPr>
                <w:rFonts w:ascii="微软雅黑" w:eastAsia="微软雅黑" w:hAnsi="微软雅黑" w:cs="宋体"/>
                <w:color w:val="000000"/>
                <w:sz w:val="18"/>
                <w:szCs w:val="18"/>
                <w:lang w:eastAsia="zh-CN"/>
              </w:rPr>
              <w:t>IT</w:t>
            </w:r>
            <w:r w:rsidRPr="00A33AC1">
              <w:rPr>
                <w:rFonts w:ascii="微软雅黑" w:eastAsia="微软雅黑" w:hAnsi="微软雅黑" w:cs="宋体" w:hint="eastAsia"/>
                <w:color w:val="000000"/>
                <w:sz w:val="18"/>
                <w:szCs w:val="18"/>
                <w:lang w:eastAsia="zh-CN"/>
              </w:rPr>
              <w:t>进行该配置的调整。</w:t>
            </w:r>
            <w:r w:rsidR="00A73F4C" w:rsidRPr="00A33AC1">
              <w:rPr>
                <w:rFonts w:ascii="微软雅黑" w:eastAsia="微软雅黑" w:hAnsi="微软雅黑" w:cs="宋体" w:hint="eastAsia"/>
                <w:color w:val="000000"/>
                <w:sz w:val="18"/>
                <w:szCs w:val="18"/>
                <w:lang w:eastAsia="zh-CN"/>
              </w:rPr>
              <w:t>该配置是设置在旅程编号级别。</w:t>
            </w:r>
          </w:p>
        </w:tc>
      </w:tr>
      <w:tr w:rsidR="000543B8" w:rsidRPr="000543B8" w14:paraId="630B50C9"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145E6B2E"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是否消息通知</w:t>
            </w:r>
          </w:p>
        </w:tc>
        <w:tc>
          <w:tcPr>
            <w:tcW w:w="6355" w:type="dxa"/>
            <w:tcBorders>
              <w:top w:val="nil"/>
              <w:left w:val="nil"/>
              <w:bottom w:val="single" w:sz="4" w:space="0" w:color="auto"/>
              <w:right w:val="single" w:sz="4" w:space="0" w:color="auto"/>
            </w:tcBorders>
            <w:shd w:val="clear" w:color="auto" w:fill="auto"/>
            <w:noWrap/>
            <w:vAlign w:val="center"/>
            <w:hideMark/>
          </w:tcPr>
          <w:p w14:paraId="38479494" w14:textId="77777777" w:rsidR="00D516CE" w:rsidRDefault="009265EF"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决定产生该旅程时是否需要通知到Navi</w:t>
            </w:r>
            <w:r w:rsidR="00A73F4C">
              <w:rPr>
                <w:rFonts w:ascii="微软雅黑" w:eastAsia="微软雅黑" w:hAnsi="微软雅黑" w:cs="宋体" w:hint="eastAsia"/>
                <w:color w:val="000000"/>
                <w:sz w:val="18"/>
                <w:szCs w:val="18"/>
                <w:lang w:eastAsia="zh-CN"/>
              </w:rPr>
              <w:t>。</w:t>
            </w:r>
          </w:p>
          <w:p w14:paraId="05427EE8" w14:textId="1938EF78" w:rsidR="000543B8" w:rsidRPr="0070659E" w:rsidRDefault="00A73F4C" w:rsidP="000543B8">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消息通知的</w:t>
            </w:r>
            <w:r w:rsidR="006E5641">
              <w:rPr>
                <w:rFonts w:ascii="微软雅黑" w:eastAsia="微软雅黑" w:hAnsi="微软雅黑" w:cs="宋体" w:hint="eastAsia"/>
                <w:color w:val="000000"/>
                <w:sz w:val="18"/>
                <w:szCs w:val="18"/>
                <w:lang w:eastAsia="zh-CN"/>
              </w:rPr>
              <w:t>处理</w:t>
            </w:r>
            <w:r>
              <w:rPr>
                <w:rFonts w:ascii="微软雅黑" w:eastAsia="微软雅黑" w:hAnsi="微软雅黑" w:cs="宋体" w:hint="eastAsia"/>
                <w:color w:val="000000"/>
                <w:sz w:val="18"/>
                <w:szCs w:val="18"/>
                <w:lang w:eastAsia="zh-CN"/>
              </w:rPr>
              <w:t>机制请参考N</w:t>
            </w:r>
            <w:r>
              <w:rPr>
                <w:rFonts w:ascii="微软雅黑" w:eastAsia="微软雅黑" w:hAnsi="微软雅黑" w:cs="宋体"/>
                <w:color w:val="000000"/>
                <w:sz w:val="18"/>
                <w:szCs w:val="18"/>
                <w:lang w:eastAsia="zh-CN"/>
              </w:rPr>
              <w:t>avi</w:t>
            </w:r>
            <w:r>
              <w:rPr>
                <w:rFonts w:ascii="微软雅黑" w:eastAsia="微软雅黑" w:hAnsi="微软雅黑" w:cs="宋体" w:hint="eastAsia"/>
                <w:color w:val="000000"/>
                <w:sz w:val="18"/>
                <w:szCs w:val="18"/>
                <w:lang w:eastAsia="zh-CN"/>
              </w:rPr>
              <w:t>需求。</w:t>
            </w:r>
          </w:p>
        </w:tc>
      </w:tr>
      <w:tr w:rsidR="000543B8" w:rsidRPr="000543B8" w14:paraId="524293E4" w14:textId="77777777" w:rsidTr="0070659E">
        <w:trPr>
          <w:trHeight w:val="280"/>
        </w:trPr>
        <w:tc>
          <w:tcPr>
            <w:tcW w:w="1720" w:type="dxa"/>
            <w:tcBorders>
              <w:top w:val="nil"/>
              <w:left w:val="single" w:sz="4" w:space="0" w:color="auto"/>
              <w:bottom w:val="single" w:sz="4" w:space="0" w:color="auto"/>
              <w:right w:val="single" w:sz="4" w:space="0" w:color="auto"/>
            </w:tcBorders>
            <w:shd w:val="clear" w:color="auto" w:fill="auto"/>
            <w:noWrap/>
            <w:vAlign w:val="center"/>
            <w:hideMark/>
          </w:tcPr>
          <w:p w14:paraId="44272C4D" w14:textId="77777777" w:rsidR="000543B8" w:rsidRPr="0070659E" w:rsidRDefault="000543B8" w:rsidP="000543B8">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消息通知的方式</w:t>
            </w:r>
          </w:p>
        </w:tc>
        <w:tc>
          <w:tcPr>
            <w:tcW w:w="6355" w:type="dxa"/>
            <w:tcBorders>
              <w:top w:val="nil"/>
              <w:left w:val="nil"/>
              <w:bottom w:val="single" w:sz="4" w:space="0" w:color="auto"/>
              <w:right w:val="single" w:sz="4" w:space="0" w:color="auto"/>
            </w:tcBorders>
            <w:shd w:val="clear" w:color="auto" w:fill="auto"/>
            <w:noWrap/>
            <w:vAlign w:val="center"/>
            <w:hideMark/>
          </w:tcPr>
          <w:p w14:paraId="15CCBDC6" w14:textId="7297A0F6" w:rsidR="004D7519" w:rsidRPr="0070659E" w:rsidRDefault="00DC4790" w:rsidP="004D7519">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0</w:t>
            </w:r>
            <w:r w:rsidRPr="0070659E">
              <w:rPr>
                <w:rFonts w:ascii="微软雅黑" w:eastAsia="微软雅黑" w:hAnsi="微软雅黑" w:cs="宋体"/>
                <w:color w:val="000000"/>
                <w:sz w:val="18"/>
                <w:szCs w:val="18"/>
                <w:lang w:eastAsia="zh-CN"/>
              </w:rPr>
              <w:t>1</w:t>
            </w:r>
            <w:r w:rsidRPr="0070659E">
              <w:rPr>
                <w:rFonts w:ascii="微软雅黑" w:eastAsia="微软雅黑" w:hAnsi="微软雅黑" w:cs="宋体" w:hint="eastAsia"/>
                <w:color w:val="000000"/>
                <w:sz w:val="18"/>
                <w:szCs w:val="18"/>
                <w:lang w:eastAsia="zh-CN"/>
              </w:rPr>
              <w:t>：</w:t>
            </w:r>
            <w:r w:rsidR="004D7519" w:rsidRPr="0070659E">
              <w:rPr>
                <w:rFonts w:ascii="微软雅黑" w:eastAsia="微软雅黑" w:hAnsi="微软雅黑" w:cs="宋体" w:hint="eastAsia"/>
                <w:color w:val="000000"/>
                <w:sz w:val="18"/>
                <w:szCs w:val="18"/>
                <w:lang w:eastAsia="zh-CN"/>
              </w:rPr>
              <w:t>站内信</w:t>
            </w:r>
          </w:p>
          <w:p w14:paraId="6A99160A" w14:textId="632AD585" w:rsidR="004D7519" w:rsidRPr="0070659E" w:rsidRDefault="00DC4790" w:rsidP="004D7519">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0</w:t>
            </w:r>
            <w:r w:rsidRPr="0070659E">
              <w:rPr>
                <w:rFonts w:ascii="微软雅黑" w:eastAsia="微软雅黑" w:hAnsi="微软雅黑" w:cs="宋体"/>
                <w:color w:val="000000"/>
                <w:sz w:val="18"/>
                <w:szCs w:val="18"/>
                <w:lang w:eastAsia="zh-CN"/>
              </w:rPr>
              <w:t>2</w:t>
            </w:r>
            <w:r w:rsidRPr="0070659E">
              <w:rPr>
                <w:rFonts w:ascii="微软雅黑" w:eastAsia="微软雅黑" w:hAnsi="微软雅黑" w:cs="宋体" w:hint="eastAsia"/>
                <w:color w:val="000000"/>
                <w:sz w:val="18"/>
                <w:szCs w:val="18"/>
                <w:lang w:eastAsia="zh-CN"/>
              </w:rPr>
              <w:t>：</w:t>
            </w:r>
            <w:r w:rsidR="004D7519" w:rsidRPr="0070659E">
              <w:rPr>
                <w:rFonts w:ascii="微软雅黑" w:eastAsia="微软雅黑" w:hAnsi="微软雅黑" w:cs="宋体" w:hint="eastAsia"/>
                <w:color w:val="000000"/>
                <w:sz w:val="18"/>
                <w:szCs w:val="18"/>
                <w:lang w:eastAsia="zh-CN"/>
              </w:rPr>
              <w:t>微信</w:t>
            </w:r>
          </w:p>
          <w:p w14:paraId="2DDB546D" w14:textId="3A70F67F" w:rsidR="000543B8" w:rsidRPr="0070659E" w:rsidRDefault="00DC4790" w:rsidP="004D7519">
            <w:pPr>
              <w:widowControl/>
              <w:spacing w:line="240" w:lineRule="auto"/>
              <w:rPr>
                <w:rFonts w:ascii="微软雅黑" w:eastAsia="微软雅黑" w:hAnsi="微软雅黑" w:cs="宋体"/>
                <w:color w:val="000000"/>
                <w:sz w:val="18"/>
                <w:szCs w:val="18"/>
                <w:lang w:eastAsia="zh-CN"/>
              </w:rPr>
            </w:pPr>
            <w:r w:rsidRPr="0070659E">
              <w:rPr>
                <w:rFonts w:ascii="微软雅黑" w:eastAsia="微软雅黑" w:hAnsi="微软雅黑" w:cs="宋体" w:hint="eastAsia"/>
                <w:color w:val="000000"/>
                <w:sz w:val="18"/>
                <w:szCs w:val="18"/>
                <w:lang w:eastAsia="zh-CN"/>
              </w:rPr>
              <w:t>0</w:t>
            </w:r>
            <w:r w:rsidRPr="0070659E">
              <w:rPr>
                <w:rFonts w:ascii="微软雅黑" w:eastAsia="微软雅黑" w:hAnsi="微软雅黑" w:cs="宋体"/>
                <w:color w:val="000000"/>
                <w:sz w:val="18"/>
                <w:szCs w:val="18"/>
                <w:lang w:eastAsia="zh-CN"/>
              </w:rPr>
              <w:t>3</w:t>
            </w:r>
            <w:r w:rsidRPr="0070659E">
              <w:rPr>
                <w:rFonts w:ascii="微软雅黑" w:eastAsia="微软雅黑" w:hAnsi="微软雅黑" w:cs="宋体" w:hint="eastAsia"/>
                <w:color w:val="000000"/>
                <w:sz w:val="18"/>
                <w:szCs w:val="18"/>
                <w:lang w:eastAsia="zh-CN"/>
              </w:rPr>
              <w:t>：</w:t>
            </w:r>
            <w:r w:rsidR="004D7519" w:rsidRPr="0070659E">
              <w:rPr>
                <w:rFonts w:ascii="微软雅黑" w:eastAsia="微软雅黑" w:hAnsi="微软雅黑" w:cs="宋体" w:hint="eastAsia"/>
                <w:color w:val="000000"/>
                <w:sz w:val="18"/>
                <w:szCs w:val="18"/>
                <w:lang w:eastAsia="zh-CN"/>
              </w:rPr>
              <w:t>IOS系统通知</w:t>
            </w:r>
          </w:p>
        </w:tc>
      </w:tr>
    </w:tbl>
    <w:p w14:paraId="494A5E4E" w14:textId="3335C386" w:rsidR="00821509" w:rsidRDefault="00821509" w:rsidP="00BB0A43">
      <w:pPr>
        <w:widowControl/>
        <w:spacing w:line="240" w:lineRule="auto"/>
        <w:rPr>
          <w:rFonts w:ascii="微软雅黑" w:eastAsia="微软雅黑" w:hAnsi="微软雅黑"/>
          <w:lang w:eastAsia="zh-CN"/>
        </w:rPr>
      </w:pPr>
    </w:p>
    <w:p w14:paraId="5897F136" w14:textId="77777777" w:rsidR="00483E6F" w:rsidRPr="00DC4790" w:rsidRDefault="00483E6F" w:rsidP="00BB0A43">
      <w:pPr>
        <w:widowControl/>
        <w:spacing w:line="240" w:lineRule="auto"/>
        <w:rPr>
          <w:rFonts w:ascii="微软雅黑" w:eastAsia="微软雅黑" w:hAnsi="微软雅黑"/>
          <w:lang w:eastAsia="zh-CN"/>
        </w:rPr>
      </w:pPr>
    </w:p>
    <w:p w14:paraId="6B69F7F3" w14:textId="6328E6E1" w:rsidR="00FE4624" w:rsidRPr="00C6018B" w:rsidRDefault="00FE4624" w:rsidP="00BF5530">
      <w:pPr>
        <w:pStyle w:val="Heading4"/>
        <w:spacing w:before="120" w:after="120"/>
        <w:rPr>
          <w:rFonts w:ascii="微软雅黑" w:eastAsia="微软雅黑" w:hAnsi="微软雅黑"/>
          <w:i w:val="0"/>
          <w:iCs/>
        </w:rPr>
      </w:pPr>
      <w:bookmarkStart w:id="201" w:name="_Toc92378220"/>
      <w:r w:rsidRPr="00C6018B">
        <w:rPr>
          <w:rFonts w:ascii="微软雅黑" w:eastAsia="微软雅黑" w:hAnsi="微软雅黑" w:hint="eastAsia"/>
          <w:i w:val="0"/>
          <w:iCs/>
        </w:rPr>
        <w:t>互动旅程的筛选功能</w:t>
      </w:r>
      <w:bookmarkEnd w:id="201"/>
    </w:p>
    <w:p w14:paraId="347D46E3" w14:textId="77777777" w:rsidR="00F362EB" w:rsidRDefault="00685771" w:rsidP="006C6D45">
      <w:pPr>
        <w:numPr>
          <w:ilvl w:val="0"/>
          <w:numId w:val="36"/>
        </w:numPr>
        <w:rPr>
          <w:rFonts w:ascii="微软雅黑" w:eastAsia="微软雅黑" w:hAnsi="微软雅黑"/>
          <w:lang w:eastAsia="zh-CN"/>
        </w:rPr>
      </w:pPr>
      <w:r w:rsidRPr="00FE3420">
        <w:rPr>
          <w:rFonts w:ascii="微软雅黑" w:eastAsia="微软雅黑" w:hAnsi="微软雅黑" w:hint="eastAsia"/>
          <w:lang w:eastAsia="zh-CN"/>
        </w:rPr>
        <w:t>时间筛选：</w:t>
      </w:r>
    </w:p>
    <w:p w14:paraId="3FAA0166" w14:textId="23462701" w:rsidR="00961838" w:rsidRPr="00961838" w:rsidRDefault="00961838" w:rsidP="00961838">
      <w:pPr>
        <w:ind w:left="420"/>
        <w:rPr>
          <w:rFonts w:ascii="微软雅黑" w:eastAsia="微软雅黑" w:hAnsi="微软雅黑"/>
          <w:lang w:eastAsia="zh-CN"/>
        </w:rPr>
      </w:pPr>
      <w:r w:rsidRPr="00961838">
        <w:rPr>
          <w:rFonts w:ascii="微软雅黑" w:eastAsia="微软雅黑" w:hAnsi="微软雅黑" w:hint="eastAsia"/>
          <w:lang w:eastAsia="zh-CN"/>
        </w:rPr>
        <w:t>默认为三个</w:t>
      </w:r>
      <w:r w:rsidR="00511F25">
        <w:rPr>
          <w:rFonts w:ascii="微软雅黑" w:eastAsia="微软雅黑" w:hAnsi="微软雅黑" w:hint="eastAsia"/>
          <w:lang w:eastAsia="zh-CN"/>
        </w:rPr>
        <w:t>月</w:t>
      </w:r>
      <w:r w:rsidRPr="00961838">
        <w:rPr>
          <w:rFonts w:ascii="微软雅黑" w:eastAsia="微软雅黑" w:hAnsi="微软雅黑" w:hint="eastAsia"/>
          <w:lang w:eastAsia="zh-CN"/>
        </w:rPr>
        <w:t>内的时间段，点击后，浮层显示，如下</w:t>
      </w:r>
      <w:r>
        <w:rPr>
          <w:rFonts w:ascii="微软雅黑" w:eastAsia="微软雅黑" w:hAnsi="微软雅黑" w:hint="eastAsia"/>
          <w:lang w:eastAsia="zh-CN"/>
        </w:rPr>
        <w:t>图2</w:t>
      </w:r>
      <w:r w:rsidRPr="00961838">
        <w:rPr>
          <w:rFonts w:ascii="微软雅黑" w:eastAsia="微软雅黑" w:hAnsi="微软雅黑" w:hint="eastAsia"/>
          <w:lang w:eastAsia="zh-CN"/>
        </w:rPr>
        <w:t>所示。</w:t>
      </w:r>
    </w:p>
    <w:p w14:paraId="057C022A" w14:textId="6A62D322" w:rsidR="00685771" w:rsidRPr="00FE3420" w:rsidRDefault="00961838" w:rsidP="00961838">
      <w:pPr>
        <w:ind w:left="420"/>
        <w:rPr>
          <w:rFonts w:ascii="微软雅黑" w:eastAsia="微软雅黑" w:hAnsi="微软雅黑"/>
          <w:lang w:eastAsia="zh-CN"/>
        </w:rPr>
      </w:pPr>
      <w:r w:rsidRPr="00961838">
        <w:rPr>
          <w:rFonts w:ascii="微软雅黑" w:eastAsia="微软雅黑" w:hAnsi="微软雅黑" w:hint="eastAsia"/>
          <w:lang w:eastAsia="zh-CN"/>
        </w:rPr>
        <w:t>可以快捷选择时间标签，也可以选择</w:t>
      </w:r>
      <w:r w:rsidR="00511F25">
        <w:rPr>
          <w:rFonts w:ascii="微软雅黑" w:eastAsia="微软雅黑" w:hAnsi="微软雅黑" w:hint="eastAsia"/>
          <w:lang w:eastAsia="zh-CN"/>
        </w:rPr>
        <w:t>自</w:t>
      </w:r>
      <w:r w:rsidRPr="00961838">
        <w:rPr>
          <w:rFonts w:ascii="微软雅黑" w:eastAsia="微软雅黑" w:hAnsi="微软雅黑" w:hint="eastAsia"/>
          <w:lang w:eastAsia="zh-CN"/>
        </w:rPr>
        <w:t>定义时间，两者互拆，只能选择⼀个维度</w:t>
      </w:r>
      <w:r>
        <w:rPr>
          <w:rFonts w:ascii="微软雅黑" w:eastAsia="微软雅黑" w:hAnsi="微软雅黑" w:hint="eastAsia"/>
          <w:lang w:eastAsia="zh-CN"/>
        </w:rPr>
        <w:t>。</w:t>
      </w:r>
    </w:p>
    <w:p w14:paraId="00823736" w14:textId="77777777" w:rsidR="00F362EB" w:rsidRDefault="00685771" w:rsidP="006C6D45">
      <w:pPr>
        <w:numPr>
          <w:ilvl w:val="0"/>
          <w:numId w:val="36"/>
        </w:numPr>
        <w:rPr>
          <w:rFonts w:ascii="微软雅黑" w:eastAsia="微软雅黑" w:hAnsi="微软雅黑"/>
          <w:lang w:eastAsia="zh-CN"/>
        </w:rPr>
      </w:pPr>
      <w:r w:rsidRPr="00FE3420">
        <w:rPr>
          <w:rFonts w:ascii="微软雅黑" w:eastAsia="微软雅黑" w:hAnsi="微软雅黑" w:hint="eastAsia"/>
          <w:lang w:eastAsia="zh-CN"/>
        </w:rPr>
        <w:t>互动筛选：</w:t>
      </w:r>
    </w:p>
    <w:p w14:paraId="64E5EADF" w14:textId="6C4FB2EA" w:rsidR="0013648E" w:rsidRDefault="00685771" w:rsidP="0013648E">
      <w:pPr>
        <w:ind w:left="420"/>
        <w:rPr>
          <w:rFonts w:ascii="微软雅黑" w:eastAsia="微软雅黑" w:hAnsi="微软雅黑"/>
          <w:lang w:eastAsia="zh-CN"/>
        </w:rPr>
      </w:pPr>
      <w:r w:rsidRPr="00FE3420">
        <w:rPr>
          <w:rFonts w:ascii="微软雅黑" w:eastAsia="微软雅黑" w:hAnsi="微软雅黑" w:hint="eastAsia"/>
          <w:lang w:eastAsia="zh-CN"/>
        </w:rPr>
        <w:t>按照</w:t>
      </w:r>
      <w:r w:rsidR="00672D8F">
        <w:rPr>
          <w:rFonts w:ascii="微软雅黑" w:eastAsia="微软雅黑" w:hAnsi="微软雅黑" w:hint="eastAsia"/>
          <w:lang w:eastAsia="zh-CN"/>
        </w:rPr>
        <w:t>旅程</w:t>
      </w:r>
      <w:r w:rsidRPr="00FE3420">
        <w:rPr>
          <w:rFonts w:ascii="微软雅黑" w:eastAsia="微软雅黑" w:hAnsi="微软雅黑" w:hint="eastAsia"/>
          <w:lang w:eastAsia="zh-CN"/>
        </w:rPr>
        <w:t>类型进行筛选，</w:t>
      </w:r>
      <w:r w:rsidR="0013648E">
        <w:rPr>
          <w:rFonts w:ascii="微软雅黑" w:eastAsia="微软雅黑" w:hAnsi="微软雅黑" w:hint="eastAsia"/>
          <w:lang w:eastAsia="zh-CN"/>
        </w:rPr>
        <w:t>有</w:t>
      </w:r>
      <w:r w:rsidR="0013648E" w:rsidRPr="0013648E">
        <w:rPr>
          <w:rFonts w:ascii="微软雅黑" w:eastAsia="微软雅黑" w:hAnsi="微软雅黑" w:hint="eastAsia"/>
          <w:lang w:eastAsia="zh-CN"/>
        </w:rPr>
        <w:t>“全部”</w:t>
      </w:r>
      <w:r w:rsidR="0013648E">
        <w:rPr>
          <w:rFonts w:ascii="微软雅黑" w:eastAsia="微软雅黑" w:hAnsi="微软雅黑" w:hint="eastAsia"/>
          <w:lang w:eastAsia="zh-CN"/>
        </w:rPr>
        <w:t>选项，“全部“</w:t>
      </w:r>
      <w:r w:rsidR="0013648E" w:rsidRPr="0013648E">
        <w:rPr>
          <w:rFonts w:ascii="微软雅黑" w:eastAsia="微软雅黑" w:hAnsi="微软雅黑" w:hint="eastAsia"/>
          <w:lang w:eastAsia="zh-CN"/>
        </w:rPr>
        <w:t>和其他</w:t>
      </w:r>
      <w:r w:rsidR="0013648E">
        <w:rPr>
          <w:rFonts w:ascii="微软雅黑" w:eastAsia="微软雅黑" w:hAnsi="微软雅黑" w:hint="eastAsia"/>
          <w:lang w:eastAsia="zh-CN"/>
        </w:rPr>
        <w:t>旅程类型</w:t>
      </w:r>
      <w:r w:rsidR="0013648E" w:rsidRPr="0013648E">
        <w:rPr>
          <w:rFonts w:ascii="微软雅黑" w:eastAsia="微软雅黑" w:hAnsi="微软雅黑" w:hint="eastAsia"/>
          <w:lang w:eastAsia="zh-CN"/>
        </w:rPr>
        <w:t>互拆，选择了全部，自动清除其它分类的选择，选择了其他分类，自动清除“全部”。除“全部”外，可多选。</w:t>
      </w:r>
      <w:r w:rsidR="0013648E">
        <w:rPr>
          <w:rFonts w:ascii="微软雅黑" w:eastAsia="微软雅黑" w:hAnsi="微软雅黑" w:hint="eastAsia"/>
          <w:lang w:eastAsia="zh-CN"/>
        </w:rPr>
        <w:t>如下图3所示。</w:t>
      </w:r>
    </w:p>
    <w:p w14:paraId="3787041D" w14:textId="6B5A4A4C" w:rsidR="0013648E" w:rsidRDefault="00530441" w:rsidP="0013648E">
      <w:pPr>
        <w:ind w:left="420"/>
        <w:rPr>
          <w:rFonts w:ascii="微软雅黑" w:eastAsia="微软雅黑" w:hAnsi="微软雅黑"/>
          <w:lang w:eastAsia="zh-CN"/>
        </w:rPr>
      </w:pPr>
      <w:r>
        <w:rPr>
          <w:rFonts w:ascii="微软雅黑" w:eastAsia="微软雅黑" w:hAnsi="微软雅黑" w:hint="eastAsia"/>
          <w:lang w:eastAsia="zh-CN"/>
        </w:rPr>
        <w:t>旅程</w:t>
      </w:r>
      <w:r w:rsidR="0013648E" w:rsidRPr="00FE3420">
        <w:rPr>
          <w:rFonts w:ascii="微软雅黑" w:eastAsia="微软雅黑" w:hAnsi="微软雅黑" w:hint="eastAsia"/>
          <w:lang w:eastAsia="zh-CN"/>
        </w:rPr>
        <w:t>筛选类型</w:t>
      </w:r>
      <w:r>
        <w:rPr>
          <w:rFonts w:ascii="微软雅黑" w:eastAsia="微软雅黑" w:hAnsi="微软雅黑" w:hint="eastAsia"/>
          <w:lang w:eastAsia="zh-CN"/>
        </w:rPr>
        <w:t>说明</w:t>
      </w:r>
      <w:r w:rsidR="0013648E" w:rsidRPr="00FE3420">
        <w:rPr>
          <w:rFonts w:ascii="微软雅黑" w:eastAsia="微软雅黑" w:hAnsi="微软雅黑" w:hint="eastAsia"/>
          <w:lang w:eastAsia="zh-CN"/>
        </w:rPr>
        <w:t>：</w:t>
      </w:r>
    </w:p>
    <w:tbl>
      <w:tblPr>
        <w:tblW w:w="7876" w:type="dxa"/>
        <w:tblInd w:w="304" w:type="dxa"/>
        <w:tblLook w:val="04A0" w:firstRow="1" w:lastRow="0" w:firstColumn="1" w:lastColumn="0" w:noHBand="0" w:noVBand="1"/>
      </w:tblPr>
      <w:tblGrid>
        <w:gridCol w:w="1156"/>
        <w:gridCol w:w="5640"/>
        <w:gridCol w:w="1080"/>
      </w:tblGrid>
      <w:tr w:rsidR="00D336EE" w:rsidRPr="0055580D" w14:paraId="43360F95" w14:textId="77777777" w:rsidTr="002343B9">
        <w:trPr>
          <w:trHeight w:val="285"/>
        </w:trPr>
        <w:tc>
          <w:tcPr>
            <w:tcW w:w="115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96CF52B"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筛选项</w:t>
            </w:r>
          </w:p>
        </w:tc>
        <w:tc>
          <w:tcPr>
            <w:tcW w:w="564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40624AD"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筛选定义</w:t>
            </w:r>
          </w:p>
        </w:tc>
        <w:tc>
          <w:tcPr>
            <w:tcW w:w="108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B9C135"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交互操作</w:t>
            </w:r>
          </w:p>
        </w:tc>
      </w:tr>
      <w:tr w:rsidR="00D336EE" w:rsidRPr="0055580D" w14:paraId="2A6C6E29" w14:textId="77777777" w:rsidTr="002343B9">
        <w:trPr>
          <w:trHeight w:val="375"/>
        </w:trPr>
        <w:tc>
          <w:tcPr>
            <w:tcW w:w="1156" w:type="dxa"/>
            <w:tcBorders>
              <w:top w:val="nil"/>
              <w:left w:val="single" w:sz="4" w:space="0" w:color="auto"/>
              <w:bottom w:val="single" w:sz="4" w:space="0" w:color="auto"/>
              <w:right w:val="single" w:sz="4" w:space="0" w:color="auto"/>
            </w:tcBorders>
            <w:shd w:val="clear" w:color="auto" w:fill="auto"/>
            <w:vAlign w:val="center"/>
            <w:hideMark/>
          </w:tcPr>
          <w:p w14:paraId="0C008E64"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拜访计划</w:t>
            </w:r>
          </w:p>
        </w:tc>
        <w:tc>
          <w:tcPr>
            <w:tcW w:w="5640" w:type="dxa"/>
            <w:tcBorders>
              <w:top w:val="nil"/>
              <w:left w:val="nil"/>
              <w:bottom w:val="single" w:sz="4" w:space="0" w:color="auto"/>
              <w:right w:val="single" w:sz="4" w:space="0" w:color="auto"/>
            </w:tcBorders>
            <w:shd w:val="clear" w:color="auto" w:fill="auto"/>
            <w:vAlign w:val="center"/>
            <w:hideMark/>
          </w:tcPr>
          <w:p w14:paraId="0C633BD8"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所有创建面访日程的记录</w:t>
            </w:r>
          </w:p>
        </w:tc>
        <w:tc>
          <w:tcPr>
            <w:tcW w:w="1080" w:type="dxa"/>
            <w:tcBorders>
              <w:top w:val="nil"/>
              <w:left w:val="nil"/>
              <w:bottom w:val="single" w:sz="4" w:space="0" w:color="auto"/>
              <w:right w:val="single" w:sz="4" w:space="0" w:color="auto"/>
            </w:tcBorders>
            <w:shd w:val="clear" w:color="auto" w:fill="auto"/>
            <w:vAlign w:val="center"/>
            <w:hideMark/>
          </w:tcPr>
          <w:p w14:paraId="55FB72B5"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可点击</w:t>
            </w:r>
          </w:p>
        </w:tc>
      </w:tr>
      <w:tr w:rsidR="00D336EE" w:rsidRPr="0055580D" w14:paraId="047A64D3" w14:textId="77777777" w:rsidTr="002343B9">
        <w:trPr>
          <w:trHeight w:val="285"/>
        </w:trPr>
        <w:tc>
          <w:tcPr>
            <w:tcW w:w="1156" w:type="dxa"/>
            <w:tcBorders>
              <w:top w:val="nil"/>
              <w:left w:val="single" w:sz="4" w:space="0" w:color="auto"/>
              <w:bottom w:val="single" w:sz="4" w:space="0" w:color="auto"/>
              <w:right w:val="single" w:sz="4" w:space="0" w:color="auto"/>
            </w:tcBorders>
            <w:shd w:val="clear" w:color="auto" w:fill="auto"/>
            <w:vAlign w:val="center"/>
            <w:hideMark/>
          </w:tcPr>
          <w:p w14:paraId="1CCADDA8"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经营日志</w:t>
            </w:r>
          </w:p>
        </w:tc>
        <w:tc>
          <w:tcPr>
            <w:tcW w:w="5640" w:type="dxa"/>
            <w:tcBorders>
              <w:top w:val="nil"/>
              <w:left w:val="nil"/>
              <w:bottom w:val="single" w:sz="4" w:space="0" w:color="auto"/>
              <w:right w:val="single" w:sz="4" w:space="0" w:color="auto"/>
            </w:tcBorders>
            <w:shd w:val="clear" w:color="auto" w:fill="auto"/>
            <w:vAlign w:val="center"/>
            <w:hideMark/>
          </w:tcPr>
          <w:p w14:paraId="2DA649CD"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所有添加经营日志的记录，访后日志，随手笔记</w:t>
            </w:r>
          </w:p>
        </w:tc>
        <w:tc>
          <w:tcPr>
            <w:tcW w:w="1080" w:type="dxa"/>
            <w:tcBorders>
              <w:top w:val="nil"/>
              <w:left w:val="nil"/>
              <w:bottom w:val="single" w:sz="4" w:space="0" w:color="auto"/>
              <w:right w:val="single" w:sz="4" w:space="0" w:color="auto"/>
            </w:tcBorders>
            <w:shd w:val="clear" w:color="auto" w:fill="auto"/>
            <w:vAlign w:val="center"/>
            <w:hideMark/>
          </w:tcPr>
          <w:p w14:paraId="5F6A1A28"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可点击</w:t>
            </w:r>
          </w:p>
        </w:tc>
      </w:tr>
      <w:tr w:rsidR="00D336EE" w:rsidRPr="0055580D" w14:paraId="03403884" w14:textId="77777777" w:rsidTr="002343B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hideMark/>
          </w:tcPr>
          <w:p w14:paraId="667AA288"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保单服务</w:t>
            </w:r>
          </w:p>
        </w:tc>
        <w:tc>
          <w:tcPr>
            <w:tcW w:w="5640" w:type="dxa"/>
            <w:tcBorders>
              <w:top w:val="nil"/>
              <w:left w:val="nil"/>
              <w:bottom w:val="single" w:sz="4" w:space="0" w:color="auto"/>
              <w:right w:val="single" w:sz="4" w:space="0" w:color="auto"/>
            </w:tcBorders>
            <w:shd w:val="clear" w:color="auto" w:fill="auto"/>
            <w:vAlign w:val="center"/>
            <w:hideMark/>
          </w:tcPr>
          <w:p w14:paraId="09BA17DF"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所有现客保单生效及保全变更的ECM范围的操作行为</w:t>
            </w:r>
          </w:p>
        </w:tc>
        <w:tc>
          <w:tcPr>
            <w:tcW w:w="1080" w:type="dxa"/>
            <w:tcBorders>
              <w:top w:val="nil"/>
              <w:left w:val="nil"/>
              <w:bottom w:val="single" w:sz="4" w:space="0" w:color="auto"/>
              <w:right w:val="single" w:sz="4" w:space="0" w:color="auto"/>
            </w:tcBorders>
            <w:shd w:val="clear" w:color="auto" w:fill="auto"/>
            <w:vAlign w:val="center"/>
            <w:hideMark/>
          </w:tcPr>
          <w:p w14:paraId="43327F08" w14:textId="7C67F7DF" w:rsidR="00D336EE" w:rsidRPr="0055580D" w:rsidRDefault="00D336EE" w:rsidP="00D336EE">
            <w:pPr>
              <w:widowControl/>
              <w:spacing w:line="240" w:lineRule="auto"/>
              <w:rPr>
                <w:rFonts w:ascii="微软雅黑" w:eastAsia="微软雅黑" w:hAnsi="微软雅黑" w:cs="宋体"/>
                <w:sz w:val="18"/>
                <w:szCs w:val="18"/>
                <w:lang w:eastAsia="zh-CN"/>
              </w:rPr>
            </w:pPr>
          </w:p>
        </w:tc>
      </w:tr>
      <w:tr w:rsidR="00D336EE" w:rsidRPr="0055580D" w14:paraId="65460919" w14:textId="77777777" w:rsidTr="002343B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hideMark/>
          </w:tcPr>
          <w:p w14:paraId="51C4D4ED"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互动资讯</w:t>
            </w:r>
          </w:p>
        </w:tc>
        <w:tc>
          <w:tcPr>
            <w:tcW w:w="5640" w:type="dxa"/>
            <w:tcBorders>
              <w:top w:val="nil"/>
              <w:left w:val="nil"/>
              <w:bottom w:val="single" w:sz="4" w:space="0" w:color="auto"/>
              <w:right w:val="single" w:sz="4" w:space="0" w:color="auto"/>
            </w:tcBorders>
            <w:shd w:val="clear" w:color="auto" w:fill="auto"/>
            <w:vAlign w:val="center"/>
            <w:hideMark/>
          </w:tcPr>
          <w:p w14:paraId="0729720D"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阅读资讯行为</w:t>
            </w:r>
          </w:p>
        </w:tc>
        <w:tc>
          <w:tcPr>
            <w:tcW w:w="1080" w:type="dxa"/>
            <w:tcBorders>
              <w:top w:val="nil"/>
              <w:left w:val="nil"/>
              <w:bottom w:val="single" w:sz="4" w:space="0" w:color="auto"/>
              <w:right w:val="single" w:sz="4" w:space="0" w:color="auto"/>
            </w:tcBorders>
            <w:shd w:val="clear" w:color="auto" w:fill="auto"/>
            <w:vAlign w:val="center"/>
            <w:hideMark/>
          </w:tcPr>
          <w:p w14:paraId="5C09210E" w14:textId="7934DF50" w:rsidR="00D336EE" w:rsidRPr="0055580D" w:rsidRDefault="00D336EE" w:rsidP="00D336EE">
            <w:pPr>
              <w:widowControl/>
              <w:spacing w:line="240" w:lineRule="auto"/>
              <w:rPr>
                <w:rFonts w:ascii="微软雅黑" w:eastAsia="微软雅黑" w:hAnsi="微软雅黑" w:cs="宋体"/>
                <w:sz w:val="18"/>
                <w:szCs w:val="18"/>
                <w:lang w:eastAsia="zh-CN"/>
              </w:rPr>
            </w:pPr>
          </w:p>
        </w:tc>
      </w:tr>
      <w:tr w:rsidR="00D336EE" w:rsidRPr="0055580D" w14:paraId="5130362B" w14:textId="77777777" w:rsidTr="002343B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hideMark/>
          </w:tcPr>
          <w:p w14:paraId="4AD7FD51"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活动参与</w:t>
            </w:r>
          </w:p>
        </w:tc>
        <w:tc>
          <w:tcPr>
            <w:tcW w:w="5640" w:type="dxa"/>
            <w:tcBorders>
              <w:top w:val="nil"/>
              <w:left w:val="nil"/>
              <w:bottom w:val="single" w:sz="4" w:space="0" w:color="auto"/>
              <w:right w:val="single" w:sz="4" w:space="0" w:color="auto"/>
            </w:tcBorders>
            <w:shd w:val="clear" w:color="auto" w:fill="auto"/>
            <w:vAlign w:val="center"/>
            <w:hideMark/>
          </w:tcPr>
          <w:p w14:paraId="5B1DE238"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所有扫码报名活动、扫码参与活动的行为</w:t>
            </w:r>
          </w:p>
        </w:tc>
        <w:tc>
          <w:tcPr>
            <w:tcW w:w="1080" w:type="dxa"/>
            <w:tcBorders>
              <w:top w:val="nil"/>
              <w:left w:val="nil"/>
              <w:bottom w:val="single" w:sz="4" w:space="0" w:color="auto"/>
              <w:right w:val="single" w:sz="4" w:space="0" w:color="auto"/>
            </w:tcBorders>
            <w:shd w:val="clear" w:color="auto" w:fill="auto"/>
            <w:vAlign w:val="center"/>
            <w:hideMark/>
          </w:tcPr>
          <w:p w14:paraId="247C575C" w14:textId="1DC3BCF6" w:rsidR="00D336EE" w:rsidRPr="0055580D" w:rsidRDefault="00D336EE" w:rsidP="00D336EE">
            <w:pPr>
              <w:widowControl/>
              <w:spacing w:line="240" w:lineRule="auto"/>
              <w:rPr>
                <w:rFonts w:ascii="微软雅黑" w:eastAsia="微软雅黑" w:hAnsi="微软雅黑" w:cs="宋体"/>
                <w:sz w:val="18"/>
                <w:szCs w:val="18"/>
                <w:lang w:eastAsia="zh-CN"/>
              </w:rPr>
            </w:pPr>
          </w:p>
        </w:tc>
      </w:tr>
      <w:tr w:rsidR="00D336EE" w:rsidRPr="0055580D" w14:paraId="37C93C8C" w14:textId="77777777" w:rsidTr="002343B9">
        <w:trPr>
          <w:trHeight w:val="510"/>
        </w:trPr>
        <w:tc>
          <w:tcPr>
            <w:tcW w:w="11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9AEFFB"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测评试算</w:t>
            </w:r>
          </w:p>
        </w:tc>
        <w:tc>
          <w:tcPr>
            <w:tcW w:w="5640" w:type="dxa"/>
            <w:tcBorders>
              <w:top w:val="nil"/>
              <w:left w:val="nil"/>
              <w:bottom w:val="single" w:sz="4" w:space="0" w:color="auto"/>
              <w:right w:val="single" w:sz="4" w:space="0" w:color="auto"/>
            </w:tcBorders>
            <w:shd w:val="clear" w:color="auto" w:fill="auto"/>
            <w:vAlign w:val="center"/>
            <w:hideMark/>
          </w:tcPr>
          <w:p w14:paraId="6FF53A49" w14:textId="386D879B"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保费测算包括：友邦友享内进行1.保费测算、2.FHC、3.ESR咨询；赢家拓客内进行保费测算</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2DC9F503"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部分回参的可点击</w:t>
            </w:r>
          </w:p>
        </w:tc>
      </w:tr>
      <w:tr w:rsidR="00D336EE" w:rsidRPr="0055580D" w14:paraId="2D048266" w14:textId="77777777" w:rsidTr="002343B9">
        <w:trPr>
          <w:trHeight w:val="285"/>
        </w:trPr>
        <w:tc>
          <w:tcPr>
            <w:tcW w:w="1156" w:type="dxa"/>
            <w:vMerge/>
            <w:tcBorders>
              <w:top w:val="nil"/>
              <w:left w:val="single" w:sz="4" w:space="0" w:color="auto"/>
              <w:bottom w:val="single" w:sz="4" w:space="0" w:color="auto"/>
              <w:right w:val="single" w:sz="4" w:space="0" w:color="auto"/>
            </w:tcBorders>
            <w:vAlign w:val="center"/>
            <w:hideMark/>
          </w:tcPr>
          <w:p w14:paraId="3E249323" w14:textId="77777777" w:rsidR="00D336EE" w:rsidRPr="0055580D" w:rsidRDefault="00D336EE" w:rsidP="00D336EE">
            <w:pPr>
              <w:widowControl/>
              <w:spacing w:line="240" w:lineRule="auto"/>
              <w:rPr>
                <w:rFonts w:ascii="微软雅黑" w:eastAsia="微软雅黑" w:hAnsi="微软雅黑" w:cs="宋体"/>
                <w:sz w:val="18"/>
                <w:szCs w:val="18"/>
                <w:lang w:eastAsia="zh-CN"/>
              </w:rPr>
            </w:pPr>
          </w:p>
        </w:tc>
        <w:tc>
          <w:tcPr>
            <w:tcW w:w="5640" w:type="dxa"/>
            <w:tcBorders>
              <w:top w:val="nil"/>
              <w:left w:val="nil"/>
              <w:bottom w:val="single" w:sz="4" w:space="0" w:color="auto"/>
              <w:right w:val="single" w:sz="4" w:space="0" w:color="auto"/>
            </w:tcBorders>
            <w:shd w:val="clear" w:color="auto" w:fill="auto"/>
            <w:vAlign w:val="center"/>
            <w:hideMark/>
          </w:tcPr>
          <w:p w14:paraId="1C2D7C1C" w14:textId="4934BEC5"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NBS</w:t>
            </w:r>
            <w:r w:rsidR="00A322FC">
              <w:rPr>
                <w:rFonts w:ascii="微软雅黑" w:eastAsia="微软雅黑" w:hAnsi="微软雅黑" w:cs="宋体" w:hint="eastAsia"/>
                <w:sz w:val="18"/>
                <w:szCs w:val="18"/>
                <w:lang w:eastAsia="zh-CN"/>
              </w:rPr>
              <w:t>保单测评</w:t>
            </w:r>
          </w:p>
        </w:tc>
        <w:tc>
          <w:tcPr>
            <w:tcW w:w="1080" w:type="dxa"/>
            <w:vMerge/>
            <w:tcBorders>
              <w:top w:val="nil"/>
              <w:left w:val="single" w:sz="4" w:space="0" w:color="auto"/>
              <w:bottom w:val="single" w:sz="4" w:space="0" w:color="auto"/>
              <w:right w:val="single" w:sz="4" w:space="0" w:color="auto"/>
            </w:tcBorders>
            <w:vAlign w:val="center"/>
            <w:hideMark/>
          </w:tcPr>
          <w:p w14:paraId="17FF0236" w14:textId="77777777" w:rsidR="00D336EE" w:rsidRPr="0055580D" w:rsidRDefault="00D336EE" w:rsidP="00D336EE">
            <w:pPr>
              <w:widowControl/>
              <w:spacing w:line="240" w:lineRule="auto"/>
              <w:rPr>
                <w:rFonts w:ascii="微软雅黑" w:eastAsia="微软雅黑" w:hAnsi="微软雅黑" w:cs="宋体"/>
                <w:sz w:val="18"/>
                <w:szCs w:val="18"/>
                <w:lang w:eastAsia="zh-CN"/>
              </w:rPr>
            </w:pPr>
          </w:p>
        </w:tc>
      </w:tr>
      <w:tr w:rsidR="00D336EE" w:rsidRPr="0055580D" w14:paraId="32F35602" w14:textId="77777777" w:rsidTr="002343B9">
        <w:trPr>
          <w:trHeight w:val="285"/>
        </w:trPr>
        <w:tc>
          <w:tcPr>
            <w:tcW w:w="1156" w:type="dxa"/>
            <w:tcBorders>
              <w:top w:val="nil"/>
              <w:left w:val="single" w:sz="4" w:space="0" w:color="auto"/>
              <w:bottom w:val="single" w:sz="4" w:space="0" w:color="auto"/>
              <w:right w:val="single" w:sz="4" w:space="0" w:color="auto"/>
            </w:tcBorders>
            <w:shd w:val="clear" w:color="auto" w:fill="auto"/>
            <w:noWrap/>
            <w:vAlign w:val="center"/>
            <w:hideMark/>
          </w:tcPr>
          <w:p w14:paraId="210B400C" w14:textId="77777777" w:rsidR="00D336EE" w:rsidRPr="0055580D" w:rsidRDefault="00D336EE" w:rsidP="00D336EE">
            <w:pPr>
              <w:widowControl/>
              <w:spacing w:line="240" w:lineRule="auto"/>
              <w:jc w:val="center"/>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其他</w:t>
            </w:r>
          </w:p>
        </w:tc>
        <w:tc>
          <w:tcPr>
            <w:tcW w:w="5640" w:type="dxa"/>
            <w:tcBorders>
              <w:top w:val="nil"/>
              <w:left w:val="nil"/>
              <w:bottom w:val="single" w:sz="4" w:space="0" w:color="auto"/>
              <w:right w:val="single" w:sz="4" w:space="0" w:color="auto"/>
            </w:tcBorders>
            <w:shd w:val="clear" w:color="auto" w:fill="auto"/>
            <w:vAlign w:val="center"/>
            <w:hideMark/>
          </w:tcPr>
          <w:p w14:paraId="47A4E0A7" w14:textId="77777777" w:rsidR="00D336EE" w:rsidRPr="0055580D" w:rsidRDefault="00D336EE" w:rsidP="00D336EE">
            <w:pPr>
              <w:widowControl/>
              <w:spacing w:line="240" w:lineRule="auto"/>
              <w:rPr>
                <w:rFonts w:ascii="微软雅黑" w:eastAsia="微软雅黑" w:hAnsi="微软雅黑" w:cs="宋体"/>
                <w:sz w:val="18"/>
                <w:szCs w:val="18"/>
                <w:lang w:eastAsia="zh-CN"/>
              </w:rPr>
            </w:pPr>
            <w:r w:rsidRPr="0055580D">
              <w:rPr>
                <w:rFonts w:ascii="微软雅黑" w:eastAsia="微软雅黑" w:hAnsi="微软雅黑" w:cs="宋体" w:hint="eastAsia"/>
                <w:sz w:val="18"/>
                <w:szCs w:val="18"/>
                <w:lang w:eastAsia="zh-CN"/>
              </w:rPr>
              <w:t>友享各种客户主动行为 及 其他未定义的行为</w:t>
            </w:r>
          </w:p>
        </w:tc>
        <w:tc>
          <w:tcPr>
            <w:tcW w:w="1080" w:type="dxa"/>
            <w:tcBorders>
              <w:top w:val="nil"/>
              <w:left w:val="nil"/>
              <w:bottom w:val="single" w:sz="4" w:space="0" w:color="auto"/>
              <w:right w:val="single" w:sz="4" w:space="0" w:color="auto"/>
            </w:tcBorders>
            <w:shd w:val="clear" w:color="auto" w:fill="auto"/>
            <w:vAlign w:val="center"/>
            <w:hideMark/>
          </w:tcPr>
          <w:p w14:paraId="1B4B4DC6" w14:textId="53B9E645" w:rsidR="00D336EE" w:rsidRPr="0055580D" w:rsidRDefault="00D336EE" w:rsidP="00D336EE">
            <w:pPr>
              <w:widowControl/>
              <w:spacing w:line="240" w:lineRule="auto"/>
              <w:rPr>
                <w:rFonts w:ascii="微软雅黑" w:eastAsia="微软雅黑" w:hAnsi="微软雅黑" w:cs="宋体"/>
                <w:sz w:val="18"/>
                <w:szCs w:val="18"/>
                <w:lang w:eastAsia="zh-CN"/>
              </w:rPr>
            </w:pPr>
          </w:p>
        </w:tc>
      </w:tr>
    </w:tbl>
    <w:p w14:paraId="1C9341BB" w14:textId="574C366C" w:rsidR="00D336EE" w:rsidRPr="00D336EE" w:rsidRDefault="00D336EE" w:rsidP="00F362EB">
      <w:pPr>
        <w:ind w:left="420"/>
        <w:rPr>
          <w:rFonts w:ascii="微软雅黑" w:eastAsia="微软雅黑" w:hAnsi="微软雅黑"/>
          <w:lang w:eastAsia="zh-CN"/>
        </w:rPr>
      </w:pPr>
      <w:r>
        <w:rPr>
          <w:rFonts w:ascii="微软雅黑" w:eastAsia="微软雅黑" w:hAnsi="微软雅黑" w:hint="eastAsia"/>
          <w:lang w:eastAsia="zh-CN"/>
        </w:rPr>
        <w:t>上表仅为原则，具体旅程归属哪个筛选项分类，以及旅程的呈现文案，以旅程库内配置为准。</w:t>
      </w:r>
    </w:p>
    <w:p w14:paraId="4D5507C8" w14:textId="77777777" w:rsidR="00961838" w:rsidRDefault="00961838">
      <w:pPr>
        <w:widowControl/>
        <w:spacing w:line="240" w:lineRule="auto"/>
        <w:rPr>
          <w:rFonts w:ascii="微软雅黑" w:eastAsia="微软雅黑" w:hAnsi="微软雅黑"/>
          <w:lang w:eastAsia="zh-CN"/>
        </w:rPr>
      </w:pPr>
      <w:r>
        <w:rPr>
          <w:rFonts w:ascii="微软雅黑" w:eastAsia="微软雅黑" w:hAnsi="微软雅黑"/>
          <w:lang w:eastAsia="zh-CN"/>
        </w:rPr>
        <w:tab/>
      </w:r>
    </w:p>
    <w:p w14:paraId="46AEC4F7" w14:textId="0FD72FE4" w:rsidR="007F35AD" w:rsidRDefault="00961838" w:rsidP="00961838">
      <w:pPr>
        <w:widowControl/>
        <w:spacing w:line="240" w:lineRule="auto"/>
        <w:ind w:firstLine="420"/>
        <w:rPr>
          <w:rFonts w:ascii="微软雅黑" w:eastAsia="微软雅黑" w:hAnsi="微软雅黑"/>
          <w:lang w:eastAsia="zh-CN"/>
        </w:rPr>
      </w:pPr>
      <w:r>
        <w:rPr>
          <w:rFonts w:ascii="微软雅黑" w:eastAsia="微软雅黑" w:hAnsi="微软雅黑" w:hint="eastAsia"/>
          <w:lang w:eastAsia="zh-CN"/>
        </w:rPr>
        <w:t>互动旅程展示</w:t>
      </w:r>
      <w:r w:rsidRPr="00C6018B">
        <w:rPr>
          <w:rFonts w:ascii="微软雅黑" w:eastAsia="微软雅黑" w:hAnsi="微软雅黑" w:hint="eastAsia"/>
          <w:lang w:eastAsia="zh-CN"/>
        </w:rPr>
        <w:t>示意图</w:t>
      </w:r>
    </w:p>
    <w:p w14:paraId="64CE9578" w14:textId="08AC5125" w:rsidR="00685771" w:rsidRPr="00685771" w:rsidRDefault="00CD7DE9" w:rsidP="00961838">
      <w:pPr>
        <w:widowControl/>
        <w:spacing w:line="240" w:lineRule="auto"/>
        <w:ind w:leftChars="100" w:left="200" w:firstLine="20"/>
        <w:rPr>
          <w:rFonts w:ascii="微软雅黑" w:eastAsia="微软雅黑" w:hAnsi="微软雅黑"/>
          <w:lang w:eastAsia="zh-CN"/>
        </w:rPr>
      </w:pPr>
      <w:r w:rsidRPr="00CD7DE9">
        <w:rPr>
          <w:rFonts w:ascii="微软雅黑" w:eastAsia="微软雅黑" w:hAnsi="微软雅黑"/>
          <w:noProof/>
          <w:lang w:eastAsia="zh-CN"/>
        </w:rPr>
        <w:lastRenderedPageBreak/>
        <w:drawing>
          <wp:inline distT="0" distB="0" distL="0" distR="0" wp14:anchorId="406CB81A" wp14:editId="5BC865FC">
            <wp:extent cx="4597550" cy="36512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5335" cy="3665374"/>
                    </a:xfrm>
                    <a:prstGeom prst="rect">
                      <a:avLst/>
                    </a:prstGeom>
                  </pic:spPr>
                </pic:pic>
              </a:graphicData>
            </a:graphic>
          </wp:inline>
        </w:drawing>
      </w:r>
    </w:p>
    <w:p w14:paraId="4B66D41C" w14:textId="471A8606" w:rsidR="00A53BC3" w:rsidRDefault="005B0A26">
      <w:pPr>
        <w:widowControl/>
        <w:spacing w:line="240" w:lineRule="auto"/>
        <w:rPr>
          <w:rFonts w:ascii="微软雅黑" w:eastAsia="微软雅黑" w:hAnsi="微软雅黑"/>
          <w:lang w:eastAsia="zh-CN"/>
        </w:rPr>
      </w:pPr>
      <w:r>
        <w:rPr>
          <w:rFonts w:ascii="微软雅黑" w:eastAsia="微软雅黑" w:hAnsi="微软雅黑"/>
          <w:lang w:eastAsia="zh-CN"/>
        </w:rPr>
        <w:tab/>
      </w:r>
      <w:r w:rsidR="00961838">
        <w:rPr>
          <w:rFonts w:ascii="微软雅黑" w:eastAsia="微软雅黑" w:hAnsi="微软雅黑" w:hint="eastAsia"/>
          <w:lang w:eastAsia="zh-CN"/>
        </w:rPr>
        <w:t>图1</w:t>
      </w:r>
    </w:p>
    <w:p w14:paraId="5F946C85" w14:textId="5C140A13" w:rsidR="00961838" w:rsidRDefault="00961838">
      <w:pPr>
        <w:widowControl/>
        <w:spacing w:line="240" w:lineRule="auto"/>
        <w:rPr>
          <w:rFonts w:ascii="微软雅黑" w:eastAsia="微软雅黑" w:hAnsi="微软雅黑"/>
          <w:lang w:eastAsia="zh-CN"/>
        </w:rPr>
      </w:pPr>
    </w:p>
    <w:p w14:paraId="07D359FD" w14:textId="3643407A" w:rsidR="00961838" w:rsidRDefault="00961838">
      <w:pPr>
        <w:widowControl/>
        <w:spacing w:line="240" w:lineRule="auto"/>
        <w:rPr>
          <w:rFonts w:ascii="微软雅黑" w:eastAsia="微软雅黑" w:hAnsi="微软雅黑"/>
          <w:lang w:eastAsia="zh-CN"/>
        </w:rPr>
      </w:pPr>
      <w:r>
        <w:rPr>
          <w:rFonts w:ascii="微软雅黑" w:eastAsia="微软雅黑" w:hAnsi="微软雅黑"/>
          <w:lang w:eastAsia="zh-CN"/>
        </w:rPr>
        <w:tab/>
      </w:r>
      <w:r w:rsidRPr="00961838">
        <w:rPr>
          <w:rFonts w:ascii="微软雅黑" w:eastAsia="微软雅黑" w:hAnsi="微软雅黑"/>
          <w:noProof/>
          <w:lang w:eastAsia="zh-CN"/>
        </w:rPr>
        <w:drawing>
          <wp:inline distT="0" distB="0" distL="0" distR="0" wp14:anchorId="37A9D89F" wp14:editId="142DA5ED">
            <wp:extent cx="2292350" cy="2224596"/>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03180" cy="2235106"/>
                    </a:xfrm>
                    <a:prstGeom prst="rect">
                      <a:avLst/>
                    </a:prstGeom>
                  </pic:spPr>
                </pic:pic>
              </a:graphicData>
            </a:graphic>
          </wp:inline>
        </w:drawing>
      </w:r>
    </w:p>
    <w:p w14:paraId="4D0D57D2" w14:textId="1B8DDBC9" w:rsidR="00961838" w:rsidRDefault="00961838">
      <w:pPr>
        <w:widowControl/>
        <w:spacing w:line="240" w:lineRule="auto"/>
        <w:rPr>
          <w:rFonts w:ascii="微软雅黑" w:eastAsia="微软雅黑" w:hAnsi="微软雅黑"/>
          <w:lang w:eastAsia="zh-CN"/>
        </w:rPr>
      </w:pPr>
      <w:r>
        <w:rPr>
          <w:rFonts w:ascii="微软雅黑" w:eastAsia="微软雅黑" w:hAnsi="微软雅黑"/>
          <w:lang w:eastAsia="zh-CN"/>
        </w:rPr>
        <w:tab/>
      </w:r>
      <w:r>
        <w:rPr>
          <w:rFonts w:ascii="微软雅黑" w:eastAsia="微软雅黑" w:hAnsi="微软雅黑"/>
          <w:lang w:eastAsia="zh-CN"/>
        </w:rPr>
        <w:tab/>
      </w:r>
      <w:r>
        <w:rPr>
          <w:rFonts w:ascii="微软雅黑" w:eastAsia="微软雅黑" w:hAnsi="微软雅黑" w:hint="eastAsia"/>
          <w:lang w:eastAsia="zh-CN"/>
        </w:rPr>
        <w:t>图2</w:t>
      </w:r>
    </w:p>
    <w:p w14:paraId="66A02A09" w14:textId="1FC1B43B" w:rsidR="0013648E" w:rsidRDefault="002C7E06">
      <w:pPr>
        <w:widowControl/>
        <w:spacing w:line="240" w:lineRule="auto"/>
        <w:rPr>
          <w:rFonts w:ascii="微软雅黑" w:eastAsia="微软雅黑" w:hAnsi="微软雅黑"/>
          <w:lang w:eastAsia="zh-CN"/>
        </w:rPr>
      </w:pPr>
      <w:r>
        <w:rPr>
          <w:rFonts w:ascii="微软雅黑" w:eastAsia="微软雅黑" w:hAnsi="微软雅黑"/>
          <w:lang w:eastAsia="zh-CN"/>
        </w:rPr>
        <w:tab/>
      </w:r>
    </w:p>
    <w:p w14:paraId="5BB93220" w14:textId="3A26D4FF" w:rsidR="00961838" w:rsidRDefault="002C7E06" w:rsidP="002C7E06">
      <w:pPr>
        <w:widowControl/>
        <w:spacing w:line="240" w:lineRule="auto"/>
        <w:ind w:leftChars="300" w:left="600"/>
        <w:rPr>
          <w:rFonts w:ascii="微软雅黑" w:eastAsia="微软雅黑" w:hAnsi="微软雅黑"/>
          <w:lang w:eastAsia="zh-CN"/>
        </w:rPr>
      </w:pPr>
      <w:r w:rsidRPr="002C7E06">
        <w:rPr>
          <w:rFonts w:ascii="微软雅黑" w:eastAsia="微软雅黑" w:hAnsi="微软雅黑"/>
          <w:noProof/>
          <w:lang w:eastAsia="zh-CN"/>
        </w:rPr>
        <w:lastRenderedPageBreak/>
        <w:drawing>
          <wp:inline distT="0" distB="0" distL="0" distR="0" wp14:anchorId="7EC5FCF2" wp14:editId="605BD22E">
            <wp:extent cx="2334467" cy="198755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5938" cy="1997316"/>
                    </a:xfrm>
                    <a:prstGeom prst="rect">
                      <a:avLst/>
                    </a:prstGeom>
                  </pic:spPr>
                </pic:pic>
              </a:graphicData>
            </a:graphic>
          </wp:inline>
        </w:drawing>
      </w:r>
    </w:p>
    <w:p w14:paraId="1B9FB6AC" w14:textId="31977C71" w:rsidR="00961838" w:rsidRDefault="00961838">
      <w:pPr>
        <w:widowControl/>
        <w:spacing w:line="240" w:lineRule="auto"/>
        <w:rPr>
          <w:rFonts w:ascii="微软雅黑" w:eastAsia="微软雅黑" w:hAnsi="微软雅黑"/>
          <w:lang w:eastAsia="zh-CN"/>
        </w:rPr>
      </w:pPr>
      <w:r>
        <w:rPr>
          <w:rFonts w:ascii="微软雅黑" w:eastAsia="微软雅黑" w:hAnsi="微软雅黑"/>
          <w:lang w:eastAsia="zh-CN"/>
        </w:rPr>
        <w:tab/>
      </w:r>
      <w:r>
        <w:rPr>
          <w:rFonts w:ascii="微软雅黑" w:eastAsia="微软雅黑" w:hAnsi="微软雅黑"/>
          <w:lang w:eastAsia="zh-CN"/>
        </w:rPr>
        <w:tab/>
      </w:r>
      <w:r w:rsidR="002C7E06">
        <w:rPr>
          <w:rFonts w:ascii="微软雅黑" w:eastAsia="微软雅黑" w:hAnsi="微软雅黑" w:hint="eastAsia"/>
          <w:lang w:eastAsia="zh-CN"/>
        </w:rPr>
        <w:t>图</w:t>
      </w:r>
      <w:r w:rsidR="002C7E06">
        <w:rPr>
          <w:rFonts w:ascii="微软雅黑" w:eastAsia="微软雅黑" w:hAnsi="微软雅黑"/>
          <w:lang w:eastAsia="zh-CN"/>
        </w:rPr>
        <w:t>3</w:t>
      </w:r>
    </w:p>
    <w:p w14:paraId="1CCBDF12" w14:textId="6034AC34" w:rsidR="005B0A26" w:rsidRDefault="005B0A26">
      <w:pPr>
        <w:widowControl/>
        <w:spacing w:line="240" w:lineRule="auto"/>
        <w:rPr>
          <w:rFonts w:ascii="微软雅黑" w:eastAsia="微软雅黑" w:hAnsi="微软雅黑"/>
          <w:lang w:eastAsia="zh-CN"/>
        </w:rPr>
      </w:pPr>
      <w:r>
        <w:rPr>
          <w:rFonts w:ascii="微软雅黑" w:eastAsia="微软雅黑" w:hAnsi="微软雅黑"/>
          <w:lang w:eastAsia="zh-CN"/>
        </w:rPr>
        <w:tab/>
      </w:r>
    </w:p>
    <w:p w14:paraId="684C388E" w14:textId="77777777" w:rsidR="005D445B" w:rsidRDefault="005D445B">
      <w:pPr>
        <w:widowControl/>
        <w:spacing w:line="240" w:lineRule="auto"/>
        <w:rPr>
          <w:rFonts w:ascii="微软雅黑" w:eastAsia="微软雅黑" w:hAnsi="微软雅黑"/>
          <w:lang w:eastAsia="zh-CN"/>
        </w:rPr>
        <w:sectPr w:rsidR="005D445B" w:rsidSect="00E74CB2">
          <w:pgSz w:w="11907" w:h="16840" w:code="9"/>
          <w:pgMar w:top="1800" w:right="1440" w:bottom="1440" w:left="1440" w:header="1800" w:footer="864" w:gutter="0"/>
          <w:cols w:space="720"/>
          <w:docGrid w:linePitch="272"/>
        </w:sectPr>
      </w:pPr>
    </w:p>
    <w:p w14:paraId="649FBE37" w14:textId="56D7E10F" w:rsidR="006270CA" w:rsidRDefault="00513F4C" w:rsidP="00BF5530">
      <w:pPr>
        <w:pStyle w:val="Heading3"/>
        <w:spacing w:before="120" w:after="120"/>
        <w:rPr>
          <w:rFonts w:ascii="微软雅黑" w:eastAsia="微软雅黑" w:hAnsi="微软雅黑"/>
        </w:rPr>
      </w:pPr>
      <w:bookmarkStart w:id="202" w:name="_Toc111473581"/>
      <w:r>
        <w:rPr>
          <w:rFonts w:ascii="微软雅黑" w:eastAsia="微软雅黑" w:hAnsi="微软雅黑" w:hint="eastAsia"/>
        </w:rPr>
        <w:lastRenderedPageBreak/>
        <w:t>保单详情</w:t>
      </w:r>
      <w:bookmarkEnd w:id="202"/>
    </w:p>
    <w:p w14:paraId="7EB2AAD5" w14:textId="49477E08" w:rsidR="008A3C96" w:rsidRPr="008A3C96" w:rsidRDefault="008A3C96" w:rsidP="006C6D45">
      <w:pPr>
        <w:pStyle w:val="ListParagraph"/>
        <w:numPr>
          <w:ilvl w:val="0"/>
          <w:numId w:val="29"/>
        </w:numPr>
        <w:ind w:firstLineChars="0"/>
        <w:rPr>
          <w:rFonts w:ascii="微软雅黑" w:eastAsia="微软雅黑" w:hAnsi="微软雅黑"/>
          <w:sz w:val="20"/>
          <w:szCs w:val="20"/>
        </w:rPr>
      </w:pPr>
      <w:r w:rsidRPr="00785F90">
        <w:rPr>
          <w:rFonts w:ascii="微软雅黑" w:eastAsia="微软雅黑" w:hAnsi="微软雅黑" w:hint="eastAsia"/>
          <w:sz w:val="20"/>
          <w:szCs w:val="20"/>
        </w:rPr>
        <w:t>该功能采用C</w:t>
      </w:r>
      <w:r w:rsidRPr="00785F90">
        <w:rPr>
          <w:rFonts w:ascii="微软雅黑" w:eastAsia="微软雅黑" w:hAnsi="微软雅黑"/>
          <w:sz w:val="20"/>
          <w:szCs w:val="20"/>
        </w:rPr>
        <w:t>ustomer 360</w:t>
      </w:r>
      <w:r w:rsidRPr="00785F90">
        <w:rPr>
          <w:rFonts w:ascii="微软雅黑" w:eastAsia="微软雅黑" w:hAnsi="微软雅黑" w:hint="eastAsia"/>
          <w:sz w:val="20"/>
          <w:szCs w:val="20"/>
        </w:rPr>
        <w:t>已有接口，通过O</w:t>
      </w:r>
      <w:r w:rsidRPr="00785F90">
        <w:rPr>
          <w:rFonts w:ascii="微软雅黑" w:eastAsia="微软雅黑" w:hAnsi="微软雅黑"/>
          <w:sz w:val="20"/>
          <w:szCs w:val="20"/>
        </w:rPr>
        <w:t xml:space="preserve">ne Service </w:t>
      </w:r>
      <w:r w:rsidRPr="00785F90">
        <w:rPr>
          <w:rFonts w:ascii="微软雅黑" w:eastAsia="微软雅黑" w:hAnsi="微软雅黑" w:hint="eastAsia"/>
          <w:sz w:val="20"/>
          <w:szCs w:val="20"/>
        </w:rPr>
        <w:t>实时查询客户保单详情（包括通过孤儿单分配的保单）</w:t>
      </w:r>
      <w:r>
        <w:rPr>
          <w:rFonts w:ascii="微软雅黑" w:eastAsia="微软雅黑" w:hAnsi="微软雅黑" w:hint="eastAsia"/>
          <w:sz w:val="20"/>
          <w:szCs w:val="20"/>
        </w:rPr>
        <w:t>。</w:t>
      </w:r>
    </w:p>
    <w:p w14:paraId="15CCF543" w14:textId="6097B124" w:rsidR="00A9225B" w:rsidRDefault="006C7579" w:rsidP="006C6D45">
      <w:pPr>
        <w:pStyle w:val="ListParagraph"/>
        <w:numPr>
          <w:ilvl w:val="0"/>
          <w:numId w:val="29"/>
        </w:numPr>
        <w:ind w:firstLineChars="0"/>
        <w:rPr>
          <w:rFonts w:ascii="微软雅黑" w:eastAsia="微软雅黑" w:hAnsi="微软雅黑"/>
          <w:sz w:val="20"/>
          <w:szCs w:val="20"/>
        </w:rPr>
      </w:pPr>
      <w:r w:rsidRPr="00A9225B">
        <w:rPr>
          <w:rFonts w:ascii="微软雅黑" w:eastAsia="微软雅黑" w:hAnsi="微软雅黑" w:hint="eastAsia"/>
          <w:sz w:val="20"/>
          <w:szCs w:val="20"/>
        </w:rPr>
        <w:t>外层按照</w:t>
      </w:r>
      <w:r w:rsidR="00301CD0">
        <w:rPr>
          <w:rFonts w:ascii="微软雅黑" w:eastAsia="微软雅黑" w:hAnsi="微软雅黑" w:hint="eastAsia"/>
          <w:sz w:val="20"/>
          <w:szCs w:val="20"/>
        </w:rPr>
        <w:t>保单状态（保障中/已失效）以及</w:t>
      </w:r>
      <w:r w:rsidRPr="00A9225B">
        <w:rPr>
          <w:rFonts w:ascii="微软雅黑" w:eastAsia="微软雅黑" w:hAnsi="微软雅黑" w:hint="eastAsia"/>
          <w:sz w:val="20"/>
          <w:szCs w:val="20"/>
        </w:rPr>
        <w:t>投被保险人身份</w:t>
      </w:r>
      <w:r w:rsidR="0049681F">
        <w:rPr>
          <w:rFonts w:ascii="微软雅黑" w:eastAsia="微软雅黑" w:hAnsi="微软雅黑" w:hint="eastAsia"/>
          <w:sz w:val="20"/>
          <w:szCs w:val="20"/>
        </w:rPr>
        <w:t>（</w:t>
      </w:r>
      <w:bookmarkStart w:id="203" w:name="_Hlk108792553"/>
      <w:r w:rsidR="0049681F">
        <w:rPr>
          <w:rFonts w:ascii="微软雅黑" w:eastAsia="微软雅黑" w:hAnsi="微软雅黑" w:hint="eastAsia"/>
          <w:sz w:val="20"/>
          <w:szCs w:val="20"/>
        </w:rPr>
        <w:t>投保人</w:t>
      </w:r>
      <w:bookmarkEnd w:id="203"/>
      <w:r w:rsidR="0049681F">
        <w:rPr>
          <w:rFonts w:ascii="微软雅黑" w:eastAsia="微软雅黑" w:hAnsi="微软雅黑" w:hint="eastAsia"/>
          <w:sz w:val="20"/>
          <w:szCs w:val="20"/>
        </w:rPr>
        <w:t>，被保人</w:t>
      </w:r>
      <w:r w:rsidR="00EE06F5">
        <w:rPr>
          <w:rFonts w:ascii="微软雅黑" w:eastAsia="微软雅黑" w:hAnsi="微软雅黑" w:hint="eastAsia"/>
          <w:sz w:val="20"/>
          <w:szCs w:val="20"/>
        </w:rPr>
        <w:t>，投被保人</w:t>
      </w:r>
      <w:r w:rsidR="0049681F">
        <w:rPr>
          <w:rFonts w:ascii="微软雅黑" w:eastAsia="微软雅黑" w:hAnsi="微软雅黑" w:hint="eastAsia"/>
          <w:sz w:val="20"/>
          <w:szCs w:val="20"/>
        </w:rPr>
        <w:t>）</w:t>
      </w:r>
      <w:r w:rsidRPr="00A9225B">
        <w:rPr>
          <w:rFonts w:ascii="微软雅黑" w:eastAsia="微软雅黑" w:hAnsi="微软雅黑" w:hint="eastAsia"/>
          <w:sz w:val="20"/>
          <w:szCs w:val="20"/>
        </w:rPr>
        <w:t>，缩略展示保单信息</w:t>
      </w:r>
      <w:r w:rsidR="00A9225B" w:rsidRPr="00A9225B">
        <w:rPr>
          <w:rFonts w:ascii="微软雅黑" w:eastAsia="微软雅黑" w:hAnsi="微软雅黑" w:hint="eastAsia"/>
          <w:sz w:val="20"/>
          <w:szCs w:val="20"/>
        </w:rPr>
        <w:t>：</w:t>
      </w:r>
      <w:r w:rsidR="00301CD0" w:rsidRPr="00A9225B">
        <w:rPr>
          <w:rFonts w:ascii="微软雅黑" w:eastAsia="微软雅黑" w:hAnsi="微软雅黑" w:hint="eastAsia"/>
          <w:sz w:val="20"/>
          <w:szCs w:val="20"/>
        </w:rPr>
        <w:t>保单号、</w:t>
      </w:r>
      <w:r w:rsidR="00301CD0">
        <w:rPr>
          <w:rFonts w:ascii="微软雅黑" w:eastAsia="微软雅黑" w:hAnsi="微软雅黑" w:hint="eastAsia"/>
          <w:sz w:val="20"/>
          <w:szCs w:val="20"/>
        </w:rPr>
        <w:t>保单状态、</w:t>
      </w:r>
      <w:r w:rsidR="00BD7932">
        <w:rPr>
          <w:rFonts w:ascii="微软雅黑" w:eastAsia="微软雅黑" w:hAnsi="微软雅黑" w:hint="eastAsia"/>
          <w:sz w:val="20"/>
          <w:szCs w:val="20"/>
        </w:rPr>
        <w:t>主险</w:t>
      </w:r>
      <w:r w:rsidRPr="00A9225B">
        <w:rPr>
          <w:rFonts w:ascii="微软雅黑" w:eastAsia="微软雅黑" w:hAnsi="微软雅黑" w:hint="eastAsia"/>
          <w:sz w:val="20"/>
          <w:szCs w:val="20"/>
        </w:rPr>
        <w:t>产品名称、</w:t>
      </w:r>
      <w:r w:rsidR="00A9225B" w:rsidRPr="00A9225B">
        <w:rPr>
          <w:rFonts w:ascii="微软雅黑" w:eastAsia="微软雅黑" w:hAnsi="微软雅黑" w:hint="eastAsia"/>
          <w:sz w:val="20"/>
          <w:szCs w:val="20"/>
        </w:rPr>
        <w:t>被保人、</w:t>
      </w:r>
      <w:r w:rsidR="00301CD0">
        <w:rPr>
          <w:rFonts w:ascii="微软雅黑" w:eastAsia="微软雅黑" w:hAnsi="微软雅黑" w:hint="eastAsia"/>
          <w:sz w:val="20"/>
          <w:szCs w:val="20"/>
        </w:rPr>
        <w:t>保险金额</w:t>
      </w:r>
      <w:r w:rsidR="00A9225B" w:rsidRPr="00A9225B">
        <w:rPr>
          <w:rFonts w:ascii="微软雅黑" w:eastAsia="微软雅黑" w:hAnsi="微软雅黑" w:hint="eastAsia"/>
          <w:sz w:val="20"/>
          <w:szCs w:val="20"/>
        </w:rPr>
        <w:t>。</w:t>
      </w:r>
      <w:r w:rsidR="00AF647B">
        <w:rPr>
          <w:rFonts w:ascii="微软雅黑" w:eastAsia="微软雅黑" w:hAnsi="微软雅黑" w:hint="eastAsia"/>
          <w:sz w:val="20"/>
          <w:szCs w:val="20"/>
        </w:rPr>
        <w:t>按照保单</w:t>
      </w:r>
      <w:r w:rsidR="0047348D">
        <w:rPr>
          <w:rFonts w:ascii="微软雅黑" w:eastAsia="微软雅黑" w:hAnsi="微软雅黑" w:hint="eastAsia"/>
          <w:sz w:val="20"/>
          <w:szCs w:val="20"/>
        </w:rPr>
        <w:t>生效日</w:t>
      </w:r>
      <w:r w:rsidR="00AF647B">
        <w:rPr>
          <w:rFonts w:ascii="微软雅黑" w:eastAsia="微软雅黑" w:hAnsi="微软雅黑" w:hint="eastAsia"/>
          <w:sz w:val="20"/>
          <w:szCs w:val="20"/>
        </w:rPr>
        <w:t>倒序排列，即</w:t>
      </w:r>
      <w:r w:rsidR="0047348D">
        <w:rPr>
          <w:rFonts w:ascii="微软雅黑" w:eastAsia="微软雅黑" w:hAnsi="微软雅黑" w:hint="eastAsia"/>
          <w:sz w:val="20"/>
          <w:szCs w:val="20"/>
        </w:rPr>
        <w:t>生效日最近</w:t>
      </w:r>
      <w:r w:rsidR="00AF647B">
        <w:rPr>
          <w:rFonts w:ascii="微软雅黑" w:eastAsia="微软雅黑" w:hAnsi="微软雅黑" w:hint="eastAsia"/>
          <w:sz w:val="20"/>
          <w:szCs w:val="20"/>
        </w:rPr>
        <w:t>的保单排在最上面</w:t>
      </w:r>
      <w:r w:rsidR="005A2F05">
        <w:rPr>
          <w:rFonts w:ascii="微软雅黑" w:eastAsia="微软雅黑" w:hAnsi="微软雅黑" w:hint="eastAsia"/>
          <w:sz w:val="20"/>
          <w:szCs w:val="20"/>
        </w:rPr>
        <w:t>，</w:t>
      </w:r>
      <w:r w:rsidR="007B78A0">
        <w:rPr>
          <w:rFonts w:ascii="微软雅黑" w:eastAsia="微软雅黑" w:hAnsi="微软雅黑" w:hint="eastAsia"/>
          <w:sz w:val="20"/>
          <w:szCs w:val="20"/>
        </w:rPr>
        <w:t>如图1所示。</w:t>
      </w:r>
      <w:r w:rsidR="00271D06">
        <w:rPr>
          <w:rFonts w:ascii="微软雅黑" w:eastAsia="微软雅黑" w:hAnsi="微软雅黑" w:hint="eastAsia"/>
          <w:sz w:val="20"/>
          <w:szCs w:val="20"/>
        </w:rPr>
        <w:t>其中被保险人含保单上的次被保险人</w:t>
      </w:r>
      <w:r w:rsidR="00A47A43">
        <w:rPr>
          <w:rFonts w:ascii="微软雅黑" w:eastAsia="微软雅黑" w:hAnsi="微软雅黑" w:hint="eastAsia"/>
          <w:sz w:val="20"/>
          <w:szCs w:val="20"/>
        </w:rPr>
        <w:t>，</w:t>
      </w:r>
      <w:r w:rsidR="00271D06">
        <w:rPr>
          <w:rFonts w:ascii="微软雅黑" w:eastAsia="微软雅黑" w:hAnsi="微软雅黑" w:hint="eastAsia"/>
          <w:sz w:val="20"/>
          <w:szCs w:val="20"/>
        </w:rPr>
        <w:t>即次被保险人也需要能够查询到其对应保单信息。</w:t>
      </w:r>
    </w:p>
    <w:p w14:paraId="36B5FFE4" w14:textId="55541A43" w:rsidR="0038403F" w:rsidRPr="0038403F" w:rsidRDefault="0038403F" w:rsidP="00CB6AE1">
      <w:pPr>
        <w:pStyle w:val="ListParagraph"/>
        <w:numPr>
          <w:ilvl w:val="1"/>
          <w:numId w:val="190"/>
        </w:numPr>
        <w:ind w:firstLineChars="0"/>
        <w:rPr>
          <w:rFonts w:ascii="微软雅黑" w:eastAsia="微软雅黑" w:hAnsi="微软雅黑"/>
        </w:rPr>
      </w:pPr>
      <w:r w:rsidRPr="0038403F">
        <w:rPr>
          <w:rFonts w:ascii="微软雅黑" w:eastAsia="微软雅黑" w:hAnsi="微软雅黑" w:hint="eastAsia"/>
        </w:rPr>
        <w:t>若选投保人：则只要投保人为</w:t>
      </w:r>
      <w:r w:rsidR="00062486">
        <w:rPr>
          <w:rFonts w:ascii="微软雅黑" w:eastAsia="微软雅黑" w:hAnsi="微软雅黑" w:hint="eastAsia"/>
        </w:rPr>
        <w:t>当前</w:t>
      </w:r>
      <w:r w:rsidRPr="0038403F">
        <w:rPr>
          <w:rFonts w:ascii="微软雅黑" w:eastAsia="微软雅黑" w:hAnsi="微软雅黑" w:hint="eastAsia"/>
        </w:rPr>
        <w:t>客户的保单</w:t>
      </w:r>
      <w:r w:rsidR="00062486">
        <w:rPr>
          <w:rFonts w:ascii="微软雅黑" w:eastAsia="微软雅黑" w:hAnsi="微软雅黑" w:hint="eastAsia"/>
        </w:rPr>
        <w:t>就</w:t>
      </w:r>
      <w:r w:rsidRPr="0038403F">
        <w:rPr>
          <w:rFonts w:ascii="微软雅黑" w:eastAsia="微软雅黑" w:hAnsi="微软雅黑" w:hint="eastAsia"/>
        </w:rPr>
        <w:t>显示。</w:t>
      </w:r>
    </w:p>
    <w:p w14:paraId="7F269D19" w14:textId="1680605F" w:rsidR="0038403F" w:rsidRPr="0038403F" w:rsidRDefault="0038403F" w:rsidP="00CB6AE1">
      <w:pPr>
        <w:pStyle w:val="ListParagraph"/>
        <w:numPr>
          <w:ilvl w:val="1"/>
          <w:numId w:val="190"/>
        </w:numPr>
        <w:ind w:firstLineChars="0"/>
        <w:rPr>
          <w:rFonts w:ascii="微软雅黑" w:eastAsia="微软雅黑" w:hAnsi="微软雅黑"/>
          <w:sz w:val="20"/>
          <w:szCs w:val="20"/>
        </w:rPr>
      </w:pPr>
      <w:r w:rsidRPr="0038403F">
        <w:rPr>
          <w:rFonts w:ascii="微软雅黑" w:eastAsia="微软雅黑" w:hAnsi="微软雅黑" w:hint="eastAsia"/>
          <w:sz w:val="20"/>
          <w:szCs w:val="20"/>
        </w:rPr>
        <w:t>若选被保人：则只要被保人为</w:t>
      </w:r>
      <w:r w:rsidR="00062486">
        <w:rPr>
          <w:rFonts w:ascii="微软雅黑" w:eastAsia="微软雅黑" w:hAnsi="微软雅黑" w:hint="eastAsia"/>
          <w:sz w:val="20"/>
          <w:szCs w:val="20"/>
        </w:rPr>
        <w:t>当前</w:t>
      </w:r>
      <w:r w:rsidRPr="0038403F">
        <w:rPr>
          <w:rFonts w:ascii="微软雅黑" w:eastAsia="微软雅黑" w:hAnsi="微软雅黑" w:hint="eastAsia"/>
          <w:sz w:val="20"/>
          <w:szCs w:val="20"/>
        </w:rPr>
        <w:t>客户的保单</w:t>
      </w:r>
      <w:r w:rsidR="00062486">
        <w:rPr>
          <w:rFonts w:ascii="微软雅黑" w:eastAsia="微软雅黑" w:hAnsi="微软雅黑" w:hint="eastAsia"/>
          <w:sz w:val="20"/>
          <w:szCs w:val="20"/>
        </w:rPr>
        <w:t>就</w:t>
      </w:r>
      <w:r w:rsidRPr="0038403F">
        <w:rPr>
          <w:rFonts w:ascii="微软雅黑" w:eastAsia="微软雅黑" w:hAnsi="微软雅黑" w:hint="eastAsia"/>
          <w:sz w:val="20"/>
          <w:szCs w:val="20"/>
        </w:rPr>
        <w:t>显示。</w:t>
      </w:r>
    </w:p>
    <w:p w14:paraId="20907297" w14:textId="693E20EA" w:rsidR="0038403F" w:rsidRDefault="0038403F" w:rsidP="00CB6AE1">
      <w:pPr>
        <w:pStyle w:val="ListParagraph"/>
        <w:numPr>
          <w:ilvl w:val="1"/>
          <w:numId w:val="190"/>
        </w:numPr>
        <w:ind w:firstLineChars="0"/>
        <w:rPr>
          <w:rFonts w:ascii="微软雅黑" w:eastAsia="微软雅黑" w:hAnsi="微软雅黑"/>
          <w:sz w:val="20"/>
          <w:szCs w:val="20"/>
        </w:rPr>
      </w:pPr>
      <w:r w:rsidRPr="0038403F">
        <w:rPr>
          <w:rFonts w:ascii="微软雅黑" w:eastAsia="微软雅黑" w:hAnsi="微软雅黑" w:hint="eastAsia"/>
          <w:sz w:val="20"/>
          <w:szCs w:val="20"/>
        </w:rPr>
        <w:t>若选投被保人：则投保人和被保人都是</w:t>
      </w:r>
      <w:r w:rsidR="00062486">
        <w:rPr>
          <w:rFonts w:ascii="微软雅黑" w:eastAsia="微软雅黑" w:hAnsi="微软雅黑" w:hint="eastAsia"/>
          <w:sz w:val="20"/>
          <w:szCs w:val="20"/>
        </w:rPr>
        <w:t>当前</w:t>
      </w:r>
      <w:r w:rsidRPr="0038403F">
        <w:rPr>
          <w:rFonts w:ascii="微软雅黑" w:eastAsia="微软雅黑" w:hAnsi="微软雅黑" w:hint="eastAsia"/>
          <w:sz w:val="20"/>
          <w:szCs w:val="20"/>
        </w:rPr>
        <w:t>客户的保单</w:t>
      </w:r>
      <w:r w:rsidR="00062486">
        <w:rPr>
          <w:rFonts w:ascii="微软雅黑" w:eastAsia="微软雅黑" w:hAnsi="微软雅黑" w:hint="eastAsia"/>
          <w:sz w:val="20"/>
          <w:szCs w:val="20"/>
        </w:rPr>
        <w:t>才</w:t>
      </w:r>
      <w:r w:rsidRPr="0038403F">
        <w:rPr>
          <w:rFonts w:ascii="微软雅黑" w:eastAsia="微软雅黑" w:hAnsi="微软雅黑" w:hint="eastAsia"/>
          <w:sz w:val="20"/>
          <w:szCs w:val="20"/>
        </w:rPr>
        <w:t>显示。</w:t>
      </w:r>
    </w:p>
    <w:p w14:paraId="16FCDE6A" w14:textId="07784E43" w:rsidR="0049681F" w:rsidRDefault="007B78A0" w:rsidP="006C6D45">
      <w:pPr>
        <w:pStyle w:val="ListParagraph"/>
        <w:numPr>
          <w:ilvl w:val="0"/>
          <w:numId w:val="29"/>
        </w:numPr>
        <w:ind w:firstLineChars="0"/>
        <w:rPr>
          <w:rFonts w:ascii="微软雅黑" w:eastAsia="微软雅黑" w:hAnsi="微软雅黑"/>
          <w:sz w:val="20"/>
          <w:szCs w:val="20"/>
        </w:rPr>
      </w:pPr>
      <w:r>
        <w:rPr>
          <w:rFonts w:ascii="微软雅黑" w:eastAsia="微软雅黑" w:hAnsi="微软雅黑" w:hint="eastAsia"/>
          <w:sz w:val="20"/>
          <w:szCs w:val="20"/>
        </w:rPr>
        <w:t>在图1中</w:t>
      </w:r>
      <w:r w:rsidR="006C7579" w:rsidRPr="00A9225B">
        <w:rPr>
          <w:rFonts w:ascii="微软雅黑" w:eastAsia="微软雅黑" w:hAnsi="微软雅黑" w:hint="eastAsia"/>
          <w:sz w:val="20"/>
          <w:szCs w:val="20"/>
        </w:rPr>
        <w:t>点击保单</w:t>
      </w:r>
      <w:r>
        <w:rPr>
          <w:rFonts w:ascii="微软雅黑" w:eastAsia="微软雅黑" w:hAnsi="微软雅黑" w:hint="eastAsia"/>
          <w:sz w:val="20"/>
          <w:szCs w:val="20"/>
        </w:rPr>
        <w:t>卡片</w:t>
      </w:r>
      <w:r w:rsidR="006C7579" w:rsidRPr="00A9225B">
        <w:rPr>
          <w:rFonts w:ascii="微软雅黑" w:eastAsia="微软雅黑" w:hAnsi="微软雅黑" w:hint="eastAsia"/>
          <w:sz w:val="20"/>
          <w:szCs w:val="20"/>
        </w:rPr>
        <w:t>，</w:t>
      </w:r>
      <w:r>
        <w:rPr>
          <w:rFonts w:ascii="微软雅黑" w:eastAsia="微软雅黑" w:hAnsi="微软雅黑" w:hint="eastAsia"/>
          <w:sz w:val="20"/>
          <w:szCs w:val="20"/>
        </w:rPr>
        <w:t>进入对应的</w:t>
      </w:r>
      <w:r w:rsidR="006C7579" w:rsidRPr="00A9225B">
        <w:rPr>
          <w:rFonts w:ascii="微软雅黑" w:eastAsia="微软雅黑" w:hAnsi="微软雅黑" w:hint="eastAsia"/>
          <w:sz w:val="20"/>
          <w:szCs w:val="20"/>
        </w:rPr>
        <w:t>保单详情</w:t>
      </w:r>
      <w:r w:rsidR="005A2F05">
        <w:rPr>
          <w:rFonts w:ascii="微软雅黑" w:eastAsia="微软雅黑" w:hAnsi="微软雅黑" w:hint="eastAsia"/>
          <w:sz w:val="20"/>
          <w:szCs w:val="20"/>
        </w:rPr>
        <w:t>，</w:t>
      </w:r>
      <w:r>
        <w:rPr>
          <w:rFonts w:ascii="微软雅黑" w:eastAsia="微软雅黑" w:hAnsi="微软雅黑" w:hint="eastAsia"/>
          <w:sz w:val="20"/>
          <w:szCs w:val="20"/>
        </w:rPr>
        <w:t>如下图2所示。</w:t>
      </w:r>
    </w:p>
    <w:p w14:paraId="2CB279DD" w14:textId="78671AF3" w:rsidR="00AC7FC3" w:rsidRDefault="00AC7FC3" w:rsidP="006C6D45">
      <w:pPr>
        <w:pStyle w:val="ListParagraph"/>
        <w:numPr>
          <w:ilvl w:val="0"/>
          <w:numId w:val="29"/>
        </w:numPr>
        <w:ind w:firstLineChars="0"/>
        <w:rPr>
          <w:rFonts w:ascii="微软雅黑" w:eastAsia="微软雅黑" w:hAnsi="微软雅黑"/>
          <w:sz w:val="20"/>
          <w:szCs w:val="20"/>
        </w:rPr>
      </w:pPr>
      <w:r>
        <w:rPr>
          <w:rFonts w:ascii="微软雅黑" w:eastAsia="微软雅黑" w:hAnsi="微软雅黑" w:hint="eastAsia"/>
          <w:sz w:val="20"/>
          <w:szCs w:val="20"/>
        </w:rPr>
        <w:t>保单详情中缴费年限进度条显示逻辑说明：主险实际已缴费年数/主险应缴费年数</w:t>
      </w:r>
    </w:p>
    <w:p w14:paraId="2681CE05" w14:textId="0F6459EE" w:rsidR="00AC7FC3" w:rsidRDefault="00AC7FC3" w:rsidP="00AC7FC3">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实际已缴费年数向上取整，如月缴已缴费1年2个月，则已缴费年数=</w:t>
      </w:r>
      <w:r>
        <w:rPr>
          <w:rFonts w:ascii="微软雅黑" w:eastAsia="微软雅黑" w:hAnsi="微软雅黑"/>
          <w:sz w:val="20"/>
          <w:szCs w:val="20"/>
        </w:rPr>
        <w:t>2</w:t>
      </w:r>
    </w:p>
    <w:p w14:paraId="17DAB1AA" w14:textId="3CA6EABC" w:rsidR="00AC7FC3" w:rsidRPr="00EA05FB" w:rsidRDefault="00AC7FC3" w:rsidP="00AC7FC3">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如果主险终身缴费，按照缴至1</w:t>
      </w:r>
      <w:r>
        <w:rPr>
          <w:rFonts w:ascii="微软雅黑" w:eastAsia="微软雅黑" w:hAnsi="微软雅黑"/>
          <w:sz w:val="20"/>
          <w:szCs w:val="20"/>
        </w:rPr>
        <w:t>05</w:t>
      </w:r>
      <w:r>
        <w:rPr>
          <w:rFonts w:ascii="微软雅黑" w:eastAsia="微软雅黑" w:hAnsi="微软雅黑" w:hint="eastAsia"/>
          <w:sz w:val="20"/>
          <w:szCs w:val="20"/>
        </w:rPr>
        <w:t>岁计算应缴年数</w:t>
      </w:r>
    </w:p>
    <w:p w14:paraId="1ED8B9CD" w14:textId="77777777" w:rsidR="00EA05FB" w:rsidRDefault="00EA05FB" w:rsidP="00A9225B">
      <w:pPr>
        <w:spacing w:line="240" w:lineRule="auto"/>
        <w:ind w:firstLine="420"/>
        <w:rPr>
          <w:rFonts w:ascii="微软雅黑" w:eastAsia="微软雅黑" w:hAnsi="微软雅黑"/>
          <w:lang w:eastAsia="zh-CN"/>
        </w:rPr>
      </w:pPr>
    </w:p>
    <w:p w14:paraId="35FADDC9" w14:textId="000BB808" w:rsidR="006C7579" w:rsidRDefault="00A9225B" w:rsidP="00A9225B">
      <w:pPr>
        <w:spacing w:line="240" w:lineRule="auto"/>
        <w:ind w:firstLine="420"/>
        <w:rPr>
          <w:rFonts w:ascii="微软雅黑" w:eastAsia="微软雅黑" w:hAnsi="微软雅黑"/>
          <w:lang w:eastAsia="zh-CN"/>
        </w:rPr>
      </w:pPr>
      <w:r>
        <w:rPr>
          <w:rFonts w:ascii="微软雅黑" w:eastAsia="微软雅黑" w:hAnsi="微软雅黑" w:hint="eastAsia"/>
          <w:lang w:eastAsia="zh-CN"/>
        </w:rPr>
        <w:t>保单详情信息：</w:t>
      </w:r>
    </w:p>
    <w:tbl>
      <w:tblPr>
        <w:tblStyle w:val="TableGrid"/>
        <w:tblW w:w="0" w:type="auto"/>
        <w:tblInd w:w="400" w:type="dxa"/>
        <w:tblLook w:val="04A0" w:firstRow="1" w:lastRow="0" w:firstColumn="1" w:lastColumn="0" w:noHBand="0" w:noVBand="1"/>
      </w:tblPr>
      <w:tblGrid>
        <w:gridCol w:w="2289"/>
        <w:gridCol w:w="4819"/>
      </w:tblGrid>
      <w:tr w:rsidR="00A9225B" w14:paraId="3CB22543" w14:textId="77777777" w:rsidTr="00CD3394">
        <w:trPr>
          <w:tblHeader/>
        </w:trPr>
        <w:tc>
          <w:tcPr>
            <w:tcW w:w="2289" w:type="dxa"/>
            <w:shd w:val="clear" w:color="auto" w:fill="BFBFBF" w:themeFill="background1" w:themeFillShade="BF"/>
          </w:tcPr>
          <w:p w14:paraId="788D3B56" w14:textId="41A66C8F" w:rsidR="00A9225B" w:rsidRPr="0049681F" w:rsidRDefault="00A9225B" w:rsidP="00A9225B">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字段名称</w:t>
            </w:r>
          </w:p>
        </w:tc>
        <w:tc>
          <w:tcPr>
            <w:tcW w:w="4819" w:type="dxa"/>
            <w:shd w:val="clear" w:color="auto" w:fill="BFBFBF" w:themeFill="background1" w:themeFillShade="BF"/>
          </w:tcPr>
          <w:p w14:paraId="5D2A5956" w14:textId="06FD5490" w:rsidR="00A9225B" w:rsidRPr="0049681F" w:rsidRDefault="005D7D8C" w:rsidP="00A9225B">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字段</w:t>
            </w:r>
            <w:r w:rsidR="00A9225B" w:rsidRPr="0049681F">
              <w:rPr>
                <w:rFonts w:ascii="微软雅黑" w:eastAsia="微软雅黑" w:hAnsi="微软雅黑" w:hint="eastAsia"/>
                <w:sz w:val="18"/>
                <w:szCs w:val="18"/>
                <w:lang w:eastAsia="zh-CN"/>
              </w:rPr>
              <w:t>描述</w:t>
            </w:r>
          </w:p>
        </w:tc>
      </w:tr>
      <w:tr w:rsidR="00BD7932" w14:paraId="20554511" w14:textId="77777777" w:rsidTr="00CD3394">
        <w:tc>
          <w:tcPr>
            <w:tcW w:w="2289" w:type="dxa"/>
          </w:tcPr>
          <w:p w14:paraId="48665A20" w14:textId="4E157A63" w:rsidR="00BD7932" w:rsidRPr="0049681F" w:rsidRDefault="00BD7932" w:rsidP="00BD7932">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保单号</w:t>
            </w:r>
          </w:p>
        </w:tc>
        <w:tc>
          <w:tcPr>
            <w:tcW w:w="4819" w:type="dxa"/>
          </w:tcPr>
          <w:p w14:paraId="199C682D" w14:textId="77777777" w:rsidR="00BD7932" w:rsidRPr="0049681F" w:rsidRDefault="00BD7932" w:rsidP="00BD7932">
            <w:pPr>
              <w:spacing w:line="240" w:lineRule="auto"/>
              <w:rPr>
                <w:rFonts w:ascii="微软雅黑" w:eastAsia="微软雅黑" w:hAnsi="微软雅黑"/>
                <w:sz w:val="18"/>
                <w:szCs w:val="18"/>
                <w:lang w:eastAsia="zh-CN"/>
              </w:rPr>
            </w:pPr>
          </w:p>
        </w:tc>
      </w:tr>
      <w:tr w:rsidR="0049681F" w14:paraId="5CDA2CF9" w14:textId="77777777" w:rsidTr="00CD3394">
        <w:tc>
          <w:tcPr>
            <w:tcW w:w="2289" w:type="dxa"/>
          </w:tcPr>
          <w:p w14:paraId="124831C1" w14:textId="564C4D29" w:rsidR="0049681F" w:rsidRPr="0049681F" w:rsidRDefault="0049681F" w:rsidP="00BD7932">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投保人姓名</w:t>
            </w:r>
          </w:p>
        </w:tc>
        <w:tc>
          <w:tcPr>
            <w:tcW w:w="4819" w:type="dxa"/>
          </w:tcPr>
          <w:p w14:paraId="76A96D7C" w14:textId="77777777" w:rsidR="0049681F" w:rsidRPr="0049681F" w:rsidRDefault="0049681F" w:rsidP="00BD7932">
            <w:pPr>
              <w:spacing w:line="240" w:lineRule="auto"/>
              <w:rPr>
                <w:rFonts w:ascii="微软雅黑" w:eastAsia="微软雅黑" w:hAnsi="微软雅黑"/>
                <w:sz w:val="18"/>
                <w:szCs w:val="18"/>
                <w:lang w:eastAsia="zh-CN"/>
              </w:rPr>
            </w:pPr>
          </w:p>
        </w:tc>
      </w:tr>
      <w:tr w:rsidR="00BA2026" w14:paraId="583663AF" w14:textId="77777777" w:rsidTr="00CD3394">
        <w:tc>
          <w:tcPr>
            <w:tcW w:w="2289" w:type="dxa"/>
          </w:tcPr>
          <w:p w14:paraId="285834AF" w14:textId="5A88E107" w:rsidR="00BA2026" w:rsidRPr="0049681F" w:rsidRDefault="00BA2026" w:rsidP="00BD7932">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投保人性别</w:t>
            </w:r>
          </w:p>
        </w:tc>
        <w:tc>
          <w:tcPr>
            <w:tcW w:w="4819" w:type="dxa"/>
          </w:tcPr>
          <w:p w14:paraId="5AE9D8FE" w14:textId="77777777" w:rsidR="00BA2026" w:rsidRPr="0049681F" w:rsidRDefault="00BA2026" w:rsidP="00BD7932">
            <w:pPr>
              <w:spacing w:line="240" w:lineRule="auto"/>
              <w:rPr>
                <w:rFonts w:ascii="微软雅黑" w:eastAsia="微软雅黑" w:hAnsi="微软雅黑"/>
                <w:sz w:val="18"/>
                <w:szCs w:val="18"/>
                <w:lang w:eastAsia="zh-CN"/>
              </w:rPr>
            </w:pPr>
          </w:p>
        </w:tc>
      </w:tr>
      <w:tr w:rsidR="00BA2026" w14:paraId="09B1BD95" w14:textId="77777777" w:rsidTr="00CD3394">
        <w:tc>
          <w:tcPr>
            <w:tcW w:w="2289" w:type="dxa"/>
          </w:tcPr>
          <w:p w14:paraId="77F1E3CB" w14:textId="7A56A727" w:rsidR="00BA2026" w:rsidRPr="0049681F" w:rsidRDefault="00BA2026" w:rsidP="00BD7932">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投保人与被保险人关系</w:t>
            </w:r>
          </w:p>
        </w:tc>
        <w:tc>
          <w:tcPr>
            <w:tcW w:w="4819" w:type="dxa"/>
          </w:tcPr>
          <w:p w14:paraId="15BCDE88" w14:textId="77777777" w:rsidR="00BA2026" w:rsidRPr="0049681F" w:rsidRDefault="00BA2026" w:rsidP="00BD7932">
            <w:pPr>
              <w:spacing w:line="240" w:lineRule="auto"/>
              <w:rPr>
                <w:rFonts w:ascii="微软雅黑" w:eastAsia="微软雅黑" w:hAnsi="微软雅黑"/>
                <w:sz w:val="18"/>
                <w:szCs w:val="18"/>
                <w:lang w:eastAsia="zh-CN"/>
              </w:rPr>
            </w:pPr>
          </w:p>
        </w:tc>
      </w:tr>
      <w:tr w:rsidR="00281E41" w14:paraId="0D9288FC" w14:textId="77777777" w:rsidTr="00CD3394">
        <w:tc>
          <w:tcPr>
            <w:tcW w:w="2289" w:type="dxa"/>
          </w:tcPr>
          <w:p w14:paraId="2164BB8B" w14:textId="77826DAC" w:rsidR="00281E41" w:rsidRPr="0049681F"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投保人手机号</w:t>
            </w:r>
          </w:p>
        </w:tc>
        <w:tc>
          <w:tcPr>
            <w:tcW w:w="4819" w:type="dxa"/>
          </w:tcPr>
          <w:p w14:paraId="307B8463"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036B5237" w14:textId="77777777" w:rsidTr="00CD3394">
        <w:tc>
          <w:tcPr>
            <w:tcW w:w="2289" w:type="dxa"/>
          </w:tcPr>
          <w:p w14:paraId="38153609" w14:textId="61B64EAD" w:rsidR="00281E41" w:rsidRPr="0049681F"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投保人通讯地址</w:t>
            </w:r>
          </w:p>
        </w:tc>
        <w:tc>
          <w:tcPr>
            <w:tcW w:w="4819" w:type="dxa"/>
          </w:tcPr>
          <w:p w14:paraId="20C6BDC7"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5FF3F1D9" w14:textId="77777777" w:rsidTr="00CD3394">
        <w:tc>
          <w:tcPr>
            <w:tcW w:w="2289" w:type="dxa"/>
          </w:tcPr>
          <w:p w14:paraId="1B50E00C" w14:textId="5BB49D34" w:rsidR="00281E41" w:rsidRPr="0049681F"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主险产品名称</w:t>
            </w:r>
          </w:p>
        </w:tc>
        <w:tc>
          <w:tcPr>
            <w:tcW w:w="4819" w:type="dxa"/>
          </w:tcPr>
          <w:p w14:paraId="08AFEBC1"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2EF4DC72" w14:textId="77777777" w:rsidTr="00CD3394">
        <w:tc>
          <w:tcPr>
            <w:tcW w:w="2289" w:type="dxa"/>
          </w:tcPr>
          <w:p w14:paraId="0E9EEA15" w14:textId="0B32A216" w:rsidR="00281E41" w:rsidRPr="0049681F"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主险已缴年限</w:t>
            </w:r>
          </w:p>
        </w:tc>
        <w:tc>
          <w:tcPr>
            <w:tcW w:w="4819" w:type="dxa"/>
          </w:tcPr>
          <w:p w14:paraId="0186E466"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53DFA389" w14:textId="77777777" w:rsidTr="00CD3394">
        <w:tc>
          <w:tcPr>
            <w:tcW w:w="2289" w:type="dxa"/>
          </w:tcPr>
          <w:p w14:paraId="616764B5" w14:textId="251BB26E" w:rsidR="00281E41" w:rsidRPr="0049681F"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主险</w:t>
            </w:r>
            <w:r w:rsidRPr="0049681F">
              <w:rPr>
                <w:rFonts w:ascii="微软雅黑" w:eastAsia="微软雅黑" w:hAnsi="微软雅黑" w:hint="eastAsia"/>
                <w:sz w:val="18"/>
                <w:szCs w:val="18"/>
                <w:lang w:eastAsia="zh-CN"/>
              </w:rPr>
              <w:t>缴费年限</w:t>
            </w:r>
          </w:p>
        </w:tc>
        <w:tc>
          <w:tcPr>
            <w:tcW w:w="4819" w:type="dxa"/>
          </w:tcPr>
          <w:p w14:paraId="568F55E9"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632A3620" w14:textId="77777777" w:rsidTr="00CD3394">
        <w:tc>
          <w:tcPr>
            <w:tcW w:w="2289" w:type="dxa"/>
          </w:tcPr>
          <w:p w14:paraId="7792FFC2" w14:textId="2AAF1474"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累计已缴保费</w:t>
            </w:r>
          </w:p>
        </w:tc>
        <w:tc>
          <w:tcPr>
            <w:tcW w:w="4819" w:type="dxa"/>
          </w:tcPr>
          <w:p w14:paraId="5D6ABEE5" w14:textId="2C26FC2D" w:rsidR="00281E41" w:rsidRPr="0049681F" w:rsidRDefault="001403B7"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T</w:t>
            </w:r>
            <w:r>
              <w:rPr>
                <w:rFonts w:ascii="微软雅黑" w:eastAsia="微软雅黑" w:hAnsi="微软雅黑"/>
                <w:sz w:val="18"/>
                <w:szCs w:val="18"/>
                <w:lang w:eastAsia="zh-CN"/>
              </w:rPr>
              <w:t>-1</w:t>
            </w:r>
          </w:p>
        </w:tc>
      </w:tr>
      <w:tr w:rsidR="00281E41" w14:paraId="31A216CA" w14:textId="77777777" w:rsidTr="00CD3394">
        <w:tc>
          <w:tcPr>
            <w:tcW w:w="2289" w:type="dxa"/>
          </w:tcPr>
          <w:p w14:paraId="72C7A658" w14:textId="087AFF23" w:rsidR="00281E41" w:rsidRPr="0049681F"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保单状态</w:t>
            </w:r>
          </w:p>
        </w:tc>
        <w:tc>
          <w:tcPr>
            <w:tcW w:w="4819" w:type="dxa"/>
          </w:tcPr>
          <w:p w14:paraId="7045678A" w14:textId="007BB94A" w:rsidR="00281E41" w:rsidRPr="0049681F" w:rsidRDefault="00E4272E"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保障中/</w:t>
            </w:r>
            <w:r w:rsidR="00281E41">
              <w:rPr>
                <w:rFonts w:ascii="微软雅黑" w:eastAsia="微软雅黑" w:hAnsi="微软雅黑" w:hint="eastAsia"/>
                <w:sz w:val="18"/>
                <w:szCs w:val="18"/>
                <w:lang w:eastAsia="zh-CN"/>
              </w:rPr>
              <w:t>已失效</w:t>
            </w:r>
          </w:p>
        </w:tc>
      </w:tr>
      <w:tr w:rsidR="00281E41" w14:paraId="6DCE84D4" w14:textId="77777777" w:rsidTr="00FC36DD">
        <w:tc>
          <w:tcPr>
            <w:tcW w:w="7108" w:type="dxa"/>
            <w:gridSpan w:val="2"/>
          </w:tcPr>
          <w:p w14:paraId="27BF37DB" w14:textId="66E483B2" w:rsidR="00281E41" w:rsidRPr="0049681F" w:rsidRDefault="00281E41" w:rsidP="00281E41">
            <w:pPr>
              <w:spacing w:line="240" w:lineRule="auto"/>
              <w:rPr>
                <w:rFonts w:ascii="微软雅黑" w:eastAsia="微软雅黑" w:hAnsi="微软雅黑"/>
                <w:b/>
                <w:bCs/>
                <w:lang w:eastAsia="zh-CN"/>
              </w:rPr>
            </w:pPr>
            <w:r w:rsidRPr="0049681F">
              <w:rPr>
                <w:rFonts w:ascii="微软雅黑" w:eastAsia="微软雅黑" w:hAnsi="微软雅黑" w:hint="eastAsia"/>
                <w:b/>
                <w:bCs/>
                <w:lang w:eastAsia="zh-CN"/>
              </w:rPr>
              <w:t>保单基本信息</w:t>
            </w:r>
          </w:p>
        </w:tc>
      </w:tr>
      <w:tr w:rsidR="00281E41" w14:paraId="7D9103D5" w14:textId="77777777" w:rsidTr="00CD3394">
        <w:tc>
          <w:tcPr>
            <w:tcW w:w="2289" w:type="dxa"/>
          </w:tcPr>
          <w:p w14:paraId="38F2E34E" w14:textId="7CBBCCC8"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投保生效日</w:t>
            </w:r>
          </w:p>
        </w:tc>
        <w:tc>
          <w:tcPr>
            <w:tcW w:w="4819" w:type="dxa"/>
          </w:tcPr>
          <w:p w14:paraId="5907067E"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6B411AA2" w14:textId="77777777" w:rsidTr="00CD3394">
        <w:tc>
          <w:tcPr>
            <w:tcW w:w="2289" w:type="dxa"/>
          </w:tcPr>
          <w:p w14:paraId="3F4D1071" w14:textId="66D6B20C"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保费到期日</w:t>
            </w:r>
          </w:p>
        </w:tc>
        <w:tc>
          <w:tcPr>
            <w:tcW w:w="4819" w:type="dxa"/>
          </w:tcPr>
          <w:p w14:paraId="0A7CA7E1"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4AAABFBE" w14:textId="77777777" w:rsidTr="00CD3394">
        <w:tc>
          <w:tcPr>
            <w:tcW w:w="2289" w:type="dxa"/>
          </w:tcPr>
          <w:p w14:paraId="319FC451" w14:textId="7695A80B"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期缴保费</w:t>
            </w:r>
          </w:p>
        </w:tc>
        <w:tc>
          <w:tcPr>
            <w:tcW w:w="4819" w:type="dxa"/>
          </w:tcPr>
          <w:p w14:paraId="593B153E"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6DBBFE81" w14:textId="77777777" w:rsidTr="00CD3394">
        <w:tc>
          <w:tcPr>
            <w:tcW w:w="2289" w:type="dxa"/>
          </w:tcPr>
          <w:p w14:paraId="3BA7A606" w14:textId="66106211"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基本保额</w:t>
            </w:r>
          </w:p>
        </w:tc>
        <w:tc>
          <w:tcPr>
            <w:tcW w:w="4819" w:type="dxa"/>
          </w:tcPr>
          <w:p w14:paraId="299900AF"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4A39E3F8" w14:textId="77777777" w:rsidTr="00CD3394">
        <w:tc>
          <w:tcPr>
            <w:tcW w:w="2289" w:type="dxa"/>
          </w:tcPr>
          <w:p w14:paraId="601F9F43" w14:textId="0363065A"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缴费方式</w:t>
            </w:r>
          </w:p>
        </w:tc>
        <w:tc>
          <w:tcPr>
            <w:tcW w:w="4819" w:type="dxa"/>
          </w:tcPr>
          <w:p w14:paraId="382DA5AE"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51037B19" w14:textId="77777777" w:rsidTr="00CD3394">
        <w:tc>
          <w:tcPr>
            <w:tcW w:w="2289" w:type="dxa"/>
          </w:tcPr>
          <w:p w14:paraId="46BFCD53" w14:textId="3EE68305" w:rsidR="00281E41" w:rsidRPr="0049681F" w:rsidRDefault="00281E41" w:rsidP="00281E41">
            <w:pPr>
              <w:spacing w:line="240" w:lineRule="auto"/>
              <w:rPr>
                <w:rFonts w:ascii="微软雅黑" w:eastAsia="微软雅黑" w:hAnsi="微软雅黑"/>
                <w:sz w:val="18"/>
                <w:szCs w:val="18"/>
                <w:lang w:eastAsia="zh-CN"/>
              </w:rPr>
            </w:pPr>
            <w:r w:rsidRPr="0049681F">
              <w:rPr>
                <w:rFonts w:ascii="微软雅黑" w:eastAsia="微软雅黑" w:hAnsi="微软雅黑" w:hint="eastAsia"/>
                <w:sz w:val="18"/>
                <w:szCs w:val="18"/>
                <w:lang w:eastAsia="zh-CN"/>
              </w:rPr>
              <w:t>付款方式</w:t>
            </w:r>
          </w:p>
        </w:tc>
        <w:tc>
          <w:tcPr>
            <w:tcW w:w="4819" w:type="dxa"/>
          </w:tcPr>
          <w:p w14:paraId="4734D606" w14:textId="77777777" w:rsidR="00281E41" w:rsidRPr="0049681F" w:rsidRDefault="00281E41" w:rsidP="00281E41">
            <w:pPr>
              <w:spacing w:line="240" w:lineRule="auto"/>
              <w:rPr>
                <w:rFonts w:ascii="微软雅黑" w:eastAsia="微软雅黑" w:hAnsi="微软雅黑"/>
                <w:sz w:val="18"/>
                <w:szCs w:val="18"/>
                <w:lang w:eastAsia="zh-CN"/>
              </w:rPr>
            </w:pPr>
          </w:p>
        </w:tc>
      </w:tr>
      <w:tr w:rsidR="00281E41" w14:paraId="7FBA3A2B" w14:textId="77777777" w:rsidTr="00CD3394">
        <w:tc>
          <w:tcPr>
            <w:tcW w:w="2289" w:type="dxa"/>
          </w:tcPr>
          <w:p w14:paraId="0FD70922" w14:textId="1E015C72" w:rsidR="00281E41" w:rsidRPr="0049681F" w:rsidRDefault="009120A3"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身故受益人（显示名字）</w:t>
            </w:r>
          </w:p>
        </w:tc>
        <w:tc>
          <w:tcPr>
            <w:tcW w:w="4819" w:type="dxa"/>
          </w:tcPr>
          <w:p w14:paraId="47862159" w14:textId="301CA425" w:rsidR="00281E41" w:rsidRPr="00ED1825" w:rsidRDefault="00ED1825"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若存在多身故受益人则罗列展示，不显示受益比例。</w:t>
            </w:r>
          </w:p>
        </w:tc>
      </w:tr>
      <w:tr w:rsidR="00281E41" w14:paraId="51CEB29F" w14:textId="77777777" w:rsidTr="00CD3394">
        <w:tc>
          <w:tcPr>
            <w:tcW w:w="2289" w:type="dxa"/>
          </w:tcPr>
          <w:p w14:paraId="40268514" w14:textId="4A6F819C" w:rsidR="00281E41" w:rsidRPr="0049681F" w:rsidRDefault="009120A3"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受益人关系</w:t>
            </w:r>
          </w:p>
        </w:tc>
        <w:tc>
          <w:tcPr>
            <w:tcW w:w="4819" w:type="dxa"/>
          </w:tcPr>
          <w:p w14:paraId="20CC1F04" w14:textId="77777777" w:rsidR="00281E41" w:rsidRPr="0049681F" w:rsidRDefault="00281E41" w:rsidP="00281E41">
            <w:pPr>
              <w:spacing w:line="240" w:lineRule="auto"/>
              <w:rPr>
                <w:rFonts w:ascii="微软雅黑" w:eastAsia="微软雅黑" w:hAnsi="微软雅黑"/>
                <w:sz w:val="18"/>
                <w:szCs w:val="18"/>
                <w:lang w:eastAsia="zh-CN"/>
              </w:rPr>
            </w:pPr>
          </w:p>
        </w:tc>
      </w:tr>
      <w:tr w:rsidR="009120A3" w14:paraId="5A1D0C7D" w14:textId="77777777" w:rsidTr="00CD3394">
        <w:tc>
          <w:tcPr>
            <w:tcW w:w="2289" w:type="dxa"/>
          </w:tcPr>
          <w:p w14:paraId="777E6343" w14:textId="2716B1A9" w:rsidR="009120A3" w:rsidRPr="0049681F" w:rsidRDefault="009120A3"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生存受益人（显示名字）</w:t>
            </w:r>
          </w:p>
        </w:tc>
        <w:tc>
          <w:tcPr>
            <w:tcW w:w="4819" w:type="dxa"/>
          </w:tcPr>
          <w:p w14:paraId="46B2F2E5" w14:textId="7D1C53A1" w:rsidR="009120A3" w:rsidRPr="0049681F" w:rsidRDefault="00ED1825"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若存在多生存受益人则罗列展示，不显示</w:t>
            </w:r>
            <w:r w:rsidR="00396BD8">
              <w:rPr>
                <w:rFonts w:ascii="微软雅黑" w:eastAsia="微软雅黑" w:hAnsi="微软雅黑" w:hint="eastAsia"/>
                <w:sz w:val="18"/>
                <w:szCs w:val="18"/>
                <w:lang w:eastAsia="zh-CN"/>
              </w:rPr>
              <w:t>受</w:t>
            </w:r>
            <w:r>
              <w:rPr>
                <w:rFonts w:ascii="微软雅黑" w:eastAsia="微软雅黑" w:hAnsi="微软雅黑" w:hint="eastAsia"/>
                <w:sz w:val="18"/>
                <w:szCs w:val="18"/>
                <w:lang w:eastAsia="zh-CN"/>
              </w:rPr>
              <w:t>益比列。</w:t>
            </w:r>
          </w:p>
        </w:tc>
      </w:tr>
      <w:tr w:rsidR="009120A3" w14:paraId="3BA08214" w14:textId="77777777" w:rsidTr="00CD3394">
        <w:tc>
          <w:tcPr>
            <w:tcW w:w="2289" w:type="dxa"/>
          </w:tcPr>
          <w:p w14:paraId="0EC92DA5" w14:textId="6974D29D" w:rsidR="009120A3" w:rsidRPr="0049681F" w:rsidRDefault="009120A3"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受益人关系</w:t>
            </w:r>
          </w:p>
        </w:tc>
        <w:tc>
          <w:tcPr>
            <w:tcW w:w="4819" w:type="dxa"/>
          </w:tcPr>
          <w:p w14:paraId="56E8CA2A" w14:textId="77777777" w:rsidR="009120A3" w:rsidRPr="0049681F" w:rsidRDefault="009120A3" w:rsidP="00281E41">
            <w:pPr>
              <w:spacing w:line="240" w:lineRule="auto"/>
              <w:rPr>
                <w:rFonts w:ascii="微软雅黑" w:eastAsia="微软雅黑" w:hAnsi="微软雅黑"/>
                <w:sz w:val="18"/>
                <w:szCs w:val="18"/>
                <w:lang w:eastAsia="zh-CN"/>
              </w:rPr>
            </w:pPr>
          </w:p>
        </w:tc>
      </w:tr>
      <w:tr w:rsidR="00281E41" w14:paraId="3ABFE102" w14:textId="77777777" w:rsidTr="00CD3394">
        <w:tc>
          <w:tcPr>
            <w:tcW w:w="2289" w:type="dxa"/>
          </w:tcPr>
          <w:p w14:paraId="3CDA80EC" w14:textId="6CA5DE08" w:rsidR="00281E41" w:rsidRPr="004B2C5A" w:rsidRDefault="00281E41" w:rsidP="00281E41">
            <w:pPr>
              <w:spacing w:line="240" w:lineRule="auto"/>
              <w:rPr>
                <w:rFonts w:ascii="微软雅黑" w:eastAsia="微软雅黑" w:hAnsi="微软雅黑"/>
                <w:sz w:val="18"/>
                <w:szCs w:val="18"/>
                <w:lang w:eastAsia="zh-CN"/>
              </w:rPr>
            </w:pPr>
            <w:r w:rsidRPr="004B2C5A">
              <w:rPr>
                <w:rFonts w:ascii="微软雅黑" w:eastAsia="微软雅黑" w:hAnsi="微软雅黑" w:hint="eastAsia"/>
                <w:sz w:val="18"/>
                <w:szCs w:val="18"/>
                <w:lang w:eastAsia="zh-CN"/>
              </w:rPr>
              <w:t>紧急联系人</w:t>
            </w:r>
          </w:p>
        </w:tc>
        <w:tc>
          <w:tcPr>
            <w:tcW w:w="4819" w:type="dxa"/>
          </w:tcPr>
          <w:p w14:paraId="2590B015" w14:textId="3A709524" w:rsidR="00281E41" w:rsidRPr="004B2C5A" w:rsidRDefault="00281E41" w:rsidP="00281E41">
            <w:pPr>
              <w:spacing w:line="240" w:lineRule="auto"/>
              <w:rPr>
                <w:rFonts w:ascii="微软雅黑" w:eastAsia="微软雅黑" w:hAnsi="微软雅黑"/>
                <w:sz w:val="18"/>
                <w:szCs w:val="18"/>
                <w:lang w:eastAsia="zh-CN"/>
              </w:rPr>
            </w:pPr>
            <w:r w:rsidRPr="004B2C5A">
              <w:rPr>
                <w:rFonts w:ascii="微软雅黑" w:eastAsia="微软雅黑" w:hAnsi="微软雅黑"/>
                <w:sz w:val="18"/>
                <w:szCs w:val="18"/>
                <w:lang w:eastAsia="zh-CN"/>
              </w:rPr>
              <w:t>One Service</w:t>
            </w:r>
            <w:r w:rsidRPr="004B2C5A">
              <w:rPr>
                <w:rFonts w:ascii="微软雅黑" w:eastAsia="微软雅黑" w:hAnsi="微软雅黑" w:hint="eastAsia"/>
                <w:sz w:val="18"/>
                <w:szCs w:val="18"/>
                <w:lang w:eastAsia="zh-CN"/>
              </w:rPr>
              <w:t>接口新增该字段。</w:t>
            </w:r>
          </w:p>
        </w:tc>
      </w:tr>
      <w:tr w:rsidR="00281E41" w14:paraId="6F119718" w14:textId="77777777" w:rsidTr="00CD3394">
        <w:tc>
          <w:tcPr>
            <w:tcW w:w="2289" w:type="dxa"/>
          </w:tcPr>
          <w:p w14:paraId="74D70E5F" w14:textId="485A7BB2" w:rsidR="00281E41" w:rsidRPr="004B2C5A"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紧急联系人电话</w:t>
            </w:r>
          </w:p>
        </w:tc>
        <w:tc>
          <w:tcPr>
            <w:tcW w:w="4819" w:type="dxa"/>
          </w:tcPr>
          <w:p w14:paraId="794F3783" w14:textId="49D92CBD" w:rsidR="00281E41" w:rsidRPr="004B2C5A" w:rsidRDefault="00281E41" w:rsidP="00281E41">
            <w:pPr>
              <w:spacing w:line="240" w:lineRule="auto"/>
              <w:rPr>
                <w:rFonts w:ascii="微软雅黑" w:eastAsia="微软雅黑" w:hAnsi="微软雅黑"/>
                <w:sz w:val="18"/>
                <w:szCs w:val="18"/>
                <w:lang w:eastAsia="zh-CN"/>
              </w:rPr>
            </w:pPr>
            <w:r w:rsidRPr="004B2C5A">
              <w:rPr>
                <w:rFonts w:ascii="微软雅黑" w:eastAsia="微软雅黑" w:hAnsi="微软雅黑"/>
                <w:sz w:val="18"/>
                <w:szCs w:val="18"/>
                <w:lang w:eastAsia="zh-CN"/>
              </w:rPr>
              <w:t>One Service</w:t>
            </w:r>
            <w:r w:rsidRPr="004B2C5A">
              <w:rPr>
                <w:rFonts w:ascii="微软雅黑" w:eastAsia="微软雅黑" w:hAnsi="微软雅黑" w:hint="eastAsia"/>
                <w:sz w:val="18"/>
                <w:szCs w:val="18"/>
                <w:lang w:eastAsia="zh-CN"/>
              </w:rPr>
              <w:t>接口新增该字段。</w:t>
            </w:r>
          </w:p>
        </w:tc>
      </w:tr>
      <w:tr w:rsidR="00281E41" w14:paraId="2B1AF638" w14:textId="77777777" w:rsidTr="00FC36DD">
        <w:tc>
          <w:tcPr>
            <w:tcW w:w="7108" w:type="dxa"/>
            <w:gridSpan w:val="2"/>
          </w:tcPr>
          <w:p w14:paraId="4D0099D9" w14:textId="48320652" w:rsidR="00281E41" w:rsidRPr="0049681F" w:rsidRDefault="00281E41" w:rsidP="00281E41">
            <w:pPr>
              <w:spacing w:line="240" w:lineRule="auto"/>
              <w:rPr>
                <w:rFonts w:ascii="微软雅黑" w:eastAsia="微软雅黑" w:hAnsi="微软雅黑"/>
                <w:b/>
                <w:bCs/>
                <w:lang w:eastAsia="zh-CN"/>
              </w:rPr>
            </w:pPr>
            <w:r w:rsidRPr="0049681F">
              <w:rPr>
                <w:rFonts w:ascii="微软雅黑" w:eastAsia="微软雅黑" w:hAnsi="微软雅黑" w:hint="eastAsia"/>
                <w:b/>
                <w:bCs/>
                <w:lang w:eastAsia="zh-CN"/>
              </w:rPr>
              <w:t>被保险人基本信息</w:t>
            </w:r>
          </w:p>
        </w:tc>
      </w:tr>
      <w:tr w:rsidR="00281E41" w14:paraId="78BEBE0E" w14:textId="77777777" w:rsidTr="00CD3394">
        <w:tc>
          <w:tcPr>
            <w:tcW w:w="2289" w:type="dxa"/>
          </w:tcPr>
          <w:p w14:paraId="12F904DB" w14:textId="4904D448" w:rsidR="00281E41" w:rsidRPr="005D7D8C" w:rsidRDefault="00281E41" w:rsidP="00281E41">
            <w:pPr>
              <w:spacing w:line="240" w:lineRule="auto"/>
              <w:rPr>
                <w:rFonts w:ascii="微软雅黑" w:eastAsia="微软雅黑" w:hAnsi="微软雅黑"/>
                <w:sz w:val="18"/>
                <w:szCs w:val="18"/>
                <w:lang w:eastAsia="zh-CN"/>
              </w:rPr>
            </w:pPr>
            <w:r w:rsidRPr="005D7D8C">
              <w:rPr>
                <w:rFonts w:ascii="微软雅黑" w:eastAsia="微软雅黑" w:hAnsi="微软雅黑" w:hint="eastAsia"/>
                <w:sz w:val="18"/>
                <w:szCs w:val="18"/>
                <w:lang w:eastAsia="zh-CN"/>
              </w:rPr>
              <w:t>姓名</w:t>
            </w:r>
          </w:p>
        </w:tc>
        <w:tc>
          <w:tcPr>
            <w:tcW w:w="4819" w:type="dxa"/>
          </w:tcPr>
          <w:p w14:paraId="763C0CAA" w14:textId="77777777" w:rsidR="00281E41" w:rsidRPr="005D7D8C" w:rsidRDefault="00281E41" w:rsidP="00281E41">
            <w:pPr>
              <w:spacing w:line="240" w:lineRule="auto"/>
              <w:rPr>
                <w:rFonts w:ascii="微软雅黑" w:eastAsia="微软雅黑" w:hAnsi="微软雅黑"/>
                <w:sz w:val="18"/>
                <w:szCs w:val="18"/>
                <w:lang w:eastAsia="zh-CN"/>
              </w:rPr>
            </w:pPr>
          </w:p>
        </w:tc>
      </w:tr>
      <w:tr w:rsidR="00BA2026" w14:paraId="53E68837" w14:textId="77777777" w:rsidTr="00CD3394">
        <w:tc>
          <w:tcPr>
            <w:tcW w:w="2289" w:type="dxa"/>
          </w:tcPr>
          <w:p w14:paraId="122E6A27" w14:textId="4F6DD1D7" w:rsidR="00BA2026" w:rsidRPr="005D7D8C" w:rsidRDefault="00BA2026"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性别</w:t>
            </w:r>
          </w:p>
        </w:tc>
        <w:tc>
          <w:tcPr>
            <w:tcW w:w="4819" w:type="dxa"/>
          </w:tcPr>
          <w:p w14:paraId="19AB18E3" w14:textId="77777777" w:rsidR="00BA2026" w:rsidRPr="005D7D8C" w:rsidRDefault="00BA2026" w:rsidP="00281E41">
            <w:pPr>
              <w:spacing w:line="240" w:lineRule="auto"/>
              <w:rPr>
                <w:rFonts w:ascii="微软雅黑" w:eastAsia="微软雅黑" w:hAnsi="微软雅黑"/>
                <w:sz w:val="18"/>
                <w:szCs w:val="18"/>
                <w:lang w:eastAsia="zh-CN"/>
              </w:rPr>
            </w:pPr>
          </w:p>
        </w:tc>
      </w:tr>
      <w:tr w:rsidR="00281E41" w14:paraId="7A3BA2CB" w14:textId="77777777" w:rsidTr="00CD3394">
        <w:tc>
          <w:tcPr>
            <w:tcW w:w="2289" w:type="dxa"/>
          </w:tcPr>
          <w:p w14:paraId="0EBC8899" w14:textId="127B3F85" w:rsidR="00281E41" w:rsidRPr="005D7D8C" w:rsidRDefault="00281E41" w:rsidP="00281E41">
            <w:pPr>
              <w:spacing w:line="240" w:lineRule="auto"/>
              <w:rPr>
                <w:rFonts w:ascii="微软雅黑" w:eastAsia="微软雅黑" w:hAnsi="微软雅黑"/>
                <w:sz w:val="18"/>
                <w:szCs w:val="18"/>
                <w:lang w:eastAsia="zh-CN"/>
              </w:rPr>
            </w:pPr>
            <w:r w:rsidRPr="005D7D8C">
              <w:rPr>
                <w:rFonts w:ascii="微软雅黑" w:eastAsia="微软雅黑" w:hAnsi="微软雅黑" w:hint="eastAsia"/>
                <w:sz w:val="18"/>
                <w:szCs w:val="18"/>
                <w:lang w:eastAsia="zh-CN"/>
              </w:rPr>
              <w:t>生日</w:t>
            </w:r>
          </w:p>
        </w:tc>
        <w:tc>
          <w:tcPr>
            <w:tcW w:w="4819" w:type="dxa"/>
          </w:tcPr>
          <w:p w14:paraId="71D101B6" w14:textId="77777777" w:rsidR="00281E41" w:rsidRPr="005D7D8C" w:rsidRDefault="00281E41" w:rsidP="00281E41">
            <w:pPr>
              <w:spacing w:line="240" w:lineRule="auto"/>
              <w:rPr>
                <w:rFonts w:ascii="微软雅黑" w:eastAsia="微软雅黑" w:hAnsi="微软雅黑"/>
                <w:sz w:val="18"/>
                <w:szCs w:val="18"/>
                <w:lang w:eastAsia="zh-CN"/>
              </w:rPr>
            </w:pPr>
          </w:p>
        </w:tc>
      </w:tr>
      <w:tr w:rsidR="00281E41" w14:paraId="078E6115" w14:textId="77777777" w:rsidTr="00CD3394">
        <w:tc>
          <w:tcPr>
            <w:tcW w:w="2289" w:type="dxa"/>
          </w:tcPr>
          <w:p w14:paraId="43AEFFE3" w14:textId="39EE8AF2" w:rsidR="00281E41" w:rsidRPr="005D7D8C"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被保人手机号</w:t>
            </w:r>
          </w:p>
        </w:tc>
        <w:tc>
          <w:tcPr>
            <w:tcW w:w="4819" w:type="dxa"/>
          </w:tcPr>
          <w:p w14:paraId="2B9B801B" w14:textId="77777777" w:rsidR="00281E41" w:rsidRPr="005D7D8C" w:rsidRDefault="00281E41" w:rsidP="00281E41">
            <w:pPr>
              <w:spacing w:line="240" w:lineRule="auto"/>
              <w:rPr>
                <w:rFonts w:ascii="微软雅黑" w:eastAsia="微软雅黑" w:hAnsi="微软雅黑"/>
                <w:sz w:val="18"/>
                <w:szCs w:val="18"/>
                <w:lang w:eastAsia="zh-CN"/>
              </w:rPr>
            </w:pPr>
          </w:p>
        </w:tc>
      </w:tr>
      <w:tr w:rsidR="00281E41" w14:paraId="6B4C0664" w14:textId="77777777" w:rsidTr="00CD3394">
        <w:tc>
          <w:tcPr>
            <w:tcW w:w="2289" w:type="dxa"/>
          </w:tcPr>
          <w:p w14:paraId="0201CB7A" w14:textId="596F37F2" w:rsidR="00281E41" w:rsidRPr="005D7D8C"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被保人通讯地址</w:t>
            </w:r>
          </w:p>
        </w:tc>
        <w:tc>
          <w:tcPr>
            <w:tcW w:w="4819" w:type="dxa"/>
          </w:tcPr>
          <w:p w14:paraId="19E7C3B7" w14:textId="77777777" w:rsidR="00281E41" w:rsidRPr="005D7D8C" w:rsidRDefault="00281E41" w:rsidP="00281E41">
            <w:pPr>
              <w:spacing w:line="240" w:lineRule="auto"/>
              <w:rPr>
                <w:rFonts w:ascii="微软雅黑" w:eastAsia="微软雅黑" w:hAnsi="微软雅黑"/>
                <w:sz w:val="18"/>
                <w:szCs w:val="18"/>
                <w:lang w:eastAsia="zh-CN"/>
              </w:rPr>
            </w:pPr>
          </w:p>
        </w:tc>
      </w:tr>
      <w:tr w:rsidR="00CD3394" w14:paraId="1AA2D4C3" w14:textId="77777777" w:rsidTr="00CD3394">
        <w:tc>
          <w:tcPr>
            <w:tcW w:w="2289" w:type="dxa"/>
          </w:tcPr>
          <w:p w14:paraId="5261D3F2" w14:textId="33086240" w:rsidR="00CD3394" w:rsidRDefault="00CD3394"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次被保人信息（如有）</w:t>
            </w:r>
          </w:p>
        </w:tc>
        <w:tc>
          <w:tcPr>
            <w:tcW w:w="4819" w:type="dxa"/>
          </w:tcPr>
          <w:p w14:paraId="0E0CC308" w14:textId="77777777" w:rsidR="00CD3394" w:rsidRPr="005D7D8C" w:rsidRDefault="00CD3394" w:rsidP="00281E41">
            <w:pPr>
              <w:spacing w:line="240" w:lineRule="auto"/>
              <w:rPr>
                <w:rFonts w:ascii="微软雅黑" w:eastAsia="微软雅黑" w:hAnsi="微软雅黑"/>
                <w:sz w:val="18"/>
                <w:szCs w:val="18"/>
                <w:lang w:eastAsia="zh-CN"/>
              </w:rPr>
            </w:pPr>
          </w:p>
        </w:tc>
      </w:tr>
      <w:tr w:rsidR="00281E41" w14:paraId="679E398C" w14:textId="77777777" w:rsidTr="00FC36DD">
        <w:tc>
          <w:tcPr>
            <w:tcW w:w="7108" w:type="dxa"/>
            <w:gridSpan w:val="2"/>
          </w:tcPr>
          <w:p w14:paraId="78CCE5F1" w14:textId="632AD9A1" w:rsidR="00281E41" w:rsidRPr="005D7D8C" w:rsidRDefault="00281E41" w:rsidP="00281E41">
            <w:pPr>
              <w:spacing w:line="240" w:lineRule="auto"/>
              <w:rPr>
                <w:rFonts w:ascii="微软雅黑" w:eastAsia="微软雅黑" w:hAnsi="微软雅黑"/>
                <w:b/>
                <w:bCs/>
                <w:lang w:eastAsia="zh-CN"/>
              </w:rPr>
            </w:pPr>
            <w:r w:rsidRPr="005D7D8C">
              <w:rPr>
                <w:rFonts w:ascii="微软雅黑" w:eastAsia="微软雅黑" w:hAnsi="微软雅黑" w:hint="eastAsia"/>
                <w:b/>
                <w:bCs/>
                <w:lang w:eastAsia="zh-CN"/>
              </w:rPr>
              <w:t>保单相关信息</w:t>
            </w:r>
          </w:p>
        </w:tc>
      </w:tr>
      <w:tr w:rsidR="00281E41" w14:paraId="08A431FD" w14:textId="77777777" w:rsidTr="00CD3394">
        <w:tc>
          <w:tcPr>
            <w:tcW w:w="2289" w:type="dxa"/>
          </w:tcPr>
          <w:p w14:paraId="2FDD9726" w14:textId="4B2710B3" w:rsidR="00281E41" w:rsidRPr="005D7D8C" w:rsidRDefault="00281E41" w:rsidP="00281E41">
            <w:pPr>
              <w:spacing w:line="240" w:lineRule="auto"/>
              <w:rPr>
                <w:rFonts w:ascii="微软雅黑" w:eastAsia="微软雅黑" w:hAnsi="微软雅黑"/>
                <w:sz w:val="18"/>
                <w:szCs w:val="18"/>
                <w:lang w:eastAsia="zh-CN"/>
              </w:rPr>
            </w:pPr>
            <w:r w:rsidRPr="005D7D8C">
              <w:rPr>
                <w:rFonts w:ascii="微软雅黑" w:eastAsia="微软雅黑" w:hAnsi="微软雅黑" w:hint="eastAsia"/>
                <w:sz w:val="18"/>
                <w:szCs w:val="18"/>
                <w:lang w:eastAsia="zh-CN"/>
              </w:rPr>
              <w:t>保险费过期未付选择</w:t>
            </w:r>
          </w:p>
        </w:tc>
        <w:tc>
          <w:tcPr>
            <w:tcW w:w="4819" w:type="dxa"/>
          </w:tcPr>
          <w:p w14:paraId="62FC6B10" w14:textId="77777777" w:rsidR="00281E41" w:rsidRPr="005D7D8C" w:rsidRDefault="00281E41" w:rsidP="00281E41">
            <w:pPr>
              <w:spacing w:line="240" w:lineRule="auto"/>
              <w:rPr>
                <w:rFonts w:ascii="微软雅黑" w:eastAsia="微软雅黑" w:hAnsi="微软雅黑"/>
                <w:sz w:val="18"/>
                <w:szCs w:val="18"/>
                <w:lang w:eastAsia="zh-CN"/>
              </w:rPr>
            </w:pPr>
          </w:p>
        </w:tc>
      </w:tr>
      <w:tr w:rsidR="00281E41" w14:paraId="1760677A" w14:textId="77777777" w:rsidTr="00CD3394">
        <w:tc>
          <w:tcPr>
            <w:tcW w:w="2289" w:type="dxa"/>
          </w:tcPr>
          <w:p w14:paraId="23E2212D" w14:textId="7C5063D9" w:rsidR="00281E41" w:rsidRPr="005D7D8C" w:rsidRDefault="00281E41" w:rsidP="00281E41">
            <w:pPr>
              <w:spacing w:line="240" w:lineRule="auto"/>
              <w:rPr>
                <w:rFonts w:ascii="微软雅黑" w:eastAsia="微软雅黑" w:hAnsi="微软雅黑"/>
                <w:sz w:val="18"/>
                <w:szCs w:val="18"/>
                <w:lang w:eastAsia="zh-CN"/>
              </w:rPr>
            </w:pPr>
            <w:r w:rsidRPr="005D7D8C">
              <w:rPr>
                <w:rFonts w:ascii="微软雅黑" w:eastAsia="微软雅黑" w:hAnsi="微软雅黑" w:hint="eastAsia"/>
                <w:sz w:val="18"/>
                <w:szCs w:val="18"/>
                <w:lang w:eastAsia="zh-CN"/>
              </w:rPr>
              <w:t>是否有理赔史</w:t>
            </w:r>
          </w:p>
        </w:tc>
        <w:tc>
          <w:tcPr>
            <w:tcW w:w="4819" w:type="dxa"/>
          </w:tcPr>
          <w:p w14:paraId="351F933D" w14:textId="77777777" w:rsidR="00281E41" w:rsidRPr="005D7D8C" w:rsidRDefault="00281E41" w:rsidP="00281E41">
            <w:pPr>
              <w:spacing w:line="240" w:lineRule="auto"/>
              <w:rPr>
                <w:rFonts w:ascii="微软雅黑" w:eastAsia="微软雅黑" w:hAnsi="微软雅黑"/>
                <w:sz w:val="18"/>
                <w:szCs w:val="18"/>
                <w:lang w:eastAsia="zh-CN"/>
              </w:rPr>
            </w:pPr>
          </w:p>
        </w:tc>
      </w:tr>
      <w:tr w:rsidR="00281E41" w14:paraId="67DC4869" w14:textId="77777777" w:rsidTr="00CD3394">
        <w:tc>
          <w:tcPr>
            <w:tcW w:w="2289" w:type="dxa"/>
          </w:tcPr>
          <w:p w14:paraId="12473F49" w14:textId="00985F11" w:rsidR="00281E41" w:rsidRPr="005D7D8C" w:rsidRDefault="00281E41" w:rsidP="00281E41">
            <w:pPr>
              <w:spacing w:line="240" w:lineRule="auto"/>
              <w:rPr>
                <w:rFonts w:ascii="微软雅黑" w:eastAsia="微软雅黑" w:hAnsi="微软雅黑"/>
                <w:sz w:val="18"/>
                <w:szCs w:val="18"/>
                <w:lang w:eastAsia="zh-CN"/>
              </w:rPr>
            </w:pPr>
            <w:r w:rsidRPr="005D7D8C">
              <w:rPr>
                <w:rFonts w:ascii="微软雅黑" w:eastAsia="微软雅黑" w:hAnsi="微软雅黑" w:hint="eastAsia"/>
                <w:sz w:val="18"/>
                <w:szCs w:val="18"/>
                <w:lang w:eastAsia="zh-CN"/>
              </w:rPr>
              <w:t>银行全称</w:t>
            </w:r>
          </w:p>
        </w:tc>
        <w:tc>
          <w:tcPr>
            <w:tcW w:w="4819" w:type="dxa"/>
          </w:tcPr>
          <w:p w14:paraId="52537C81" w14:textId="77777777" w:rsidR="00281E41" w:rsidRPr="005D7D8C" w:rsidRDefault="00281E41" w:rsidP="00281E41">
            <w:pPr>
              <w:spacing w:line="240" w:lineRule="auto"/>
              <w:rPr>
                <w:rFonts w:ascii="微软雅黑" w:eastAsia="微软雅黑" w:hAnsi="微软雅黑"/>
                <w:sz w:val="18"/>
                <w:szCs w:val="18"/>
                <w:lang w:eastAsia="zh-CN"/>
              </w:rPr>
            </w:pPr>
          </w:p>
        </w:tc>
      </w:tr>
      <w:tr w:rsidR="00281E41" w14:paraId="3C4B69B0" w14:textId="77777777" w:rsidTr="00CD3394">
        <w:tc>
          <w:tcPr>
            <w:tcW w:w="2289" w:type="dxa"/>
          </w:tcPr>
          <w:p w14:paraId="68336165" w14:textId="3222218E" w:rsidR="00281E41" w:rsidRPr="005D7D8C" w:rsidRDefault="00281E41" w:rsidP="00281E41">
            <w:pPr>
              <w:spacing w:line="240" w:lineRule="auto"/>
              <w:rPr>
                <w:rFonts w:ascii="微软雅黑" w:eastAsia="微软雅黑" w:hAnsi="微软雅黑"/>
                <w:sz w:val="18"/>
                <w:szCs w:val="18"/>
                <w:lang w:eastAsia="zh-CN"/>
              </w:rPr>
            </w:pPr>
            <w:r w:rsidRPr="005D7D8C">
              <w:rPr>
                <w:rFonts w:ascii="微软雅黑" w:eastAsia="微软雅黑" w:hAnsi="微软雅黑" w:hint="eastAsia"/>
                <w:sz w:val="18"/>
                <w:szCs w:val="18"/>
                <w:lang w:eastAsia="zh-CN"/>
              </w:rPr>
              <w:t>付款账号</w:t>
            </w:r>
          </w:p>
        </w:tc>
        <w:tc>
          <w:tcPr>
            <w:tcW w:w="4819" w:type="dxa"/>
          </w:tcPr>
          <w:p w14:paraId="49F1A0C2" w14:textId="77777777" w:rsidR="00FC36DD" w:rsidRDefault="00FC36DD" w:rsidP="00281E41">
            <w:pPr>
              <w:spacing w:line="240" w:lineRule="auto"/>
              <w:rPr>
                <w:rFonts w:ascii="微软雅黑" w:eastAsia="微软雅黑" w:hAnsi="微软雅黑"/>
                <w:sz w:val="18"/>
                <w:szCs w:val="18"/>
                <w:lang w:eastAsia="zh-CN"/>
              </w:rPr>
            </w:pPr>
            <w:r w:rsidRPr="00FC36DD">
              <w:rPr>
                <w:rFonts w:ascii="微软雅黑" w:eastAsia="微软雅黑" w:hAnsi="微软雅黑" w:hint="eastAsia"/>
                <w:sz w:val="18"/>
                <w:szCs w:val="18"/>
                <w:lang w:eastAsia="zh-CN"/>
              </w:rPr>
              <w:t>掩码</w:t>
            </w:r>
            <w:r w:rsidR="00281E41">
              <w:rPr>
                <w:rFonts w:ascii="微软雅黑" w:eastAsia="微软雅黑" w:hAnsi="微软雅黑" w:hint="eastAsia"/>
                <w:sz w:val="18"/>
                <w:szCs w:val="18"/>
                <w:lang w:eastAsia="zh-CN"/>
              </w:rPr>
              <w:t>显示</w:t>
            </w:r>
            <w:r w:rsidRPr="00FC36DD">
              <w:rPr>
                <w:rFonts w:ascii="微软雅黑" w:eastAsia="微软雅黑" w:hAnsi="微软雅黑" w:hint="eastAsia"/>
                <w:sz w:val="18"/>
                <w:szCs w:val="18"/>
                <w:lang w:eastAsia="zh-CN"/>
              </w:rPr>
              <w:t>（显示前4位和最后4位）</w:t>
            </w:r>
          </w:p>
          <w:p w14:paraId="162C4B24" w14:textId="1444F3DB" w:rsidR="00D45FF6" w:rsidRPr="005D7D8C" w:rsidRDefault="00D45FF6"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若存在多付款账号，则显示第一次扣款时的账号。</w:t>
            </w:r>
          </w:p>
        </w:tc>
      </w:tr>
      <w:tr w:rsidR="00281E41" w14:paraId="35B64E93" w14:textId="77777777" w:rsidTr="00FC36DD">
        <w:tc>
          <w:tcPr>
            <w:tcW w:w="7108" w:type="dxa"/>
            <w:gridSpan w:val="2"/>
          </w:tcPr>
          <w:p w14:paraId="78BE4051" w14:textId="2495AF4D" w:rsidR="00281E41" w:rsidRPr="00A56D62" w:rsidRDefault="00281E41" w:rsidP="00281E41">
            <w:pPr>
              <w:spacing w:line="240" w:lineRule="auto"/>
              <w:rPr>
                <w:rFonts w:ascii="微软雅黑" w:eastAsia="微软雅黑" w:hAnsi="微软雅黑"/>
                <w:b/>
                <w:bCs/>
                <w:lang w:eastAsia="zh-CN"/>
              </w:rPr>
            </w:pPr>
            <w:r w:rsidRPr="00A56D62">
              <w:rPr>
                <w:rFonts w:ascii="微软雅黑" w:eastAsia="微软雅黑" w:hAnsi="微软雅黑" w:hint="eastAsia"/>
                <w:b/>
                <w:bCs/>
                <w:lang w:eastAsia="zh-CN"/>
              </w:rPr>
              <w:t>附加险明细</w:t>
            </w:r>
          </w:p>
        </w:tc>
      </w:tr>
      <w:tr w:rsidR="00281E41" w14:paraId="35D0AB16" w14:textId="77777777" w:rsidTr="00CD3394">
        <w:tc>
          <w:tcPr>
            <w:tcW w:w="2289" w:type="dxa"/>
          </w:tcPr>
          <w:p w14:paraId="480EC08C" w14:textId="3BBA79E7" w:rsidR="00281E41" w:rsidRPr="005D7D8C"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附加险保险合同名称</w:t>
            </w:r>
          </w:p>
        </w:tc>
        <w:tc>
          <w:tcPr>
            <w:tcW w:w="4819" w:type="dxa"/>
          </w:tcPr>
          <w:p w14:paraId="78FDA5DB" w14:textId="77777777" w:rsidR="00281E41" w:rsidRPr="005D7D8C" w:rsidRDefault="00281E41" w:rsidP="00281E41">
            <w:pPr>
              <w:spacing w:line="240" w:lineRule="auto"/>
              <w:rPr>
                <w:rFonts w:ascii="微软雅黑" w:eastAsia="微软雅黑" w:hAnsi="微软雅黑"/>
                <w:sz w:val="18"/>
                <w:szCs w:val="18"/>
                <w:lang w:eastAsia="zh-CN"/>
              </w:rPr>
            </w:pPr>
          </w:p>
        </w:tc>
      </w:tr>
      <w:tr w:rsidR="00281E41" w14:paraId="0A97B879" w14:textId="77777777" w:rsidTr="00CD3394">
        <w:tc>
          <w:tcPr>
            <w:tcW w:w="2289" w:type="dxa"/>
          </w:tcPr>
          <w:p w14:paraId="0235CB3B" w14:textId="124F7EB0" w:rsidR="00281E41" w:rsidRPr="005D7D8C" w:rsidRDefault="00281E41"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保额</w:t>
            </w:r>
          </w:p>
        </w:tc>
        <w:tc>
          <w:tcPr>
            <w:tcW w:w="4819" w:type="dxa"/>
          </w:tcPr>
          <w:p w14:paraId="64C23C7F" w14:textId="77777777" w:rsidR="00281E41" w:rsidRPr="005D7D8C" w:rsidRDefault="00281E41" w:rsidP="00281E41">
            <w:pPr>
              <w:spacing w:line="240" w:lineRule="auto"/>
              <w:rPr>
                <w:rFonts w:ascii="微软雅黑" w:eastAsia="微软雅黑" w:hAnsi="微软雅黑"/>
                <w:sz w:val="18"/>
                <w:szCs w:val="18"/>
                <w:lang w:eastAsia="zh-CN"/>
              </w:rPr>
            </w:pPr>
          </w:p>
        </w:tc>
      </w:tr>
      <w:tr w:rsidR="00C62BA5" w14:paraId="68A284D5" w14:textId="77777777" w:rsidTr="00CD3394">
        <w:tc>
          <w:tcPr>
            <w:tcW w:w="2289" w:type="dxa"/>
          </w:tcPr>
          <w:p w14:paraId="0D50F63B" w14:textId="52C3904E" w:rsidR="00C62BA5" w:rsidRDefault="00C62BA5"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合同状态</w:t>
            </w:r>
          </w:p>
        </w:tc>
        <w:tc>
          <w:tcPr>
            <w:tcW w:w="4819" w:type="dxa"/>
          </w:tcPr>
          <w:p w14:paraId="7602E89B" w14:textId="07B3258F" w:rsidR="00C62BA5" w:rsidRPr="005D7D8C" w:rsidRDefault="00C62BA5" w:rsidP="00281E41">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显示附加险的险种状态</w:t>
            </w:r>
          </w:p>
        </w:tc>
      </w:tr>
    </w:tbl>
    <w:p w14:paraId="1EEF05CC" w14:textId="77777777" w:rsidR="00CE3BBB" w:rsidRDefault="00CE3BBB" w:rsidP="00AB13B8">
      <w:pPr>
        <w:spacing w:line="240" w:lineRule="auto"/>
        <w:ind w:firstLine="420"/>
        <w:rPr>
          <w:rFonts w:ascii="微软雅黑" w:eastAsia="微软雅黑" w:hAnsi="微软雅黑"/>
          <w:lang w:eastAsia="zh-CN"/>
        </w:rPr>
      </w:pPr>
    </w:p>
    <w:p w14:paraId="6ED5BEF1" w14:textId="7087CE94" w:rsidR="006C7579" w:rsidRPr="00A9225B" w:rsidRDefault="00E43263" w:rsidP="00AB13B8">
      <w:pPr>
        <w:spacing w:line="240" w:lineRule="auto"/>
        <w:ind w:firstLine="420"/>
        <w:rPr>
          <w:rFonts w:ascii="微软雅黑" w:eastAsia="微软雅黑" w:hAnsi="微软雅黑"/>
          <w:lang w:eastAsia="zh-CN"/>
        </w:rPr>
      </w:pPr>
      <w:r>
        <w:rPr>
          <w:rFonts w:ascii="微软雅黑" w:eastAsia="微软雅黑" w:hAnsi="微软雅黑" w:hint="eastAsia"/>
          <w:lang w:eastAsia="zh-CN"/>
        </w:rPr>
        <w:t>客户保单</w:t>
      </w:r>
      <w:r w:rsidR="006C7579" w:rsidRPr="00A9225B">
        <w:rPr>
          <w:rFonts w:ascii="微软雅黑" w:eastAsia="微软雅黑" w:hAnsi="微软雅黑" w:hint="eastAsia"/>
          <w:lang w:eastAsia="zh-CN"/>
        </w:rPr>
        <w:t>示意图：</w:t>
      </w:r>
    </w:p>
    <w:p w14:paraId="7EBA660B" w14:textId="3DB53EBE" w:rsidR="006C7579" w:rsidRDefault="00301CD0" w:rsidP="006C7579">
      <w:pPr>
        <w:rPr>
          <w:lang w:eastAsia="zh-CN"/>
        </w:rPr>
      </w:pPr>
      <w:r w:rsidRPr="00301CD0">
        <w:rPr>
          <w:noProof/>
          <w:lang w:eastAsia="zh-CN"/>
        </w:rPr>
        <w:lastRenderedPageBreak/>
        <w:drawing>
          <wp:inline distT="0" distB="0" distL="0" distR="0" wp14:anchorId="719C7BF4" wp14:editId="17535906">
            <wp:extent cx="3676650" cy="324613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2148" cy="3259822"/>
                    </a:xfrm>
                    <a:prstGeom prst="rect">
                      <a:avLst/>
                    </a:prstGeom>
                  </pic:spPr>
                </pic:pic>
              </a:graphicData>
            </a:graphic>
          </wp:inline>
        </w:drawing>
      </w:r>
    </w:p>
    <w:p w14:paraId="6D34CA79" w14:textId="1ED24863" w:rsidR="00301CD0" w:rsidRDefault="00301CD0" w:rsidP="00301CD0">
      <w:pPr>
        <w:ind w:firstLine="420"/>
        <w:rPr>
          <w:lang w:eastAsia="zh-CN"/>
        </w:rPr>
      </w:pPr>
      <w:r>
        <w:rPr>
          <w:rFonts w:hint="eastAsia"/>
          <w:lang w:eastAsia="zh-CN"/>
        </w:rPr>
        <w:t>图</w:t>
      </w:r>
      <w:r>
        <w:rPr>
          <w:rFonts w:hint="eastAsia"/>
          <w:lang w:eastAsia="zh-CN"/>
        </w:rPr>
        <w:t>1</w:t>
      </w:r>
    </w:p>
    <w:p w14:paraId="042FB591" w14:textId="3555269C" w:rsidR="00301CD0" w:rsidRDefault="00301CD0" w:rsidP="00301CD0">
      <w:pPr>
        <w:ind w:firstLine="420"/>
        <w:rPr>
          <w:lang w:eastAsia="zh-CN"/>
        </w:rPr>
      </w:pPr>
    </w:p>
    <w:p w14:paraId="1EB70B96" w14:textId="6F62E946" w:rsidR="00301CD0" w:rsidRDefault="00CD3394" w:rsidP="00301CD0">
      <w:pPr>
        <w:ind w:firstLine="420"/>
        <w:rPr>
          <w:lang w:eastAsia="zh-CN"/>
        </w:rPr>
      </w:pPr>
      <w:r w:rsidRPr="00CD3394">
        <w:rPr>
          <w:noProof/>
          <w:lang w:eastAsia="zh-CN"/>
        </w:rPr>
        <w:lastRenderedPageBreak/>
        <w:drawing>
          <wp:inline distT="0" distB="0" distL="0" distR="0" wp14:anchorId="409C093B" wp14:editId="022E9F17">
            <wp:extent cx="4971793" cy="46545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7652" cy="4660036"/>
                    </a:xfrm>
                    <a:prstGeom prst="rect">
                      <a:avLst/>
                    </a:prstGeom>
                  </pic:spPr>
                </pic:pic>
              </a:graphicData>
            </a:graphic>
          </wp:inline>
        </w:drawing>
      </w:r>
    </w:p>
    <w:p w14:paraId="6B43F9E9" w14:textId="77777777" w:rsidR="005D445B" w:rsidRDefault="00F9229A" w:rsidP="00F9229A">
      <w:pPr>
        <w:ind w:firstLine="420"/>
        <w:rPr>
          <w:lang w:eastAsia="zh-CN"/>
        </w:rPr>
      </w:pPr>
      <w:r>
        <w:rPr>
          <w:lang w:eastAsia="zh-CN"/>
        </w:rPr>
        <w:tab/>
      </w:r>
      <w:r>
        <w:rPr>
          <w:rFonts w:hint="eastAsia"/>
          <w:lang w:eastAsia="zh-CN"/>
        </w:rPr>
        <w:t>图</w:t>
      </w:r>
      <w:r>
        <w:rPr>
          <w:lang w:eastAsia="zh-CN"/>
        </w:rPr>
        <w:t>2</w:t>
      </w:r>
    </w:p>
    <w:p w14:paraId="6A5ACA51" w14:textId="77777777" w:rsidR="00C62BA5" w:rsidRDefault="00C62BA5" w:rsidP="00F9229A">
      <w:pPr>
        <w:ind w:firstLine="420"/>
        <w:rPr>
          <w:lang w:eastAsia="zh-CN"/>
        </w:rPr>
      </w:pPr>
    </w:p>
    <w:p w14:paraId="349AE462" w14:textId="77777777" w:rsidR="00C62BA5" w:rsidRDefault="00C62BA5" w:rsidP="00F9229A">
      <w:pPr>
        <w:ind w:firstLine="420"/>
        <w:rPr>
          <w:ins w:id="204" w:author="SHI, Guofeng-GF" w:date="2022-08-25T14:20:00Z"/>
          <w:lang w:eastAsia="zh-CN"/>
        </w:rPr>
      </w:pPr>
      <w:r w:rsidRPr="00C62BA5">
        <w:rPr>
          <w:noProof/>
          <w:lang w:eastAsia="zh-CN"/>
        </w:rPr>
        <w:drawing>
          <wp:inline distT="0" distB="0" distL="0" distR="0" wp14:anchorId="36821A5D" wp14:editId="6A5873F6">
            <wp:extent cx="5732145" cy="190246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1902460"/>
                    </a:xfrm>
                    <a:prstGeom prst="rect">
                      <a:avLst/>
                    </a:prstGeom>
                  </pic:spPr>
                </pic:pic>
              </a:graphicData>
            </a:graphic>
          </wp:inline>
        </w:drawing>
      </w:r>
    </w:p>
    <w:p w14:paraId="43DB9C3D" w14:textId="77777777" w:rsidR="004404F3" w:rsidRDefault="004404F3" w:rsidP="00F9229A">
      <w:pPr>
        <w:ind w:firstLine="420"/>
        <w:rPr>
          <w:ins w:id="205" w:author="SHI, Guofeng-GF" w:date="2022-08-25T14:20:00Z"/>
          <w:lang w:eastAsia="zh-CN"/>
        </w:rPr>
      </w:pPr>
    </w:p>
    <w:p w14:paraId="045A4809" w14:textId="77777777" w:rsidR="004404F3" w:rsidRDefault="004404F3" w:rsidP="00F9229A">
      <w:pPr>
        <w:ind w:firstLine="420"/>
        <w:rPr>
          <w:ins w:id="206" w:author="SHI, Guofeng-GF" w:date="2022-08-25T14:20:00Z"/>
          <w:lang w:eastAsia="zh-CN"/>
        </w:rPr>
      </w:pPr>
    </w:p>
    <w:p w14:paraId="541BF7BB" w14:textId="77777777" w:rsidR="004404F3" w:rsidRPr="004404F3" w:rsidRDefault="004404F3" w:rsidP="00F9229A">
      <w:pPr>
        <w:ind w:firstLine="420"/>
        <w:rPr>
          <w:ins w:id="207" w:author="SHI, Guofeng-GF" w:date="2022-08-25T14:20:00Z"/>
          <w:rFonts w:ascii="微软雅黑" w:eastAsia="微软雅黑" w:hAnsi="微软雅黑"/>
          <w:lang w:eastAsia="zh-CN"/>
        </w:rPr>
      </w:pPr>
      <w:ins w:id="208" w:author="SHI, Guofeng-GF" w:date="2022-08-25T14:20:00Z">
        <w:r w:rsidRPr="004404F3">
          <w:rPr>
            <w:rFonts w:ascii="微软雅黑" w:eastAsia="微软雅黑" w:hAnsi="微软雅黑" w:hint="eastAsia"/>
            <w:lang w:eastAsia="zh-CN"/>
          </w:rPr>
          <w:t>被保人添加手机号显示后的效果图</w:t>
        </w:r>
      </w:ins>
    </w:p>
    <w:p w14:paraId="041F7C14" w14:textId="77777777" w:rsidR="004404F3" w:rsidRDefault="004404F3" w:rsidP="00F9229A">
      <w:pPr>
        <w:ind w:firstLine="420"/>
        <w:rPr>
          <w:ins w:id="209" w:author="SHI, Guofeng-GF" w:date="2022-08-25T14:21:00Z"/>
          <w:lang w:eastAsia="zh-CN"/>
        </w:rPr>
      </w:pPr>
    </w:p>
    <w:p w14:paraId="0BE1EE99" w14:textId="35149102" w:rsidR="004404F3" w:rsidRDefault="004404F3" w:rsidP="004404F3">
      <w:pPr>
        <w:rPr>
          <w:lang w:eastAsia="zh-CN"/>
        </w:rPr>
        <w:sectPr w:rsidR="004404F3" w:rsidSect="00E74CB2">
          <w:pgSz w:w="11907" w:h="16840" w:code="9"/>
          <w:pgMar w:top="1800" w:right="1440" w:bottom="1440" w:left="1440" w:header="1800" w:footer="864" w:gutter="0"/>
          <w:cols w:space="720"/>
          <w:docGrid w:linePitch="272"/>
        </w:sectPr>
      </w:pPr>
      <w:ins w:id="210" w:author="SHI, Guofeng-GF" w:date="2022-08-25T14:21:00Z">
        <w:r w:rsidRPr="004404F3">
          <w:rPr>
            <w:noProof/>
            <w:lang w:eastAsia="zh-CN"/>
          </w:rPr>
          <w:lastRenderedPageBreak/>
          <w:drawing>
            <wp:inline distT="0" distB="0" distL="0" distR="0" wp14:anchorId="710BD656" wp14:editId="36DCA306">
              <wp:extent cx="5494014" cy="2051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7816" cy="2052470"/>
                      </a:xfrm>
                      <a:prstGeom prst="rect">
                        <a:avLst/>
                      </a:prstGeom>
                    </pic:spPr>
                  </pic:pic>
                </a:graphicData>
              </a:graphic>
            </wp:inline>
          </w:drawing>
        </w:r>
      </w:ins>
    </w:p>
    <w:p w14:paraId="69F82AFF" w14:textId="7F9D7589" w:rsidR="008849F1" w:rsidRDefault="00316077" w:rsidP="00BF5530">
      <w:pPr>
        <w:pStyle w:val="Heading3"/>
        <w:spacing w:before="120" w:after="120"/>
        <w:rPr>
          <w:rFonts w:ascii="微软雅黑" w:eastAsia="微软雅黑" w:hAnsi="微软雅黑"/>
        </w:rPr>
      </w:pPr>
      <w:bookmarkStart w:id="211" w:name="_Toc111473582"/>
      <w:bookmarkStart w:id="212" w:name="_Hlk97656995"/>
      <w:r>
        <w:rPr>
          <w:rFonts w:ascii="微软雅黑" w:eastAsia="微软雅黑" w:hAnsi="微软雅黑" w:hint="eastAsia"/>
        </w:rPr>
        <w:lastRenderedPageBreak/>
        <w:t>保单管家</w:t>
      </w:r>
      <w:bookmarkEnd w:id="211"/>
    </w:p>
    <w:p w14:paraId="361081BD" w14:textId="2EF5C792" w:rsidR="003D5DBD" w:rsidRDefault="00ED1006" w:rsidP="006C6D45">
      <w:pPr>
        <w:pStyle w:val="ListParagraph"/>
        <w:numPr>
          <w:ilvl w:val="0"/>
          <w:numId w:val="54"/>
        </w:numPr>
        <w:ind w:firstLineChars="0"/>
        <w:rPr>
          <w:rFonts w:ascii="微软雅黑" w:eastAsia="微软雅黑" w:hAnsi="微软雅黑"/>
          <w:sz w:val="20"/>
          <w:szCs w:val="20"/>
        </w:rPr>
      </w:pPr>
      <w:r w:rsidRPr="00356569">
        <w:rPr>
          <w:rFonts w:ascii="微软雅黑" w:eastAsia="微软雅黑" w:hAnsi="微软雅黑" w:hint="eastAsia"/>
          <w:sz w:val="20"/>
          <w:szCs w:val="20"/>
        </w:rPr>
        <w:t>若</w:t>
      </w:r>
      <w:r w:rsidR="00DE70DB">
        <w:rPr>
          <w:rFonts w:ascii="微软雅黑" w:eastAsia="微软雅黑" w:hAnsi="微软雅黑"/>
          <w:sz w:val="20"/>
          <w:szCs w:val="20"/>
        </w:rPr>
        <w:t>CRM</w:t>
      </w:r>
      <w:r w:rsidR="00B274B4" w:rsidRPr="00356569">
        <w:rPr>
          <w:rFonts w:ascii="微软雅黑" w:eastAsia="微软雅黑" w:hAnsi="微软雅黑" w:hint="eastAsia"/>
          <w:sz w:val="20"/>
          <w:szCs w:val="20"/>
        </w:rPr>
        <w:t>中的</w:t>
      </w:r>
      <w:r w:rsidRPr="00356569">
        <w:rPr>
          <w:rFonts w:ascii="微软雅黑" w:eastAsia="微软雅黑" w:hAnsi="微软雅黑" w:hint="eastAsia"/>
          <w:sz w:val="20"/>
          <w:szCs w:val="20"/>
        </w:rPr>
        <w:t>客户在N</w:t>
      </w:r>
      <w:r w:rsidRPr="00356569">
        <w:rPr>
          <w:rFonts w:ascii="微软雅黑" w:eastAsia="微软雅黑" w:hAnsi="微软雅黑"/>
          <w:sz w:val="20"/>
          <w:szCs w:val="20"/>
        </w:rPr>
        <w:t>BS</w:t>
      </w:r>
      <w:r w:rsidR="007049C3">
        <w:rPr>
          <w:rFonts w:ascii="微软雅黑" w:eastAsia="微软雅黑" w:hAnsi="微软雅黑" w:hint="eastAsia"/>
          <w:sz w:val="20"/>
          <w:szCs w:val="20"/>
        </w:rPr>
        <w:t>操作</w:t>
      </w:r>
      <w:r w:rsidRPr="00356569">
        <w:rPr>
          <w:rFonts w:ascii="微软雅黑" w:eastAsia="微软雅黑" w:hAnsi="微软雅黑" w:hint="eastAsia"/>
          <w:sz w:val="20"/>
          <w:szCs w:val="20"/>
        </w:rPr>
        <w:t>保单测评，则在</w:t>
      </w:r>
      <w:r w:rsidR="00B274B4" w:rsidRPr="00356569">
        <w:rPr>
          <w:rFonts w:ascii="微软雅黑" w:eastAsia="微软雅黑" w:hAnsi="微软雅黑" w:hint="eastAsia"/>
          <w:sz w:val="20"/>
          <w:szCs w:val="20"/>
        </w:rPr>
        <w:t>该客户</w:t>
      </w:r>
      <w:r w:rsidRPr="00356569">
        <w:rPr>
          <w:rFonts w:ascii="微软雅黑" w:eastAsia="微软雅黑" w:hAnsi="微软雅黑" w:hint="eastAsia"/>
          <w:sz w:val="20"/>
          <w:szCs w:val="20"/>
        </w:rPr>
        <w:t>个人详情页展示该</w:t>
      </w:r>
      <w:r w:rsidR="00B274B4" w:rsidRPr="00356569">
        <w:rPr>
          <w:rFonts w:ascii="微软雅黑" w:eastAsia="微软雅黑" w:hAnsi="微软雅黑" w:hint="eastAsia"/>
          <w:sz w:val="20"/>
          <w:szCs w:val="20"/>
        </w:rPr>
        <w:t>保单测评</w:t>
      </w:r>
      <w:r w:rsidRPr="00356569">
        <w:rPr>
          <w:rFonts w:ascii="微软雅黑" w:eastAsia="微软雅黑" w:hAnsi="微软雅黑" w:hint="eastAsia"/>
          <w:sz w:val="20"/>
          <w:szCs w:val="20"/>
        </w:rPr>
        <w:t>记录</w:t>
      </w:r>
      <w:r w:rsidR="007049C3">
        <w:rPr>
          <w:rFonts w:ascii="微软雅黑" w:eastAsia="微软雅黑" w:hAnsi="微软雅黑" w:hint="eastAsia"/>
          <w:sz w:val="20"/>
          <w:szCs w:val="20"/>
        </w:rPr>
        <w:t>（一次测评一条展示记录，非测评报告级别）</w:t>
      </w:r>
      <w:r w:rsidR="0094265C">
        <w:rPr>
          <w:rFonts w:ascii="微软雅黑" w:eastAsia="微软雅黑" w:hAnsi="微软雅黑" w:hint="eastAsia"/>
          <w:sz w:val="20"/>
          <w:szCs w:val="20"/>
        </w:rPr>
        <w:t>，</w:t>
      </w:r>
      <w:r w:rsidR="00A13A65">
        <w:rPr>
          <w:rFonts w:ascii="微软雅黑" w:eastAsia="微软雅黑" w:hAnsi="微软雅黑" w:hint="eastAsia"/>
          <w:sz w:val="20"/>
          <w:szCs w:val="20"/>
        </w:rPr>
        <w:t>展示</w:t>
      </w:r>
      <w:r w:rsidR="0094265C">
        <w:rPr>
          <w:rFonts w:ascii="微软雅黑" w:eastAsia="微软雅黑" w:hAnsi="微软雅黑" w:hint="eastAsia"/>
          <w:sz w:val="20"/>
          <w:szCs w:val="20"/>
        </w:rPr>
        <w:t>内容为：</w:t>
      </w:r>
    </w:p>
    <w:p w14:paraId="72D2D314" w14:textId="7AB3EA77" w:rsidR="003D5DBD" w:rsidRDefault="0052388E" w:rsidP="009B528D">
      <w:pPr>
        <w:pStyle w:val="ListParagraph"/>
        <w:numPr>
          <w:ilvl w:val="0"/>
          <w:numId w:val="159"/>
        </w:numPr>
        <w:ind w:firstLineChars="0"/>
        <w:rPr>
          <w:rFonts w:ascii="微软雅黑" w:eastAsia="微软雅黑" w:hAnsi="微软雅黑"/>
          <w:sz w:val="20"/>
          <w:szCs w:val="20"/>
        </w:rPr>
      </w:pPr>
      <w:r>
        <w:rPr>
          <w:rFonts w:ascii="微软雅黑" w:eastAsia="微软雅黑" w:hAnsi="微软雅黑" w:hint="eastAsia"/>
          <w:sz w:val="20"/>
          <w:szCs w:val="20"/>
        </w:rPr>
        <w:t>时间：</w:t>
      </w:r>
      <w:r w:rsidR="0094265C" w:rsidRPr="007D73B0">
        <w:rPr>
          <w:rFonts w:ascii="微软雅黑" w:eastAsia="微软雅黑" w:hAnsi="微软雅黑" w:hint="eastAsia"/>
          <w:sz w:val="20"/>
          <w:szCs w:val="20"/>
        </w:rPr>
        <w:t>N</w:t>
      </w:r>
      <w:r w:rsidR="0094265C" w:rsidRPr="007D73B0">
        <w:rPr>
          <w:rFonts w:ascii="微软雅黑" w:eastAsia="微软雅黑" w:hAnsi="微软雅黑"/>
          <w:sz w:val="20"/>
          <w:szCs w:val="20"/>
        </w:rPr>
        <w:t>BS</w:t>
      </w:r>
      <w:r w:rsidR="00A13A65" w:rsidRPr="007D73B0">
        <w:rPr>
          <w:rFonts w:ascii="微软雅黑" w:eastAsia="微软雅黑" w:hAnsi="微软雅黑" w:hint="eastAsia"/>
          <w:sz w:val="20"/>
          <w:szCs w:val="20"/>
        </w:rPr>
        <w:t>中</w:t>
      </w:r>
      <w:r w:rsidR="00E95F4E" w:rsidRPr="00E95F4E">
        <w:rPr>
          <w:rFonts w:ascii="微软雅黑" w:eastAsia="微软雅黑" w:hAnsi="微软雅黑" w:hint="eastAsia"/>
          <w:sz w:val="20"/>
          <w:szCs w:val="20"/>
        </w:rPr>
        <w:t>测评记录生成的时间</w:t>
      </w:r>
    </w:p>
    <w:p w14:paraId="62D78EEC" w14:textId="7254057F" w:rsidR="00B274B4" w:rsidRDefault="0052388E" w:rsidP="009B528D">
      <w:pPr>
        <w:pStyle w:val="ListParagraph"/>
        <w:numPr>
          <w:ilvl w:val="0"/>
          <w:numId w:val="159"/>
        </w:numPr>
        <w:ind w:firstLineChars="0"/>
        <w:rPr>
          <w:rFonts w:ascii="微软雅黑" w:eastAsia="微软雅黑" w:hAnsi="微软雅黑"/>
          <w:sz w:val="20"/>
          <w:szCs w:val="20"/>
        </w:rPr>
      </w:pPr>
      <w:r>
        <w:rPr>
          <w:rFonts w:ascii="微软雅黑" w:eastAsia="微软雅黑" w:hAnsi="微软雅黑" w:hint="eastAsia"/>
          <w:sz w:val="20"/>
          <w:szCs w:val="20"/>
        </w:rPr>
        <w:t>标题：</w:t>
      </w:r>
      <w:r w:rsidR="00E95F4E">
        <w:rPr>
          <w:rFonts w:ascii="微软雅黑" w:eastAsia="微软雅黑" w:hAnsi="微软雅黑" w:hint="eastAsia"/>
          <w:sz w:val="20"/>
          <w:szCs w:val="20"/>
        </w:rPr>
        <w:t>客户姓名 +</w:t>
      </w:r>
      <w:r w:rsidR="00E95F4E">
        <w:rPr>
          <w:rFonts w:ascii="微软雅黑" w:eastAsia="微软雅黑" w:hAnsi="微软雅黑"/>
          <w:sz w:val="20"/>
          <w:szCs w:val="20"/>
        </w:rPr>
        <w:t xml:space="preserve"> </w:t>
      </w:r>
      <w:r w:rsidR="0094265C" w:rsidRPr="007D73B0">
        <w:rPr>
          <w:rFonts w:ascii="微软雅黑" w:eastAsia="微软雅黑" w:hAnsi="微软雅黑" w:hint="eastAsia"/>
          <w:sz w:val="20"/>
          <w:szCs w:val="20"/>
        </w:rPr>
        <w:t>保单</w:t>
      </w:r>
      <w:r w:rsidR="004407CB">
        <w:rPr>
          <w:rFonts w:ascii="微软雅黑" w:eastAsia="微软雅黑" w:hAnsi="微软雅黑" w:hint="eastAsia"/>
          <w:sz w:val="20"/>
          <w:szCs w:val="20"/>
        </w:rPr>
        <w:t>体检</w:t>
      </w:r>
      <w:r w:rsidR="0094265C" w:rsidRPr="007D73B0">
        <w:rPr>
          <w:rFonts w:ascii="微软雅黑" w:eastAsia="微软雅黑" w:hAnsi="微软雅黑" w:hint="eastAsia"/>
          <w:sz w:val="20"/>
          <w:szCs w:val="20"/>
        </w:rPr>
        <w:t>，我的画像，我的需求</w:t>
      </w:r>
      <w:r w:rsidR="00E52D1F">
        <w:rPr>
          <w:rFonts w:ascii="微软雅黑" w:eastAsia="微软雅黑" w:hAnsi="微软雅黑" w:hint="eastAsia"/>
          <w:sz w:val="20"/>
          <w:szCs w:val="20"/>
        </w:rPr>
        <w:t>（根据实际测评内容显示一项或多项</w:t>
      </w:r>
      <w:r w:rsidR="00AF34A0">
        <w:rPr>
          <w:rFonts w:ascii="微软雅黑" w:eastAsia="微软雅黑" w:hAnsi="微软雅黑" w:hint="eastAsia"/>
          <w:sz w:val="20"/>
          <w:szCs w:val="20"/>
        </w:rPr>
        <w:t>，标题若一行显示不下则换行显示</w:t>
      </w:r>
      <w:r w:rsidR="00E52D1F">
        <w:rPr>
          <w:rFonts w:ascii="微软雅黑" w:eastAsia="微软雅黑" w:hAnsi="微软雅黑" w:hint="eastAsia"/>
          <w:sz w:val="20"/>
          <w:szCs w:val="20"/>
        </w:rPr>
        <w:t>）</w:t>
      </w:r>
      <w:r w:rsidR="00FC003A">
        <w:rPr>
          <w:rFonts w:ascii="微软雅黑" w:eastAsia="微软雅黑" w:hAnsi="微软雅黑" w:hint="eastAsia"/>
          <w:sz w:val="20"/>
          <w:szCs w:val="20"/>
        </w:rPr>
        <w:t>。</w:t>
      </w:r>
    </w:p>
    <w:p w14:paraId="4B0F87FC" w14:textId="4D1E5EC8" w:rsidR="00EF09A7" w:rsidRDefault="00EF09A7" w:rsidP="00EF09A7">
      <w:pPr>
        <w:pStyle w:val="ListParagraph"/>
        <w:ind w:left="840" w:firstLineChars="0" w:firstLine="0"/>
        <w:rPr>
          <w:rFonts w:ascii="微软雅黑" w:eastAsia="微软雅黑" w:hAnsi="微软雅黑"/>
          <w:sz w:val="20"/>
          <w:szCs w:val="20"/>
        </w:rPr>
      </w:pPr>
      <w:r>
        <w:rPr>
          <w:rFonts w:ascii="微软雅黑" w:eastAsia="微软雅黑" w:hAnsi="微软雅黑" w:hint="eastAsia"/>
          <w:sz w:val="20"/>
          <w:szCs w:val="20"/>
        </w:rPr>
        <w:t>其中客户姓名为N</w:t>
      </w:r>
      <w:r>
        <w:rPr>
          <w:rFonts w:ascii="微软雅黑" w:eastAsia="微软雅黑" w:hAnsi="微软雅黑"/>
          <w:sz w:val="20"/>
          <w:szCs w:val="20"/>
        </w:rPr>
        <w:t>BS</w:t>
      </w:r>
      <w:r>
        <w:rPr>
          <w:rFonts w:ascii="微软雅黑" w:eastAsia="微软雅黑" w:hAnsi="微软雅黑" w:hint="eastAsia"/>
          <w:sz w:val="20"/>
          <w:szCs w:val="20"/>
        </w:rPr>
        <w:t>中该测评报告对应的客户姓名。如下场景可能出现C</w:t>
      </w:r>
      <w:r>
        <w:rPr>
          <w:rFonts w:ascii="微软雅黑" w:eastAsia="微软雅黑" w:hAnsi="微软雅黑"/>
          <w:sz w:val="20"/>
          <w:szCs w:val="20"/>
        </w:rPr>
        <w:t>R</w:t>
      </w:r>
      <w:r w:rsidR="00812254">
        <w:rPr>
          <w:rFonts w:ascii="微软雅黑" w:eastAsia="微软雅黑" w:hAnsi="微软雅黑"/>
          <w:sz w:val="20"/>
          <w:szCs w:val="20"/>
        </w:rPr>
        <w:t>M</w:t>
      </w:r>
      <w:r w:rsidR="00812254">
        <w:rPr>
          <w:rFonts w:ascii="微软雅黑" w:eastAsia="微软雅黑" w:hAnsi="微软雅黑" w:hint="eastAsia"/>
          <w:sz w:val="20"/>
          <w:szCs w:val="20"/>
        </w:rPr>
        <w:t>当前的</w:t>
      </w:r>
      <w:r>
        <w:rPr>
          <w:rFonts w:ascii="微软雅黑" w:eastAsia="微软雅黑" w:hAnsi="微软雅黑" w:hint="eastAsia"/>
          <w:sz w:val="20"/>
          <w:szCs w:val="20"/>
        </w:rPr>
        <w:t>客户</w:t>
      </w:r>
      <w:r w:rsidR="00812254">
        <w:rPr>
          <w:rFonts w:ascii="微软雅黑" w:eastAsia="微软雅黑" w:hAnsi="微软雅黑" w:hint="eastAsia"/>
          <w:sz w:val="20"/>
          <w:szCs w:val="20"/>
        </w:rPr>
        <w:t>姓名</w:t>
      </w:r>
      <w:r>
        <w:rPr>
          <w:rFonts w:ascii="微软雅黑" w:eastAsia="微软雅黑" w:hAnsi="微软雅黑" w:hint="eastAsia"/>
          <w:sz w:val="20"/>
          <w:szCs w:val="20"/>
        </w:rPr>
        <w:t>和N</w:t>
      </w:r>
      <w:r>
        <w:rPr>
          <w:rFonts w:ascii="微软雅黑" w:eastAsia="微软雅黑" w:hAnsi="微软雅黑"/>
          <w:sz w:val="20"/>
          <w:szCs w:val="20"/>
        </w:rPr>
        <w:t>BS</w:t>
      </w:r>
      <w:r>
        <w:rPr>
          <w:rFonts w:ascii="微软雅黑" w:eastAsia="微软雅黑" w:hAnsi="微软雅黑" w:hint="eastAsia"/>
          <w:sz w:val="20"/>
          <w:szCs w:val="20"/>
        </w:rPr>
        <w:t>中客户</w:t>
      </w:r>
      <w:r w:rsidR="00812254">
        <w:rPr>
          <w:rFonts w:ascii="微软雅黑" w:eastAsia="微软雅黑" w:hAnsi="微软雅黑" w:hint="eastAsia"/>
          <w:sz w:val="20"/>
          <w:szCs w:val="20"/>
        </w:rPr>
        <w:t>姓名</w:t>
      </w:r>
      <w:r>
        <w:rPr>
          <w:rFonts w:ascii="微软雅黑" w:eastAsia="微软雅黑" w:hAnsi="微软雅黑" w:hint="eastAsia"/>
          <w:sz w:val="20"/>
          <w:szCs w:val="20"/>
        </w:rPr>
        <w:t>不</w:t>
      </w:r>
      <w:r w:rsidR="00812254">
        <w:rPr>
          <w:rFonts w:ascii="微软雅黑" w:eastAsia="微软雅黑" w:hAnsi="微软雅黑" w:hint="eastAsia"/>
          <w:sz w:val="20"/>
          <w:szCs w:val="20"/>
        </w:rPr>
        <w:t>同</w:t>
      </w:r>
      <w:r>
        <w:rPr>
          <w:rFonts w:ascii="微软雅黑" w:eastAsia="微软雅黑" w:hAnsi="微软雅黑" w:hint="eastAsia"/>
          <w:sz w:val="20"/>
          <w:szCs w:val="20"/>
        </w:rPr>
        <w:t>的情况：</w:t>
      </w:r>
    </w:p>
    <w:p w14:paraId="69AFC0F5" w14:textId="4081DD19" w:rsidR="00EF09A7" w:rsidRDefault="00812254" w:rsidP="009B528D">
      <w:pPr>
        <w:pStyle w:val="ListParagraph"/>
        <w:numPr>
          <w:ilvl w:val="0"/>
          <w:numId w:val="160"/>
        </w:numPr>
        <w:ind w:firstLineChars="0"/>
        <w:rPr>
          <w:rFonts w:ascii="微软雅黑" w:eastAsia="微软雅黑" w:hAnsi="微软雅黑"/>
          <w:sz w:val="20"/>
          <w:szCs w:val="20"/>
        </w:rPr>
      </w:pPr>
      <w:r>
        <w:rPr>
          <w:rFonts w:ascii="微软雅黑" w:eastAsia="微软雅黑" w:hAnsi="微软雅黑" w:hint="eastAsia"/>
          <w:sz w:val="20"/>
          <w:szCs w:val="20"/>
        </w:rPr>
        <w:t>现客合并潜客，针对原潜客操作的测评记录需显示原潜客的姓名</w:t>
      </w:r>
    </w:p>
    <w:p w14:paraId="1A37C82A" w14:textId="606C1182" w:rsidR="00812254" w:rsidRDefault="00812254" w:rsidP="009B528D">
      <w:pPr>
        <w:pStyle w:val="ListParagraph"/>
        <w:numPr>
          <w:ilvl w:val="0"/>
          <w:numId w:val="160"/>
        </w:numPr>
        <w:ind w:firstLineChars="0"/>
        <w:rPr>
          <w:rFonts w:ascii="微软雅黑" w:eastAsia="微软雅黑" w:hAnsi="微软雅黑"/>
          <w:sz w:val="20"/>
          <w:szCs w:val="20"/>
        </w:rPr>
      </w:pPr>
      <w:r>
        <w:rPr>
          <w:rFonts w:ascii="微软雅黑" w:eastAsia="微软雅黑" w:hAnsi="微软雅黑" w:hint="eastAsia"/>
          <w:sz w:val="20"/>
          <w:szCs w:val="20"/>
        </w:rPr>
        <w:t>C</w:t>
      </w:r>
      <w:r>
        <w:rPr>
          <w:rFonts w:ascii="微软雅黑" w:eastAsia="微软雅黑" w:hAnsi="微软雅黑"/>
          <w:sz w:val="20"/>
          <w:szCs w:val="20"/>
        </w:rPr>
        <w:t>RM</w:t>
      </w:r>
      <w:r>
        <w:rPr>
          <w:rFonts w:ascii="微软雅黑" w:eastAsia="微软雅黑" w:hAnsi="微软雅黑" w:hint="eastAsia"/>
          <w:sz w:val="20"/>
          <w:szCs w:val="20"/>
        </w:rPr>
        <w:t>中修改了客户姓名，</w:t>
      </w:r>
      <w:r w:rsidR="00A34D4D">
        <w:rPr>
          <w:rFonts w:ascii="微软雅黑" w:eastAsia="微软雅黑" w:hAnsi="微软雅黑" w:hint="eastAsia"/>
          <w:sz w:val="20"/>
          <w:szCs w:val="20"/>
        </w:rPr>
        <w:t>修改之前操作的测评记录需显示原始客户姓名</w:t>
      </w:r>
    </w:p>
    <w:p w14:paraId="6EE733DB" w14:textId="219A407B" w:rsidR="00BB53F4" w:rsidRDefault="000C4ED7" w:rsidP="0094265C">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N</w:t>
      </w:r>
      <w:r>
        <w:rPr>
          <w:rFonts w:ascii="微软雅黑" w:eastAsia="微软雅黑" w:hAnsi="微软雅黑"/>
          <w:sz w:val="20"/>
          <w:szCs w:val="20"/>
        </w:rPr>
        <w:t>BS</w:t>
      </w:r>
      <w:r w:rsidR="00830A37" w:rsidRPr="00830A37">
        <w:rPr>
          <w:rFonts w:ascii="微软雅黑" w:eastAsia="微软雅黑" w:hAnsi="微软雅黑" w:hint="eastAsia"/>
          <w:sz w:val="20"/>
          <w:szCs w:val="20"/>
        </w:rPr>
        <w:t>提供API</w:t>
      </w:r>
      <w:r w:rsidR="00830A37">
        <w:rPr>
          <w:rFonts w:ascii="微软雅黑" w:eastAsia="微软雅黑" w:hAnsi="微软雅黑" w:hint="eastAsia"/>
          <w:sz w:val="20"/>
          <w:szCs w:val="20"/>
        </w:rPr>
        <w:t>数据服务</w:t>
      </w:r>
      <w:r w:rsidR="00830A37" w:rsidRPr="00830A37">
        <w:rPr>
          <w:rFonts w:ascii="微软雅黑" w:eastAsia="微软雅黑" w:hAnsi="微软雅黑" w:hint="eastAsia"/>
          <w:sz w:val="20"/>
          <w:szCs w:val="20"/>
        </w:rPr>
        <w:t>供</w:t>
      </w:r>
      <w:r w:rsidR="00BB53F4">
        <w:rPr>
          <w:rFonts w:ascii="微软雅黑" w:eastAsia="微软雅黑" w:hAnsi="微软雅黑" w:hint="eastAsia"/>
          <w:sz w:val="20"/>
          <w:szCs w:val="20"/>
        </w:rPr>
        <w:t>C</w:t>
      </w:r>
      <w:r w:rsidR="00BB53F4">
        <w:rPr>
          <w:rFonts w:ascii="微软雅黑" w:eastAsia="微软雅黑" w:hAnsi="微软雅黑"/>
          <w:sz w:val="20"/>
          <w:szCs w:val="20"/>
        </w:rPr>
        <w:t>RM</w:t>
      </w:r>
      <w:r w:rsidR="00830A37" w:rsidRPr="00830A37">
        <w:rPr>
          <w:rFonts w:ascii="微软雅黑" w:eastAsia="微软雅黑" w:hAnsi="微软雅黑" w:hint="eastAsia"/>
          <w:sz w:val="20"/>
          <w:szCs w:val="20"/>
        </w:rPr>
        <w:t>调用获取</w:t>
      </w:r>
      <w:r>
        <w:rPr>
          <w:rFonts w:ascii="微软雅黑" w:eastAsia="微软雅黑" w:hAnsi="微软雅黑" w:hint="eastAsia"/>
          <w:sz w:val="20"/>
          <w:szCs w:val="20"/>
        </w:rPr>
        <w:t>上述记录</w:t>
      </w:r>
      <w:r w:rsidR="00A34D4D">
        <w:rPr>
          <w:rFonts w:ascii="微软雅黑" w:eastAsia="微软雅黑" w:hAnsi="微软雅黑" w:hint="eastAsia"/>
          <w:sz w:val="20"/>
          <w:szCs w:val="20"/>
        </w:rPr>
        <w:t>（根据机构+</w:t>
      </w:r>
      <w:r w:rsidR="00A34D4D">
        <w:rPr>
          <w:rFonts w:ascii="微软雅黑" w:eastAsia="微软雅黑" w:hAnsi="微软雅黑"/>
          <w:sz w:val="20"/>
          <w:szCs w:val="20"/>
        </w:rPr>
        <w:t>Agent Code+One ID</w:t>
      </w:r>
      <w:r w:rsidR="00A34D4D">
        <w:rPr>
          <w:rFonts w:ascii="微软雅黑" w:eastAsia="微软雅黑" w:hAnsi="微软雅黑" w:hint="eastAsia"/>
          <w:sz w:val="20"/>
          <w:szCs w:val="20"/>
        </w:rPr>
        <w:t>查询）</w:t>
      </w:r>
      <w:r>
        <w:rPr>
          <w:rFonts w:ascii="微软雅黑" w:eastAsia="微软雅黑" w:hAnsi="微软雅黑" w:hint="eastAsia"/>
          <w:sz w:val="20"/>
          <w:szCs w:val="20"/>
        </w:rPr>
        <w:t>。</w:t>
      </w:r>
    </w:p>
    <w:p w14:paraId="36725B8C" w14:textId="6336CCB7" w:rsidR="0094265C" w:rsidRDefault="00BB53F4" w:rsidP="0094265C">
      <w:pPr>
        <w:pStyle w:val="ListParagraph"/>
        <w:ind w:left="420" w:firstLineChars="0" w:firstLine="0"/>
      </w:pPr>
      <w:r>
        <w:rPr>
          <w:rFonts w:ascii="微软雅黑" w:eastAsia="微软雅黑" w:hAnsi="微软雅黑" w:hint="eastAsia"/>
          <w:sz w:val="20"/>
          <w:szCs w:val="20"/>
        </w:rPr>
        <w:t>在现客合并潜客的场景下，C</w:t>
      </w:r>
      <w:r>
        <w:rPr>
          <w:rFonts w:ascii="微软雅黑" w:eastAsia="微软雅黑" w:hAnsi="微软雅黑"/>
          <w:sz w:val="20"/>
          <w:szCs w:val="20"/>
        </w:rPr>
        <w:t>RM</w:t>
      </w:r>
      <w:r>
        <w:rPr>
          <w:rFonts w:ascii="微软雅黑" w:eastAsia="微软雅黑" w:hAnsi="微软雅黑" w:hint="eastAsia"/>
          <w:sz w:val="20"/>
          <w:szCs w:val="20"/>
        </w:rPr>
        <w:t>需分别调用现客及被合并的潜客下的测评</w:t>
      </w:r>
      <w:r w:rsidR="007049C3">
        <w:rPr>
          <w:rFonts w:ascii="微软雅黑" w:eastAsia="微软雅黑" w:hAnsi="微软雅黑" w:hint="eastAsia"/>
          <w:sz w:val="20"/>
          <w:szCs w:val="20"/>
        </w:rPr>
        <w:t>记录</w:t>
      </w:r>
      <w:r>
        <w:rPr>
          <w:rFonts w:ascii="微软雅黑" w:eastAsia="微软雅黑" w:hAnsi="微软雅黑" w:hint="eastAsia"/>
          <w:sz w:val="20"/>
          <w:szCs w:val="20"/>
        </w:rPr>
        <w:t>，并统一在现客下进行展示。若有多次合并潜客的情况，则需调用多次。</w:t>
      </w:r>
    </w:p>
    <w:p w14:paraId="31616DC1" w14:textId="4858817D" w:rsidR="00B64E9A" w:rsidRDefault="00ED1006" w:rsidP="006C6D45">
      <w:pPr>
        <w:pStyle w:val="ListParagraph"/>
        <w:numPr>
          <w:ilvl w:val="0"/>
          <w:numId w:val="54"/>
        </w:numPr>
        <w:ind w:firstLineChars="0"/>
        <w:rPr>
          <w:rFonts w:ascii="微软雅黑" w:eastAsia="微软雅黑" w:hAnsi="微软雅黑"/>
          <w:sz w:val="20"/>
          <w:szCs w:val="20"/>
        </w:rPr>
      </w:pPr>
      <w:r w:rsidRPr="00356569">
        <w:rPr>
          <w:rFonts w:ascii="微软雅黑" w:eastAsia="微软雅黑" w:hAnsi="微软雅黑" w:hint="eastAsia"/>
          <w:sz w:val="20"/>
          <w:szCs w:val="20"/>
        </w:rPr>
        <w:t>点击</w:t>
      </w:r>
      <w:r w:rsidR="00B274B4" w:rsidRPr="00356569">
        <w:rPr>
          <w:rFonts w:ascii="微软雅黑" w:eastAsia="微软雅黑" w:hAnsi="微软雅黑" w:hint="eastAsia"/>
          <w:sz w:val="20"/>
          <w:szCs w:val="20"/>
        </w:rPr>
        <w:t>保单测评</w:t>
      </w:r>
      <w:r w:rsidR="007049C3">
        <w:rPr>
          <w:rFonts w:ascii="微软雅黑" w:eastAsia="微软雅黑" w:hAnsi="微软雅黑" w:hint="eastAsia"/>
          <w:sz w:val="20"/>
          <w:szCs w:val="20"/>
        </w:rPr>
        <w:t>记录</w:t>
      </w:r>
      <w:r w:rsidR="00BA71EB">
        <w:rPr>
          <w:rFonts w:ascii="微软雅黑" w:eastAsia="微软雅黑" w:hAnsi="微软雅黑" w:hint="eastAsia"/>
          <w:sz w:val="20"/>
          <w:szCs w:val="20"/>
        </w:rPr>
        <w:t>，</w:t>
      </w:r>
      <w:r w:rsidR="00A34D4D">
        <w:rPr>
          <w:rFonts w:ascii="微软雅黑" w:eastAsia="微软雅黑" w:hAnsi="微软雅黑" w:hint="eastAsia"/>
          <w:sz w:val="20"/>
          <w:szCs w:val="20"/>
        </w:rPr>
        <w:t>则跳转到N</w:t>
      </w:r>
      <w:r w:rsidR="00A34D4D">
        <w:rPr>
          <w:rFonts w:ascii="微软雅黑" w:eastAsia="微软雅黑" w:hAnsi="微软雅黑"/>
          <w:sz w:val="20"/>
          <w:szCs w:val="20"/>
        </w:rPr>
        <w:t>BS</w:t>
      </w:r>
      <w:r w:rsidR="00A34D4D">
        <w:rPr>
          <w:rFonts w:ascii="微软雅黑" w:eastAsia="微软雅黑" w:hAnsi="微软雅黑" w:hint="eastAsia"/>
          <w:sz w:val="20"/>
          <w:szCs w:val="20"/>
        </w:rPr>
        <w:t>查询报告模块</w:t>
      </w:r>
      <w:r w:rsidR="00B64E9A">
        <w:rPr>
          <w:rFonts w:ascii="微软雅黑" w:eastAsia="微软雅黑" w:hAnsi="微软雅黑" w:hint="eastAsia"/>
          <w:sz w:val="20"/>
          <w:szCs w:val="20"/>
        </w:rPr>
        <w:t>，并自动带入测评报告对应的客户姓名进行查询。跳转时需遵循N</w:t>
      </w:r>
      <w:r w:rsidR="00B64E9A">
        <w:rPr>
          <w:rFonts w:ascii="微软雅黑" w:eastAsia="微软雅黑" w:hAnsi="微软雅黑"/>
          <w:sz w:val="20"/>
          <w:szCs w:val="20"/>
        </w:rPr>
        <w:t>BS</w:t>
      </w:r>
      <w:r w:rsidR="00B64E9A">
        <w:rPr>
          <w:rFonts w:ascii="微软雅黑" w:eastAsia="微软雅黑" w:hAnsi="微软雅黑" w:hint="eastAsia"/>
          <w:sz w:val="20"/>
          <w:szCs w:val="20"/>
        </w:rPr>
        <w:t>操作流程：首先进入N</w:t>
      </w:r>
      <w:r w:rsidR="00B64E9A">
        <w:rPr>
          <w:rFonts w:ascii="微软雅黑" w:eastAsia="微软雅黑" w:hAnsi="微软雅黑"/>
          <w:sz w:val="20"/>
          <w:szCs w:val="20"/>
        </w:rPr>
        <w:t>BS</w:t>
      </w:r>
      <w:r w:rsidR="00B64E9A">
        <w:rPr>
          <w:rFonts w:ascii="微软雅黑" w:eastAsia="微软雅黑" w:hAnsi="微软雅黑" w:hint="eastAsia"/>
          <w:sz w:val="20"/>
          <w:szCs w:val="20"/>
        </w:rPr>
        <w:t>欢迎页面，选择【查询报告】，再进入隐私声明页面</w:t>
      </w:r>
      <w:r w:rsidR="004B4F61">
        <w:rPr>
          <w:rFonts w:ascii="微软雅黑" w:eastAsia="微软雅黑" w:hAnsi="微软雅黑" w:hint="eastAsia"/>
          <w:sz w:val="20"/>
          <w:szCs w:val="20"/>
        </w:rPr>
        <w:t>，操作确认之后再进入查询报告页面，并自动带入客户姓名。具体查询操作及功能以N</w:t>
      </w:r>
      <w:r w:rsidR="004B4F61">
        <w:rPr>
          <w:rFonts w:ascii="微软雅黑" w:eastAsia="微软雅黑" w:hAnsi="微软雅黑"/>
          <w:sz w:val="20"/>
          <w:szCs w:val="20"/>
        </w:rPr>
        <w:t>BS</w:t>
      </w:r>
      <w:r w:rsidR="004B4F61">
        <w:rPr>
          <w:rFonts w:ascii="微软雅黑" w:eastAsia="微软雅黑" w:hAnsi="微软雅黑" w:hint="eastAsia"/>
          <w:sz w:val="20"/>
          <w:szCs w:val="20"/>
        </w:rPr>
        <w:t>系统现有功能为准。</w:t>
      </w:r>
    </w:p>
    <w:p w14:paraId="63E33D82" w14:textId="0A5D3D5C" w:rsidR="00ED1006" w:rsidRPr="00FA1735" w:rsidRDefault="00ED1006" w:rsidP="00B64E9A">
      <w:pPr>
        <w:pStyle w:val="ListParagraph"/>
        <w:ind w:left="420" w:firstLineChars="0" w:firstLine="0"/>
        <w:rPr>
          <w:rFonts w:ascii="微软雅黑" w:eastAsia="微软雅黑" w:hAnsi="微软雅黑"/>
          <w:sz w:val="20"/>
          <w:szCs w:val="20"/>
        </w:rPr>
      </w:pPr>
    </w:p>
    <w:p w14:paraId="321C0CED" w14:textId="613D1A27" w:rsidR="00FA1735" w:rsidRDefault="00FA1735" w:rsidP="00FA1735">
      <w:pPr>
        <w:pStyle w:val="ListParagraph"/>
        <w:ind w:left="420" w:firstLineChars="0" w:firstLine="0"/>
        <w:rPr>
          <w:rFonts w:ascii="微软雅黑" w:eastAsia="微软雅黑" w:hAnsi="微软雅黑"/>
          <w:sz w:val="20"/>
          <w:szCs w:val="20"/>
        </w:rPr>
      </w:pPr>
    </w:p>
    <w:bookmarkEnd w:id="212"/>
    <w:p w14:paraId="0A830CEF" w14:textId="77777777" w:rsidR="00084822" w:rsidRPr="007D73B0" w:rsidRDefault="00084822" w:rsidP="007D73B0">
      <w:pPr>
        <w:ind w:left="420"/>
        <w:rPr>
          <w:rFonts w:ascii="微软雅黑" w:eastAsia="微软雅黑" w:hAnsi="微软雅黑"/>
          <w:lang w:eastAsia="zh-CN"/>
        </w:rPr>
      </w:pPr>
    </w:p>
    <w:p w14:paraId="1296E54E" w14:textId="2E169423" w:rsidR="008674E0" w:rsidRDefault="008674E0" w:rsidP="00084822">
      <w:pPr>
        <w:ind w:leftChars="200" w:left="400"/>
        <w:rPr>
          <w:lang w:eastAsia="zh-CN"/>
        </w:rPr>
      </w:pPr>
      <w:r w:rsidRPr="008674E0">
        <w:rPr>
          <w:noProof/>
          <w:lang w:eastAsia="zh-CN"/>
        </w:rPr>
        <w:drawing>
          <wp:inline distT="0" distB="0" distL="0" distR="0" wp14:anchorId="333DCACC" wp14:editId="766B02B7">
            <wp:extent cx="2432050" cy="2959101"/>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52149" cy="2983556"/>
                    </a:xfrm>
                    <a:prstGeom prst="rect">
                      <a:avLst/>
                    </a:prstGeom>
                  </pic:spPr>
                </pic:pic>
              </a:graphicData>
            </a:graphic>
          </wp:inline>
        </w:drawing>
      </w:r>
    </w:p>
    <w:p w14:paraId="6FB73987" w14:textId="6093D309" w:rsidR="008674E0" w:rsidRDefault="008674E0" w:rsidP="00316077">
      <w:pPr>
        <w:rPr>
          <w:lang w:eastAsia="zh-CN"/>
        </w:rPr>
      </w:pPr>
    </w:p>
    <w:p w14:paraId="170E3C13" w14:textId="77777777" w:rsidR="005D445B" w:rsidRDefault="005D445B" w:rsidP="00316077">
      <w:pPr>
        <w:rPr>
          <w:lang w:eastAsia="zh-CN"/>
        </w:rPr>
        <w:sectPr w:rsidR="005D445B" w:rsidSect="00E74CB2">
          <w:pgSz w:w="11907" w:h="16840" w:code="9"/>
          <w:pgMar w:top="1800" w:right="1440" w:bottom="1440" w:left="1440" w:header="1800" w:footer="864" w:gutter="0"/>
          <w:cols w:space="720"/>
          <w:docGrid w:linePitch="272"/>
        </w:sectPr>
      </w:pPr>
    </w:p>
    <w:p w14:paraId="78A4D53E" w14:textId="77777777" w:rsidR="00ED1006" w:rsidRPr="00ED1006" w:rsidRDefault="00ED1006" w:rsidP="00BF5530">
      <w:pPr>
        <w:pStyle w:val="Heading3"/>
        <w:spacing w:before="120" w:after="120"/>
        <w:rPr>
          <w:rFonts w:ascii="微软雅黑" w:eastAsia="微软雅黑" w:hAnsi="微软雅黑"/>
        </w:rPr>
      </w:pPr>
      <w:bookmarkStart w:id="213" w:name="_Toc92378223"/>
      <w:bookmarkStart w:id="214" w:name="_Toc111473583"/>
      <w:r w:rsidRPr="00ED1006">
        <w:rPr>
          <w:rFonts w:ascii="微软雅黑" w:eastAsia="微软雅黑" w:hAnsi="微软雅黑" w:hint="eastAsia"/>
        </w:rPr>
        <w:lastRenderedPageBreak/>
        <w:t>关键工作按钮</w:t>
      </w:r>
      <w:bookmarkEnd w:id="213"/>
      <w:bookmarkEnd w:id="214"/>
    </w:p>
    <w:p w14:paraId="1009CC2D" w14:textId="1A7922CA" w:rsidR="001F5C83" w:rsidRPr="00CD051B" w:rsidRDefault="001F5C83" w:rsidP="006C6D45">
      <w:pPr>
        <w:pStyle w:val="ListParagraph"/>
        <w:numPr>
          <w:ilvl w:val="0"/>
          <w:numId w:val="37"/>
        </w:numPr>
        <w:ind w:firstLineChars="0"/>
        <w:rPr>
          <w:rFonts w:ascii="微软雅黑" w:eastAsia="微软雅黑" w:hAnsi="微软雅黑"/>
          <w:sz w:val="20"/>
          <w:szCs w:val="20"/>
        </w:rPr>
      </w:pPr>
      <w:r w:rsidRPr="00CD051B">
        <w:rPr>
          <w:rFonts w:ascii="微软雅黑" w:eastAsia="微软雅黑" w:hAnsi="微软雅黑" w:hint="eastAsia"/>
          <w:sz w:val="20"/>
          <w:szCs w:val="20"/>
        </w:rPr>
        <w:t>【新建</w:t>
      </w:r>
      <w:r w:rsidR="00C04422">
        <w:rPr>
          <w:rFonts w:ascii="微软雅黑" w:eastAsia="微软雅黑" w:hAnsi="微软雅黑" w:hint="eastAsia"/>
          <w:sz w:val="20"/>
          <w:szCs w:val="20"/>
        </w:rPr>
        <w:t>日程</w:t>
      </w:r>
      <w:r w:rsidRPr="00CD051B">
        <w:rPr>
          <w:rFonts w:ascii="微软雅黑" w:eastAsia="微软雅黑" w:hAnsi="微软雅黑" w:hint="eastAsia"/>
          <w:sz w:val="20"/>
          <w:szCs w:val="20"/>
        </w:rPr>
        <w:t>】按钮：拉起【</w:t>
      </w:r>
      <w:r w:rsidR="00AF0936">
        <w:rPr>
          <w:rFonts w:ascii="微软雅黑" w:eastAsia="微软雅黑" w:hAnsi="微软雅黑" w:hint="eastAsia"/>
          <w:sz w:val="20"/>
          <w:szCs w:val="20"/>
        </w:rPr>
        <w:t>新建</w:t>
      </w:r>
      <w:r w:rsidR="00C04422">
        <w:rPr>
          <w:rFonts w:ascii="微软雅黑" w:eastAsia="微软雅黑" w:hAnsi="微软雅黑" w:hint="eastAsia"/>
          <w:sz w:val="20"/>
          <w:szCs w:val="20"/>
        </w:rPr>
        <w:t>日程</w:t>
      </w:r>
      <w:r w:rsidRPr="00CD051B">
        <w:rPr>
          <w:rFonts w:ascii="微软雅黑" w:eastAsia="微软雅黑" w:hAnsi="微软雅黑" w:hint="eastAsia"/>
          <w:sz w:val="20"/>
          <w:szCs w:val="20"/>
        </w:rPr>
        <w:t>】</w:t>
      </w:r>
      <w:r w:rsidR="00D5472E">
        <w:rPr>
          <w:rFonts w:ascii="微软雅黑" w:eastAsia="微软雅黑" w:hAnsi="微软雅黑" w:hint="eastAsia"/>
          <w:sz w:val="20"/>
          <w:szCs w:val="20"/>
        </w:rPr>
        <w:t>功能</w:t>
      </w:r>
      <w:r w:rsidR="00C8743D">
        <w:rPr>
          <w:rFonts w:ascii="微软雅黑" w:eastAsia="微软雅黑" w:hAnsi="微软雅黑" w:hint="eastAsia"/>
          <w:sz w:val="20"/>
          <w:szCs w:val="20"/>
        </w:rPr>
        <w:t>，</w:t>
      </w:r>
      <w:r w:rsidR="00C8743D" w:rsidRPr="00EC734C">
        <w:rPr>
          <w:rFonts w:ascii="微软雅黑" w:eastAsia="微软雅黑" w:hAnsi="微软雅黑" w:hint="eastAsia"/>
          <w:sz w:val="20"/>
          <w:szCs w:val="20"/>
        </w:rPr>
        <w:t>可选</w:t>
      </w:r>
      <w:r w:rsidR="00C8743D">
        <w:rPr>
          <w:rFonts w:ascii="微软雅黑" w:eastAsia="微软雅黑" w:hAnsi="微软雅黑" w:hint="eastAsia"/>
          <w:sz w:val="20"/>
          <w:szCs w:val="20"/>
        </w:rPr>
        <w:t>项为</w:t>
      </w:r>
      <w:r w:rsidR="00C8743D" w:rsidRPr="00EC734C">
        <w:rPr>
          <w:rFonts w:ascii="微软雅黑" w:eastAsia="微软雅黑" w:hAnsi="微软雅黑" w:hint="eastAsia"/>
          <w:sz w:val="20"/>
          <w:szCs w:val="20"/>
        </w:rPr>
        <w:t>：销售面访，服务面访，自定义</w:t>
      </w:r>
      <w:r w:rsidR="00284F29">
        <w:rPr>
          <w:rFonts w:ascii="微软雅黑" w:eastAsia="微软雅黑" w:hAnsi="微软雅黑" w:hint="eastAsia"/>
          <w:sz w:val="20"/>
          <w:szCs w:val="20"/>
        </w:rPr>
        <w:t>日程</w:t>
      </w:r>
      <w:r w:rsidR="00C8743D">
        <w:rPr>
          <w:rFonts w:ascii="微软雅黑" w:eastAsia="微软雅黑" w:hAnsi="微软雅黑" w:hint="eastAsia"/>
          <w:sz w:val="20"/>
          <w:szCs w:val="20"/>
        </w:rPr>
        <w:t>。</w:t>
      </w:r>
    </w:p>
    <w:p w14:paraId="62EA9ED5" w14:textId="62644BE3" w:rsidR="001F5C83" w:rsidRPr="00CD051B" w:rsidRDefault="001F5C83" w:rsidP="006C6D45">
      <w:pPr>
        <w:pStyle w:val="ListParagraph"/>
        <w:numPr>
          <w:ilvl w:val="0"/>
          <w:numId w:val="37"/>
        </w:numPr>
        <w:ind w:firstLineChars="0"/>
        <w:rPr>
          <w:rFonts w:ascii="微软雅黑" w:eastAsia="微软雅黑" w:hAnsi="微软雅黑"/>
          <w:sz w:val="20"/>
          <w:szCs w:val="20"/>
        </w:rPr>
      </w:pPr>
      <w:r w:rsidRPr="00CD051B">
        <w:rPr>
          <w:rFonts w:ascii="微软雅黑" w:eastAsia="微软雅黑" w:hAnsi="微软雅黑" w:hint="eastAsia"/>
          <w:sz w:val="20"/>
          <w:szCs w:val="20"/>
        </w:rPr>
        <w:t>【</w:t>
      </w:r>
      <w:r w:rsidR="00C8743D">
        <w:rPr>
          <w:rFonts w:ascii="微软雅黑" w:eastAsia="微软雅黑" w:hAnsi="微软雅黑" w:hint="eastAsia"/>
          <w:sz w:val="20"/>
          <w:szCs w:val="20"/>
        </w:rPr>
        <w:t>创建</w:t>
      </w:r>
      <w:r w:rsidRPr="00CD051B">
        <w:rPr>
          <w:rFonts w:ascii="微软雅黑" w:eastAsia="微软雅黑" w:hAnsi="微软雅黑" w:hint="eastAsia"/>
          <w:sz w:val="20"/>
          <w:szCs w:val="20"/>
        </w:rPr>
        <w:t>日志】按钮：拉起【</w:t>
      </w:r>
      <w:r w:rsidR="00C8743D">
        <w:rPr>
          <w:rFonts w:ascii="微软雅黑" w:eastAsia="微软雅黑" w:hAnsi="微软雅黑" w:hint="eastAsia"/>
          <w:sz w:val="20"/>
          <w:szCs w:val="20"/>
        </w:rPr>
        <w:t>创建</w:t>
      </w:r>
      <w:r w:rsidRPr="00CD051B">
        <w:rPr>
          <w:rFonts w:ascii="微软雅黑" w:eastAsia="微软雅黑" w:hAnsi="微软雅黑" w:hint="eastAsia"/>
          <w:sz w:val="20"/>
          <w:szCs w:val="20"/>
        </w:rPr>
        <w:t>日志】</w:t>
      </w:r>
      <w:r w:rsidR="00C8743D">
        <w:rPr>
          <w:rFonts w:ascii="微软雅黑" w:eastAsia="微软雅黑" w:hAnsi="微软雅黑" w:hint="eastAsia"/>
          <w:sz w:val="20"/>
          <w:szCs w:val="20"/>
        </w:rPr>
        <w:t>功能，可选项为：</w:t>
      </w:r>
      <w:r w:rsidR="00C8743D" w:rsidRPr="00C8743D">
        <w:rPr>
          <w:rFonts w:ascii="微软雅黑" w:eastAsia="微软雅黑" w:hAnsi="微软雅黑" w:hint="eastAsia"/>
          <w:sz w:val="20"/>
          <w:szCs w:val="20"/>
        </w:rPr>
        <w:t>创建面访日志，创建随手记</w:t>
      </w:r>
      <w:r w:rsidR="00C8743D">
        <w:rPr>
          <w:rFonts w:ascii="微软雅黑" w:eastAsia="微软雅黑" w:hAnsi="微软雅黑" w:hint="eastAsia"/>
          <w:sz w:val="20"/>
          <w:szCs w:val="20"/>
        </w:rPr>
        <w:t>。</w:t>
      </w:r>
    </w:p>
    <w:p w14:paraId="5DDC2BF7" w14:textId="599884A6" w:rsidR="001F5C83" w:rsidRPr="00CD051B" w:rsidRDefault="001F5C83" w:rsidP="006C6D45">
      <w:pPr>
        <w:pStyle w:val="ListParagraph"/>
        <w:numPr>
          <w:ilvl w:val="0"/>
          <w:numId w:val="37"/>
        </w:numPr>
        <w:ind w:firstLineChars="0"/>
        <w:rPr>
          <w:rFonts w:ascii="微软雅黑" w:eastAsia="微软雅黑" w:hAnsi="微软雅黑"/>
          <w:sz w:val="20"/>
          <w:szCs w:val="20"/>
        </w:rPr>
      </w:pPr>
      <w:r w:rsidRPr="00CD051B">
        <w:rPr>
          <w:rFonts w:ascii="微软雅黑" w:eastAsia="微软雅黑" w:hAnsi="微软雅黑" w:hint="eastAsia"/>
          <w:sz w:val="20"/>
          <w:szCs w:val="20"/>
        </w:rPr>
        <w:t>【邀请活动】按钮：</w:t>
      </w:r>
      <w:r w:rsidR="00D5472E">
        <w:rPr>
          <w:rFonts w:ascii="微软雅黑" w:eastAsia="微软雅黑" w:hAnsi="微软雅黑" w:hint="eastAsia"/>
          <w:sz w:val="20"/>
          <w:szCs w:val="20"/>
        </w:rPr>
        <w:t>跳转到友咨询</w:t>
      </w:r>
      <w:r w:rsidRPr="00CD051B">
        <w:rPr>
          <w:rFonts w:ascii="微软雅黑" w:eastAsia="微软雅黑" w:hAnsi="微软雅黑" w:hint="eastAsia"/>
          <w:sz w:val="20"/>
          <w:szCs w:val="20"/>
        </w:rPr>
        <w:t>【活动中心】模块</w:t>
      </w:r>
      <w:r w:rsidR="00D5472E">
        <w:rPr>
          <w:rFonts w:ascii="微软雅黑" w:eastAsia="微软雅黑" w:hAnsi="微软雅黑" w:hint="eastAsia"/>
          <w:sz w:val="20"/>
          <w:szCs w:val="20"/>
        </w:rPr>
        <w:t>。</w:t>
      </w:r>
    </w:p>
    <w:p w14:paraId="628F93B8" w14:textId="746FC305" w:rsidR="001F5C83" w:rsidRPr="00CD051B" w:rsidRDefault="001F5C83" w:rsidP="006C6D45">
      <w:pPr>
        <w:pStyle w:val="ListParagraph"/>
        <w:numPr>
          <w:ilvl w:val="0"/>
          <w:numId w:val="37"/>
        </w:numPr>
        <w:ind w:firstLineChars="0"/>
        <w:rPr>
          <w:rFonts w:ascii="微软雅黑" w:eastAsia="微软雅黑" w:hAnsi="微软雅黑"/>
          <w:sz w:val="20"/>
          <w:szCs w:val="20"/>
        </w:rPr>
      </w:pPr>
      <w:r w:rsidRPr="00CD051B">
        <w:rPr>
          <w:rFonts w:ascii="微软雅黑" w:eastAsia="微软雅黑" w:hAnsi="微软雅黑" w:hint="eastAsia"/>
          <w:sz w:val="20"/>
          <w:szCs w:val="20"/>
        </w:rPr>
        <w:t>【电话联系客</w:t>
      </w:r>
      <w:r w:rsidRPr="00EC5CBB">
        <w:rPr>
          <w:rFonts w:ascii="微软雅黑" w:eastAsia="微软雅黑" w:hAnsi="微软雅黑" w:hint="eastAsia"/>
          <w:sz w:val="20"/>
          <w:szCs w:val="20"/>
        </w:rPr>
        <w:t>户</w:t>
      </w:r>
      <w:r w:rsidRPr="004B2C5A">
        <w:rPr>
          <w:rFonts w:ascii="微软雅黑" w:eastAsia="微软雅黑" w:hAnsi="微软雅黑" w:hint="eastAsia"/>
          <w:sz w:val="20"/>
          <w:szCs w:val="20"/>
        </w:rPr>
        <w:t>（仅手机版本有）</w:t>
      </w:r>
      <w:r w:rsidRPr="00EC5CBB">
        <w:rPr>
          <w:rFonts w:ascii="微软雅黑" w:eastAsia="微软雅黑" w:hAnsi="微软雅黑" w:hint="eastAsia"/>
          <w:sz w:val="20"/>
          <w:szCs w:val="20"/>
        </w:rPr>
        <w:t>】</w:t>
      </w:r>
      <w:r w:rsidRPr="00CD051B">
        <w:rPr>
          <w:rFonts w:ascii="微软雅黑" w:eastAsia="微软雅黑" w:hAnsi="微软雅黑" w:hint="eastAsia"/>
          <w:sz w:val="20"/>
          <w:szCs w:val="20"/>
        </w:rPr>
        <w:t>按钮：调用系统通话功能，点击手机号，拨打客户电话</w:t>
      </w:r>
      <w:r w:rsidR="00031BF1">
        <w:rPr>
          <w:rFonts w:ascii="微软雅黑" w:eastAsia="微软雅黑" w:hAnsi="微软雅黑" w:hint="eastAsia"/>
          <w:sz w:val="20"/>
          <w:szCs w:val="20"/>
        </w:rPr>
        <w:t>。</w:t>
      </w:r>
    </w:p>
    <w:p w14:paraId="3922F6C0" w14:textId="664EE96E" w:rsidR="001F5C83" w:rsidRPr="00CD051B" w:rsidRDefault="001F5C83" w:rsidP="006C6D45">
      <w:pPr>
        <w:pStyle w:val="ListParagraph"/>
        <w:numPr>
          <w:ilvl w:val="0"/>
          <w:numId w:val="37"/>
        </w:numPr>
        <w:ind w:firstLineChars="0"/>
        <w:rPr>
          <w:rFonts w:ascii="微软雅黑" w:eastAsia="微软雅黑" w:hAnsi="微软雅黑"/>
          <w:sz w:val="20"/>
          <w:szCs w:val="20"/>
        </w:rPr>
      </w:pPr>
      <w:r w:rsidRPr="00CD051B">
        <w:rPr>
          <w:rFonts w:ascii="微软雅黑" w:eastAsia="微软雅黑" w:hAnsi="微软雅黑" w:hint="eastAsia"/>
          <w:sz w:val="20"/>
          <w:szCs w:val="20"/>
        </w:rPr>
        <w:t>【微信联系客户】按钮：拉起微信。</w:t>
      </w:r>
    </w:p>
    <w:p w14:paraId="47C1D62A" w14:textId="7C122C9E" w:rsidR="00315FAB" w:rsidRDefault="00315FAB">
      <w:pPr>
        <w:widowControl/>
        <w:spacing w:line="240" w:lineRule="auto"/>
        <w:rPr>
          <w:rFonts w:ascii="微软雅黑" w:eastAsia="微软雅黑" w:hAnsi="微软雅黑"/>
          <w:lang w:eastAsia="zh-CN"/>
        </w:rPr>
      </w:pPr>
    </w:p>
    <w:p w14:paraId="242113B4" w14:textId="1E86B23F" w:rsidR="001F5C83" w:rsidRPr="00CD051B" w:rsidRDefault="001F5C83" w:rsidP="00CD051B">
      <w:pPr>
        <w:ind w:firstLine="420"/>
        <w:rPr>
          <w:rFonts w:ascii="微软雅黑" w:eastAsia="微软雅黑" w:hAnsi="微软雅黑"/>
          <w:lang w:eastAsia="zh-CN"/>
        </w:rPr>
      </w:pPr>
      <w:r w:rsidRPr="00CD051B">
        <w:rPr>
          <w:rFonts w:ascii="微软雅黑" w:eastAsia="微软雅黑" w:hAnsi="微软雅黑" w:hint="eastAsia"/>
          <w:lang w:eastAsia="zh-CN"/>
        </w:rPr>
        <w:t>示意图</w:t>
      </w:r>
    </w:p>
    <w:p w14:paraId="37865A6A" w14:textId="3CBC4C92" w:rsidR="00C04422" w:rsidRDefault="00031BF1" w:rsidP="00CD051B">
      <w:pPr>
        <w:ind w:leftChars="100" w:left="200"/>
        <w:rPr>
          <w:lang w:eastAsia="zh-CN"/>
        </w:rPr>
      </w:pPr>
      <w:r w:rsidRPr="00031BF1">
        <w:rPr>
          <w:noProof/>
          <w:lang w:eastAsia="zh-CN"/>
        </w:rPr>
        <w:drawing>
          <wp:inline distT="0" distB="0" distL="0" distR="0" wp14:anchorId="1ED24B1E" wp14:editId="47B24ED2">
            <wp:extent cx="5314950" cy="81193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2504" cy="817670"/>
                    </a:xfrm>
                    <a:prstGeom prst="rect">
                      <a:avLst/>
                    </a:prstGeom>
                  </pic:spPr>
                </pic:pic>
              </a:graphicData>
            </a:graphic>
          </wp:inline>
        </w:drawing>
      </w:r>
    </w:p>
    <w:p w14:paraId="40B48954" w14:textId="690540D1" w:rsidR="00C04422" w:rsidRDefault="00C04422" w:rsidP="00CD051B">
      <w:pPr>
        <w:ind w:leftChars="100" w:left="200"/>
        <w:rPr>
          <w:lang w:eastAsia="zh-CN"/>
        </w:rPr>
      </w:pPr>
    </w:p>
    <w:p w14:paraId="2146F8CA" w14:textId="77777777" w:rsidR="005D445B" w:rsidRDefault="005D445B">
      <w:pPr>
        <w:widowControl/>
        <w:spacing w:line="240" w:lineRule="auto"/>
        <w:rPr>
          <w:rFonts w:ascii="微软雅黑" w:eastAsia="微软雅黑" w:hAnsi="微软雅黑"/>
          <w:lang w:eastAsia="zh-CN"/>
        </w:rPr>
        <w:sectPr w:rsidR="005D445B" w:rsidSect="00E74CB2">
          <w:pgSz w:w="11907" w:h="16840" w:code="9"/>
          <w:pgMar w:top="1800" w:right="1440" w:bottom="1440" w:left="1440" w:header="1800" w:footer="864" w:gutter="0"/>
          <w:cols w:space="720"/>
          <w:docGrid w:linePitch="272"/>
        </w:sectPr>
      </w:pPr>
    </w:p>
    <w:p w14:paraId="60184291" w14:textId="77777777" w:rsidR="001F5C83" w:rsidRPr="001F5C83" w:rsidRDefault="001F5C83" w:rsidP="00BF5530">
      <w:pPr>
        <w:pStyle w:val="Heading3"/>
        <w:spacing w:before="120" w:after="120"/>
        <w:rPr>
          <w:rFonts w:ascii="微软雅黑" w:eastAsia="微软雅黑" w:hAnsi="微软雅黑"/>
        </w:rPr>
      </w:pPr>
      <w:bookmarkStart w:id="215" w:name="_Toc92378224"/>
      <w:bookmarkStart w:id="216" w:name="_Toc111473584"/>
      <w:r w:rsidRPr="001F5C83">
        <w:rPr>
          <w:rFonts w:ascii="微软雅黑" w:eastAsia="微软雅黑" w:hAnsi="微软雅黑" w:hint="eastAsia"/>
        </w:rPr>
        <w:lastRenderedPageBreak/>
        <w:t>其他页面功能</w:t>
      </w:r>
      <w:bookmarkEnd w:id="215"/>
      <w:bookmarkEnd w:id="216"/>
    </w:p>
    <w:p w14:paraId="5DCFC0E6" w14:textId="32F9FB0F" w:rsidR="003C0E04" w:rsidRPr="003C0E04" w:rsidRDefault="003C0E04" w:rsidP="003C0E04">
      <w:pPr>
        <w:pStyle w:val="Heading4"/>
        <w:spacing w:before="120" w:after="120"/>
        <w:rPr>
          <w:rFonts w:ascii="微软雅黑" w:eastAsia="微软雅黑" w:hAnsi="微软雅黑"/>
          <w:i w:val="0"/>
          <w:iCs/>
        </w:rPr>
      </w:pPr>
      <w:r w:rsidRPr="003C0E04">
        <w:rPr>
          <w:rFonts w:ascii="微软雅黑" w:eastAsia="微软雅黑" w:hAnsi="微软雅黑" w:hint="eastAsia"/>
          <w:i w:val="0"/>
          <w:iCs/>
        </w:rPr>
        <w:t>客户个人信息页面功能</w:t>
      </w:r>
    </w:p>
    <w:p w14:paraId="25960A33" w14:textId="7DBA6FAD" w:rsidR="00F815B2" w:rsidRDefault="00F815B2" w:rsidP="006C6D45">
      <w:pPr>
        <w:numPr>
          <w:ilvl w:val="0"/>
          <w:numId w:val="38"/>
        </w:numPr>
        <w:rPr>
          <w:rFonts w:ascii="微软雅黑" w:eastAsia="微软雅黑" w:hAnsi="微软雅黑"/>
          <w:lang w:eastAsia="zh-CN"/>
        </w:rPr>
      </w:pPr>
      <w:r w:rsidRPr="00CD051B">
        <w:rPr>
          <w:rFonts w:ascii="微软雅黑" w:eastAsia="微软雅黑" w:hAnsi="微软雅黑" w:hint="eastAsia"/>
          <w:lang w:eastAsia="zh-CN"/>
        </w:rPr>
        <w:t>【编辑</w:t>
      </w:r>
      <w:r w:rsidR="00FC2006">
        <w:rPr>
          <w:rFonts w:ascii="微软雅黑" w:eastAsia="微软雅黑" w:hAnsi="微软雅黑" w:hint="eastAsia"/>
          <w:lang w:eastAsia="zh-CN"/>
        </w:rPr>
        <w:t>资料</w:t>
      </w:r>
      <w:r w:rsidRPr="00CD051B">
        <w:rPr>
          <w:rFonts w:ascii="微软雅黑" w:eastAsia="微软雅黑" w:hAnsi="微软雅黑" w:hint="eastAsia"/>
          <w:lang w:eastAsia="zh-CN"/>
        </w:rPr>
        <w:t>】：</w:t>
      </w:r>
      <w:r w:rsidR="001009E7">
        <w:rPr>
          <w:rFonts w:ascii="微软雅黑" w:eastAsia="微软雅黑" w:hAnsi="微软雅黑" w:hint="eastAsia"/>
          <w:lang w:eastAsia="zh-CN"/>
        </w:rPr>
        <w:t>在个人详情页</w:t>
      </w:r>
      <w:r w:rsidRPr="00CD051B">
        <w:rPr>
          <w:rFonts w:ascii="微软雅黑" w:eastAsia="微软雅黑" w:hAnsi="微软雅黑" w:hint="eastAsia"/>
          <w:lang w:eastAsia="zh-CN"/>
        </w:rPr>
        <w:t>点击编辑</w:t>
      </w:r>
      <w:r w:rsidR="00E05664">
        <w:rPr>
          <w:rFonts w:ascii="微软雅黑" w:eastAsia="微软雅黑" w:hAnsi="微软雅黑" w:hint="eastAsia"/>
          <w:lang w:eastAsia="zh-CN"/>
        </w:rPr>
        <w:t>按钮</w:t>
      </w:r>
      <w:r w:rsidRPr="00CD051B">
        <w:rPr>
          <w:rFonts w:ascii="微软雅黑" w:eastAsia="微软雅黑" w:hAnsi="微软雅黑" w:hint="eastAsia"/>
          <w:lang w:eastAsia="zh-CN"/>
        </w:rPr>
        <w:t>，打开客户</w:t>
      </w:r>
      <w:r w:rsidR="004A5D81">
        <w:rPr>
          <w:rFonts w:ascii="微软雅黑" w:eastAsia="微软雅黑" w:hAnsi="微软雅黑" w:hint="eastAsia"/>
          <w:lang w:eastAsia="zh-CN"/>
        </w:rPr>
        <w:t>个人</w:t>
      </w:r>
      <w:r w:rsidRPr="00CD051B">
        <w:rPr>
          <w:rFonts w:ascii="微软雅黑" w:eastAsia="微软雅黑" w:hAnsi="微软雅黑" w:hint="eastAsia"/>
          <w:lang w:eastAsia="zh-CN"/>
        </w:rPr>
        <w:t>资料编辑页面，对客户信息进行修改。</w:t>
      </w:r>
    </w:p>
    <w:p w14:paraId="6950C017" w14:textId="06C4AD04" w:rsidR="00DE64C4" w:rsidRPr="002D0C00" w:rsidRDefault="00DE64C4" w:rsidP="00DE64C4">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若为成交客户，在编辑状态下以下个人信息不可修改：姓名、性别、证件类型/证件号码、生日、年龄。</w:t>
      </w:r>
    </w:p>
    <w:p w14:paraId="4D6CF641" w14:textId="63346B7A" w:rsidR="004A5D81" w:rsidRPr="004A5D81" w:rsidRDefault="00F815B2" w:rsidP="006C6D45">
      <w:pPr>
        <w:numPr>
          <w:ilvl w:val="0"/>
          <w:numId w:val="38"/>
        </w:numPr>
        <w:rPr>
          <w:rFonts w:ascii="微软雅黑" w:eastAsia="微软雅黑" w:hAnsi="微软雅黑"/>
          <w:lang w:eastAsia="zh-CN"/>
        </w:rPr>
      </w:pPr>
      <w:r w:rsidRPr="00CD051B">
        <w:rPr>
          <w:rFonts w:ascii="微软雅黑" w:eastAsia="微软雅黑" w:hAnsi="微软雅黑" w:hint="eastAsia"/>
          <w:lang w:eastAsia="zh-CN"/>
        </w:rPr>
        <w:t>【删除</w:t>
      </w:r>
      <w:r w:rsidR="00FC2006">
        <w:rPr>
          <w:rFonts w:ascii="微软雅黑" w:eastAsia="微软雅黑" w:hAnsi="微软雅黑" w:hint="eastAsia"/>
          <w:lang w:eastAsia="zh-CN"/>
        </w:rPr>
        <w:t>客户</w:t>
      </w:r>
      <w:r w:rsidRPr="00CD051B">
        <w:rPr>
          <w:rFonts w:ascii="微软雅黑" w:eastAsia="微软雅黑" w:hAnsi="微软雅黑" w:hint="eastAsia"/>
          <w:lang w:eastAsia="zh-CN"/>
        </w:rPr>
        <w:t>】</w:t>
      </w:r>
      <w:r w:rsidR="004A5D81">
        <w:rPr>
          <w:rFonts w:ascii="微软雅黑" w:eastAsia="微软雅黑" w:hAnsi="微软雅黑" w:hint="eastAsia"/>
          <w:lang w:eastAsia="zh-CN"/>
        </w:rPr>
        <w:t>：</w:t>
      </w:r>
      <w:r w:rsidRPr="004A5D81">
        <w:rPr>
          <w:rFonts w:ascii="微软雅黑" w:eastAsia="微软雅黑" w:hAnsi="微软雅黑" w:hint="eastAsia"/>
          <w:lang w:eastAsia="zh-CN"/>
        </w:rPr>
        <w:t>在</w:t>
      </w:r>
      <w:r w:rsidR="00FC2006">
        <w:rPr>
          <w:rFonts w:ascii="微软雅黑" w:eastAsia="微软雅黑" w:hAnsi="微软雅黑" w:hint="eastAsia"/>
          <w:lang w:eastAsia="zh-CN"/>
        </w:rPr>
        <w:t>客户个人信息</w:t>
      </w:r>
      <w:r w:rsidRPr="004A5D81">
        <w:rPr>
          <w:rFonts w:ascii="微软雅黑" w:eastAsia="微软雅黑" w:hAnsi="微软雅黑" w:hint="eastAsia"/>
          <w:lang w:eastAsia="zh-CN"/>
        </w:rPr>
        <w:t>页面，</w:t>
      </w:r>
      <w:r w:rsidR="00FC2006">
        <w:rPr>
          <w:rFonts w:ascii="微软雅黑" w:eastAsia="微软雅黑" w:hAnsi="微软雅黑" w:hint="eastAsia"/>
          <w:lang w:eastAsia="zh-CN"/>
        </w:rPr>
        <w:t>若该客户为未成交客户，则</w:t>
      </w:r>
      <w:r w:rsidRPr="004A5D81">
        <w:rPr>
          <w:rFonts w:ascii="微软雅黑" w:eastAsia="微软雅黑" w:hAnsi="微软雅黑" w:hint="eastAsia"/>
          <w:lang w:eastAsia="zh-CN"/>
        </w:rPr>
        <w:t>有删除客户</w:t>
      </w:r>
      <w:r w:rsidR="00DA2F70">
        <w:rPr>
          <w:rFonts w:ascii="微软雅黑" w:eastAsia="微软雅黑" w:hAnsi="微软雅黑" w:hint="eastAsia"/>
          <w:lang w:eastAsia="zh-CN"/>
        </w:rPr>
        <w:t>按钮</w:t>
      </w:r>
      <w:r w:rsidR="004A5D81">
        <w:rPr>
          <w:rFonts w:ascii="微软雅黑" w:eastAsia="微软雅黑" w:hAnsi="微软雅黑" w:hint="eastAsia"/>
          <w:lang w:eastAsia="zh-CN"/>
        </w:rPr>
        <w:t>。</w:t>
      </w:r>
    </w:p>
    <w:p w14:paraId="2612C7CA" w14:textId="7ED53F32" w:rsidR="004A5D81" w:rsidRDefault="00F815B2" w:rsidP="006C6D45">
      <w:pPr>
        <w:numPr>
          <w:ilvl w:val="0"/>
          <w:numId w:val="23"/>
        </w:numPr>
        <w:ind w:leftChars="200" w:left="820"/>
        <w:rPr>
          <w:rFonts w:ascii="微软雅黑" w:eastAsia="微软雅黑" w:hAnsi="微软雅黑"/>
          <w:lang w:eastAsia="zh-CN"/>
        </w:rPr>
      </w:pPr>
      <w:r w:rsidRPr="00CD051B">
        <w:rPr>
          <w:rFonts w:ascii="微软雅黑" w:eastAsia="微软雅黑" w:hAnsi="微软雅黑" w:hint="eastAsia"/>
          <w:lang w:eastAsia="zh-CN"/>
        </w:rPr>
        <w:t>点击删除</w:t>
      </w:r>
      <w:r w:rsidR="00FC2006">
        <w:rPr>
          <w:rFonts w:ascii="微软雅黑" w:eastAsia="微软雅黑" w:hAnsi="微软雅黑" w:hint="eastAsia"/>
          <w:lang w:eastAsia="zh-CN"/>
        </w:rPr>
        <w:t>客户按钮，</w:t>
      </w:r>
      <w:r w:rsidRPr="00CD051B">
        <w:rPr>
          <w:rFonts w:ascii="微软雅黑" w:eastAsia="微软雅黑" w:hAnsi="微软雅黑" w:hint="eastAsia"/>
          <w:lang w:eastAsia="zh-CN"/>
        </w:rPr>
        <w:t>弹</w:t>
      </w:r>
      <w:r w:rsidR="00FC2006">
        <w:rPr>
          <w:rFonts w:ascii="微软雅黑" w:eastAsia="微软雅黑" w:hAnsi="微软雅黑" w:hint="eastAsia"/>
          <w:lang w:eastAsia="zh-CN"/>
        </w:rPr>
        <w:t>框提示</w:t>
      </w:r>
      <w:r w:rsidRPr="00CD051B">
        <w:rPr>
          <w:rFonts w:ascii="微软雅黑" w:eastAsia="微软雅黑" w:hAnsi="微软雅黑" w:hint="eastAsia"/>
          <w:lang w:eastAsia="zh-CN"/>
        </w:rPr>
        <w:t>二次确认</w:t>
      </w:r>
      <w:r w:rsidR="00FF1DF0">
        <w:rPr>
          <w:rFonts w:ascii="微软雅黑" w:eastAsia="微软雅黑" w:hAnsi="微软雅黑" w:hint="eastAsia"/>
          <w:lang w:eastAsia="zh-CN"/>
        </w:rPr>
        <w:t>。</w:t>
      </w:r>
      <w:r w:rsidRPr="00CD051B">
        <w:rPr>
          <w:rFonts w:ascii="微软雅黑" w:eastAsia="微软雅黑" w:hAnsi="微软雅黑" w:hint="eastAsia"/>
          <w:lang w:eastAsia="zh-CN"/>
        </w:rPr>
        <w:t>如果点击确定，则从</w:t>
      </w:r>
      <w:r w:rsidRPr="00CD051B">
        <w:rPr>
          <w:rFonts w:ascii="微软雅黑" w:eastAsia="微软雅黑" w:hAnsi="微软雅黑"/>
          <w:lang w:eastAsia="zh-CN"/>
        </w:rPr>
        <w:t>CRM</w:t>
      </w:r>
      <w:r w:rsidRPr="00CD051B">
        <w:rPr>
          <w:rFonts w:ascii="微软雅黑" w:eastAsia="微软雅黑" w:hAnsi="微软雅黑" w:hint="eastAsia"/>
          <w:lang w:eastAsia="zh-CN"/>
        </w:rPr>
        <w:t>中删除该客户</w:t>
      </w:r>
      <w:r w:rsidR="00FC2006">
        <w:rPr>
          <w:rFonts w:ascii="微软雅黑" w:eastAsia="微软雅黑" w:hAnsi="微软雅黑" w:hint="eastAsia"/>
          <w:lang w:eastAsia="zh-CN"/>
        </w:rPr>
        <w:t>（如图1）</w:t>
      </w:r>
    </w:p>
    <w:p w14:paraId="1DC4B324" w14:textId="7AE23B4D" w:rsidR="004A5D81" w:rsidRDefault="004A5D81"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该客户</w:t>
      </w:r>
      <w:r w:rsidR="00F815B2" w:rsidRPr="00CD051B">
        <w:rPr>
          <w:rFonts w:ascii="微软雅黑" w:eastAsia="微软雅黑" w:hAnsi="微软雅黑" w:hint="eastAsia"/>
          <w:lang w:eastAsia="zh-CN"/>
        </w:rPr>
        <w:t>若有</w:t>
      </w:r>
      <w:r w:rsidR="006A41A2">
        <w:rPr>
          <w:rFonts w:ascii="微软雅黑" w:eastAsia="微软雅黑" w:hAnsi="微软雅黑" w:hint="eastAsia"/>
          <w:lang w:eastAsia="zh-CN"/>
        </w:rPr>
        <w:t>合并</w:t>
      </w:r>
      <w:r w:rsidR="00F815B2" w:rsidRPr="00CD051B">
        <w:rPr>
          <w:rFonts w:ascii="微软雅黑" w:eastAsia="微软雅黑" w:hAnsi="微软雅黑" w:hint="eastAsia"/>
          <w:lang w:eastAsia="zh-CN"/>
        </w:rPr>
        <w:t>的</w:t>
      </w:r>
      <w:r w:rsidR="00A154A0" w:rsidRPr="00A154A0">
        <w:rPr>
          <w:rFonts w:ascii="微软雅黑" w:eastAsia="微软雅黑" w:hAnsi="微软雅黑" w:hint="eastAsia"/>
          <w:lang w:eastAsia="zh-CN"/>
        </w:rPr>
        <w:t>【微信标识客户】与【手机号标识客户】</w:t>
      </w:r>
      <w:r w:rsidR="00F815B2" w:rsidRPr="00CD051B">
        <w:rPr>
          <w:rFonts w:ascii="微软雅黑" w:eastAsia="微软雅黑" w:hAnsi="微软雅黑" w:hint="eastAsia"/>
          <w:lang w:eastAsia="zh-CN"/>
        </w:rPr>
        <w:t>，则</w:t>
      </w:r>
      <w:r w:rsidR="00614771">
        <w:rPr>
          <w:rFonts w:ascii="微软雅黑" w:eastAsia="微软雅黑" w:hAnsi="微软雅黑" w:hint="eastAsia"/>
          <w:lang w:eastAsia="zh-CN"/>
        </w:rPr>
        <w:t>待识别访客拆分回到访客列表，并带有拆分标识</w:t>
      </w:r>
      <w:r w:rsidR="00F815B2" w:rsidRPr="00CD051B">
        <w:rPr>
          <w:rFonts w:ascii="微软雅黑" w:eastAsia="微软雅黑" w:hAnsi="微软雅黑" w:hint="eastAsia"/>
          <w:lang w:eastAsia="zh-CN"/>
        </w:rPr>
        <w:t>。</w:t>
      </w:r>
    </w:p>
    <w:p w14:paraId="0059C860" w14:textId="35D763B9" w:rsidR="0022491A" w:rsidRDefault="0022491A"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删除</w:t>
      </w:r>
      <w:r w:rsidR="00FA7E1B">
        <w:rPr>
          <w:rFonts w:ascii="微软雅黑" w:eastAsia="微软雅黑" w:hAnsi="微软雅黑" w:hint="eastAsia"/>
          <w:lang w:eastAsia="zh-CN"/>
        </w:rPr>
        <w:t>该</w:t>
      </w:r>
      <w:r w:rsidR="00E51325">
        <w:rPr>
          <w:rFonts w:ascii="微软雅黑" w:eastAsia="微软雅黑" w:hAnsi="微软雅黑" w:hint="eastAsia"/>
          <w:lang w:eastAsia="zh-CN"/>
        </w:rPr>
        <w:t>通讯录</w:t>
      </w:r>
      <w:r w:rsidR="00E3335D">
        <w:rPr>
          <w:rFonts w:ascii="微软雅黑" w:eastAsia="微软雅黑" w:hAnsi="微软雅黑" w:hint="eastAsia"/>
          <w:lang w:eastAsia="zh-CN"/>
        </w:rPr>
        <w:t>客户</w:t>
      </w:r>
      <w:r>
        <w:rPr>
          <w:rFonts w:ascii="微软雅黑" w:eastAsia="微软雅黑" w:hAnsi="微软雅黑" w:hint="eastAsia"/>
          <w:lang w:eastAsia="zh-CN"/>
        </w:rPr>
        <w:t>时，C</w:t>
      </w:r>
      <w:r>
        <w:rPr>
          <w:rFonts w:ascii="微软雅黑" w:eastAsia="微软雅黑" w:hAnsi="微软雅黑"/>
          <w:lang w:eastAsia="zh-CN"/>
        </w:rPr>
        <w:t>RM</w:t>
      </w:r>
      <w:r>
        <w:rPr>
          <w:rFonts w:ascii="微软雅黑" w:eastAsia="微软雅黑" w:hAnsi="微软雅黑" w:hint="eastAsia"/>
          <w:lang w:eastAsia="zh-CN"/>
        </w:rPr>
        <w:t>需</w:t>
      </w:r>
      <w:r w:rsidRPr="0022491A">
        <w:rPr>
          <w:rFonts w:ascii="微软雅黑" w:eastAsia="微软雅黑" w:hAnsi="微软雅黑" w:hint="eastAsia"/>
          <w:lang w:eastAsia="zh-CN"/>
        </w:rPr>
        <w:t xml:space="preserve">发MQ给Navi, </w:t>
      </w:r>
      <w:r>
        <w:rPr>
          <w:rFonts w:ascii="微软雅黑" w:eastAsia="微软雅黑" w:hAnsi="微软雅黑" w:hint="eastAsia"/>
          <w:lang w:eastAsia="zh-CN"/>
        </w:rPr>
        <w:t>由</w:t>
      </w:r>
      <w:r w:rsidRPr="0022491A">
        <w:rPr>
          <w:rFonts w:ascii="微软雅黑" w:eastAsia="微软雅黑" w:hAnsi="微软雅黑" w:hint="eastAsia"/>
          <w:lang w:eastAsia="zh-CN"/>
        </w:rPr>
        <w:t>Navi 删除该客户相关的日程</w:t>
      </w:r>
      <w:r w:rsidR="00B56D01">
        <w:rPr>
          <w:rFonts w:ascii="微软雅黑" w:eastAsia="微软雅黑" w:hAnsi="微软雅黑" w:hint="eastAsia"/>
          <w:lang w:eastAsia="zh-CN"/>
        </w:rPr>
        <w:t>、</w:t>
      </w:r>
      <w:r w:rsidR="008E0AF3" w:rsidRPr="008E0AF3">
        <w:rPr>
          <w:rFonts w:ascii="微软雅黑" w:eastAsia="微软雅黑" w:hAnsi="微软雅黑" w:hint="eastAsia"/>
          <w:lang w:eastAsia="zh-CN"/>
        </w:rPr>
        <w:t>面访、</w:t>
      </w:r>
      <w:r w:rsidR="00B56D01">
        <w:rPr>
          <w:rFonts w:ascii="微软雅黑" w:eastAsia="微软雅黑" w:hAnsi="微软雅黑" w:hint="eastAsia"/>
          <w:lang w:eastAsia="zh-CN"/>
        </w:rPr>
        <w:t>日志等</w:t>
      </w:r>
      <w:r w:rsidR="007B5BE3">
        <w:rPr>
          <w:rFonts w:ascii="微软雅黑" w:eastAsia="微软雅黑" w:hAnsi="微软雅黑" w:hint="eastAsia"/>
          <w:lang w:eastAsia="zh-CN"/>
        </w:rPr>
        <w:t>（具体删除逻辑以N</w:t>
      </w:r>
      <w:r w:rsidR="007B5BE3">
        <w:rPr>
          <w:rFonts w:ascii="微软雅黑" w:eastAsia="微软雅黑" w:hAnsi="微软雅黑"/>
          <w:lang w:eastAsia="zh-CN"/>
        </w:rPr>
        <w:t>avi</w:t>
      </w:r>
      <w:r w:rsidR="007B5BE3">
        <w:rPr>
          <w:rFonts w:ascii="微软雅黑" w:eastAsia="微软雅黑" w:hAnsi="微软雅黑" w:hint="eastAsia"/>
          <w:lang w:eastAsia="zh-CN"/>
        </w:rPr>
        <w:t>平台F</w:t>
      </w:r>
      <w:r w:rsidR="007B5BE3">
        <w:rPr>
          <w:rFonts w:ascii="微软雅黑" w:eastAsia="微软雅黑" w:hAnsi="微软雅黑"/>
          <w:lang w:eastAsia="zh-CN"/>
        </w:rPr>
        <w:t xml:space="preserve">S </w:t>
      </w:r>
      <w:r w:rsidR="007B5BE3">
        <w:rPr>
          <w:rFonts w:ascii="微软雅黑" w:eastAsia="微软雅黑" w:hAnsi="微软雅黑" w:hint="eastAsia"/>
          <w:lang w:eastAsia="zh-CN"/>
        </w:rPr>
        <w:t>逻辑描述为准）</w:t>
      </w:r>
      <w:r>
        <w:rPr>
          <w:rFonts w:ascii="微软雅黑" w:eastAsia="微软雅黑" w:hAnsi="微软雅黑" w:hint="eastAsia"/>
          <w:lang w:eastAsia="zh-CN"/>
        </w:rPr>
        <w:t>。</w:t>
      </w:r>
    </w:p>
    <w:p w14:paraId="7178F567" w14:textId="0DE4BFC7" w:rsidR="00C04422" w:rsidRPr="00C04422" w:rsidRDefault="00F815B2" w:rsidP="006C6D45">
      <w:pPr>
        <w:numPr>
          <w:ilvl w:val="0"/>
          <w:numId w:val="38"/>
        </w:numPr>
        <w:rPr>
          <w:rFonts w:ascii="微软雅黑" w:eastAsia="微软雅黑" w:hAnsi="微软雅黑"/>
          <w:lang w:eastAsia="zh-CN"/>
        </w:rPr>
      </w:pPr>
      <w:r w:rsidRPr="004A5D81">
        <w:rPr>
          <w:rFonts w:ascii="微软雅黑" w:eastAsia="微软雅黑" w:hAnsi="微软雅黑" w:hint="eastAsia"/>
          <w:lang w:eastAsia="zh-CN"/>
        </w:rPr>
        <w:t>【</w:t>
      </w:r>
      <w:r w:rsidR="002D4E37">
        <w:rPr>
          <w:rFonts w:ascii="微软雅黑" w:eastAsia="微软雅黑" w:hAnsi="微软雅黑" w:hint="eastAsia"/>
          <w:lang w:eastAsia="zh-CN"/>
        </w:rPr>
        <w:t>拆分客户</w:t>
      </w:r>
      <w:r w:rsidRPr="004A5D81">
        <w:rPr>
          <w:rFonts w:ascii="微软雅黑" w:eastAsia="微软雅黑" w:hAnsi="微软雅黑" w:hint="eastAsia"/>
          <w:lang w:eastAsia="zh-CN"/>
        </w:rPr>
        <w:t>】</w:t>
      </w:r>
      <w:r w:rsidR="00FF1DF0" w:rsidRPr="004A5D81">
        <w:rPr>
          <w:rFonts w:ascii="微软雅黑" w:eastAsia="微软雅黑" w:hAnsi="微软雅黑" w:hint="eastAsia"/>
          <w:lang w:eastAsia="zh-CN"/>
        </w:rPr>
        <w:t>：</w:t>
      </w:r>
      <w:r w:rsidR="002D4E37" w:rsidRPr="004A5D81">
        <w:rPr>
          <w:rFonts w:ascii="微软雅黑" w:eastAsia="微软雅黑" w:hAnsi="微软雅黑" w:hint="eastAsia"/>
          <w:lang w:eastAsia="zh-CN"/>
        </w:rPr>
        <w:t>在</w:t>
      </w:r>
      <w:r w:rsidR="002D4E37">
        <w:rPr>
          <w:rFonts w:ascii="微软雅黑" w:eastAsia="微软雅黑" w:hAnsi="微软雅黑" w:hint="eastAsia"/>
          <w:lang w:eastAsia="zh-CN"/>
        </w:rPr>
        <w:t>客户个人信息</w:t>
      </w:r>
      <w:r w:rsidR="002D4E37" w:rsidRPr="004A5D81">
        <w:rPr>
          <w:rFonts w:ascii="微软雅黑" w:eastAsia="微软雅黑" w:hAnsi="微软雅黑" w:hint="eastAsia"/>
          <w:lang w:eastAsia="zh-CN"/>
        </w:rPr>
        <w:t>页面，</w:t>
      </w:r>
      <w:r w:rsidR="002D4E37">
        <w:rPr>
          <w:rFonts w:ascii="微软雅黑" w:eastAsia="微软雅黑" w:hAnsi="微软雅黑" w:hint="eastAsia"/>
          <w:lang w:eastAsia="zh-CN"/>
        </w:rPr>
        <w:t>若该客户</w:t>
      </w:r>
      <w:r w:rsidR="00CF694A" w:rsidRPr="00CD051B">
        <w:rPr>
          <w:rFonts w:ascii="微软雅黑" w:eastAsia="微软雅黑" w:hAnsi="微软雅黑" w:hint="eastAsia"/>
          <w:lang w:eastAsia="zh-CN"/>
        </w:rPr>
        <w:t>有</w:t>
      </w:r>
      <w:r w:rsidR="00CF694A">
        <w:rPr>
          <w:rFonts w:ascii="微软雅黑" w:eastAsia="微软雅黑" w:hAnsi="微软雅黑" w:hint="eastAsia"/>
          <w:lang w:eastAsia="zh-CN"/>
        </w:rPr>
        <w:t>合并</w:t>
      </w:r>
      <w:r w:rsidR="00CF694A" w:rsidRPr="00CD051B">
        <w:rPr>
          <w:rFonts w:ascii="微软雅黑" w:eastAsia="微软雅黑" w:hAnsi="微软雅黑" w:hint="eastAsia"/>
          <w:lang w:eastAsia="zh-CN"/>
        </w:rPr>
        <w:t>的</w:t>
      </w:r>
      <w:r w:rsidR="00CF694A" w:rsidRPr="00A154A0">
        <w:rPr>
          <w:rFonts w:ascii="微软雅黑" w:eastAsia="微软雅黑" w:hAnsi="微软雅黑" w:hint="eastAsia"/>
          <w:lang w:eastAsia="zh-CN"/>
        </w:rPr>
        <w:t>【微信标识客户】</w:t>
      </w:r>
      <w:r w:rsidR="00CF694A">
        <w:rPr>
          <w:rFonts w:ascii="微软雅黑" w:eastAsia="微软雅黑" w:hAnsi="微软雅黑" w:hint="eastAsia"/>
          <w:lang w:eastAsia="zh-CN"/>
        </w:rPr>
        <w:t>或</w:t>
      </w:r>
      <w:r w:rsidR="00CF694A" w:rsidRPr="00A154A0">
        <w:rPr>
          <w:rFonts w:ascii="微软雅黑" w:eastAsia="微软雅黑" w:hAnsi="微软雅黑" w:hint="eastAsia"/>
          <w:lang w:eastAsia="zh-CN"/>
        </w:rPr>
        <w:t>【手机号标识客户】</w:t>
      </w:r>
      <w:r w:rsidR="002D4E37">
        <w:rPr>
          <w:rFonts w:ascii="微软雅黑" w:eastAsia="微软雅黑" w:hAnsi="微软雅黑" w:hint="eastAsia"/>
          <w:lang w:eastAsia="zh-CN"/>
        </w:rPr>
        <w:t>，则</w:t>
      </w:r>
      <w:r w:rsidR="002D4E37" w:rsidRPr="004A5D81">
        <w:rPr>
          <w:rFonts w:ascii="微软雅黑" w:eastAsia="微软雅黑" w:hAnsi="微软雅黑" w:hint="eastAsia"/>
          <w:lang w:eastAsia="zh-CN"/>
        </w:rPr>
        <w:t>有</w:t>
      </w:r>
      <w:r w:rsidR="00CF694A">
        <w:rPr>
          <w:rFonts w:ascii="微软雅黑" w:eastAsia="微软雅黑" w:hAnsi="微软雅黑" w:hint="eastAsia"/>
          <w:lang w:eastAsia="zh-CN"/>
        </w:rPr>
        <w:t>拆分</w:t>
      </w:r>
      <w:r w:rsidR="002D4E37" w:rsidRPr="004A5D81">
        <w:rPr>
          <w:rFonts w:ascii="微软雅黑" w:eastAsia="微软雅黑" w:hAnsi="微软雅黑" w:hint="eastAsia"/>
          <w:lang w:eastAsia="zh-CN"/>
        </w:rPr>
        <w:t>客户</w:t>
      </w:r>
      <w:r w:rsidR="00DA2F70">
        <w:rPr>
          <w:rFonts w:ascii="微软雅黑" w:eastAsia="微软雅黑" w:hAnsi="微软雅黑" w:hint="eastAsia"/>
          <w:lang w:eastAsia="zh-CN"/>
        </w:rPr>
        <w:t>按钮，否则不显示此功能按钮</w:t>
      </w:r>
      <w:r w:rsidR="00E97AF5">
        <w:rPr>
          <w:rFonts w:ascii="微软雅黑" w:eastAsia="微软雅黑" w:hAnsi="微软雅黑" w:hint="eastAsia"/>
          <w:lang w:eastAsia="zh-CN"/>
        </w:rPr>
        <w:t>（如图2）</w:t>
      </w:r>
      <w:r w:rsidR="002D4E37">
        <w:rPr>
          <w:rFonts w:ascii="微软雅黑" w:eastAsia="微软雅黑" w:hAnsi="微软雅黑" w:hint="eastAsia"/>
          <w:lang w:eastAsia="zh-CN"/>
        </w:rPr>
        <w:t>。</w:t>
      </w:r>
    </w:p>
    <w:p w14:paraId="2D5B660C" w14:textId="1381C48B" w:rsidR="00D37E1D" w:rsidRDefault="00F815B2" w:rsidP="006C6D45">
      <w:pPr>
        <w:numPr>
          <w:ilvl w:val="0"/>
          <w:numId w:val="23"/>
        </w:numPr>
        <w:ind w:leftChars="200" w:left="820"/>
        <w:rPr>
          <w:rFonts w:ascii="微软雅黑" w:eastAsia="微软雅黑" w:hAnsi="微软雅黑"/>
          <w:lang w:eastAsia="zh-CN"/>
        </w:rPr>
      </w:pPr>
      <w:r w:rsidRPr="004A5D81">
        <w:rPr>
          <w:rFonts w:ascii="微软雅黑" w:eastAsia="微软雅黑" w:hAnsi="微软雅黑" w:hint="eastAsia"/>
          <w:lang w:eastAsia="zh-CN"/>
        </w:rPr>
        <w:t>点击拆分</w:t>
      </w:r>
      <w:r w:rsidR="00D37E1D">
        <w:rPr>
          <w:rFonts w:ascii="微软雅黑" w:eastAsia="微软雅黑" w:hAnsi="微软雅黑" w:hint="eastAsia"/>
          <w:lang w:eastAsia="zh-CN"/>
        </w:rPr>
        <w:t>客户按钮，</w:t>
      </w:r>
      <w:r w:rsidRPr="004A5D81">
        <w:rPr>
          <w:rFonts w:ascii="微软雅黑" w:eastAsia="微软雅黑" w:hAnsi="微软雅黑" w:hint="eastAsia"/>
          <w:lang w:eastAsia="zh-CN"/>
        </w:rPr>
        <w:t>弹</w:t>
      </w:r>
      <w:r w:rsidR="00D37E1D">
        <w:rPr>
          <w:rFonts w:ascii="微软雅黑" w:eastAsia="微软雅黑" w:hAnsi="微软雅黑" w:hint="eastAsia"/>
          <w:lang w:eastAsia="zh-CN"/>
        </w:rPr>
        <w:t>框提示二次确认。点确认拆分之后，页面弱提示拆分成功（如图</w:t>
      </w:r>
      <w:r w:rsidR="00E97AF5">
        <w:rPr>
          <w:rFonts w:ascii="微软雅黑" w:eastAsia="微软雅黑" w:hAnsi="微软雅黑"/>
          <w:lang w:eastAsia="zh-CN"/>
        </w:rPr>
        <w:t>3</w:t>
      </w:r>
      <w:r w:rsidR="00D37E1D">
        <w:rPr>
          <w:rFonts w:ascii="微软雅黑" w:eastAsia="微软雅黑" w:hAnsi="微软雅黑" w:hint="eastAsia"/>
          <w:lang w:eastAsia="zh-CN"/>
        </w:rPr>
        <w:t>）。</w:t>
      </w:r>
    </w:p>
    <w:p w14:paraId="3D2EA2F8" w14:textId="4037602F" w:rsidR="005D507A" w:rsidRDefault="00D37E1D"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从该客户上拆分下来的待识别访客将返回到待识别访客列表</w:t>
      </w:r>
      <w:r w:rsidR="008D1D71">
        <w:rPr>
          <w:rFonts w:ascii="微软雅黑" w:eastAsia="微软雅黑" w:hAnsi="微软雅黑" w:hint="eastAsia"/>
          <w:lang w:eastAsia="zh-CN"/>
        </w:rPr>
        <w:t>，并带有被拆分标识。</w:t>
      </w:r>
    </w:p>
    <w:p w14:paraId="24AA8B49" w14:textId="5828404B" w:rsidR="002B0EDA" w:rsidRPr="002B0EDA" w:rsidRDefault="008D1D71" w:rsidP="006C6D45">
      <w:pPr>
        <w:numPr>
          <w:ilvl w:val="0"/>
          <w:numId w:val="23"/>
        </w:numPr>
        <w:ind w:leftChars="200" w:left="820"/>
        <w:rPr>
          <w:rFonts w:ascii="微软雅黑" w:eastAsia="微软雅黑" w:hAnsi="微软雅黑"/>
          <w:lang w:eastAsia="zh-CN"/>
        </w:rPr>
      </w:pPr>
      <w:r w:rsidRPr="002B0EDA">
        <w:rPr>
          <w:rFonts w:ascii="微软雅黑" w:eastAsia="微软雅黑" w:hAnsi="微软雅黑" w:hint="eastAsia"/>
          <w:lang w:eastAsia="zh-CN"/>
        </w:rPr>
        <w:t>若一个【手机号标识客户】已经在O</w:t>
      </w:r>
      <w:r w:rsidRPr="002B0EDA">
        <w:rPr>
          <w:rFonts w:ascii="微软雅黑" w:eastAsia="微软雅黑" w:hAnsi="微软雅黑"/>
          <w:lang w:eastAsia="zh-CN"/>
        </w:rPr>
        <w:t>A</w:t>
      </w:r>
      <w:r w:rsidRPr="002B0EDA">
        <w:rPr>
          <w:rFonts w:ascii="微软雅黑" w:eastAsia="微软雅黑" w:hAnsi="微软雅黑" w:hint="eastAsia"/>
          <w:lang w:eastAsia="zh-CN"/>
        </w:rPr>
        <w:t>做了现客认证，与通讯录中的现客合并之后不允许拆分。</w:t>
      </w:r>
      <w:r w:rsidR="002B0EDA" w:rsidRPr="002B0EDA">
        <w:rPr>
          <w:rFonts w:ascii="微软雅黑" w:eastAsia="微软雅黑" w:hAnsi="微软雅黑" w:hint="eastAsia"/>
          <w:lang w:eastAsia="zh-CN"/>
        </w:rPr>
        <w:t>此时</w:t>
      </w:r>
      <w:r w:rsidR="006C4174">
        <w:rPr>
          <w:rFonts w:ascii="微软雅黑" w:eastAsia="微软雅黑" w:hAnsi="微软雅黑" w:hint="eastAsia"/>
          <w:lang w:eastAsia="zh-CN"/>
        </w:rPr>
        <w:t>点确认拆分按钮，</w:t>
      </w:r>
      <w:r w:rsidR="002B0EDA" w:rsidRPr="002B0EDA">
        <w:rPr>
          <w:rFonts w:ascii="微软雅黑" w:eastAsia="微软雅黑" w:hAnsi="微软雅黑" w:hint="eastAsia"/>
          <w:lang w:eastAsia="zh-CN"/>
        </w:rPr>
        <w:t>页面弱提示：拆分失败-客户已成交并自动关联了友邦友享认证账号。</w:t>
      </w:r>
    </w:p>
    <w:p w14:paraId="73C1C420" w14:textId="15AAE952" w:rsidR="008E7AD2" w:rsidRDefault="002B0EDA" w:rsidP="008E7AD2">
      <w:pPr>
        <w:ind w:left="820"/>
        <w:rPr>
          <w:rFonts w:ascii="微软雅黑" w:eastAsia="微软雅黑" w:hAnsi="微软雅黑"/>
          <w:lang w:eastAsia="zh-CN"/>
        </w:rPr>
      </w:pPr>
      <w:r>
        <w:rPr>
          <w:rFonts w:ascii="微软雅黑" w:eastAsia="微软雅黑" w:hAnsi="微软雅黑" w:hint="eastAsia"/>
          <w:lang w:eastAsia="zh-CN"/>
        </w:rPr>
        <w:t>但若同时有合并</w:t>
      </w:r>
      <w:r w:rsidRPr="00A154A0">
        <w:rPr>
          <w:rFonts w:ascii="微软雅黑" w:eastAsia="微软雅黑" w:hAnsi="微软雅黑" w:hint="eastAsia"/>
          <w:lang w:eastAsia="zh-CN"/>
        </w:rPr>
        <w:t>【微信标识客户】</w:t>
      </w:r>
      <w:r>
        <w:rPr>
          <w:rFonts w:ascii="微软雅黑" w:eastAsia="微软雅黑" w:hAnsi="微软雅黑" w:hint="eastAsia"/>
          <w:lang w:eastAsia="zh-CN"/>
        </w:rPr>
        <w:t>时，该</w:t>
      </w:r>
      <w:r w:rsidRPr="00A154A0">
        <w:rPr>
          <w:rFonts w:ascii="微软雅黑" w:eastAsia="微软雅黑" w:hAnsi="微软雅黑" w:hint="eastAsia"/>
          <w:lang w:eastAsia="zh-CN"/>
        </w:rPr>
        <w:t>【微信标识客户】</w:t>
      </w:r>
      <w:r>
        <w:rPr>
          <w:rFonts w:ascii="微软雅黑" w:eastAsia="微软雅黑" w:hAnsi="微软雅黑" w:hint="eastAsia"/>
          <w:lang w:eastAsia="zh-CN"/>
        </w:rPr>
        <w:t>仍可被拆分，点击拆分时仍旧提示拆分成功。</w:t>
      </w:r>
    </w:p>
    <w:p w14:paraId="7F93DDB2" w14:textId="4C8BCEBA" w:rsidR="00C0710B" w:rsidRPr="00C0710B" w:rsidRDefault="002B0EDA"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若拆分时，One</w:t>
      </w:r>
      <w:r>
        <w:rPr>
          <w:rFonts w:ascii="微软雅黑" w:eastAsia="微软雅黑" w:hAnsi="微软雅黑"/>
          <w:lang w:eastAsia="zh-CN"/>
        </w:rPr>
        <w:t xml:space="preserve"> </w:t>
      </w:r>
      <w:r>
        <w:rPr>
          <w:rFonts w:ascii="微软雅黑" w:eastAsia="微软雅黑" w:hAnsi="微软雅黑" w:hint="eastAsia"/>
          <w:lang w:eastAsia="zh-CN"/>
        </w:rPr>
        <w:t>Ser</w:t>
      </w:r>
      <w:r>
        <w:rPr>
          <w:rFonts w:ascii="微软雅黑" w:eastAsia="微软雅黑" w:hAnsi="微软雅黑"/>
          <w:lang w:eastAsia="zh-CN"/>
        </w:rPr>
        <w:t xml:space="preserve">vice </w:t>
      </w:r>
      <w:r>
        <w:rPr>
          <w:rFonts w:ascii="微软雅黑" w:eastAsia="微软雅黑" w:hAnsi="微软雅黑" w:hint="eastAsia"/>
          <w:lang w:eastAsia="zh-CN"/>
        </w:rPr>
        <w:t>服务暂不可用，则</w:t>
      </w:r>
      <w:r w:rsidR="00C0710B">
        <w:rPr>
          <w:rFonts w:ascii="微软雅黑" w:eastAsia="微软雅黑" w:hAnsi="微软雅黑" w:hint="eastAsia"/>
          <w:lang w:eastAsia="zh-CN"/>
        </w:rPr>
        <w:t>页面弱提示：</w:t>
      </w:r>
      <w:r w:rsidR="00C0710B" w:rsidRPr="00C0710B">
        <w:rPr>
          <w:rFonts w:ascii="微软雅黑" w:eastAsia="微软雅黑" w:hAnsi="微软雅黑" w:hint="eastAsia"/>
          <w:lang w:eastAsia="zh-CN"/>
        </w:rPr>
        <w:t>拆分失败-服务器不可用</w:t>
      </w:r>
      <w:r w:rsidR="00C0710B">
        <w:rPr>
          <w:rFonts w:ascii="微软雅黑" w:eastAsia="微软雅黑" w:hAnsi="微软雅黑" w:hint="eastAsia"/>
          <w:lang w:eastAsia="zh-CN"/>
        </w:rPr>
        <w:t>。</w:t>
      </w:r>
    </w:p>
    <w:p w14:paraId="55DF5DE4" w14:textId="0D40E037" w:rsidR="00C854F5" w:rsidRDefault="00D37E1D" w:rsidP="006C6D45">
      <w:pPr>
        <w:numPr>
          <w:ilvl w:val="0"/>
          <w:numId w:val="38"/>
        </w:numPr>
        <w:rPr>
          <w:rFonts w:ascii="微软雅黑" w:eastAsia="微软雅黑" w:hAnsi="微软雅黑"/>
          <w:lang w:eastAsia="zh-CN"/>
        </w:rPr>
      </w:pPr>
      <w:r>
        <w:rPr>
          <w:rFonts w:ascii="微软雅黑" w:eastAsia="微软雅黑" w:hAnsi="微软雅黑" w:hint="eastAsia"/>
          <w:lang w:eastAsia="zh-CN"/>
        </w:rPr>
        <w:t>【合并至</w:t>
      </w:r>
      <w:r w:rsidR="00BC3337">
        <w:rPr>
          <w:rFonts w:ascii="微软雅黑" w:eastAsia="微软雅黑" w:hAnsi="微软雅黑" w:hint="eastAsia"/>
          <w:lang w:eastAsia="zh-CN"/>
        </w:rPr>
        <w:t>已有</w:t>
      </w:r>
      <w:r>
        <w:rPr>
          <w:rFonts w:ascii="微软雅黑" w:eastAsia="微软雅黑" w:hAnsi="微软雅黑" w:hint="eastAsia"/>
          <w:lang w:eastAsia="zh-CN"/>
        </w:rPr>
        <w:t>客户】</w:t>
      </w:r>
      <w:r w:rsidR="0013715D">
        <w:rPr>
          <w:rFonts w:ascii="微软雅黑" w:eastAsia="微软雅黑" w:hAnsi="微软雅黑" w:hint="eastAsia"/>
          <w:lang w:eastAsia="zh-CN"/>
        </w:rPr>
        <w:t>：在客户个人信息页面，若当前客户为已成交客户，则有</w:t>
      </w:r>
      <w:r w:rsidR="00BC3337">
        <w:rPr>
          <w:rFonts w:ascii="微软雅黑" w:eastAsia="微软雅黑" w:hAnsi="微软雅黑" w:hint="eastAsia"/>
          <w:lang w:eastAsia="zh-CN"/>
        </w:rPr>
        <w:t>【</w:t>
      </w:r>
      <w:r w:rsidR="0013715D">
        <w:rPr>
          <w:rFonts w:ascii="微软雅黑" w:eastAsia="微软雅黑" w:hAnsi="微软雅黑" w:hint="eastAsia"/>
          <w:lang w:eastAsia="zh-CN"/>
        </w:rPr>
        <w:t>合并至</w:t>
      </w:r>
      <w:r w:rsidR="00BC3337">
        <w:rPr>
          <w:rFonts w:ascii="微软雅黑" w:eastAsia="微软雅黑" w:hAnsi="微软雅黑" w:hint="eastAsia"/>
          <w:lang w:eastAsia="zh-CN"/>
        </w:rPr>
        <w:t>已有</w:t>
      </w:r>
      <w:r w:rsidR="0013715D">
        <w:rPr>
          <w:rFonts w:ascii="微软雅黑" w:eastAsia="微软雅黑" w:hAnsi="微软雅黑" w:hint="eastAsia"/>
          <w:lang w:eastAsia="zh-CN"/>
        </w:rPr>
        <w:t>客户</w:t>
      </w:r>
      <w:r w:rsidR="00BC3337">
        <w:rPr>
          <w:rFonts w:ascii="微软雅黑" w:eastAsia="微软雅黑" w:hAnsi="微软雅黑" w:hint="eastAsia"/>
          <w:lang w:eastAsia="zh-CN"/>
        </w:rPr>
        <w:t>】</w:t>
      </w:r>
      <w:r w:rsidR="0013715D">
        <w:rPr>
          <w:rFonts w:ascii="微软雅黑" w:eastAsia="微软雅黑" w:hAnsi="微软雅黑" w:hint="eastAsia"/>
          <w:lang w:eastAsia="zh-CN"/>
        </w:rPr>
        <w:t>按钮</w:t>
      </w:r>
      <w:r w:rsidR="00E97AF5">
        <w:rPr>
          <w:rFonts w:ascii="微软雅黑" w:eastAsia="微软雅黑" w:hAnsi="微软雅黑" w:hint="eastAsia"/>
          <w:lang w:eastAsia="zh-CN"/>
        </w:rPr>
        <w:t>（如图4）</w:t>
      </w:r>
      <w:r w:rsidR="0013715D">
        <w:rPr>
          <w:rFonts w:ascii="微软雅黑" w:eastAsia="微软雅黑" w:hAnsi="微软雅黑" w:hint="eastAsia"/>
          <w:lang w:eastAsia="zh-CN"/>
        </w:rPr>
        <w:t>。</w:t>
      </w:r>
    </w:p>
    <w:p w14:paraId="2AB3106C" w14:textId="0CE64DB7" w:rsidR="0013715D" w:rsidRDefault="0013715D"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点击合并至</w:t>
      </w:r>
      <w:r w:rsidR="00BC3337">
        <w:rPr>
          <w:rFonts w:ascii="微软雅黑" w:eastAsia="微软雅黑" w:hAnsi="微软雅黑" w:hint="eastAsia"/>
          <w:lang w:eastAsia="zh-CN"/>
        </w:rPr>
        <w:t>已有</w:t>
      </w:r>
      <w:r>
        <w:rPr>
          <w:rFonts w:ascii="微软雅黑" w:eastAsia="微软雅黑" w:hAnsi="微软雅黑" w:hint="eastAsia"/>
          <w:lang w:eastAsia="zh-CN"/>
        </w:rPr>
        <w:t>客户按钮，弹出选择联系人搜索页面，默认显示所有未成交客户。</w:t>
      </w:r>
    </w:p>
    <w:p w14:paraId="61C59909" w14:textId="7ABA1FE2" w:rsidR="009A7D97" w:rsidRDefault="0013715D"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选择其中一个未成交客户（只能单选）</w:t>
      </w:r>
      <w:r w:rsidR="009A7D97">
        <w:rPr>
          <w:rFonts w:ascii="微软雅黑" w:eastAsia="微软雅黑" w:hAnsi="微软雅黑" w:hint="eastAsia"/>
          <w:lang w:eastAsia="zh-CN"/>
        </w:rPr>
        <w:t>时</w:t>
      </w:r>
      <w:r>
        <w:rPr>
          <w:rFonts w:ascii="微软雅黑" w:eastAsia="微软雅黑" w:hAnsi="微软雅黑" w:hint="eastAsia"/>
          <w:lang w:eastAsia="zh-CN"/>
        </w:rPr>
        <w:t>，</w:t>
      </w:r>
      <w:r w:rsidR="009A7D97">
        <w:rPr>
          <w:rFonts w:ascii="微软雅黑" w:eastAsia="微软雅黑" w:hAnsi="微软雅黑" w:hint="eastAsia"/>
          <w:lang w:eastAsia="zh-CN"/>
        </w:rPr>
        <w:t>若出现同字段冲突，弹框提示基本信息采信哪个客户（如图</w:t>
      </w:r>
      <w:r w:rsidR="00E97AF5">
        <w:rPr>
          <w:rFonts w:ascii="微软雅黑" w:eastAsia="微软雅黑" w:hAnsi="微软雅黑"/>
          <w:lang w:eastAsia="zh-CN"/>
        </w:rPr>
        <w:t>5</w:t>
      </w:r>
      <w:r w:rsidR="009A7D97">
        <w:rPr>
          <w:rFonts w:ascii="微软雅黑" w:eastAsia="微软雅黑" w:hAnsi="微软雅黑" w:hint="eastAsia"/>
          <w:lang w:eastAsia="zh-CN"/>
        </w:rPr>
        <w:t>）。</w:t>
      </w:r>
    </w:p>
    <w:p w14:paraId="0D84487C" w14:textId="0DFD3240" w:rsidR="009A7D97" w:rsidRPr="009A7D97" w:rsidRDefault="009A7D97" w:rsidP="006C6D45">
      <w:pPr>
        <w:numPr>
          <w:ilvl w:val="0"/>
          <w:numId w:val="23"/>
        </w:numPr>
        <w:ind w:leftChars="200" w:left="820"/>
        <w:rPr>
          <w:rFonts w:ascii="微软雅黑" w:eastAsia="微软雅黑" w:hAnsi="微软雅黑"/>
          <w:lang w:eastAsia="zh-CN"/>
        </w:rPr>
      </w:pPr>
      <w:r>
        <w:rPr>
          <w:rFonts w:ascii="微软雅黑" w:eastAsia="微软雅黑" w:hAnsi="微软雅黑" w:hint="eastAsia"/>
          <w:lang w:eastAsia="zh-CN"/>
        </w:rPr>
        <w:t>信息确认之后点击保存按钮，弹框提示二次确认。点确认合并之后，页面弱提示合并成功（如图</w:t>
      </w:r>
      <w:r w:rsidR="00E97AF5">
        <w:rPr>
          <w:rFonts w:ascii="微软雅黑" w:eastAsia="微软雅黑" w:hAnsi="微软雅黑"/>
          <w:lang w:eastAsia="zh-CN"/>
        </w:rPr>
        <w:t>6</w:t>
      </w:r>
      <w:r>
        <w:rPr>
          <w:rFonts w:ascii="微软雅黑" w:eastAsia="微软雅黑" w:hAnsi="微软雅黑" w:hint="eastAsia"/>
          <w:lang w:eastAsia="zh-CN"/>
        </w:rPr>
        <w:t>）。</w:t>
      </w:r>
    </w:p>
    <w:p w14:paraId="748AA282" w14:textId="79AB5D2A" w:rsidR="00D37E1D" w:rsidRPr="00D37E1D" w:rsidRDefault="00D37E1D" w:rsidP="00CB5EFE">
      <w:pPr>
        <w:ind w:left="400"/>
        <w:rPr>
          <w:rFonts w:ascii="微软雅黑" w:eastAsia="微软雅黑" w:hAnsi="微软雅黑"/>
          <w:lang w:eastAsia="zh-CN"/>
        </w:rPr>
      </w:pPr>
    </w:p>
    <w:p w14:paraId="2D156835" w14:textId="0CB64391" w:rsidR="00C854F5" w:rsidRDefault="00EB3042" w:rsidP="00CB5EFE">
      <w:pPr>
        <w:ind w:left="400"/>
        <w:rPr>
          <w:rFonts w:ascii="微软雅黑" w:eastAsia="微软雅黑" w:hAnsi="微软雅黑"/>
          <w:lang w:eastAsia="zh-CN"/>
        </w:rPr>
      </w:pPr>
      <w:r w:rsidRPr="00EB3042">
        <w:rPr>
          <w:rFonts w:ascii="微软雅黑" w:eastAsia="微软雅黑" w:hAnsi="微软雅黑"/>
          <w:noProof/>
          <w:lang w:eastAsia="zh-CN"/>
        </w:rPr>
        <w:lastRenderedPageBreak/>
        <w:drawing>
          <wp:inline distT="0" distB="0" distL="0" distR="0" wp14:anchorId="6B868304" wp14:editId="4EB83AD8">
            <wp:extent cx="2916133" cy="1905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2033" cy="1908855"/>
                    </a:xfrm>
                    <a:prstGeom prst="rect">
                      <a:avLst/>
                    </a:prstGeom>
                  </pic:spPr>
                </pic:pic>
              </a:graphicData>
            </a:graphic>
          </wp:inline>
        </w:drawing>
      </w:r>
    </w:p>
    <w:p w14:paraId="474AD603" w14:textId="61A70622" w:rsidR="00EB3042" w:rsidRDefault="00EB3042" w:rsidP="00CB5EFE">
      <w:pPr>
        <w:ind w:left="400"/>
        <w:rPr>
          <w:rFonts w:ascii="微软雅黑" w:eastAsia="微软雅黑" w:hAnsi="微软雅黑"/>
          <w:lang w:eastAsia="zh-CN"/>
        </w:rPr>
      </w:pPr>
      <w:r>
        <w:rPr>
          <w:rFonts w:ascii="微软雅黑" w:eastAsia="微软雅黑" w:hAnsi="微软雅黑" w:hint="eastAsia"/>
          <w:lang w:eastAsia="zh-CN"/>
        </w:rPr>
        <w:t>图1</w:t>
      </w:r>
    </w:p>
    <w:p w14:paraId="5FA32BA7" w14:textId="77777777" w:rsidR="00E97AF5" w:rsidRDefault="00E97AF5" w:rsidP="00CB5EFE">
      <w:pPr>
        <w:ind w:left="400"/>
        <w:rPr>
          <w:rFonts w:ascii="微软雅黑" w:eastAsia="微软雅黑" w:hAnsi="微软雅黑"/>
          <w:lang w:eastAsia="zh-CN"/>
        </w:rPr>
      </w:pPr>
    </w:p>
    <w:p w14:paraId="551D40E7" w14:textId="11CE95B0" w:rsidR="00E97AF5" w:rsidRDefault="00E97AF5" w:rsidP="00CB5EFE">
      <w:pPr>
        <w:ind w:left="400"/>
        <w:rPr>
          <w:rFonts w:ascii="微软雅黑" w:eastAsia="微软雅黑" w:hAnsi="微软雅黑"/>
          <w:lang w:eastAsia="zh-CN"/>
        </w:rPr>
      </w:pPr>
      <w:r w:rsidRPr="00E97AF5">
        <w:rPr>
          <w:rFonts w:ascii="微软雅黑" w:eastAsia="微软雅黑" w:hAnsi="微软雅黑"/>
          <w:noProof/>
          <w:lang w:eastAsia="zh-CN"/>
        </w:rPr>
        <w:drawing>
          <wp:inline distT="0" distB="0" distL="0" distR="0" wp14:anchorId="56729C76" wp14:editId="65A0B75B">
            <wp:extent cx="5732145" cy="1172210"/>
            <wp:effectExtent l="0" t="0" r="190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1172210"/>
                    </a:xfrm>
                    <a:prstGeom prst="rect">
                      <a:avLst/>
                    </a:prstGeom>
                  </pic:spPr>
                </pic:pic>
              </a:graphicData>
            </a:graphic>
          </wp:inline>
        </w:drawing>
      </w:r>
    </w:p>
    <w:p w14:paraId="3D51499E" w14:textId="25080955" w:rsidR="00E97AF5" w:rsidRDefault="00E97AF5" w:rsidP="00CB5EFE">
      <w:pPr>
        <w:ind w:left="400"/>
        <w:rPr>
          <w:rFonts w:ascii="微软雅黑" w:eastAsia="微软雅黑" w:hAnsi="微软雅黑"/>
          <w:lang w:eastAsia="zh-CN"/>
        </w:rPr>
      </w:pPr>
      <w:r>
        <w:rPr>
          <w:rFonts w:ascii="微软雅黑" w:eastAsia="微软雅黑" w:hAnsi="微软雅黑" w:hint="eastAsia"/>
          <w:lang w:eastAsia="zh-CN"/>
        </w:rPr>
        <w:t>图2</w:t>
      </w:r>
    </w:p>
    <w:p w14:paraId="405AB8E0" w14:textId="77777777" w:rsidR="00E97AF5" w:rsidRDefault="00E97AF5" w:rsidP="00CB5EFE">
      <w:pPr>
        <w:ind w:left="400"/>
        <w:rPr>
          <w:rFonts w:ascii="微软雅黑" w:eastAsia="微软雅黑" w:hAnsi="微软雅黑"/>
          <w:lang w:eastAsia="zh-CN"/>
        </w:rPr>
      </w:pPr>
    </w:p>
    <w:p w14:paraId="5270DBBC" w14:textId="65805CAE" w:rsidR="00C854F5" w:rsidRDefault="00D37E1D" w:rsidP="00CB5EFE">
      <w:pPr>
        <w:ind w:left="400"/>
        <w:rPr>
          <w:rFonts w:ascii="微软雅黑" w:eastAsia="微软雅黑" w:hAnsi="微软雅黑"/>
          <w:lang w:eastAsia="zh-CN"/>
        </w:rPr>
      </w:pPr>
      <w:r w:rsidRPr="00D37E1D">
        <w:rPr>
          <w:rFonts w:ascii="微软雅黑" w:eastAsia="微软雅黑" w:hAnsi="微软雅黑"/>
          <w:noProof/>
          <w:lang w:eastAsia="zh-CN"/>
        </w:rPr>
        <w:drawing>
          <wp:inline distT="0" distB="0" distL="0" distR="0" wp14:anchorId="3F86A560" wp14:editId="52280CD0">
            <wp:extent cx="5496368" cy="2279650"/>
            <wp:effectExtent l="0" t="0" r="952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7966" cy="2280313"/>
                    </a:xfrm>
                    <a:prstGeom prst="rect">
                      <a:avLst/>
                    </a:prstGeom>
                  </pic:spPr>
                </pic:pic>
              </a:graphicData>
            </a:graphic>
          </wp:inline>
        </w:drawing>
      </w:r>
    </w:p>
    <w:p w14:paraId="0870663E" w14:textId="29C39130" w:rsidR="00D37E1D" w:rsidRDefault="00D37E1D" w:rsidP="00CB5EFE">
      <w:pPr>
        <w:ind w:left="400"/>
        <w:rPr>
          <w:rFonts w:ascii="微软雅黑" w:eastAsia="微软雅黑" w:hAnsi="微软雅黑"/>
          <w:lang w:eastAsia="zh-CN"/>
        </w:rPr>
      </w:pPr>
      <w:r>
        <w:rPr>
          <w:rFonts w:ascii="微软雅黑" w:eastAsia="微软雅黑" w:hAnsi="微软雅黑" w:hint="eastAsia"/>
          <w:lang w:eastAsia="zh-CN"/>
        </w:rPr>
        <w:t>图</w:t>
      </w:r>
      <w:r w:rsidR="00E97AF5">
        <w:rPr>
          <w:rFonts w:ascii="微软雅黑" w:eastAsia="微软雅黑" w:hAnsi="微软雅黑"/>
          <w:lang w:eastAsia="zh-CN"/>
        </w:rPr>
        <w:t>3</w:t>
      </w:r>
    </w:p>
    <w:p w14:paraId="53F0C2E9" w14:textId="27B8E242" w:rsidR="00D37E1D" w:rsidRDefault="00D37E1D" w:rsidP="00CB5EFE">
      <w:pPr>
        <w:ind w:left="400"/>
        <w:rPr>
          <w:rFonts w:ascii="微软雅黑" w:eastAsia="微软雅黑" w:hAnsi="微软雅黑"/>
          <w:lang w:eastAsia="zh-CN"/>
        </w:rPr>
      </w:pPr>
    </w:p>
    <w:p w14:paraId="7ACCCB39" w14:textId="11205336" w:rsidR="00E97AF5" w:rsidRDefault="00C751D1" w:rsidP="00CB5EFE">
      <w:pPr>
        <w:ind w:left="400"/>
        <w:rPr>
          <w:rFonts w:ascii="微软雅黑" w:eastAsia="微软雅黑" w:hAnsi="微软雅黑"/>
          <w:lang w:eastAsia="zh-CN"/>
        </w:rPr>
      </w:pPr>
      <w:r w:rsidRPr="00C751D1">
        <w:rPr>
          <w:rFonts w:ascii="微软雅黑" w:eastAsia="微软雅黑" w:hAnsi="微软雅黑"/>
          <w:noProof/>
          <w:lang w:eastAsia="zh-CN"/>
        </w:rPr>
        <w:drawing>
          <wp:inline distT="0" distB="0" distL="0" distR="0" wp14:anchorId="2024EE9C" wp14:editId="39892DCF">
            <wp:extent cx="5372100" cy="115987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8923" cy="1163510"/>
                    </a:xfrm>
                    <a:prstGeom prst="rect">
                      <a:avLst/>
                    </a:prstGeom>
                  </pic:spPr>
                </pic:pic>
              </a:graphicData>
            </a:graphic>
          </wp:inline>
        </w:drawing>
      </w:r>
    </w:p>
    <w:p w14:paraId="20C52D20" w14:textId="550456AF" w:rsidR="00E97AF5" w:rsidRDefault="00E97AF5" w:rsidP="00CB5EFE">
      <w:pPr>
        <w:ind w:left="400"/>
        <w:rPr>
          <w:rFonts w:ascii="微软雅黑" w:eastAsia="微软雅黑" w:hAnsi="微软雅黑"/>
          <w:lang w:eastAsia="zh-CN"/>
        </w:rPr>
      </w:pPr>
      <w:r>
        <w:rPr>
          <w:rFonts w:ascii="微软雅黑" w:eastAsia="微软雅黑" w:hAnsi="微软雅黑" w:hint="eastAsia"/>
          <w:lang w:eastAsia="zh-CN"/>
        </w:rPr>
        <w:lastRenderedPageBreak/>
        <w:t>图4</w:t>
      </w:r>
    </w:p>
    <w:p w14:paraId="702B0AC3" w14:textId="60B1B177" w:rsidR="0013715D" w:rsidRDefault="001A1C28" w:rsidP="00CB5EFE">
      <w:pPr>
        <w:ind w:left="400"/>
        <w:rPr>
          <w:rFonts w:ascii="微软雅黑" w:eastAsia="微软雅黑" w:hAnsi="微软雅黑"/>
          <w:lang w:eastAsia="zh-CN"/>
        </w:rPr>
      </w:pPr>
      <w:r w:rsidRPr="001A1C28">
        <w:rPr>
          <w:rFonts w:ascii="微软雅黑" w:eastAsia="微软雅黑" w:hAnsi="微软雅黑"/>
          <w:noProof/>
          <w:lang w:eastAsia="zh-CN"/>
        </w:rPr>
        <w:drawing>
          <wp:inline distT="0" distB="0" distL="0" distR="0" wp14:anchorId="1BF21D0A" wp14:editId="5CCD0993">
            <wp:extent cx="5384800" cy="3517091"/>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89297" cy="3520028"/>
                    </a:xfrm>
                    <a:prstGeom prst="rect">
                      <a:avLst/>
                    </a:prstGeom>
                  </pic:spPr>
                </pic:pic>
              </a:graphicData>
            </a:graphic>
          </wp:inline>
        </w:drawing>
      </w:r>
    </w:p>
    <w:p w14:paraId="0B898C70" w14:textId="55F8E06E" w:rsidR="0013715D" w:rsidRDefault="0013715D" w:rsidP="00CB5EFE">
      <w:pPr>
        <w:ind w:left="400"/>
        <w:rPr>
          <w:rFonts w:ascii="微软雅黑" w:eastAsia="微软雅黑" w:hAnsi="微软雅黑"/>
          <w:lang w:eastAsia="zh-CN"/>
        </w:rPr>
      </w:pPr>
      <w:r>
        <w:rPr>
          <w:rFonts w:ascii="微软雅黑" w:eastAsia="微软雅黑" w:hAnsi="微软雅黑" w:hint="eastAsia"/>
          <w:lang w:eastAsia="zh-CN"/>
        </w:rPr>
        <w:t>图</w:t>
      </w:r>
      <w:r w:rsidR="00E97AF5">
        <w:rPr>
          <w:rFonts w:ascii="微软雅黑" w:eastAsia="微软雅黑" w:hAnsi="微软雅黑"/>
          <w:lang w:eastAsia="zh-CN"/>
        </w:rPr>
        <w:t>5</w:t>
      </w:r>
    </w:p>
    <w:p w14:paraId="1709A68A" w14:textId="6846B932" w:rsidR="0013715D" w:rsidRDefault="0013715D" w:rsidP="00CB5EFE">
      <w:pPr>
        <w:ind w:left="400"/>
        <w:rPr>
          <w:rFonts w:ascii="微软雅黑" w:eastAsia="微软雅黑" w:hAnsi="微软雅黑"/>
          <w:lang w:eastAsia="zh-CN"/>
        </w:rPr>
      </w:pPr>
    </w:p>
    <w:p w14:paraId="7C3BB4C9" w14:textId="54CA8D6A" w:rsidR="0013715D" w:rsidRDefault="009A7D97" w:rsidP="00CB5EFE">
      <w:pPr>
        <w:ind w:left="400"/>
        <w:rPr>
          <w:rFonts w:ascii="微软雅黑" w:eastAsia="微软雅黑" w:hAnsi="微软雅黑"/>
          <w:lang w:eastAsia="zh-CN"/>
        </w:rPr>
      </w:pPr>
      <w:r w:rsidRPr="009A7D97">
        <w:rPr>
          <w:rFonts w:ascii="微软雅黑" w:eastAsia="微软雅黑" w:hAnsi="微软雅黑"/>
          <w:noProof/>
          <w:lang w:eastAsia="zh-CN"/>
        </w:rPr>
        <w:drawing>
          <wp:inline distT="0" distB="0" distL="0" distR="0" wp14:anchorId="799FF2CC" wp14:editId="75BF16EB">
            <wp:extent cx="5429011" cy="2012950"/>
            <wp:effectExtent l="0" t="0" r="63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9429" cy="2016813"/>
                    </a:xfrm>
                    <a:prstGeom prst="rect">
                      <a:avLst/>
                    </a:prstGeom>
                  </pic:spPr>
                </pic:pic>
              </a:graphicData>
            </a:graphic>
          </wp:inline>
        </w:drawing>
      </w:r>
    </w:p>
    <w:p w14:paraId="27882662" w14:textId="2E335FE5" w:rsidR="009A7D97" w:rsidRDefault="009A7D97" w:rsidP="00CB5EFE">
      <w:pPr>
        <w:ind w:left="400"/>
        <w:rPr>
          <w:rFonts w:ascii="微软雅黑" w:eastAsia="微软雅黑" w:hAnsi="微软雅黑"/>
          <w:lang w:eastAsia="zh-CN"/>
        </w:rPr>
      </w:pPr>
      <w:r>
        <w:rPr>
          <w:rFonts w:ascii="微软雅黑" w:eastAsia="微软雅黑" w:hAnsi="微软雅黑" w:hint="eastAsia"/>
          <w:lang w:eastAsia="zh-CN"/>
        </w:rPr>
        <w:t>图</w:t>
      </w:r>
      <w:r w:rsidR="00E97AF5">
        <w:rPr>
          <w:rFonts w:ascii="微软雅黑" w:eastAsia="微软雅黑" w:hAnsi="微软雅黑"/>
          <w:lang w:eastAsia="zh-CN"/>
        </w:rPr>
        <w:t>6</w:t>
      </w:r>
    </w:p>
    <w:p w14:paraId="70743239" w14:textId="77777777" w:rsidR="009A7D97" w:rsidRDefault="009A7D97" w:rsidP="00CB5EFE">
      <w:pPr>
        <w:ind w:left="400"/>
        <w:rPr>
          <w:rFonts w:ascii="微软雅黑" w:eastAsia="微软雅黑" w:hAnsi="微软雅黑"/>
          <w:lang w:eastAsia="zh-CN"/>
        </w:rPr>
      </w:pPr>
    </w:p>
    <w:p w14:paraId="0480CADA" w14:textId="0905DA87" w:rsidR="00C854F5" w:rsidRPr="003C0E04" w:rsidRDefault="003C0E04" w:rsidP="003C0E04">
      <w:pPr>
        <w:pStyle w:val="Heading4"/>
        <w:spacing w:before="120" w:after="120"/>
        <w:rPr>
          <w:rFonts w:ascii="微软雅黑" w:eastAsia="微软雅黑" w:hAnsi="微软雅黑"/>
          <w:i w:val="0"/>
          <w:iCs/>
        </w:rPr>
      </w:pPr>
      <w:r w:rsidRPr="003C0E04">
        <w:rPr>
          <w:rFonts w:ascii="微软雅黑" w:eastAsia="微软雅黑" w:hAnsi="微软雅黑" w:hint="eastAsia"/>
          <w:i w:val="0"/>
          <w:iCs/>
        </w:rPr>
        <w:t>其它</w:t>
      </w:r>
      <w:r w:rsidR="00A91701">
        <w:rPr>
          <w:rFonts w:ascii="微软雅黑" w:eastAsia="微软雅黑" w:hAnsi="微软雅黑" w:hint="eastAsia"/>
          <w:i w:val="0"/>
          <w:iCs/>
        </w:rPr>
        <w:t>功能</w:t>
      </w:r>
    </w:p>
    <w:p w14:paraId="69ECD328" w14:textId="3D6DA07D" w:rsidR="00875BBB" w:rsidRDefault="00F815B2" w:rsidP="009B528D">
      <w:pPr>
        <w:numPr>
          <w:ilvl w:val="0"/>
          <w:numId w:val="139"/>
        </w:numPr>
        <w:rPr>
          <w:rFonts w:ascii="微软雅黑" w:eastAsia="微软雅黑" w:hAnsi="微软雅黑"/>
          <w:lang w:eastAsia="zh-CN"/>
        </w:rPr>
      </w:pPr>
      <w:r w:rsidRPr="00CD051B">
        <w:rPr>
          <w:rFonts w:ascii="微软雅黑" w:eastAsia="微软雅黑" w:hAnsi="微软雅黑" w:hint="eastAsia"/>
          <w:lang w:eastAsia="zh-CN"/>
        </w:rPr>
        <w:t>【客户资料完善提醒】</w:t>
      </w:r>
    </w:p>
    <w:p w14:paraId="2BE1DF0C" w14:textId="3E70E7D1" w:rsidR="00F815B2" w:rsidRPr="00CD051B" w:rsidRDefault="00F815B2" w:rsidP="00875BBB">
      <w:pPr>
        <w:ind w:left="420"/>
        <w:rPr>
          <w:rFonts w:ascii="微软雅黑" w:eastAsia="微软雅黑" w:hAnsi="微软雅黑"/>
          <w:lang w:eastAsia="zh-CN"/>
        </w:rPr>
      </w:pPr>
      <w:r w:rsidRPr="00CD051B">
        <w:rPr>
          <w:rFonts w:ascii="微软雅黑" w:eastAsia="微软雅黑" w:hAnsi="微软雅黑" w:hint="eastAsia"/>
          <w:lang w:eastAsia="zh-CN"/>
        </w:rPr>
        <w:t>在客户详情页展示客户资料完善度比例：其中姓名为必填，</w:t>
      </w:r>
      <w:r w:rsidR="00163052">
        <w:rPr>
          <w:rFonts w:ascii="微软雅黑" w:eastAsia="微软雅黑" w:hAnsi="微软雅黑" w:hint="eastAsia"/>
          <w:lang w:eastAsia="zh-CN"/>
        </w:rPr>
        <w:t>客户</w:t>
      </w:r>
      <w:r w:rsidRPr="00CD051B">
        <w:rPr>
          <w:rFonts w:ascii="微软雅黑" w:eastAsia="微软雅黑" w:hAnsi="微软雅黑" w:hint="eastAsia"/>
          <w:lang w:eastAsia="zh-CN"/>
        </w:rPr>
        <w:t>姓名、客户来源、</w:t>
      </w:r>
      <w:r w:rsidR="00163052">
        <w:rPr>
          <w:rFonts w:ascii="微软雅黑" w:eastAsia="微软雅黑" w:hAnsi="微软雅黑" w:hint="eastAsia"/>
          <w:lang w:eastAsia="zh-CN"/>
        </w:rPr>
        <w:t>客户</w:t>
      </w:r>
      <w:r w:rsidRPr="00CD051B">
        <w:rPr>
          <w:rFonts w:ascii="微软雅黑" w:eastAsia="微软雅黑" w:hAnsi="微软雅黑" w:hint="eastAsia"/>
          <w:lang w:eastAsia="zh-CN"/>
        </w:rPr>
        <w:t>性别、手机号</w:t>
      </w:r>
      <w:r w:rsidR="008359AF">
        <w:rPr>
          <w:rFonts w:ascii="微软雅黑" w:eastAsia="微软雅黑" w:hAnsi="微软雅黑" w:hint="eastAsia"/>
          <w:lang w:eastAsia="zh-CN"/>
        </w:rPr>
        <w:t>（录几个都算1个）</w:t>
      </w:r>
      <w:r w:rsidRPr="00CD051B">
        <w:rPr>
          <w:rFonts w:ascii="微软雅黑" w:eastAsia="微软雅黑" w:hAnsi="微软雅黑" w:hint="eastAsia"/>
          <w:lang w:eastAsia="zh-CN"/>
        </w:rPr>
        <w:t>、</w:t>
      </w:r>
      <w:r w:rsidR="00163052">
        <w:rPr>
          <w:rFonts w:ascii="微软雅黑" w:eastAsia="微软雅黑" w:hAnsi="微软雅黑" w:hint="eastAsia"/>
          <w:lang w:eastAsia="zh-CN"/>
        </w:rPr>
        <w:t>客户</w:t>
      </w:r>
      <w:r w:rsidRPr="00CD051B">
        <w:rPr>
          <w:rFonts w:ascii="微软雅黑" w:eastAsia="微软雅黑" w:hAnsi="微软雅黑" w:hint="eastAsia"/>
          <w:lang w:eastAsia="zh-CN"/>
        </w:rPr>
        <w:t>生日各占1</w:t>
      </w:r>
      <w:r w:rsidRPr="00CD051B">
        <w:rPr>
          <w:rFonts w:ascii="微软雅黑" w:eastAsia="微软雅黑" w:hAnsi="微软雅黑"/>
          <w:lang w:eastAsia="zh-CN"/>
        </w:rPr>
        <w:t>2%</w:t>
      </w:r>
      <w:r w:rsidRPr="00CD051B">
        <w:rPr>
          <w:rFonts w:ascii="微软雅黑" w:eastAsia="微软雅黑" w:hAnsi="微软雅黑" w:hint="eastAsia"/>
          <w:lang w:eastAsia="zh-CN"/>
        </w:rPr>
        <w:t>权重，</w:t>
      </w:r>
      <w:r w:rsidR="00163052">
        <w:rPr>
          <w:rFonts w:ascii="微软雅黑" w:eastAsia="微软雅黑" w:hAnsi="微软雅黑" w:hint="eastAsia"/>
          <w:lang w:eastAsia="zh-CN"/>
        </w:rPr>
        <w:t>家庭信息占4</w:t>
      </w:r>
      <w:r w:rsidR="00163052">
        <w:rPr>
          <w:rFonts w:ascii="微软雅黑" w:eastAsia="微软雅黑" w:hAnsi="微软雅黑"/>
          <w:lang w:eastAsia="zh-CN"/>
        </w:rPr>
        <w:t>%</w:t>
      </w:r>
      <w:r w:rsidR="00163052">
        <w:rPr>
          <w:rFonts w:ascii="微软雅黑" w:eastAsia="微软雅黑" w:hAnsi="微软雅黑" w:hint="eastAsia"/>
          <w:lang w:eastAsia="zh-CN"/>
        </w:rPr>
        <w:t>（</w:t>
      </w:r>
      <w:r w:rsidR="00163052" w:rsidRPr="00163052">
        <w:rPr>
          <w:rFonts w:ascii="微软雅黑" w:eastAsia="微软雅黑" w:hAnsi="微软雅黑" w:hint="eastAsia"/>
          <w:lang w:eastAsia="zh-CN"/>
        </w:rPr>
        <w:t>家庭成员关系</w:t>
      </w:r>
      <w:r w:rsidR="00163052">
        <w:rPr>
          <w:rFonts w:ascii="微软雅黑" w:eastAsia="微软雅黑" w:hAnsi="微软雅黑" w:hint="eastAsia"/>
          <w:lang w:eastAsia="zh-CN"/>
        </w:rPr>
        <w:t>、</w:t>
      </w:r>
      <w:r w:rsidR="00163052" w:rsidRPr="00163052">
        <w:rPr>
          <w:rFonts w:ascii="微软雅黑" w:eastAsia="微软雅黑" w:hAnsi="微软雅黑" w:hint="eastAsia"/>
          <w:lang w:eastAsia="zh-CN"/>
        </w:rPr>
        <w:t>家庭成员姓名</w:t>
      </w:r>
      <w:r w:rsidR="00163052">
        <w:rPr>
          <w:rFonts w:ascii="微软雅黑" w:eastAsia="微软雅黑" w:hAnsi="微软雅黑" w:hint="eastAsia"/>
          <w:lang w:eastAsia="zh-CN"/>
        </w:rPr>
        <w:t>、</w:t>
      </w:r>
      <w:r w:rsidR="00163052" w:rsidRPr="00163052">
        <w:rPr>
          <w:rFonts w:ascii="微软雅黑" w:eastAsia="微软雅黑" w:hAnsi="微软雅黑" w:hint="eastAsia"/>
          <w:lang w:eastAsia="zh-CN"/>
        </w:rPr>
        <w:t>家庭成员手机号</w:t>
      </w:r>
      <w:r w:rsidR="00163052">
        <w:rPr>
          <w:rFonts w:ascii="微软雅黑" w:eastAsia="微软雅黑" w:hAnsi="微软雅黑" w:hint="eastAsia"/>
          <w:lang w:eastAsia="zh-CN"/>
        </w:rPr>
        <w:t>、</w:t>
      </w:r>
      <w:r w:rsidR="00163052" w:rsidRPr="00163052">
        <w:rPr>
          <w:rFonts w:ascii="微软雅黑" w:eastAsia="微软雅黑" w:hAnsi="微软雅黑" w:hint="eastAsia"/>
          <w:lang w:eastAsia="zh-CN"/>
        </w:rPr>
        <w:t>家庭成员生日</w:t>
      </w:r>
      <w:r w:rsidR="00163052">
        <w:rPr>
          <w:rFonts w:ascii="微软雅黑" w:eastAsia="微软雅黑" w:hAnsi="微软雅黑" w:hint="eastAsia"/>
          <w:lang w:eastAsia="zh-CN"/>
        </w:rPr>
        <w:t>，这4个字段中任意字段有值就占4</w:t>
      </w:r>
      <w:r w:rsidR="00163052">
        <w:rPr>
          <w:rFonts w:ascii="微软雅黑" w:eastAsia="微软雅黑" w:hAnsi="微软雅黑"/>
          <w:lang w:eastAsia="zh-CN"/>
        </w:rPr>
        <w:t>%</w:t>
      </w:r>
      <w:r w:rsidR="00163052">
        <w:rPr>
          <w:rFonts w:ascii="微软雅黑" w:eastAsia="微软雅黑" w:hAnsi="微软雅黑" w:hint="eastAsia"/>
          <w:lang w:eastAsia="zh-CN"/>
        </w:rPr>
        <w:t>，录多个家庭成员也算</w:t>
      </w:r>
      <w:r w:rsidR="00163052">
        <w:rPr>
          <w:rFonts w:ascii="微软雅黑" w:eastAsia="微软雅黑" w:hAnsi="微软雅黑" w:hint="eastAsia"/>
          <w:lang w:eastAsia="zh-CN"/>
        </w:rPr>
        <w:lastRenderedPageBreak/>
        <w:t>1个），</w:t>
      </w:r>
      <w:r w:rsidRPr="00CD051B">
        <w:rPr>
          <w:rFonts w:ascii="微软雅黑" w:eastAsia="微软雅黑" w:hAnsi="微软雅黑" w:hint="eastAsia"/>
          <w:lang w:eastAsia="zh-CN"/>
        </w:rPr>
        <w:t>其他指标每项占2</w:t>
      </w:r>
      <w:r w:rsidRPr="00CD051B">
        <w:rPr>
          <w:rFonts w:ascii="微软雅黑" w:eastAsia="微软雅黑" w:hAnsi="微软雅黑"/>
          <w:lang w:eastAsia="zh-CN"/>
        </w:rPr>
        <w:t>%</w:t>
      </w:r>
      <w:r w:rsidR="00163052">
        <w:rPr>
          <w:rFonts w:ascii="微软雅黑" w:eastAsia="微软雅黑" w:hAnsi="微软雅黑" w:hint="eastAsia"/>
          <w:lang w:eastAsia="zh-CN"/>
        </w:rPr>
        <w:t>（以</w:t>
      </w:r>
      <w:r w:rsidR="00163052" w:rsidRPr="00163052">
        <w:rPr>
          <w:rFonts w:ascii="微软雅黑" w:eastAsia="微软雅黑" w:hAnsi="微软雅黑" w:hint="eastAsia"/>
          <w:lang w:eastAsia="zh-CN"/>
        </w:rPr>
        <w:t>客户录入字段表单</w:t>
      </w:r>
      <w:r w:rsidR="00163052">
        <w:rPr>
          <w:rFonts w:ascii="微软雅黑" w:eastAsia="微软雅黑" w:hAnsi="微软雅黑" w:hint="eastAsia"/>
          <w:lang w:eastAsia="zh-CN"/>
        </w:rPr>
        <w:t>中的字段名称为准）</w:t>
      </w:r>
      <w:r w:rsidRPr="00CD051B">
        <w:rPr>
          <w:rFonts w:ascii="微软雅黑" w:eastAsia="微软雅黑" w:hAnsi="微软雅黑" w:hint="eastAsia"/>
          <w:lang w:eastAsia="zh-CN"/>
        </w:rPr>
        <w:t>，当完善度＞8</w:t>
      </w:r>
      <w:r w:rsidRPr="00CD051B">
        <w:rPr>
          <w:rFonts w:ascii="微软雅黑" w:eastAsia="微软雅黑" w:hAnsi="微软雅黑"/>
          <w:lang w:eastAsia="zh-CN"/>
        </w:rPr>
        <w:t>0%</w:t>
      </w:r>
      <w:r w:rsidRPr="00CD051B">
        <w:rPr>
          <w:rFonts w:ascii="微软雅黑" w:eastAsia="微软雅黑" w:hAnsi="微软雅黑" w:hint="eastAsia"/>
          <w:lang w:eastAsia="zh-CN"/>
        </w:rPr>
        <w:t>时，页面不再有该提示。</w:t>
      </w:r>
    </w:p>
    <w:p w14:paraId="1336AB60" w14:textId="77777777" w:rsidR="00F815B2" w:rsidRDefault="00F815B2" w:rsidP="00F815B2">
      <w:pPr>
        <w:ind w:left="420"/>
        <w:rPr>
          <w:lang w:eastAsia="zh-CN"/>
        </w:rPr>
      </w:pPr>
    </w:p>
    <w:p w14:paraId="33593773" w14:textId="77777777" w:rsidR="00F815B2" w:rsidRPr="003D66CF" w:rsidRDefault="00F815B2" w:rsidP="003D66CF">
      <w:pPr>
        <w:ind w:firstLine="420"/>
        <w:rPr>
          <w:rFonts w:ascii="微软雅黑" w:eastAsia="微软雅黑" w:hAnsi="微软雅黑"/>
          <w:lang w:eastAsia="zh-CN"/>
        </w:rPr>
      </w:pPr>
      <w:r w:rsidRPr="003D66CF">
        <w:rPr>
          <w:rFonts w:ascii="微软雅黑" w:eastAsia="微软雅黑" w:hAnsi="微软雅黑" w:hint="eastAsia"/>
          <w:lang w:eastAsia="zh-CN"/>
        </w:rPr>
        <w:t>示意图</w:t>
      </w:r>
    </w:p>
    <w:p w14:paraId="00B10BC0" w14:textId="0D9C8644" w:rsidR="00F815B2" w:rsidRDefault="00031BF1" w:rsidP="003D66CF">
      <w:pPr>
        <w:ind w:leftChars="100" w:left="200"/>
        <w:rPr>
          <w:lang w:eastAsia="zh-CN"/>
        </w:rPr>
      </w:pPr>
      <w:r w:rsidRPr="00031BF1">
        <w:rPr>
          <w:noProof/>
          <w:lang w:eastAsia="zh-CN"/>
        </w:rPr>
        <w:drawing>
          <wp:inline distT="0" distB="0" distL="0" distR="0" wp14:anchorId="48D7922E" wp14:editId="525B6CF7">
            <wp:extent cx="2051050" cy="2088857"/>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64879" cy="2102941"/>
                    </a:xfrm>
                    <a:prstGeom prst="rect">
                      <a:avLst/>
                    </a:prstGeom>
                  </pic:spPr>
                </pic:pic>
              </a:graphicData>
            </a:graphic>
          </wp:inline>
        </w:drawing>
      </w:r>
    </w:p>
    <w:p w14:paraId="231C777B" w14:textId="77777777" w:rsidR="00F815B2" w:rsidRDefault="00F815B2" w:rsidP="00F815B2">
      <w:pPr>
        <w:rPr>
          <w:lang w:eastAsia="zh-CN"/>
        </w:rPr>
      </w:pPr>
    </w:p>
    <w:p w14:paraId="79414B3E" w14:textId="77777777" w:rsidR="004A5D81" w:rsidRDefault="00F815B2" w:rsidP="009B528D">
      <w:pPr>
        <w:numPr>
          <w:ilvl w:val="0"/>
          <w:numId w:val="139"/>
        </w:numPr>
        <w:rPr>
          <w:rFonts w:ascii="微软雅黑" w:eastAsia="微软雅黑" w:hAnsi="微软雅黑"/>
          <w:lang w:eastAsia="zh-CN"/>
        </w:rPr>
      </w:pPr>
      <w:r w:rsidRPr="003D66CF">
        <w:rPr>
          <w:rFonts w:ascii="微软雅黑" w:eastAsia="微软雅黑" w:hAnsi="微软雅黑" w:hint="eastAsia"/>
          <w:lang w:eastAsia="zh-CN"/>
        </w:rPr>
        <w:t>置为本月重点经营客户：</w:t>
      </w:r>
    </w:p>
    <w:p w14:paraId="7277AD01" w14:textId="76FEE91B" w:rsidR="00F815B2" w:rsidRDefault="00F815B2" w:rsidP="00F815B2">
      <w:pPr>
        <w:ind w:left="420"/>
        <w:rPr>
          <w:rFonts w:ascii="微软雅黑" w:eastAsia="微软雅黑" w:hAnsi="微软雅黑"/>
          <w:lang w:eastAsia="zh-CN"/>
        </w:rPr>
      </w:pPr>
      <w:r w:rsidRPr="003D66CF">
        <w:rPr>
          <w:rFonts w:ascii="微软雅黑" w:eastAsia="微软雅黑" w:hAnsi="微软雅黑" w:hint="eastAsia"/>
          <w:lang w:eastAsia="zh-CN"/>
        </w:rPr>
        <w:t>在</w:t>
      </w:r>
      <w:r w:rsidR="007927C7" w:rsidRPr="00CD051B">
        <w:rPr>
          <w:rFonts w:ascii="微软雅黑" w:eastAsia="微软雅黑" w:hAnsi="微软雅黑" w:hint="eastAsia"/>
          <w:lang w:eastAsia="zh-CN"/>
        </w:rPr>
        <w:t>客户详情页</w:t>
      </w:r>
      <w:r w:rsidR="00B8645A">
        <w:rPr>
          <w:rFonts w:ascii="微软雅黑" w:eastAsia="微软雅黑" w:hAnsi="微软雅黑" w:hint="eastAsia"/>
          <w:lang w:eastAsia="zh-CN"/>
        </w:rPr>
        <w:t>显示星星图标</w:t>
      </w:r>
      <w:r w:rsidRPr="003D66CF">
        <w:rPr>
          <w:rFonts w:ascii="微软雅黑" w:eastAsia="微软雅黑" w:hAnsi="微软雅黑" w:hint="eastAsia"/>
          <w:lang w:eastAsia="zh-CN"/>
        </w:rPr>
        <w:t>，点击</w:t>
      </w:r>
      <w:r w:rsidR="00B8645A" w:rsidRPr="00B8645A">
        <w:rPr>
          <w:rFonts w:ascii="微软雅黑" w:eastAsia="微软雅黑" w:hAnsi="微软雅黑" w:hint="eastAsia"/>
          <w:lang w:eastAsia="zh-CN"/>
        </w:rPr>
        <w:t>空星星则出浮层</w:t>
      </w:r>
      <w:r w:rsidR="00B8645A">
        <w:rPr>
          <w:rFonts w:ascii="微软雅黑" w:eastAsia="微软雅黑" w:hAnsi="微软雅黑" w:hint="eastAsia"/>
          <w:lang w:eastAsia="zh-CN"/>
        </w:rPr>
        <w:t>选择圈选月份(当月或下月)，点击后星星为实心红色，</w:t>
      </w:r>
      <w:r w:rsidRPr="003D66CF">
        <w:rPr>
          <w:rFonts w:ascii="微软雅黑" w:eastAsia="微软雅黑" w:hAnsi="微软雅黑" w:hint="eastAsia"/>
          <w:lang w:eastAsia="zh-CN"/>
        </w:rPr>
        <w:t>将置入</w:t>
      </w:r>
      <w:r w:rsidR="00B8645A">
        <w:rPr>
          <w:rFonts w:ascii="微软雅黑" w:eastAsia="微软雅黑" w:hAnsi="微软雅黑" w:hint="eastAsia"/>
          <w:lang w:eastAsia="zh-CN"/>
        </w:rPr>
        <w:t>所选</w:t>
      </w:r>
      <w:r w:rsidRPr="003D66CF">
        <w:rPr>
          <w:rFonts w:ascii="微软雅黑" w:eastAsia="微软雅黑" w:hAnsi="微软雅黑" w:hint="eastAsia"/>
          <w:lang w:eastAsia="zh-CN"/>
        </w:rPr>
        <w:t>月</w:t>
      </w:r>
      <w:r w:rsidR="00B8645A">
        <w:rPr>
          <w:rFonts w:ascii="微软雅黑" w:eastAsia="微软雅黑" w:hAnsi="微软雅黑" w:hint="eastAsia"/>
          <w:lang w:eastAsia="zh-CN"/>
        </w:rPr>
        <w:t>份</w:t>
      </w:r>
      <w:r w:rsidRPr="003D66CF">
        <w:rPr>
          <w:rFonts w:ascii="微软雅黑" w:eastAsia="微软雅黑" w:hAnsi="微软雅黑" w:hint="eastAsia"/>
          <w:lang w:eastAsia="zh-CN"/>
        </w:rPr>
        <w:t>重点经营客户。同理支持点击取消。</w:t>
      </w:r>
    </w:p>
    <w:p w14:paraId="299C1CED" w14:textId="77777777" w:rsidR="00F362EB" w:rsidRDefault="00F362EB" w:rsidP="00F362EB">
      <w:pPr>
        <w:ind w:firstLine="420"/>
        <w:rPr>
          <w:rFonts w:ascii="微软雅黑" w:eastAsia="微软雅黑" w:hAnsi="微软雅黑"/>
          <w:lang w:eastAsia="zh-CN"/>
        </w:rPr>
      </w:pPr>
    </w:p>
    <w:p w14:paraId="7434FEDA" w14:textId="23B9CA8C" w:rsidR="00F815B2" w:rsidRPr="006756EE" w:rsidRDefault="00F815B2" w:rsidP="00F362EB">
      <w:pPr>
        <w:ind w:firstLine="420"/>
        <w:rPr>
          <w:rFonts w:ascii="微软雅黑" w:eastAsia="微软雅黑" w:hAnsi="微软雅黑"/>
          <w:lang w:eastAsia="zh-CN"/>
        </w:rPr>
      </w:pPr>
      <w:r w:rsidRPr="006756EE">
        <w:rPr>
          <w:rFonts w:ascii="微软雅黑" w:eastAsia="微软雅黑" w:hAnsi="微软雅黑" w:hint="eastAsia"/>
          <w:lang w:eastAsia="zh-CN"/>
        </w:rPr>
        <w:t>示意图</w:t>
      </w:r>
    </w:p>
    <w:p w14:paraId="3021E09D" w14:textId="4F22EAB3" w:rsidR="00F815B2" w:rsidRDefault="00B8645A" w:rsidP="00F362EB">
      <w:pPr>
        <w:ind w:leftChars="200" w:left="400"/>
        <w:rPr>
          <w:noProof/>
        </w:rPr>
      </w:pPr>
      <w:r w:rsidRPr="00B8645A">
        <w:rPr>
          <w:noProof/>
        </w:rPr>
        <w:drawing>
          <wp:inline distT="0" distB="0" distL="0" distR="0" wp14:anchorId="0992C6C6" wp14:editId="07D0FB92">
            <wp:extent cx="2628900" cy="136381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445" cy="1375515"/>
                    </a:xfrm>
                    <a:prstGeom prst="rect">
                      <a:avLst/>
                    </a:prstGeom>
                  </pic:spPr>
                </pic:pic>
              </a:graphicData>
            </a:graphic>
          </wp:inline>
        </w:drawing>
      </w:r>
    </w:p>
    <w:p w14:paraId="1EB2C4C6" w14:textId="77777777" w:rsidR="00F815B2" w:rsidRDefault="00F815B2" w:rsidP="00F815B2">
      <w:pPr>
        <w:rPr>
          <w:lang w:eastAsia="zh-CN"/>
        </w:rPr>
      </w:pPr>
    </w:p>
    <w:p w14:paraId="6F5876C6" w14:textId="37DB37BA" w:rsidR="004A5D81" w:rsidRPr="006A486B" w:rsidRDefault="00F815B2" w:rsidP="009B528D">
      <w:pPr>
        <w:numPr>
          <w:ilvl w:val="0"/>
          <w:numId w:val="139"/>
        </w:numPr>
        <w:rPr>
          <w:rFonts w:ascii="微软雅黑" w:eastAsia="微软雅黑" w:hAnsi="微软雅黑"/>
          <w:lang w:eastAsia="zh-CN"/>
        </w:rPr>
      </w:pPr>
      <w:r w:rsidRPr="006A486B">
        <w:rPr>
          <w:rFonts w:ascii="微软雅黑" w:eastAsia="微软雅黑" w:hAnsi="微软雅黑" w:hint="eastAsia"/>
          <w:lang w:eastAsia="zh-CN"/>
        </w:rPr>
        <w:t>特殊通知</w:t>
      </w:r>
    </w:p>
    <w:p w14:paraId="2BCD654D" w14:textId="7A400DA4" w:rsidR="006367C8" w:rsidRPr="0055580D" w:rsidRDefault="007C1003" w:rsidP="00F362EB">
      <w:pPr>
        <w:ind w:left="420"/>
        <w:rPr>
          <w:rFonts w:ascii="微软雅黑" w:eastAsia="微软雅黑" w:hAnsi="微软雅黑"/>
          <w:lang w:eastAsia="zh-CN"/>
        </w:rPr>
      </w:pPr>
      <w:r w:rsidRPr="0055580D">
        <w:rPr>
          <w:rFonts w:ascii="微软雅黑" w:eastAsia="微软雅黑" w:hAnsi="微软雅黑" w:hint="eastAsia"/>
          <w:lang w:eastAsia="zh-CN"/>
        </w:rPr>
        <w:t>若当前客户为</w:t>
      </w:r>
      <w:r w:rsidR="00D210F0">
        <w:rPr>
          <w:rFonts w:ascii="微软雅黑" w:eastAsia="微软雅黑" w:hAnsi="微软雅黑" w:hint="eastAsia"/>
          <w:lang w:eastAsia="zh-CN"/>
        </w:rPr>
        <w:t>商机</w:t>
      </w:r>
      <w:r w:rsidR="006367C8" w:rsidRPr="0055580D">
        <w:rPr>
          <w:rFonts w:ascii="微软雅黑" w:eastAsia="微软雅黑" w:hAnsi="微软雅黑" w:hint="eastAsia"/>
          <w:lang w:eastAsia="zh-CN"/>
        </w:rPr>
        <w:t>名单中</w:t>
      </w:r>
      <w:r w:rsidR="004A12F9" w:rsidRPr="0055580D">
        <w:rPr>
          <w:rFonts w:ascii="微软雅黑" w:eastAsia="微软雅黑" w:hAnsi="微软雅黑" w:hint="eastAsia"/>
          <w:lang w:eastAsia="zh-CN"/>
        </w:rPr>
        <w:t>的生日客户，续期客户，</w:t>
      </w:r>
      <w:r w:rsidR="0026284F">
        <w:rPr>
          <w:rFonts w:ascii="微软雅黑" w:eastAsia="微软雅黑" w:hAnsi="微软雅黑" w:hint="eastAsia"/>
          <w:lang w:eastAsia="zh-CN"/>
        </w:rPr>
        <w:t>Y</w:t>
      </w:r>
      <w:r w:rsidR="0026284F">
        <w:rPr>
          <w:rFonts w:ascii="微软雅黑" w:eastAsia="微软雅黑" w:hAnsi="微软雅黑"/>
          <w:lang w:eastAsia="zh-CN"/>
        </w:rPr>
        <w:t>RT</w:t>
      </w:r>
      <w:r w:rsidR="004A12F9" w:rsidRPr="0055580D">
        <w:rPr>
          <w:rFonts w:ascii="微软雅黑" w:eastAsia="微软雅黑" w:hAnsi="微软雅黑" w:hint="eastAsia"/>
          <w:lang w:eastAsia="zh-CN"/>
        </w:rPr>
        <w:t>客户，</w:t>
      </w:r>
      <w:r w:rsidRPr="0055580D">
        <w:rPr>
          <w:rFonts w:ascii="微软雅黑" w:eastAsia="微软雅黑" w:hAnsi="微软雅黑" w:hint="eastAsia"/>
          <w:lang w:eastAsia="zh-CN"/>
        </w:rPr>
        <w:t>或者</w:t>
      </w:r>
      <w:r w:rsidR="006367C8" w:rsidRPr="0055580D">
        <w:rPr>
          <w:rFonts w:ascii="微软雅黑" w:eastAsia="微软雅黑" w:hAnsi="微软雅黑" w:hint="eastAsia"/>
          <w:lang w:eastAsia="zh-CN"/>
        </w:rPr>
        <w:t>精选客户</w:t>
      </w:r>
      <w:r w:rsidR="004A12F9" w:rsidRPr="0055580D">
        <w:rPr>
          <w:rFonts w:ascii="微软雅黑" w:eastAsia="微软雅黑" w:hAnsi="微软雅黑" w:hint="eastAsia"/>
          <w:lang w:eastAsia="zh-CN"/>
        </w:rPr>
        <w:t>（</w:t>
      </w:r>
      <w:r w:rsidRPr="0055580D">
        <w:rPr>
          <w:rFonts w:ascii="微软雅黑" w:eastAsia="微软雅黑" w:hAnsi="微软雅黑" w:hint="eastAsia"/>
          <w:lang w:eastAsia="zh-CN"/>
        </w:rPr>
        <w:t>根据</w:t>
      </w:r>
      <w:r w:rsidR="006367C8" w:rsidRPr="0055580D">
        <w:rPr>
          <w:rFonts w:ascii="微软雅黑" w:eastAsia="微软雅黑" w:hAnsi="微软雅黑" w:hint="eastAsia"/>
          <w:lang w:eastAsia="zh-CN"/>
        </w:rPr>
        <w:t>四要素精确匹配），则</w:t>
      </w:r>
      <w:bookmarkStart w:id="217" w:name="_Hlk97711974"/>
      <w:r w:rsidR="006367C8" w:rsidRPr="0055580D">
        <w:rPr>
          <w:rFonts w:ascii="微软雅黑" w:eastAsia="微软雅黑" w:hAnsi="微软雅黑" w:hint="eastAsia"/>
          <w:lang w:eastAsia="zh-CN"/>
        </w:rPr>
        <w:t>在个人详情页有喇叭悬浮</w:t>
      </w:r>
      <w:bookmarkEnd w:id="217"/>
      <w:r w:rsidR="006367C8" w:rsidRPr="0055580D">
        <w:rPr>
          <w:rFonts w:ascii="微软雅黑" w:eastAsia="微软雅黑" w:hAnsi="微软雅黑" w:hint="eastAsia"/>
          <w:lang w:eastAsia="zh-CN"/>
        </w:rPr>
        <w:t>，展示</w:t>
      </w:r>
      <w:r w:rsidRPr="0055580D">
        <w:rPr>
          <w:rFonts w:ascii="微软雅黑" w:eastAsia="微软雅黑" w:hAnsi="微软雅黑" w:hint="eastAsia"/>
          <w:lang w:eastAsia="zh-CN"/>
        </w:rPr>
        <w:t>对应的文案</w:t>
      </w:r>
      <w:r w:rsidR="006367C8" w:rsidRPr="0055580D">
        <w:rPr>
          <w:rFonts w:ascii="微软雅黑" w:eastAsia="微软雅黑" w:hAnsi="微软雅黑" w:hint="eastAsia"/>
          <w:lang w:eastAsia="zh-CN"/>
        </w:rPr>
        <w:t>：</w:t>
      </w:r>
    </w:p>
    <w:p w14:paraId="49497564" w14:textId="05546E2D" w:rsidR="00716ED8" w:rsidRPr="0055580D" w:rsidRDefault="00716ED8" w:rsidP="009B528D">
      <w:pPr>
        <w:pStyle w:val="ListParagraph"/>
        <w:numPr>
          <w:ilvl w:val="0"/>
          <w:numId w:val="72"/>
        </w:numPr>
        <w:ind w:firstLineChars="0"/>
        <w:rPr>
          <w:rFonts w:ascii="微软雅黑" w:eastAsia="微软雅黑" w:hAnsi="微软雅黑"/>
          <w:sz w:val="20"/>
          <w:szCs w:val="20"/>
        </w:rPr>
      </w:pPr>
      <w:r w:rsidRPr="0055580D">
        <w:rPr>
          <w:rFonts w:ascii="微软雅黑" w:eastAsia="微软雅黑" w:hAnsi="微软雅黑" w:hint="eastAsia"/>
          <w:sz w:val="20"/>
          <w:szCs w:val="20"/>
        </w:rPr>
        <w:t>若为</w:t>
      </w:r>
      <w:r w:rsidR="004429EA">
        <w:rPr>
          <w:rFonts w:ascii="微软雅黑" w:eastAsia="微软雅黑" w:hAnsi="微软雅黑" w:hint="eastAsia"/>
          <w:sz w:val="20"/>
          <w:szCs w:val="20"/>
        </w:rPr>
        <w:t>本月</w:t>
      </w:r>
      <w:r w:rsidRPr="0055580D">
        <w:rPr>
          <w:rFonts w:ascii="微软雅黑" w:eastAsia="微软雅黑" w:hAnsi="微软雅黑" w:hint="eastAsia"/>
          <w:sz w:val="20"/>
          <w:szCs w:val="20"/>
        </w:rPr>
        <w:t>生日客户，展示文案：</w:t>
      </w:r>
      <w:r w:rsidR="006872E7" w:rsidRPr="0055580D">
        <w:rPr>
          <w:rFonts w:ascii="微软雅黑" w:eastAsia="微软雅黑" w:hAnsi="微软雅黑" w:hint="eastAsia"/>
          <w:sz w:val="20"/>
          <w:szCs w:val="20"/>
        </w:rPr>
        <w:t>客户近期生日</w:t>
      </w:r>
      <w:r w:rsidR="005850D2">
        <w:rPr>
          <w:rFonts w:ascii="微软雅黑" w:eastAsia="微软雅黑" w:hAnsi="微软雅黑" w:hint="eastAsia"/>
          <w:sz w:val="20"/>
          <w:szCs w:val="20"/>
        </w:rPr>
        <w:t>。点击后跳转商机名单-月度生日客户列表。</w:t>
      </w:r>
    </w:p>
    <w:p w14:paraId="6E86673E" w14:textId="61B83025" w:rsidR="00716ED8" w:rsidRPr="0055580D" w:rsidRDefault="00716ED8" w:rsidP="009B528D">
      <w:pPr>
        <w:pStyle w:val="ListParagraph"/>
        <w:numPr>
          <w:ilvl w:val="0"/>
          <w:numId w:val="72"/>
        </w:numPr>
        <w:ind w:firstLineChars="0"/>
        <w:rPr>
          <w:rFonts w:ascii="微软雅黑" w:eastAsia="微软雅黑" w:hAnsi="微软雅黑"/>
          <w:sz w:val="20"/>
          <w:szCs w:val="20"/>
        </w:rPr>
      </w:pPr>
      <w:r w:rsidRPr="0055580D">
        <w:rPr>
          <w:rFonts w:ascii="微软雅黑" w:eastAsia="微软雅黑" w:hAnsi="微软雅黑" w:hint="eastAsia"/>
          <w:sz w:val="20"/>
          <w:szCs w:val="20"/>
        </w:rPr>
        <w:t>若为</w:t>
      </w:r>
      <w:r w:rsidR="004429EA">
        <w:rPr>
          <w:rFonts w:ascii="微软雅黑" w:eastAsia="微软雅黑" w:hAnsi="微软雅黑" w:hint="eastAsia"/>
          <w:sz w:val="20"/>
          <w:szCs w:val="20"/>
        </w:rPr>
        <w:t>3</w:t>
      </w:r>
      <w:r w:rsidR="004429EA">
        <w:rPr>
          <w:rFonts w:ascii="微软雅黑" w:eastAsia="微软雅黑" w:hAnsi="微软雅黑"/>
          <w:sz w:val="20"/>
          <w:szCs w:val="20"/>
        </w:rPr>
        <w:t>0</w:t>
      </w:r>
      <w:r w:rsidR="004429EA">
        <w:rPr>
          <w:rFonts w:ascii="微软雅黑" w:eastAsia="微软雅黑" w:hAnsi="微软雅黑" w:hint="eastAsia"/>
          <w:sz w:val="20"/>
          <w:szCs w:val="20"/>
        </w:rPr>
        <w:t>天之内的</w:t>
      </w:r>
      <w:r w:rsidRPr="0055580D">
        <w:rPr>
          <w:rFonts w:ascii="微软雅黑" w:eastAsia="微软雅黑" w:hAnsi="微软雅黑" w:hint="eastAsia"/>
          <w:sz w:val="20"/>
          <w:szCs w:val="20"/>
        </w:rPr>
        <w:t>续期客户，展示文案：</w:t>
      </w:r>
      <w:r w:rsidR="006872E7" w:rsidRPr="0055580D">
        <w:rPr>
          <w:rFonts w:ascii="微软雅黑" w:eastAsia="微软雅黑" w:hAnsi="微软雅黑" w:hint="eastAsia"/>
          <w:sz w:val="20"/>
          <w:szCs w:val="20"/>
        </w:rPr>
        <w:t>客户有保单临近续期缴费</w:t>
      </w:r>
      <w:r w:rsidR="005850D2">
        <w:rPr>
          <w:rFonts w:ascii="微软雅黑" w:eastAsia="微软雅黑" w:hAnsi="微软雅黑" w:hint="eastAsia"/>
          <w:sz w:val="20"/>
          <w:szCs w:val="20"/>
        </w:rPr>
        <w:t>。点击后跳转商机名单-续期客户列表。</w:t>
      </w:r>
    </w:p>
    <w:p w14:paraId="655CB41D" w14:textId="00D790D3" w:rsidR="00716ED8" w:rsidRPr="0055580D" w:rsidRDefault="00716ED8" w:rsidP="009B528D">
      <w:pPr>
        <w:pStyle w:val="ListParagraph"/>
        <w:numPr>
          <w:ilvl w:val="0"/>
          <w:numId w:val="72"/>
        </w:numPr>
        <w:ind w:firstLineChars="0"/>
        <w:rPr>
          <w:rFonts w:ascii="微软雅黑" w:eastAsia="微软雅黑" w:hAnsi="微软雅黑"/>
          <w:sz w:val="20"/>
          <w:szCs w:val="20"/>
        </w:rPr>
      </w:pPr>
      <w:bookmarkStart w:id="218" w:name="_Hlk108132885"/>
      <w:r w:rsidRPr="0055580D">
        <w:rPr>
          <w:rFonts w:ascii="微软雅黑" w:eastAsia="微软雅黑" w:hAnsi="微软雅黑" w:hint="eastAsia"/>
          <w:sz w:val="20"/>
          <w:szCs w:val="20"/>
        </w:rPr>
        <w:t>若为</w:t>
      </w:r>
      <w:r w:rsidR="004429EA">
        <w:rPr>
          <w:rFonts w:ascii="微软雅黑" w:eastAsia="微软雅黑" w:hAnsi="微软雅黑" w:hint="eastAsia"/>
          <w:sz w:val="20"/>
          <w:szCs w:val="20"/>
        </w:rPr>
        <w:t>3</w:t>
      </w:r>
      <w:r w:rsidR="004429EA">
        <w:rPr>
          <w:rFonts w:ascii="微软雅黑" w:eastAsia="微软雅黑" w:hAnsi="微软雅黑"/>
          <w:sz w:val="20"/>
          <w:szCs w:val="20"/>
        </w:rPr>
        <w:t>0</w:t>
      </w:r>
      <w:r w:rsidR="004429EA">
        <w:rPr>
          <w:rFonts w:ascii="微软雅黑" w:eastAsia="微软雅黑" w:hAnsi="微软雅黑" w:hint="eastAsia"/>
          <w:sz w:val="20"/>
          <w:szCs w:val="20"/>
        </w:rPr>
        <w:t>天之内可续保的</w:t>
      </w:r>
      <w:r w:rsidR="0026284F">
        <w:rPr>
          <w:rFonts w:ascii="微软雅黑" w:eastAsia="微软雅黑" w:hAnsi="微软雅黑" w:hint="eastAsia"/>
          <w:sz w:val="20"/>
          <w:szCs w:val="20"/>
        </w:rPr>
        <w:t>Y</w:t>
      </w:r>
      <w:r w:rsidR="0026284F">
        <w:rPr>
          <w:rFonts w:ascii="微软雅黑" w:eastAsia="微软雅黑" w:hAnsi="微软雅黑"/>
          <w:sz w:val="20"/>
          <w:szCs w:val="20"/>
        </w:rPr>
        <w:t>RT</w:t>
      </w:r>
      <w:r w:rsidRPr="0055580D">
        <w:rPr>
          <w:rFonts w:ascii="微软雅黑" w:eastAsia="微软雅黑" w:hAnsi="微软雅黑" w:hint="eastAsia"/>
          <w:sz w:val="20"/>
          <w:szCs w:val="20"/>
        </w:rPr>
        <w:t>客户，展示文案：</w:t>
      </w:r>
      <w:r w:rsidR="006872E7" w:rsidRPr="0055580D">
        <w:rPr>
          <w:rFonts w:ascii="微软雅黑" w:eastAsia="微软雅黑" w:hAnsi="微软雅黑" w:hint="eastAsia"/>
          <w:sz w:val="20"/>
          <w:szCs w:val="20"/>
        </w:rPr>
        <w:t>客户近期有</w:t>
      </w:r>
      <w:r w:rsidR="0026284F">
        <w:rPr>
          <w:rFonts w:ascii="微软雅黑" w:eastAsia="微软雅黑" w:hAnsi="微软雅黑" w:hint="eastAsia"/>
          <w:sz w:val="20"/>
          <w:szCs w:val="20"/>
        </w:rPr>
        <w:t>Y</w:t>
      </w:r>
      <w:r w:rsidR="0026284F">
        <w:rPr>
          <w:rFonts w:ascii="微软雅黑" w:eastAsia="微软雅黑" w:hAnsi="微软雅黑"/>
          <w:sz w:val="20"/>
          <w:szCs w:val="20"/>
        </w:rPr>
        <w:t>RT</w:t>
      </w:r>
      <w:r w:rsidR="006872E7" w:rsidRPr="0055580D">
        <w:rPr>
          <w:rFonts w:ascii="微软雅黑" w:eastAsia="微软雅黑" w:hAnsi="微软雅黑" w:hint="eastAsia"/>
          <w:sz w:val="20"/>
          <w:szCs w:val="20"/>
        </w:rPr>
        <w:t>保单需要转换</w:t>
      </w:r>
      <w:r w:rsidR="005850D2">
        <w:rPr>
          <w:rFonts w:ascii="微软雅黑" w:eastAsia="微软雅黑" w:hAnsi="微软雅黑" w:hint="eastAsia"/>
          <w:sz w:val="20"/>
          <w:szCs w:val="20"/>
        </w:rPr>
        <w:t>。点击后跳转商机名单-续期客户列表</w:t>
      </w:r>
    </w:p>
    <w:bookmarkEnd w:id="218"/>
    <w:p w14:paraId="70D88CCD" w14:textId="335DB542" w:rsidR="005850D2" w:rsidRDefault="00716ED8" w:rsidP="009B528D">
      <w:pPr>
        <w:pStyle w:val="ListParagraph"/>
        <w:numPr>
          <w:ilvl w:val="0"/>
          <w:numId w:val="72"/>
        </w:numPr>
        <w:ind w:firstLineChars="0"/>
        <w:rPr>
          <w:rFonts w:ascii="微软雅黑" w:eastAsia="微软雅黑" w:hAnsi="微软雅黑"/>
          <w:sz w:val="20"/>
          <w:szCs w:val="20"/>
        </w:rPr>
      </w:pPr>
      <w:r w:rsidRPr="0055580D">
        <w:rPr>
          <w:rFonts w:ascii="微软雅黑" w:eastAsia="微软雅黑" w:hAnsi="微软雅黑" w:hint="eastAsia"/>
          <w:sz w:val="20"/>
          <w:szCs w:val="20"/>
        </w:rPr>
        <w:t>若为</w:t>
      </w:r>
      <w:r w:rsidR="004D7E80">
        <w:rPr>
          <w:rFonts w:ascii="微软雅黑" w:eastAsia="微软雅黑" w:hAnsi="微软雅黑" w:hint="eastAsia"/>
          <w:sz w:val="20"/>
          <w:szCs w:val="20"/>
        </w:rPr>
        <w:t>E</w:t>
      </w:r>
      <w:r w:rsidR="004D7E80">
        <w:rPr>
          <w:rFonts w:ascii="微软雅黑" w:eastAsia="微软雅黑" w:hAnsi="微软雅黑"/>
          <w:sz w:val="20"/>
          <w:szCs w:val="20"/>
        </w:rPr>
        <w:t>CM</w:t>
      </w:r>
      <w:r w:rsidR="004D7E80">
        <w:rPr>
          <w:rFonts w:ascii="微软雅黑" w:eastAsia="微软雅黑" w:hAnsi="微软雅黑" w:hint="eastAsia"/>
          <w:sz w:val="20"/>
          <w:szCs w:val="20"/>
        </w:rPr>
        <w:t>活动</w:t>
      </w:r>
      <w:r w:rsidRPr="0055580D">
        <w:rPr>
          <w:rFonts w:ascii="微软雅黑" w:eastAsia="微软雅黑" w:hAnsi="微软雅黑" w:hint="eastAsia"/>
          <w:sz w:val="20"/>
          <w:szCs w:val="20"/>
        </w:rPr>
        <w:t>客户，</w:t>
      </w:r>
      <w:r w:rsidR="005850D2">
        <w:rPr>
          <w:rFonts w:ascii="微软雅黑" w:eastAsia="微软雅黑" w:hAnsi="微软雅黑" w:hint="eastAsia"/>
          <w:sz w:val="20"/>
          <w:szCs w:val="20"/>
        </w:rPr>
        <w:t>在客户详情页小喇叭中， 展示文案：#活动名称</w:t>
      </w:r>
      <w:r w:rsidR="005850D2">
        <w:rPr>
          <w:rFonts w:ascii="微软雅黑" w:eastAsia="微软雅黑" w:hAnsi="微软雅黑"/>
          <w:sz w:val="20"/>
          <w:szCs w:val="20"/>
        </w:rPr>
        <w:t>#</w:t>
      </w:r>
      <w:r w:rsidR="005850D2">
        <w:rPr>
          <w:rFonts w:ascii="微软雅黑" w:eastAsia="微软雅黑" w:hAnsi="微软雅黑" w:hint="eastAsia"/>
          <w:sz w:val="20"/>
          <w:szCs w:val="20"/>
        </w:rPr>
        <w:t>。点击后跳转商机名单-精选客户列表。</w:t>
      </w:r>
    </w:p>
    <w:p w14:paraId="27A466B2" w14:textId="640F45F2" w:rsidR="00716ED8" w:rsidRPr="0055580D" w:rsidRDefault="00D176C7" w:rsidP="00245BEB">
      <w:pPr>
        <w:ind w:firstLine="420"/>
        <w:rPr>
          <w:rFonts w:ascii="微软雅黑" w:eastAsia="微软雅黑" w:hAnsi="微软雅黑"/>
          <w:lang w:eastAsia="zh-CN"/>
        </w:rPr>
      </w:pPr>
      <w:r w:rsidRPr="0055580D">
        <w:rPr>
          <w:rFonts w:ascii="微软雅黑" w:eastAsia="微软雅黑" w:hAnsi="微软雅黑" w:hint="eastAsia"/>
          <w:lang w:eastAsia="zh-CN"/>
        </w:rPr>
        <w:lastRenderedPageBreak/>
        <w:t>若有</w:t>
      </w:r>
      <w:r w:rsidR="004A12F9" w:rsidRPr="0055580D">
        <w:rPr>
          <w:rFonts w:ascii="微软雅黑" w:eastAsia="微软雅黑" w:hAnsi="微软雅黑" w:hint="eastAsia"/>
          <w:lang w:eastAsia="zh-CN"/>
        </w:rPr>
        <w:t>匹配到</w:t>
      </w:r>
      <w:r w:rsidR="00245BEB">
        <w:rPr>
          <w:rFonts w:ascii="微软雅黑" w:eastAsia="微软雅黑" w:hAnsi="微软雅黑" w:hint="eastAsia"/>
          <w:lang w:eastAsia="zh-CN"/>
        </w:rPr>
        <w:t>商机</w:t>
      </w:r>
      <w:r w:rsidR="00716ED8" w:rsidRPr="0055580D">
        <w:rPr>
          <w:rFonts w:ascii="微软雅黑" w:eastAsia="微软雅黑" w:hAnsi="微软雅黑" w:hint="eastAsia"/>
          <w:lang w:eastAsia="zh-CN"/>
        </w:rPr>
        <w:t>名单</w:t>
      </w:r>
      <w:r w:rsidRPr="0055580D">
        <w:rPr>
          <w:rFonts w:ascii="微软雅黑" w:eastAsia="微软雅黑" w:hAnsi="微软雅黑" w:hint="eastAsia"/>
          <w:lang w:eastAsia="zh-CN"/>
        </w:rPr>
        <w:t>多条的记录，则在悬浮喇叭中</w:t>
      </w:r>
      <w:r w:rsidR="004A12F9" w:rsidRPr="0055580D">
        <w:rPr>
          <w:rFonts w:ascii="微软雅黑" w:eastAsia="微软雅黑" w:hAnsi="微软雅黑" w:hint="eastAsia"/>
          <w:lang w:eastAsia="zh-CN"/>
        </w:rPr>
        <w:t>动态展示（</w:t>
      </w:r>
      <w:r w:rsidR="00716ED8" w:rsidRPr="0055580D">
        <w:rPr>
          <w:rFonts w:ascii="微软雅黑" w:eastAsia="微软雅黑" w:hAnsi="微软雅黑" w:hint="eastAsia"/>
          <w:lang w:eastAsia="zh-CN"/>
        </w:rPr>
        <w:t>上下</w:t>
      </w:r>
      <w:r w:rsidR="004A12F9" w:rsidRPr="0055580D">
        <w:rPr>
          <w:rFonts w:ascii="微软雅黑" w:eastAsia="微软雅黑" w:hAnsi="微软雅黑" w:hint="eastAsia"/>
          <w:lang w:eastAsia="zh-CN"/>
        </w:rPr>
        <w:t>轮播）</w:t>
      </w:r>
      <w:r w:rsidRPr="0055580D">
        <w:rPr>
          <w:rFonts w:ascii="微软雅黑" w:eastAsia="微软雅黑" w:hAnsi="微软雅黑" w:hint="eastAsia"/>
          <w:lang w:eastAsia="zh-CN"/>
        </w:rPr>
        <w:t>。</w:t>
      </w:r>
    </w:p>
    <w:p w14:paraId="22C98CC5" w14:textId="029C89A7" w:rsidR="008359AF" w:rsidRPr="00245BEB" w:rsidRDefault="008359AF" w:rsidP="00716ED8">
      <w:pPr>
        <w:widowControl/>
        <w:spacing w:line="240" w:lineRule="auto"/>
        <w:ind w:firstLine="420"/>
        <w:rPr>
          <w:rFonts w:ascii="微软雅黑" w:eastAsia="微软雅黑" w:hAnsi="微软雅黑"/>
          <w:lang w:eastAsia="zh-CN"/>
        </w:rPr>
      </w:pPr>
    </w:p>
    <w:p w14:paraId="4A5982F7" w14:textId="65F9ADF1" w:rsidR="00B5396C" w:rsidRDefault="00B5396C" w:rsidP="00716ED8">
      <w:pPr>
        <w:widowControl/>
        <w:spacing w:line="240" w:lineRule="auto"/>
        <w:ind w:firstLine="420"/>
        <w:rPr>
          <w:rFonts w:ascii="微软雅黑" w:eastAsia="微软雅黑" w:hAnsi="微软雅黑"/>
          <w:lang w:eastAsia="zh-CN"/>
        </w:rPr>
      </w:pPr>
      <w:r>
        <w:rPr>
          <w:rFonts w:ascii="微软雅黑" w:eastAsia="微软雅黑" w:hAnsi="微软雅黑" w:hint="eastAsia"/>
          <w:lang w:eastAsia="zh-CN"/>
        </w:rPr>
        <w:t>示意图</w:t>
      </w:r>
    </w:p>
    <w:p w14:paraId="3692DAE1" w14:textId="48CD2E18" w:rsidR="00B5396C" w:rsidRDefault="00B5396C" w:rsidP="00716ED8">
      <w:pPr>
        <w:widowControl/>
        <w:spacing w:line="240" w:lineRule="auto"/>
        <w:ind w:firstLine="420"/>
        <w:rPr>
          <w:rFonts w:ascii="微软雅黑" w:eastAsia="微软雅黑" w:hAnsi="微软雅黑"/>
          <w:lang w:eastAsia="zh-CN"/>
        </w:rPr>
      </w:pPr>
      <w:r w:rsidRPr="00B5396C">
        <w:rPr>
          <w:rFonts w:ascii="微软雅黑" w:eastAsia="微软雅黑" w:hAnsi="微软雅黑"/>
          <w:noProof/>
          <w:lang w:eastAsia="zh-CN"/>
        </w:rPr>
        <w:drawing>
          <wp:inline distT="0" distB="0" distL="0" distR="0" wp14:anchorId="25A1E878" wp14:editId="262E880E">
            <wp:extent cx="2597150" cy="171828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20362" cy="1733644"/>
                    </a:xfrm>
                    <a:prstGeom prst="rect">
                      <a:avLst/>
                    </a:prstGeom>
                  </pic:spPr>
                </pic:pic>
              </a:graphicData>
            </a:graphic>
          </wp:inline>
        </w:drawing>
      </w:r>
    </w:p>
    <w:p w14:paraId="6F7C2219" w14:textId="77777777" w:rsidR="00E91950" w:rsidRDefault="00E91950" w:rsidP="00716ED8">
      <w:pPr>
        <w:widowControl/>
        <w:spacing w:line="240" w:lineRule="auto"/>
        <w:ind w:firstLine="420"/>
        <w:rPr>
          <w:rFonts w:ascii="微软雅黑" w:eastAsia="微软雅黑" w:hAnsi="微软雅黑"/>
          <w:lang w:eastAsia="zh-CN"/>
        </w:rPr>
      </w:pPr>
    </w:p>
    <w:p w14:paraId="771802D9" w14:textId="7B064B16" w:rsidR="00E91950" w:rsidRDefault="00E91950" w:rsidP="00E91950">
      <w:pPr>
        <w:numPr>
          <w:ilvl w:val="0"/>
          <w:numId w:val="139"/>
        </w:numPr>
        <w:rPr>
          <w:rFonts w:ascii="微软雅黑" w:eastAsia="微软雅黑" w:hAnsi="微软雅黑"/>
          <w:lang w:eastAsia="zh-CN"/>
        </w:rPr>
      </w:pPr>
      <w:r>
        <w:rPr>
          <w:rFonts w:ascii="微软雅黑" w:eastAsia="微软雅黑" w:hAnsi="微软雅黑" w:hint="eastAsia"/>
          <w:lang w:eastAsia="zh-CN"/>
        </w:rPr>
        <w:t>累计拜访次数</w:t>
      </w:r>
    </w:p>
    <w:p w14:paraId="3B7B7BD6" w14:textId="579CF0F1" w:rsidR="00E91950" w:rsidRDefault="00E91950" w:rsidP="00E91950">
      <w:pPr>
        <w:ind w:left="420"/>
        <w:rPr>
          <w:rFonts w:ascii="微软雅黑" w:eastAsia="微软雅黑" w:hAnsi="微软雅黑"/>
          <w:lang w:eastAsia="zh-CN"/>
        </w:rPr>
      </w:pPr>
      <w:r>
        <w:rPr>
          <w:rFonts w:ascii="微软雅黑" w:eastAsia="微软雅黑" w:hAnsi="微软雅黑" w:hint="eastAsia"/>
          <w:lang w:eastAsia="zh-CN"/>
        </w:rPr>
        <w:t>显示一年内对该客户的面访次数（包括</w:t>
      </w:r>
      <w:bookmarkStart w:id="219" w:name="_Hlk108222897"/>
      <w:r>
        <w:rPr>
          <w:rFonts w:ascii="微软雅黑" w:eastAsia="微软雅黑" w:hAnsi="微软雅黑" w:hint="eastAsia"/>
          <w:lang w:eastAsia="zh-CN"/>
        </w:rPr>
        <w:t>服务面访</w:t>
      </w:r>
      <w:r w:rsidR="00F27D73">
        <w:rPr>
          <w:rFonts w:ascii="微软雅黑" w:eastAsia="微软雅黑" w:hAnsi="微软雅黑" w:hint="eastAsia"/>
          <w:lang w:eastAsia="zh-CN"/>
        </w:rPr>
        <w:t>和</w:t>
      </w:r>
      <w:r>
        <w:rPr>
          <w:rFonts w:ascii="微软雅黑" w:eastAsia="微软雅黑" w:hAnsi="微软雅黑" w:hint="eastAsia"/>
          <w:lang w:eastAsia="zh-CN"/>
        </w:rPr>
        <w:t>销售面访，</w:t>
      </w:r>
      <w:r w:rsidR="00F27D73">
        <w:rPr>
          <w:rFonts w:ascii="微软雅黑" w:eastAsia="微软雅黑" w:hAnsi="微软雅黑" w:hint="eastAsia"/>
          <w:lang w:eastAsia="zh-CN"/>
        </w:rPr>
        <w:t>不含</w:t>
      </w:r>
      <w:r>
        <w:rPr>
          <w:rFonts w:ascii="微软雅黑" w:eastAsia="微软雅黑" w:hAnsi="微软雅黑" w:hint="eastAsia"/>
          <w:lang w:eastAsia="zh-CN"/>
        </w:rPr>
        <w:t>增员面访</w:t>
      </w:r>
      <w:bookmarkEnd w:id="219"/>
      <w:r>
        <w:rPr>
          <w:rFonts w:ascii="微软雅黑" w:eastAsia="微软雅黑" w:hAnsi="微软雅黑" w:hint="eastAsia"/>
          <w:lang w:eastAsia="zh-CN"/>
        </w:rPr>
        <w:t>）。若一年内无面访则显示</w:t>
      </w:r>
      <w:r w:rsidR="00F27D73">
        <w:rPr>
          <w:rFonts w:ascii="微软雅黑" w:eastAsia="微软雅黑" w:hAnsi="微软雅黑" w:hint="eastAsia"/>
          <w:lang w:eastAsia="zh-CN"/>
        </w:rPr>
        <w:t>“累计拜访0次”</w:t>
      </w:r>
      <w:r>
        <w:rPr>
          <w:rFonts w:ascii="微软雅黑" w:eastAsia="微软雅黑" w:hAnsi="微软雅黑" w:hint="eastAsia"/>
          <w:lang w:eastAsia="zh-CN"/>
        </w:rPr>
        <w:t>。</w:t>
      </w:r>
    </w:p>
    <w:p w14:paraId="4E00FB08" w14:textId="2C948E17" w:rsidR="00E91950" w:rsidRDefault="00CF55C4" w:rsidP="00E91950">
      <w:pPr>
        <w:ind w:left="420"/>
        <w:rPr>
          <w:rFonts w:ascii="微软雅黑" w:eastAsia="微软雅黑" w:hAnsi="微软雅黑"/>
          <w:lang w:eastAsia="zh-CN"/>
        </w:rPr>
      </w:pPr>
      <w:r>
        <w:rPr>
          <w:rFonts w:ascii="微软雅黑" w:eastAsia="微软雅黑" w:hAnsi="微软雅黑" w:hint="eastAsia"/>
          <w:lang w:eastAsia="zh-CN"/>
        </w:rPr>
        <w:t>二期需求：</w:t>
      </w:r>
      <w:r w:rsidR="00F27D73">
        <w:rPr>
          <w:rFonts w:ascii="微软雅黑" w:eastAsia="微软雅黑" w:hAnsi="微软雅黑" w:hint="eastAsia"/>
          <w:lang w:eastAsia="zh-CN"/>
        </w:rPr>
        <w:t>如果累计拜访次数&gt;</w:t>
      </w:r>
      <w:r w:rsidR="00F27D73">
        <w:rPr>
          <w:rFonts w:ascii="微软雅黑" w:eastAsia="微软雅黑" w:hAnsi="微软雅黑"/>
          <w:lang w:eastAsia="zh-CN"/>
        </w:rPr>
        <w:t>0</w:t>
      </w:r>
      <w:r w:rsidR="00F27D73">
        <w:rPr>
          <w:rFonts w:ascii="微软雅黑" w:eastAsia="微软雅黑" w:hAnsi="微软雅黑" w:hint="eastAsia"/>
          <w:lang w:eastAsia="zh-CN"/>
        </w:rPr>
        <w:t>，</w:t>
      </w:r>
      <w:r w:rsidR="00367AEA">
        <w:rPr>
          <w:rFonts w:ascii="微软雅黑" w:eastAsia="微软雅黑" w:hAnsi="微软雅黑" w:hint="eastAsia"/>
          <w:lang w:eastAsia="zh-CN"/>
        </w:rPr>
        <w:t>在累计拜访次数后面，</w:t>
      </w:r>
      <w:r>
        <w:rPr>
          <w:rFonts w:ascii="微软雅黑" w:eastAsia="微软雅黑" w:hAnsi="微软雅黑" w:hint="eastAsia"/>
          <w:lang w:eastAsia="zh-CN"/>
        </w:rPr>
        <w:t>额外显示“距上次x</w:t>
      </w:r>
      <w:r>
        <w:rPr>
          <w:rFonts w:ascii="微软雅黑" w:eastAsia="微软雅黑" w:hAnsi="微软雅黑"/>
          <w:lang w:eastAsia="zh-CN"/>
        </w:rPr>
        <w:t>xx</w:t>
      </w:r>
      <w:r>
        <w:rPr>
          <w:rFonts w:ascii="微软雅黑" w:eastAsia="微软雅黑" w:hAnsi="微软雅黑" w:hint="eastAsia"/>
          <w:lang w:eastAsia="zh-CN"/>
        </w:rPr>
        <w:t>天”。x</w:t>
      </w:r>
      <w:r>
        <w:rPr>
          <w:rFonts w:ascii="微软雅黑" w:eastAsia="微软雅黑" w:hAnsi="微软雅黑"/>
          <w:lang w:eastAsia="zh-CN"/>
        </w:rPr>
        <w:t>xx</w:t>
      </w:r>
      <w:r>
        <w:rPr>
          <w:rFonts w:ascii="微软雅黑" w:eastAsia="微软雅黑" w:hAnsi="微软雅黑" w:hint="eastAsia"/>
          <w:lang w:eastAsia="zh-CN"/>
        </w:rPr>
        <w:t>天的计算规则为：</w:t>
      </w:r>
      <w:r w:rsidRPr="00CF55C4">
        <w:rPr>
          <w:rFonts w:ascii="微软雅黑" w:eastAsia="微软雅黑" w:hAnsi="微软雅黑" w:hint="eastAsia"/>
          <w:lang w:eastAsia="zh-CN"/>
        </w:rPr>
        <w:t>当下系统时间</w:t>
      </w:r>
      <w:r>
        <w:rPr>
          <w:rFonts w:ascii="微软雅黑" w:eastAsia="微软雅黑" w:hAnsi="微软雅黑" w:hint="eastAsia"/>
          <w:lang w:eastAsia="zh-CN"/>
        </w:rPr>
        <w:t>距</w:t>
      </w:r>
      <w:r w:rsidRPr="00CF55C4">
        <w:rPr>
          <w:rFonts w:ascii="微软雅黑" w:eastAsia="微软雅黑" w:hAnsi="微软雅黑" w:hint="eastAsia"/>
          <w:lang w:eastAsia="zh-CN"/>
        </w:rPr>
        <w:t>最近一次面访日期，向下取整天数</w:t>
      </w:r>
      <w:r>
        <w:rPr>
          <w:rFonts w:ascii="微软雅黑" w:eastAsia="微软雅黑" w:hAnsi="微软雅黑" w:hint="eastAsia"/>
          <w:lang w:eastAsia="zh-CN"/>
        </w:rPr>
        <w:t>。</w:t>
      </w:r>
    </w:p>
    <w:p w14:paraId="5E6D69BD" w14:textId="77777777" w:rsidR="00CF55C4" w:rsidRDefault="00CF55C4" w:rsidP="00E91950">
      <w:pPr>
        <w:ind w:left="420"/>
        <w:rPr>
          <w:rFonts w:ascii="微软雅黑" w:eastAsia="微软雅黑" w:hAnsi="微软雅黑"/>
          <w:lang w:eastAsia="zh-CN"/>
        </w:rPr>
      </w:pPr>
    </w:p>
    <w:p w14:paraId="64631679" w14:textId="77777777" w:rsidR="00E91950" w:rsidRDefault="00E91950" w:rsidP="00716ED8">
      <w:pPr>
        <w:widowControl/>
        <w:spacing w:line="240" w:lineRule="auto"/>
        <w:ind w:firstLine="420"/>
        <w:rPr>
          <w:rFonts w:ascii="微软雅黑" w:eastAsia="微软雅黑" w:hAnsi="微软雅黑"/>
          <w:lang w:eastAsia="zh-CN"/>
        </w:rPr>
      </w:pPr>
      <w:r w:rsidRPr="00E91950">
        <w:rPr>
          <w:rFonts w:ascii="微软雅黑" w:eastAsia="微软雅黑" w:hAnsi="微软雅黑"/>
          <w:noProof/>
          <w:lang w:eastAsia="zh-CN"/>
        </w:rPr>
        <w:drawing>
          <wp:inline distT="0" distB="0" distL="0" distR="0" wp14:anchorId="3EB9264D" wp14:editId="1CB23E08">
            <wp:extent cx="2679700" cy="1329045"/>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10351" cy="1344247"/>
                    </a:xfrm>
                    <a:prstGeom prst="rect">
                      <a:avLst/>
                    </a:prstGeom>
                  </pic:spPr>
                </pic:pic>
              </a:graphicData>
            </a:graphic>
          </wp:inline>
        </w:drawing>
      </w:r>
    </w:p>
    <w:p w14:paraId="099EFAC4" w14:textId="52C4566B" w:rsidR="00B45851" w:rsidRDefault="00B45851" w:rsidP="00B45851">
      <w:pPr>
        <w:widowControl/>
        <w:spacing w:line="240" w:lineRule="auto"/>
        <w:rPr>
          <w:rFonts w:ascii="微软雅黑" w:eastAsia="微软雅黑" w:hAnsi="微软雅黑"/>
          <w:lang w:eastAsia="zh-CN"/>
        </w:rPr>
      </w:pPr>
    </w:p>
    <w:p w14:paraId="5B868D5E" w14:textId="77777777" w:rsidR="00B45851" w:rsidRDefault="00B45851" w:rsidP="00B45851">
      <w:pPr>
        <w:numPr>
          <w:ilvl w:val="0"/>
          <w:numId w:val="139"/>
        </w:numPr>
        <w:rPr>
          <w:rFonts w:ascii="微软雅黑" w:eastAsia="微软雅黑" w:hAnsi="微软雅黑"/>
          <w:lang w:eastAsia="zh-CN"/>
        </w:rPr>
      </w:pPr>
      <w:r>
        <w:rPr>
          <w:rFonts w:ascii="微软雅黑" w:eastAsia="微软雅黑" w:hAnsi="微软雅黑" w:hint="eastAsia"/>
          <w:lang w:eastAsia="zh-CN"/>
        </w:rPr>
        <w:t>现客投被标识</w:t>
      </w:r>
    </w:p>
    <w:p w14:paraId="0E3AE8C1" w14:textId="68DBB1A3" w:rsidR="00080860" w:rsidRDefault="00B45851" w:rsidP="00B45851">
      <w:pPr>
        <w:widowControl/>
        <w:spacing w:line="240" w:lineRule="auto"/>
        <w:ind w:left="420"/>
        <w:rPr>
          <w:rFonts w:ascii="微软雅黑" w:eastAsia="微软雅黑" w:hAnsi="微软雅黑"/>
          <w:lang w:eastAsia="zh-CN"/>
        </w:rPr>
      </w:pPr>
      <w:r>
        <w:rPr>
          <w:rFonts w:ascii="微软雅黑" w:eastAsia="微软雅黑" w:hAnsi="微软雅黑" w:hint="eastAsia"/>
          <w:lang w:eastAsia="zh-CN"/>
        </w:rPr>
        <w:t>若为现客，则在客户阶段后面需显示投被标识。如下图所示。</w:t>
      </w:r>
      <w:r w:rsidR="00080860">
        <w:rPr>
          <w:rFonts w:ascii="微软雅黑" w:eastAsia="微软雅黑" w:hAnsi="微软雅黑" w:hint="eastAsia"/>
          <w:lang w:eastAsia="zh-CN"/>
        </w:rPr>
        <w:t>若客户阶段为【意向加保客户】，此处缩略显示为【意向加保】，保证信息在一行显示，不换行。</w:t>
      </w:r>
    </w:p>
    <w:p w14:paraId="7F72F364" w14:textId="255EE9D6" w:rsidR="00B45851" w:rsidRDefault="00B45851" w:rsidP="00B45851">
      <w:pPr>
        <w:widowControl/>
        <w:spacing w:line="240" w:lineRule="auto"/>
        <w:rPr>
          <w:rFonts w:ascii="微软雅黑" w:eastAsia="微软雅黑" w:hAnsi="微软雅黑"/>
          <w:lang w:eastAsia="zh-CN"/>
        </w:rPr>
        <w:sectPr w:rsidR="00B45851" w:rsidSect="00E74CB2">
          <w:pgSz w:w="11907" w:h="16840" w:code="9"/>
          <w:pgMar w:top="1800" w:right="1440" w:bottom="1440" w:left="1440" w:header="1800" w:footer="864" w:gutter="0"/>
          <w:cols w:space="720"/>
          <w:docGrid w:linePitch="272"/>
        </w:sectPr>
      </w:pPr>
      <w:r w:rsidRPr="00B45851">
        <w:rPr>
          <w:rFonts w:ascii="微软雅黑" w:eastAsia="微软雅黑" w:hAnsi="微软雅黑"/>
          <w:noProof/>
          <w:lang w:eastAsia="zh-CN"/>
        </w:rPr>
        <w:drawing>
          <wp:inline distT="0" distB="0" distL="0" distR="0" wp14:anchorId="453D7828" wp14:editId="5D54F5B5">
            <wp:extent cx="3263900" cy="184049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68178" cy="1842908"/>
                    </a:xfrm>
                    <a:prstGeom prst="rect">
                      <a:avLst/>
                    </a:prstGeom>
                  </pic:spPr>
                </pic:pic>
              </a:graphicData>
            </a:graphic>
          </wp:inline>
        </w:drawing>
      </w:r>
    </w:p>
    <w:p w14:paraId="6EA1A1AA" w14:textId="0D1243F0" w:rsidR="00DA70C4" w:rsidRDefault="00F815B2" w:rsidP="00BF5530">
      <w:pPr>
        <w:pStyle w:val="Heading2"/>
        <w:spacing w:before="120" w:after="120"/>
        <w:ind w:left="578" w:hanging="578"/>
        <w:rPr>
          <w:rFonts w:ascii="微软雅黑" w:eastAsia="微软雅黑" w:hAnsi="微软雅黑" w:cs="Calibri"/>
        </w:rPr>
      </w:pPr>
      <w:bookmarkStart w:id="220" w:name="_Toc111473585"/>
      <w:r w:rsidRPr="00CD051B">
        <w:rPr>
          <w:rFonts w:ascii="微软雅黑" w:eastAsia="微软雅黑" w:hAnsi="微软雅黑" w:cs="Calibri" w:hint="eastAsia"/>
        </w:rPr>
        <w:lastRenderedPageBreak/>
        <w:t>经营日志</w:t>
      </w:r>
      <w:bookmarkEnd w:id="220"/>
    </w:p>
    <w:p w14:paraId="017EAC40" w14:textId="28222A75" w:rsidR="00EC734C" w:rsidRPr="00EC734C" w:rsidRDefault="00EC734C" w:rsidP="00EC734C">
      <w:pPr>
        <w:widowControl/>
        <w:rPr>
          <w:rFonts w:ascii="微软雅黑" w:eastAsia="微软雅黑" w:hAnsi="微软雅黑"/>
          <w:lang w:eastAsia="zh-CN"/>
        </w:rPr>
      </w:pPr>
      <w:r w:rsidRPr="00EC734C">
        <w:rPr>
          <w:rFonts w:ascii="微软雅黑" w:eastAsia="微软雅黑" w:hAnsi="微软雅黑" w:hint="eastAsia"/>
          <w:lang w:eastAsia="zh-CN"/>
        </w:rPr>
        <w:t>C</w:t>
      </w:r>
      <w:r w:rsidRPr="00EC734C">
        <w:rPr>
          <w:rFonts w:ascii="微软雅黑" w:eastAsia="微软雅黑" w:hAnsi="微软雅黑"/>
          <w:lang w:eastAsia="zh-CN"/>
        </w:rPr>
        <w:t>RM</w:t>
      </w:r>
      <w:r w:rsidRPr="00EC734C">
        <w:rPr>
          <w:rFonts w:ascii="微软雅黑" w:eastAsia="微软雅黑" w:hAnsi="微软雅黑" w:hint="eastAsia"/>
          <w:lang w:eastAsia="zh-CN"/>
        </w:rPr>
        <w:t>模块</w:t>
      </w:r>
      <w:r w:rsidR="00724039">
        <w:rPr>
          <w:rFonts w:ascii="微软雅黑" w:eastAsia="微软雅黑" w:hAnsi="微软雅黑" w:hint="eastAsia"/>
          <w:lang w:eastAsia="zh-CN"/>
        </w:rPr>
        <w:t>中</w:t>
      </w:r>
    </w:p>
    <w:p w14:paraId="10C515BF" w14:textId="73A2BEA1" w:rsidR="00EC734C" w:rsidRPr="00EC734C" w:rsidRDefault="00EC734C" w:rsidP="009B528D">
      <w:pPr>
        <w:pStyle w:val="ListParagraph"/>
        <w:widowControl/>
        <w:numPr>
          <w:ilvl w:val="0"/>
          <w:numId w:val="118"/>
        </w:numPr>
        <w:ind w:firstLineChars="0"/>
        <w:rPr>
          <w:rFonts w:ascii="微软雅黑" w:eastAsia="微软雅黑" w:hAnsi="微软雅黑"/>
          <w:sz w:val="20"/>
          <w:szCs w:val="20"/>
        </w:rPr>
      </w:pPr>
      <w:r w:rsidRPr="00EC734C">
        <w:rPr>
          <w:rFonts w:ascii="微软雅黑" w:eastAsia="微软雅黑" w:hAnsi="微软雅黑" w:hint="eastAsia"/>
          <w:sz w:val="20"/>
          <w:szCs w:val="20"/>
        </w:rPr>
        <w:t>点击【新建日程】可选：</w:t>
      </w:r>
      <w:bookmarkStart w:id="221" w:name="_Hlk102006569"/>
      <w:r w:rsidRPr="00EC734C">
        <w:rPr>
          <w:rFonts w:ascii="微软雅黑" w:eastAsia="微软雅黑" w:hAnsi="微软雅黑" w:hint="eastAsia"/>
          <w:sz w:val="20"/>
          <w:szCs w:val="20"/>
        </w:rPr>
        <w:t>销售面访，服务面访</w:t>
      </w:r>
      <w:bookmarkEnd w:id="221"/>
      <w:r w:rsidRPr="00EC734C">
        <w:rPr>
          <w:rFonts w:ascii="微软雅黑" w:eastAsia="微软雅黑" w:hAnsi="微软雅黑" w:hint="eastAsia"/>
          <w:sz w:val="20"/>
          <w:szCs w:val="20"/>
        </w:rPr>
        <w:t>，自定义事件</w:t>
      </w:r>
    </w:p>
    <w:p w14:paraId="45782D36" w14:textId="2302306D" w:rsidR="00EC734C" w:rsidRDefault="00EC734C" w:rsidP="009B528D">
      <w:pPr>
        <w:pStyle w:val="ListParagraph"/>
        <w:widowControl/>
        <w:numPr>
          <w:ilvl w:val="0"/>
          <w:numId w:val="118"/>
        </w:numPr>
        <w:ind w:firstLineChars="0"/>
        <w:rPr>
          <w:rFonts w:ascii="微软雅黑" w:eastAsia="微软雅黑" w:hAnsi="微软雅黑"/>
          <w:sz w:val="20"/>
          <w:szCs w:val="20"/>
        </w:rPr>
      </w:pPr>
      <w:r w:rsidRPr="00EC734C">
        <w:rPr>
          <w:rFonts w:ascii="微软雅黑" w:eastAsia="微软雅黑" w:hAnsi="微软雅黑" w:hint="eastAsia"/>
          <w:sz w:val="20"/>
          <w:szCs w:val="20"/>
        </w:rPr>
        <w:t>点击【创建日志】可选：创建面访日志，创建随手记</w:t>
      </w:r>
    </w:p>
    <w:p w14:paraId="260880DE" w14:textId="5BF1732E" w:rsidR="007B5D46" w:rsidRDefault="007B5D46" w:rsidP="007B5D46">
      <w:pPr>
        <w:widowControl/>
        <w:rPr>
          <w:rFonts w:ascii="微软雅黑" w:eastAsia="微软雅黑" w:hAnsi="微软雅黑"/>
          <w:lang w:eastAsia="zh-CN"/>
        </w:rPr>
      </w:pPr>
      <w:r>
        <w:rPr>
          <w:rFonts w:ascii="微软雅黑" w:eastAsia="微软雅黑" w:hAnsi="微软雅黑" w:hint="eastAsia"/>
          <w:lang w:eastAsia="zh-CN"/>
        </w:rPr>
        <w:t>在客户详情的经营日志页面上</w:t>
      </w:r>
      <w:r w:rsidR="00313EF4">
        <w:rPr>
          <w:rFonts w:ascii="微软雅黑" w:eastAsia="微软雅黑" w:hAnsi="微软雅黑" w:hint="eastAsia"/>
          <w:lang w:eastAsia="zh-CN"/>
        </w:rPr>
        <w:t>不展示自定义事件，对于没有绑定面访日志的销售面访/服务面访也不展示。</w:t>
      </w:r>
    </w:p>
    <w:p w14:paraId="153BAB30" w14:textId="77777777" w:rsidR="007B5D46" w:rsidRPr="00313EF4" w:rsidRDefault="007B5D46" w:rsidP="007B5D46">
      <w:pPr>
        <w:widowControl/>
        <w:rPr>
          <w:rFonts w:ascii="微软雅黑" w:eastAsia="微软雅黑" w:hAnsi="微软雅黑"/>
          <w:lang w:eastAsia="zh-CN"/>
        </w:rPr>
      </w:pPr>
    </w:p>
    <w:p w14:paraId="732BAB46" w14:textId="383DFD4C" w:rsidR="007232D7" w:rsidRDefault="00284837" w:rsidP="00BC6A7C">
      <w:pPr>
        <w:pStyle w:val="Heading3"/>
        <w:spacing w:before="120" w:after="120"/>
        <w:rPr>
          <w:rFonts w:ascii="微软雅黑" w:eastAsia="微软雅黑" w:hAnsi="微软雅黑"/>
        </w:rPr>
      </w:pPr>
      <w:bookmarkStart w:id="222" w:name="_Toc111473586"/>
      <w:r>
        <w:rPr>
          <w:rFonts w:ascii="微软雅黑" w:eastAsia="微软雅黑" w:hAnsi="微软雅黑" w:hint="eastAsia"/>
        </w:rPr>
        <w:t>销售</w:t>
      </w:r>
      <w:r w:rsidRPr="00C743C9">
        <w:rPr>
          <w:rFonts w:ascii="微软雅黑" w:eastAsia="微软雅黑" w:hAnsi="微软雅黑" w:hint="eastAsia"/>
        </w:rPr>
        <w:t>面访</w:t>
      </w:r>
      <w:r w:rsidR="00502991" w:rsidRPr="00502991">
        <w:rPr>
          <w:rFonts w:ascii="微软雅黑" w:eastAsia="微软雅黑" w:hAnsi="微软雅黑" w:hint="eastAsia"/>
        </w:rPr>
        <w:t>/</w:t>
      </w:r>
      <w:r w:rsidR="00CE3BBB" w:rsidRPr="00F245F4">
        <w:rPr>
          <w:rFonts w:ascii="微软雅黑" w:eastAsia="微软雅黑" w:hAnsi="微软雅黑" w:hint="eastAsia"/>
        </w:rPr>
        <w:t>服务面访</w:t>
      </w:r>
      <w:bookmarkEnd w:id="222"/>
    </w:p>
    <w:p w14:paraId="08951A13" w14:textId="7E3477AB" w:rsidR="00C4246A" w:rsidRPr="00CD2C53" w:rsidRDefault="00C4246A"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sidRPr="00CD2C53">
        <w:rPr>
          <w:rFonts w:ascii="微软雅黑" w:eastAsia="微软雅黑" w:hAnsi="微软雅黑" w:hint="eastAsia"/>
          <w:i w:val="0"/>
          <w:iCs/>
        </w:rPr>
        <w:t>新建</w:t>
      </w:r>
      <w:r w:rsidR="008D0A7F">
        <w:rPr>
          <w:rFonts w:ascii="微软雅黑" w:eastAsia="微软雅黑" w:hAnsi="微软雅黑" w:hint="eastAsia"/>
          <w:i w:val="0"/>
          <w:iCs/>
        </w:rPr>
        <w:t>销售</w:t>
      </w:r>
      <w:r w:rsidR="00B12ECA" w:rsidRPr="00CD2C53">
        <w:rPr>
          <w:rFonts w:ascii="微软雅黑" w:eastAsia="微软雅黑" w:hAnsi="微软雅黑" w:hint="eastAsia"/>
          <w:i w:val="0"/>
          <w:iCs/>
        </w:rPr>
        <w:t>面访</w:t>
      </w:r>
      <w:r w:rsidR="007D1686">
        <w:rPr>
          <w:rFonts w:ascii="微软雅黑" w:eastAsia="微软雅黑" w:hAnsi="微软雅黑" w:hint="eastAsia"/>
          <w:i w:val="0"/>
          <w:iCs/>
        </w:rPr>
        <w:t>/</w:t>
      </w:r>
      <w:r w:rsidR="007D1686" w:rsidRPr="002E62B6">
        <w:rPr>
          <w:rFonts w:ascii="微软雅黑" w:eastAsia="微软雅黑" w:hAnsi="微软雅黑" w:hint="eastAsia"/>
          <w:i w:val="0"/>
          <w:iCs/>
        </w:rPr>
        <w:t>服务面访</w:t>
      </w:r>
    </w:p>
    <w:p w14:paraId="736450BD" w14:textId="2BCC1271" w:rsidR="005864BA" w:rsidRDefault="005864BA" w:rsidP="009B528D">
      <w:pPr>
        <w:pStyle w:val="BodyText3"/>
        <w:numPr>
          <w:ilvl w:val="0"/>
          <w:numId w:val="70"/>
        </w:numPr>
      </w:pPr>
      <w:r>
        <w:rPr>
          <w:rFonts w:hint="eastAsia"/>
        </w:rPr>
        <w:t>新建</w:t>
      </w:r>
      <w:r w:rsidR="00642735">
        <w:rPr>
          <w:rFonts w:hint="eastAsia"/>
        </w:rPr>
        <w:t>销售</w:t>
      </w:r>
      <w:r>
        <w:rPr>
          <w:rFonts w:hint="eastAsia"/>
        </w:rPr>
        <w:t>面访</w:t>
      </w:r>
      <w:r w:rsidR="00502991">
        <w:rPr>
          <w:rFonts w:hint="eastAsia"/>
        </w:rPr>
        <w:t>/服务面访</w:t>
      </w:r>
      <w:r>
        <w:rPr>
          <w:rFonts w:hint="eastAsia"/>
        </w:rPr>
        <w:t>入口：</w:t>
      </w:r>
    </w:p>
    <w:p w14:paraId="6D03E78D" w14:textId="24011119" w:rsidR="001C70A7" w:rsidRDefault="001C70A7" w:rsidP="009B528D">
      <w:pPr>
        <w:pStyle w:val="BodyText3"/>
        <w:numPr>
          <w:ilvl w:val="0"/>
          <w:numId w:val="121"/>
        </w:numPr>
      </w:pPr>
      <w:r>
        <w:rPr>
          <w:rFonts w:hint="eastAsia"/>
        </w:rPr>
        <w:t>在N</w:t>
      </w:r>
      <w:r>
        <w:t>avi</w:t>
      </w:r>
      <w:r>
        <w:rPr>
          <w:rFonts w:hint="eastAsia"/>
        </w:rPr>
        <w:t>平台“我的日历”中点击</w:t>
      </w:r>
      <w:r w:rsidR="009E7E7C" w:rsidRPr="00046637">
        <w:rPr>
          <w:rFonts w:hint="eastAsia"/>
        </w:rPr>
        <w:t>【新建日程】</w:t>
      </w:r>
      <w:r>
        <w:rPr>
          <w:rFonts w:hint="eastAsia"/>
        </w:rPr>
        <w:t>，在弹出选择</w:t>
      </w:r>
      <w:r w:rsidR="009101DB">
        <w:rPr>
          <w:rFonts w:hint="eastAsia"/>
        </w:rPr>
        <w:t>日程</w:t>
      </w:r>
      <w:r>
        <w:rPr>
          <w:rFonts w:hint="eastAsia"/>
        </w:rPr>
        <w:t>类型中点击“</w:t>
      </w:r>
      <w:r w:rsidR="00642735">
        <w:rPr>
          <w:rFonts w:hint="eastAsia"/>
        </w:rPr>
        <w:t>销售</w:t>
      </w:r>
      <w:r>
        <w:rPr>
          <w:rFonts w:hint="eastAsia"/>
        </w:rPr>
        <w:t>面访</w:t>
      </w:r>
      <w:r w:rsidR="00B168A9">
        <w:rPr>
          <w:rFonts w:hint="eastAsia"/>
        </w:rPr>
        <w:t>/</w:t>
      </w:r>
      <w:r w:rsidR="00B168A9" w:rsidRPr="00B168A9">
        <w:rPr>
          <w:rFonts w:hint="eastAsia"/>
        </w:rPr>
        <w:t>服务面访</w:t>
      </w:r>
      <w:r>
        <w:rPr>
          <w:rFonts w:hint="eastAsia"/>
        </w:rPr>
        <w:t>”，进入创建</w:t>
      </w:r>
      <w:r w:rsidR="00642735">
        <w:rPr>
          <w:rFonts w:hint="eastAsia"/>
        </w:rPr>
        <w:t>销售</w:t>
      </w:r>
      <w:r>
        <w:rPr>
          <w:rFonts w:hint="eastAsia"/>
        </w:rPr>
        <w:t>面访</w:t>
      </w:r>
      <w:r w:rsidR="00B168A9">
        <w:rPr>
          <w:rFonts w:hint="eastAsia"/>
        </w:rPr>
        <w:t>/</w:t>
      </w:r>
      <w:r w:rsidR="00B168A9" w:rsidRPr="00B168A9">
        <w:rPr>
          <w:rFonts w:hint="eastAsia"/>
        </w:rPr>
        <w:t>服务面访</w:t>
      </w:r>
      <w:r>
        <w:rPr>
          <w:rFonts w:hint="eastAsia"/>
        </w:rPr>
        <w:t>页面。</w:t>
      </w:r>
    </w:p>
    <w:p w14:paraId="671F7243" w14:textId="02E3D4A9" w:rsidR="00046637" w:rsidRDefault="00046637" w:rsidP="009B528D">
      <w:pPr>
        <w:pStyle w:val="BodyText3"/>
        <w:numPr>
          <w:ilvl w:val="0"/>
          <w:numId w:val="121"/>
        </w:numPr>
      </w:pPr>
      <w:r>
        <w:rPr>
          <w:rFonts w:hint="eastAsia"/>
        </w:rPr>
        <w:t>在客户通讯录-客户列表中点击</w:t>
      </w:r>
      <w:r w:rsidRPr="00046637">
        <w:rPr>
          <w:rFonts w:hint="eastAsia"/>
        </w:rPr>
        <w:t>快捷方式【新建日程】</w:t>
      </w:r>
      <w:r>
        <w:rPr>
          <w:rFonts w:hint="eastAsia"/>
        </w:rPr>
        <w:t>，</w:t>
      </w:r>
      <w:r w:rsidR="00642735">
        <w:rPr>
          <w:rFonts w:hint="eastAsia"/>
        </w:rPr>
        <w:t>选择“销售面访</w:t>
      </w:r>
      <w:bookmarkStart w:id="223" w:name="_Hlk101633183"/>
      <w:r w:rsidR="009D3448">
        <w:rPr>
          <w:rFonts w:hint="eastAsia"/>
        </w:rPr>
        <w:t>/</w:t>
      </w:r>
      <w:r w:rsidR="009D3448" w:rsidRPr="00B168A9">
        <w:rPr>
          <w:rFonts w:hint="eastAsia"/>
        </w:rPr>
        <w:t>服务面访</w:t>
      </w:r>
      <w:bookmarkEnd w:id="223"/>
      <w:r w:rsidR="00642735">
        <w:rPr>
          <w:rFonts w:hint="eastAsia"/>
        </w:rPr>
        <w:t>”</w:t>
      </w:r>
      <w:r>
        <w:rPr>
          <w:rFonts w:hint="eastAsia"/>
        </w:rPr>
        <w:t>进入创建</w:t>
      </w:r>
      <w:r w:rsidR="00642735">
        <w:rPr>
          <w:rFonts w:hint="eastAsia"/>
        </w:rPr>
        <w:t>销售</w:t>
      </w:r>
      <w:r w:rsidR="009D3448">
        <w:rPr>
          <w:rFonts w:hint="eastAsia"/>
        </w:rPr>
        <w:t>面访/</w:t>
      </w:r>
      <w:r w:rsidR="009D3448" w:rsidRPr="00B168A9">
        <w:rPr>
          <w:rFonts w:hint="eastAsia"/>
        </w:rPr>
        <w:t>服务面访</w:t>
      </w:r>
      <w:r w:rsidR="009D3448">
        <w:rPr>
          <w:rFonts w:hint="eastAsia"/>
        </w:rPr>
        <w:t>页面</w:t>
      </w:r>
      <w:r>
        <w:rPr>
          <w:rFonts w:hint="eastAsia"/>
        </w:rPr>
        <w:t>。</w:t>
      </w:r>
    </w:p>
    <w:p w14:paraId="38D50E98" w14:textId="29BA3934" w:rsidR="00D1039F" w:rsidRDefault="001C70A7" w:rsidP="009B528D">
      <w:pPr>
        <w:pStyle w:val="BodyText3"/>
        <w:numPr>
          <w:ilvl w:val="0"/>
          <w:numId w:val="121"/>
        </w:numPr>
      </w:pPr>
      <w:r>
        <w:rPr>
          <w:rFonts w:hint="eastAsia"/>
        </w:rPr>
        <w:t>在个人详情页关键工作按钮中点击</w:t>
      </w:r>
      <w:r w:rsidR="00642735">
        <w:rPr>
          <w:rFonts w:hint="eastAsia"/>
        </w:rPr>
        <w:t>【</w:t>
      </w:r>
      <w:r>
        <w:rPr>
          <w:rFonts w:hint="eastAsia"/>
        </w:rPr>
        <w:t>新建日程</w:t>
      </w:r>
      <w:r w:rsidR="00642735">
        <w:rPr>
          <w:rFonts w:hint="eastAsia"/>
        </w:rPr>
        <w:t>】</w:t>
      </w:r>
      <w:r>
        <w:rPr>
          <w:rFonts w:hint="eastAsia"/>
        </w:rPr>
        <w:t>，选择</w:t>
      </w:r>
      <w:r w:rsidR="00642735">
        <w:rPr>
          <w:rFonts w:hint="eastAsia"/>
        </w:rPr>
        <w:t>“销售面访</w:t>
      </w:r>
      <w:r w:rsidR="009D3448">
        <w:rPr>
          <w:rFonts w:hint="eastAsia"/>
        </w:rPr>
        <w:t>/</w:t>
      </w:r>
      <w:r w:rsidR="009D3448" w:rsidRPr="00B168A9">
        <w:rPr>
          <w:rFonts w:hint="eastAsia"/>
        </w:rPr>
        <w:t>服务面访</w:t>
      </w:r>
      <w:r w:rsidR="00642735">
        <w:rPr>
          <w:rFonts w:hint="eastAsia"/>
        </w:rPr>
        <w:t>”</w:t>
      </w:r>
      <w:r>
        <w:rPr>
          <w:rFonts w:hint="eastAsia"/>
        </w:rPr>
        <w:t>，进入创建</w:t>
      </w:r>
      <w:r w:rsidR="00642735">
        <w:rPr>
          <w:rFonts w:hint="eastAsia"/>
        </w:rPr>
        <w:t>销售面访</w:t>
      </w:r>
      <w:r w:rsidR="009D3448">
        <w:rPr>
          <w:rFonts w:hint="eastAsia"/>
        </w:rPr>
        <w:t>/</w:t>
      </w:r>
      <w:r w:rsidR="009D3448" w:rsidRPr="00B168A9">
        <w:rPr>
          <w:rFonts w:hint="eastAsia"/>
        </w:rPr>
        <w:t>服务面访</w:t>
      </w:r>
      <w:r>
        <w:rPr>
          <w:rFonts w:hint="eastAsia"/>
        </w:rPr>
        <w:t>页面。</w:t>
      </w:r>
    </w:p>
    <w:p w14:paraId="6DA7A730" w14:textId="77777777" w:rsidR="002B00EF" w:rsidRDefault="002B00EF" w:rsidP="00621128">
      <w:pPr>
        <w:pStyle w:val="BodyText3"/>
      </w:pPr>
    </w:p>
    <w:p w14:paraId="4017CE18" w14:textId="6D1E9E79" w:rsidR="008B1F19" w:rsidRDefault="008B1F19" w:rsidP="009B528D">
      <w:pPr>
        <w:pStyle w:val="BodyText3"/>
        <w:numPr>
          <w:ilvl w:val="0"/>
          <w:numId w:val="70"/>
        </w:numPr>
      </w:pPr>
      <w:r>
        <w:rPr>
          <w:rFonts w:hint="eastAsia"/>
        </w:rPr>
        <w:t>创建</w:t>
      </w:r>
      <w:r w:rsidR="00642735">
        <w:rPr>
          <w:rFonts w:hint="eastAsia"/>
        </w:rPr>
        <w:t>销售</w:t>
      </w:r>
      <w:r>
        <w:rPr>
          <w:rFonts w:hint="eastAsia"/>
        </w:rPr>
        <w:t>面访</w:t>
      </w:r>
      <w:r w:rsidR="00475FE1">
        <w:rPr>
          <w:rFonts w:hint="eastAsia"/>
        </w:rPr>
        <w:t>/</w:t>
      </w:r>
      <w:r w:rsidR="00475FE1" w:rsidRPr="00B168A9">
        <w:rPr>
          <w:rFonts w:hint="eastAsia"/>
        </w:rPr>
        <w:t>服务面访</w:t>
      </w:r>
      <w:r>
        <w:rPr>
          <w:rFonts w:hint="eastAsia"/>
        </w:rPr>
        <w:t>所需字段元素</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71"/>
        <w:gridCol w:w="992"/>
        <w:gridCol w:w="988"/>
        <w:gridCol w:w="2556"/>
        <w:gridCol w:w="3260"/>
      </w:tblGrid>
      <w:tr w:rsidR="002B5E45" w:rsidRPr="002B5E45" w14:paraId="215E2949" w14:textId="77777777" w:rsidTr="003559D2">
        <w:trPr>
          <w:trHeight w:val="324"/>
          <w:tblHeader/>
        </w:trPr>
        <w:tc>
          <w:tcPr>
            <w:tcW w:w="1271" w:type="dxa"/>
            <w:shd w:val="clear" w:color="auto" w:fill="D9D9D9" w:themeFill="background1" w:themeFillShade="D9"/>
            <w:tcMar>
              <w:top w:w="0" w:type="dxa"/>
              <w:left w:w="108" w:type="dxa"/>
              <w:bottom w:w="0" w:type="dxa"/>
              <w:right w:w="108" w:type="dxa"/>
            </w:tcMar>
            <w:vAlign w:val="center"/>
            <w:hideMark/>
          </w:tcPr>
          <w:p w14:paraId="07EE2F3B" w14:textId="77777777" w:rsidR="008B1F19" w:rsidRPr="00CD2C53" w:rsidRDefault="008B1F19">
            <w:pPr>
              <w:spacing w:line="240" w:lineRule="auto"/>
              <w:rPr>
                <w:rFonts w:ascii="微软雅黑" w:eastAsia="微软雅黑" w:hAnsi="微软雅黑"/>
                <w:b/>
                <w:bCs/>
                <w:sz w:val="18"/>
                <w:szCs w:val="18"/>
                <w:lang w:eastAsia="zh-CN"/>
              </w:rPr>
            </w:pPr>
            <w:r w:rsidRPr="00CD2C53">
              <w:rPr>
                <w:rFonts w:ascii="微软雅黑" w:eastAsia="微软雅黑" w:hAnsi="微软雅黑" w:hint="eastAsia"/>
                <w:b/>
                <w:bCs/>
                <w:sz w:val="18"/>
                <w:szCs w:val="18"/>
                <w:lang w:eastAsia="zh-CN"/>
              </w:rPr>
              <w:t>字段</w:t>
            </w:r>
          </w:p>
        </w:tc>
        <w:tc>
          <w:tcPr>
            <w:tcW w:w="992" w:type="dxa"/>
            <w:shd w:val="clear" w:color="auto" w:fill="D9D9D9" w:themeFill="background1" w:themeFillShade="D9"/>
            <w:tcMar>
              <w:top w:w="0" w:type="dxa"/>
              <w:left w:w="108" w:type="dxa"/>
              <w:bottom w:w="0" w:type="dxa"/>
              <w:right w:w="108" w:type="dxa"/>
            </w:tcMar>
            <w:vAlign w:val="center"/>
            <w:hideMark/>
          </w:tcPr>
          <w:p w14:paraId="57969644" w14:textId="77777777" w:rsidR="008B1F19" w:rsidRPr="00CD2C53" w:rsidRDefault="008B1F19">
            <w:pPr>
              <w:spacing w:line="240" w:lineRule="auto"/>
              <w:rPr>
                <w:rFonts w:ascii="微软雅黑" w:eastAsia="微软雅黑" w:hAnsi="微软雅黑"/>
                <w:b/>
                <w:bCs/>
                <w:sz w:val="18"/>
                <w:szCs w:val="18"/>
                <w:lang w:eastAsia="zh-CN"/>
              </w:rPr>
            </w:pPr>
            <w:r w:rsidRPr="00CD2C53">
              <w:rPr>
                <w:rFonts w:ascii="微软雅黑" w:eastAsia="微软雅黑" w:hAnsi="微软雅黑" w:hint="eastAsia"/>
                <w:b/>
                <w:bCs/>
                <w:sz w:val="18"/>
                <w:szCs w:val="18"/>
                <w:lang w:eastAsia="zh-CN"/>
              </w:rPr>
              <w:t>是否必填</w:t>
            </w:r>
          </w:p>
        </w:tc>
        <w:tc>
          <w:tcPr>
            <w:tcW w:w="988" w:type="dxa"/>
            <w:shd w:val="clear" w:color="auto" w:fill="D9D9D9" w:themeFill="background1" w:themeFillShade="D9"/>
            <w:tcMar>
              <w:top w:w="0" w:type="dxa"/>
              <w:left w:w="108" w:type="dxa"/>
              <w:bottom w:w="0" w:type="dxa"/>
              <w:right w:w="108" w:type="dxa"/>
            </w:tcMar>
            <w:vAlign w:val="center"/>
            <w:hideMark/>
          </w:tcPr>
          <w:p w14:paraId="470F9282" w14:textId="77777777" w:rsidR="008B1F19" w:rsidRPr="00CD2C53" w:rsidRDefault="008B1F19">
            <w:pPr>
              <w:spacing w:line="240" w:lineRule="auto"/>
              <w:rPr>
                <w:rFonts w:ascii="微软雅黑" w:eastAsia="微软雅黑" w:hAnsi="微软雅黑"/>
                <w:b/>
                <w:bCs/>
                <w:sz w:val="18"/>
                <w:szCs w:val="18"/>
                <w:lang w:eastAsia="zh-CN"/>
              </w:rPr>
            </w:pPr>
            <w:r w:rsidRPr="00CD2C53">
              <w:rPr>
                <w:rFonts w:ascii="微软雅黑" w:eastAsia="微软雅黑" w:hAnsi="微软雅黑" w:hint="eastAsia"/>
                <w:b/>
                <w:bCs/>
                <w:sz w:val="18"/>
                <w:szCs w:val="18"/>
                <w:lang w:eastAsia="zh-CN"/>
              </w:rPr>
              <w:t>类型</w:t>
            </w:r>
          </w:p>
        </w:tc>
        <w:tc>
          <w:tcPr>
            <w:tcW w:w="2556" w:type="dxa"/>
            <w:shd w:val="clear" w:color="auto" w:fill="D9D9D9" w:themeFill="background1" w:themeFillShade="D9"/>
            <w:tcMar>
              <w:top w:w="0" w:type="dxa"/>
              <w:left w:w="108" w:type="dxa"/>
              <w:bottom w:w="0" w:type="dxa"/>
              <w:right w:w="108" w:type="dxa"/>
            </w:tcMar>
            <w:vAlign w:val="center"/>
            <w:hideMark/>
          </w:tcPr>
          <w:p w14:paraId="3B745CF8" w14:textId="77777777" w:rsidR="008B1F19" w:rsidRPr="00CD2C53" w:rsidRDefault="008B1F19">
            <w:pPr>
              <w:spacing w:line="240" w:lineRule="auto"/>
              <w:rPr>
                <w:rFonts w:ascii="微软雅黑" w:eastAsia="微软雅黑" w:hAnsi="微软雅黑"/>
                <w:b/>
                <w:bCs/>
                <w:sz w:val="18"/>
                <w:szCs w:val="18"/>
                <w:lang w:eastAsia="zh-CN"/>
              </w:rPr>
            </w:pPr>
            <w:r w:rsidRPr="00CD2C53">
              <w:rPr>
                <w:rFonts w:ascii="微软雅黑" w:eastAsia="微软雅黑" w:hAnsi="微软雅黑" w:hint="eastAsia"/>
                <w:b/>
                <w:bCs/>
                <w:sz w:val="18"/>
                <w:szCs w:val="18"/>
                <w:lang w:eastAsia="zh-CN"/>
              </w:rPr>
              <w:t>说明</w:t>
            </w:r>
          </w:p>
        </w:tc>
        <w:tc>
          <w:tcPr>
            <w:tcW w:w="3260" w:type="dxa"/>
            <w:shd w:val="clear" w:color="auto" w:fill="D9D9D9" w:themeFill="background1" w:themeFillShade="D9"/>
            <w:tcMar>
              <w:top w:w="0" w:type="dxa"/>
              <w:left w:w="108" w:type="dxa"/>
              <w:bottom w:w="0" w:type="dxa"/>
              <w:right w:w="108" w:type="dxa"/>
            </w:tcMar>
            <w:vAlign w:val="center"/>
            <w:hideMark/>
          </w:tcPr>
          <w:p w14:paraId="7A1F6477" w14:textId="77777777" w:rsidR="008B1F19" w:rsidRPr="00CD2C53" w:rsidRDefault="008B1F19">
            <w:pPr>
              <w:spacing w:line="240" w:lineRule="auto"/>
              <w:rPr>
                <w:rFonts w:ascii="微软雅黑" w:eastAsia="微软雅黑" w:hAnsi="微软雅黑"/>
                <w:b/>
                <w:bCs/>
                <w:sz w:val="18"/>
                <w:szCs w:val="18"/>
                <w:lang w:eastAsia="zh-CN"/>
              </w:rPr>
            </w:pPr>
            <w:r w:rsidRPr="00CD2C53">
              <w:rPr>
                <w:rFonts w:ascii="微软雅黑" w:eastAsia="微软雅黑" w:hAnsi="微软雅黑" w:hint="eastAsia"/>
                <w:b/>
                <w:bCs/>
                <w:sz w:val="18"/>
                <w:szCs w:val="18"/>
                <w:lang w:eastAsia="zh-CN"/>
              </w:rPr>
              <w:t>校验逻辑</w:t>
            </w:r>
          </w:p>
        </w:tc>
      </w:tr>
      <w:tr w:rsidR="00617214" w:rsidRPr="002B5E45" w14:paraId="3C9706AF" w14:textId="77777777" w:rsidTr="003559D2">
        <w:trPr>
          <w:trHeight w:val="645"/>
        </w:trPr>
        <w:tc>
          <w:tcPr>
            <w:tcW w:w="1271" w:type="dxa"/>
            <w:tcMar>
              <w:top w:w="0" w:type="dxa"/>
              <w:left w:w="108" w:type="dxa"/>
              <w:bottom w:w="0" w:type="dxa"/>
              <w:right w:w="108" w:type="dxa"/>
            </w:tcMar>
            <w:vAlign w:val="center"/>
            <w:hideMark/>
          </w:tcPr>
          <w:p w14:paraId="34629955" w14:textId="77777777" w:rsidR="00617214" w:rsidRPr="00CD2C53" w:rsidRDefault="00617214">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客户姓名</w:t>
            </w:r>
          </w:p>
        </w:tc>
        <w:tc>
          <w:tcPr>
            <w:tcW w:w="992" w:type="dxa"/>
            <w:tcMar>
              <w:top w:w="0" w:type="dxa"/>
              <w:left w:w="108" w:type="dxa"/>
              <w:bottom w:w="0" w:type="dxa"/>
              <w:right w:w="108" w:type="dxa"/>
            </w:tcMar>
            <w:vAlign w:val="center"/>
            <w:hideMark/>
          </w:tcPr>
          <w:p w14:paraId="45A1141E" w14:textId="77777777" w:rsidR="00617214" w:rsidRPr="00CD2C53" w:rsidRDefault="00617214">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是</w:t>
            </w:r>
          </w:p>
        </w:tc>
        <w:tc>
          <w:tcPr>
            <w:tcW w:w="988" w:type="dxa"/>
            <w:tcMar>
              <w:top w:w="0" w:type="dxa"/>
              <w:left w:w="108" w:type="dxa"/>
              <w:bottom w:w="0" w:type="dxa"/>
              <w:right w:w="108" w:type="dxa"/>
            </w:tcMar>
            <w:vAlign w:val="center"/>
            <w:hideMark/>
          </w:tcPr>
          <w:p w14:paraId="4F8D8C41" w14:textId="77777777" w:rsidR="00617214" w:rsidRPr="00CD2C53" w:rsidRDefault="00617214">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其它</w:t>
            </w:r>
          </w:p>
        </w:tc>
        <w:tc>
          <w:tcPr>
            <w:tcW w:w="2556" w:type="dxa"/>
            <w:tcMar>
              <w:top w:w="0" w:type="dxa"/>
              <w:left w:w="108" w:type="dxa"/>
              <w:bottom w:w="0" w:type="dxa"/>
              <w:right w:w="108" w:type="dxa"/>
            </w:tcMar>
            <w:vAlign w:val="center"/>
            <w:hideMark/>
          </w:tcPr>
          <w:p w14:paraId="34782818" w14:textId="05F5D98B" w:rsidR="00617214" w:rsidRPr="00BB7B21" w:rsidRDefault="00D357A3" w:rsidP="00BB7B21">
            <w:pPr>
              <w:rPr>
                <w:rFonts w:ascii="微软雅黑" w:eastAsia="微软雅黑" w:hAnsi="微软雅黑"/>
                <w:sz w:val="18"/>
                <w:szCs w:val="18"/>
                <w:lang w:eastAsia="zh-CN"/>
              </w:rPr>
            </w:pPr>
            <w:r w:rsidRPr="00BB7B21">
              <w:rPr>
                <w:rFonts w:ascii="微软雅黑" w:eastAsia="微软雅黑" w:hAnsi="微软雅黑" w:hint="eastAsia"/>
                <w:sz w:val="18"/>
                <w:szCs w:val="18"/>
                <w:lang w:eastAsia="zh-CN"/>
              </w:rPr>
              <w:t>若从N</w:t>
            </w:r>
            <w:r w:rsidRPr="00BB7B21">
              <w:rPr>
                <w:rFonts w:ascii="微软雅黑" w:eastAsia="微软雅黑" w:hAnsi="微软雅黑"/>
                <w:sz w:val="18"/>
                <w:szCs w:val="18"/>
                <w:lang w:eastAsia="zh-CN"/>
              </w:rPr>
              <w:t>avi</w:t>
            </w:r>
            <w:r w:rsidRPr="00BB7B21">
              <w:rPr>
                <w:rFonts w:ascii="微软雅黑" w:eastAsia="微软雅黑" w:hAnsi="微软雅黑" w:hint="eastAsia"/>
                <w:sz w:val="18"/>
                <w:szCs w:val="18"/>
                <w:lang w:eastAsia="zh-CN"/>
              </w:rPr>
              <w:t>平台进入，需</w:t>
            </w:r>
            <w:r w:rsidR="00617214" w:rsidRPr="00BB7B21">
              <w:rPr>
                <w:rFonts w:ascii="微软雅黑" w:eastAsia="微软雅黑" w:hAnsi="微软雅黑" w:hint="eastAsia"/>
                <w:sz w:val="18"/>
                <w:szCs w:val="18"/>
                <w:lang w:eastAsia="zh-CN"/>
              </w:rPr>
              <w:t>点击“客户姓名”，弹出通讯录，选择客户进行导入</w:t>
            </w:r>
            <w:r w:rsidR="00BB7B21">
              <w:rPr>
                <w:rFonts w:ascii="微软雅黑" w:eastAsia="微软雅黑" w:hAnsi="微软雅黑" w:hint="eastAsia"/>
                <w:sz w:val="18"/>
                <w:szCs w:val="18"/>
                <w:lang w:eastAsia="zh-CN"/>
              </w:rPr>
              <w:t>;</w:t>
            </w:r>
          </w:p>
          <w:p w14:paraId="044A6CCA" w14:textId="605C0366" w:rsidR="00046637" w:rsidRPr="00CD2C53" w:rsidRDefault="00046637">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若从C</w:t>
            </w:r>
            <w:r>
              <w:rPr>
                <w:rFonts w:ascii="微软雅黑" w:eastAsia="微软雅黑" w:hAnsi="微软雅黑"/>
                <w:sz w:val="18"/>
                <w:szCs w:val="18"/>
                <w:lang w:eastAsia="zh-CN"/>
              </w:rPr>
              <w:t>RM</w:t>
            </w:r>
            <w:r>
              <w:rPr>
                <w:rFonts w:ascii="微软雅黑" w:eastAsia="微软雅黑" w:hAnsi="微软雅黑" w:hint="eastAsia"/>
                <w:sz w:val="18"/>
                <w:szCs w:val="18"/>
                <w:lang w:eastAsia="zh-CN"/>
              </w:rPr>
              <w:t>进入，则</w:t>
            </w:r>
            <w:r w:rsidR="00642735">
              <w:rPr>
                <w:rFonts w:ascii="微软雅黑" w:eastAsia="微软雅黑" w:hAnsi="微软雅黑" w:hint="eastAsia"/>
                <w:sz w:val="18"/>
                <w:szCs w:val="18"/>
                <w:lang w:eastAsia="zh-CN"/>
              </w:rPr>
              <w:t>自动</w:t>
            </w:r>
            <w:r>
              <w:rPr>
                <w:rFonts w:ascii="微软雅黑" w:eastAsia="微软雅黑" w:hAnsi="微软雅黑" w:hint="eastAsia"/>
                <w:sz w:val="18"/>
                <w:szCs w:val="18"/>
                <w:lang w:eastAsia="zh-CN"/>
              </w:rPr>
              <w:t>带出所选客户姓名。</w:t>
            </w:r>
          </w:p>
        </w:tc>
        <w:tc>
          <w:tcPr>
            <w:tcW w:w="3260" w:type="dxa"/>
            <w:tcMar>
              <w:top w:w="0" w:type="dxa"/>
              <w:left w:w="108" w:type="dxa"/>
              <w:bottom w:w="0" w:type="dxa"/>
              <w:right w:w="108" w:type="dxa"/>
            </w:tcMar>
            <w:vAlign w:val="center"/>
            <w:hideMark/>
          </w:tcPr>
          <w:p w14:paraId="363C2653" w14:textId="3EA9F836" w:rsidR="00617214" w:rsidRPr="00CD2C53" w:rsidRDefault="00617214">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若不选，保存时</w:t>
            </w:r>
            <w:r w:rsidRPr="00C47322">
              <w:rPr>
                <w:rFonts w:ascii="微软雅黑" w:eastAsia="微软雅黑" w:hAnsi="微软雅黑" w:hint="eastAsia"/>
                <w:sz w:val="18"/>
                <w:szCs w:val="18"/>
                <w:lang w:eastAsia="zh-CN"/>
              </w:rPr>
              <w:t>提示“请选择事件对象！”</w:t>
            </w:r>
          </w:p>
        </w:tc>
      </w:tr>
      <w:tr w:rsidR="002B5E45" w:rsidRPr="002B5E45" w14:paraId="398D9EC1" w14:textId="77777777" w:rsidTr="003559D2">
        <w:trPr>
          <w:trHeight w:val="596"/>
        </w:trPr>
        <w:tc>
          <w:tcPr>
            <w:tcW w:w="1271" w:type="dxa"/>
            <w:tcMar>
              <w:top w:w="0" w:type="dxa"/>
              <w:left w:w="108" w:type="dxa"/>
              <w:bottom w:w="0" w:type="dxa"/>
              <w:right w:w="108" w:type="dxa"/>
            </w:tcMar>
            <w:vAlign w:val="center"/>
            <w:hideMark/>
          </w:tcPr>
          <w:p w14:paraId="64977E01" w14:textId="7374436D" w:rsidR="008B1F19" w:rsidRPr="00CD2C53" w:rsidRDefault="00642735">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面访类型</w:t>
            </w:r>
          </w:p>
        </w:tc>
        <w:tc>
          <w:tcPr>
            <w:tcW w:w="992" w:type="dxa"/>
            <w:tcMar>
              <w:top w:w="0" w:type="dxa"/>
              <w:left w:w="108" w:type="dxa"/>
              <w:bottom w:w="0" w:type="dxa"/>
              <w:right w:w="108" w:type="dxa"/>
            </w:tcMar>
            <w:vAlign w:val="center"/>
            <w:hideMark/>
          </w:tcPr>
          <w:p w14:paraId="22C9CFDF"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是</w:t>
            </w:r>
          </w:p>
        </w:tc>
        <w:tc>
          <w:tcPr>
            <w:tcW w:w="988" w:type="dxa"/>
            <w:tcMar>
              <w:top w:w="0" w:type="dxa"/>
              <w:left w:w="108" w:type="dxa"/>
              <w:bottom w:w="0" w:type="dxa"/>
              <w:right w:w="108" w:type="dxa"/>
            </w:tcMar>
            <w:vAlign w:val="center"/>
            <w:hideMark/>
          </w:tcPr>
          <w:p w14:paraId="333859E1"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下拉选择</w:t>
            </w:r>
          </w:p>
        </w:tc>
        <w:tc>
          <w:tcPr>
            <w:tcW w:w="2556" w:type="dxa"/>
            <w:tcMar>
              <w:top w:w="0" w:type="dxa"/>
              <w:left w:w="108" w:type="dxa"/>
              <w:bottom w:w="0" w:type="dxa"/>
              <w:right w:w="108" w:type="dxa"/>
            </w:tcMar>
            <w:vAlign w:val="center"/>
            <w:hideMark/>
          </w:tcPr>
          <w:p w14:paraId="65C32508" w14:textId="48CE9173" w:rsidR="003559D2" w:rsidRDefault="003559D2">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1</w:t>
            </w:r>
            <w:r>
              <w:rPr>
                <w:rFonts w:ascii="微软雅黑" w:eastAsia="微软雅黑" w:hAnsi="微软雅黑"/>
                <w:sz w:val="18"/>
                <w:szCs w:val="18"/>
                <w:lang w:eastAsia="zh-CN"/>
              </w:rPr>
              <w:t>.</w:t>
            </w:r>
            <w:r>
              <w:rPr>
                <w:rFonts w:ascii="微软雅黑" w:eastAsia="微软雅黑" w:hAnsi="微软雅黑" w:hint="eastAsia"/>
                <w:sz w:val="18"/>
                <w:szCs w:val="18"/>
                <w:lang w:eastAsia="zh-CN"/>
              </w:rPr>
              <w:t>若为销售面访，可选</w:t>
            </w:r>
          </w:p>
          <w:p w14:paraId="13DCEB9A" w14:textId="052E8C25" w:rsidR="008B1F19" w:rsidRPr="003559D2" w:rsidRDefault="008B1F19" w:rsidP="009B528D">
            <w:pPr>
              <w:pStyle w:val="ListParagraph"/>
              <w:numPr>
                <w:ilvl w:val="0"/>
                <w:numId w:val="119"/>
              </w:numPr>
              <w:ind w:firstLineChars="0"/>
              <w:rPr>
                <w:rFonts w:ascii="微软雅黑" w:eastAsia="微软雅黑" w:hAnsi="微软雅黑"/>
                <w:sz w:val="18"/>
                <w:szCs w:val="18"/>
              </w:rPr>
            </w:pPr>
            <w:r w:rsidRPr="003559D2">
              <w:rPr>
                <w:rFonts w:ascii="微软雅黑" w:eastAsia="微软雅黑" w:hAnsi="微软雅黑" w:hint="eastAsia"/>
                <w:sz w:val="18"/>
                <w:szCs w:val="18"/>
              </w:rPr>
              <w:t>初次</w:t>
            </w:r>
            <w:r w:rsidR="001F5078" w:rsidRPr="003559D2">
              <w:rPr>
                <w:rFonts w:ascii="微软雅黑" w:eastAsia="微软雅黑" w:hAnsi="微软雅黑" w:hint="eastAsia"/>
                <w:sz w:val="18"/>
                <w:szCs w:val="18"/>
              </w:rPr>
              <w:t>销售</w:t>
            </w:r>
            <w:r w:rsidRPr="003559D2">
              <w:rPr>
                <w:rFonts w:ascii="微软雅黑" w:eastAsia="微软雅黑" w:hAnsi="微软雅黑" w:hint="eastAsia"/>
                <w:sz w:val="18"/>
                <w:szCs w:val="18"/>
              </w:rPr>
              <w:t>面访</w:t>
            </w:r>
          </w:p>
          <w:p w14:paraId="4D5A91C0" w14:textId="43B320B1" w:rsidR="008B1F19" w:rsidRPr="003559D2" w:rsidRDefault="008B1F19" w:rsidP="009B528D">
            <w:pPr>
              <w:pStyle w:val="ListParagraph"/>
              <w:numPr>
                <w:ilvl w:val="0"/>
                <w:numId w:val="119"/>
              </w:numPr>
              <w:ind w:firstLineChars="0"/>
              <w:rPr>
                <w:rFonts w:ascii="微软雅黑" w:eastAsia="微软雅黑" w:hAnsi="微软雅黑"/>
                <w:sz w:val="18"/>
                <w:szCs w:val="18"/>
              </w:rPr>
            </w:pPr>
            <w:r w:rsidRPr="003559D2">
              <w:rPr>
                <w:rFonts w:ascii="微软雅黑" w:eastAsia="微软雅黑" w:hAnsi="微软雅黑" w:hint="eastAsia"/>
                <w:sz w:val="18"/>
                <w:szCs w:val="18"/>
              </w:rPr>
              <w:t>后续</w:t>
            </w:r>
            <w:r w:rsidR="001F5078" w:rsidRPr="003559D2">
              <w:rPr>
                <w:rFonts w:ascii="微软雅黑" w:eastAsia="微软雅黑" w:hAnsi="微软雅黑" w:hint="eastAsia"/>
                <w:sz w:val="18"/>
                <w:szCs w:val="18"/>
              </w:rPr>
              <w:t>销售</w:t>
            </w:r>
            <w:r w:rsidRPr="003559D2">
              <w:rPr>
                <w:rFonts w:ascii="微软雅黑" w:eastAsia="微软雅黑" w:hAnsi="微软雅黑" w:hint="eastAsia"/>
                <w:sz w:val="18"/>
                <w:szCs w:val="18"/>
              </w:rPr>
              <w:t>面访</w:t>
            </w:r>
          </w:p>
          <w:p w14:paraId="26965A14" w14:textId="4F3AA2E4" w:rsidR="008B1F19" w:rsidRPr="003559D2" w:rsidRDefault="003559D2" w:rsidP="003559D2">
            <w:pPr>
              <w:rPr>
                <w:rFonts w:ascii="微软雅黑" w:eastAsia="微软雅黑" w:hAnsi="微软雅黑"/>
                <w:sz w:val="18"/>
                <w:szCs w:val="18"/>
                <w:lang w:eastAsia="zh-CN"/>
              </w:rPr>
            </w:pPr>
            <w:r>
              <w:rPr>
                <w:rFonts w:ascii="微软雅黑" w:eastAsia="微软雅黑" w:hAnsi="微软雅黑" w:hint="eastAsia"/>
                <w:sz w:val="18"/>
                <w:szCs w:val="18"/>
                <w:lang w:eastAsia="zh-CN"/>
              </w:rPr>
              <w:t>2</w:t>
            </w:r>
            <w:r>
              <w:rPr>
                <w:rFonts w:ascii="微软雅黑" w:eastAsia="微软雅黑" w:hAnsi="微软雅黑"/>
                <w:sz w:val="18"/>
                <w:szCs w:val="18"/>
                <w:lang w:eastAsia="zh-CN"/>
              </w:rPr>
              <w:t>.</w:t>
            </w:r>
            <w:r>
              <w:rPr>
                <w:rFonts w:ascii="微软雅黑" w:eastAsia="微软雅黑" w:hAnsi="微软雅黑" w:hint="eastAsia"/>
                <w:sz w:val="18"/>
                <w:szCs w:val="18"/>
                <w:lang w:eastAsia="zh-CN"/>
              </w:rPr>
              <w:t>若为</w:t>
            </w:r>
            <w:r w:rsidR="008B1F19" w:rsidRPr="003559D2">
              <w:rPr>
                <w:rFonts w:ascii="微软雅黑" w:eastAsia="微软雅黑" w:hAnsi="微软雅黑" w:hint="eastAsia"/>
                <w:sz w:val="18"/>
                <w:szCs w:val="18"/>
                <w:lang w:eastAsia="zh-CN"/>
              </w:rPr>
              <w:t>服务面访</w:t>
            </w:r>
            <w:r>
              <w:rPr>
                <w:rFonts w:ascii="微软雅黑" w:eastAsia="微软雅黑" w:hAnsi="微软雅黑" w:hint="eastAsia"/>
                <w:sz w:val="18"/>
                <w:szCs w:val="18"/>
                <w:lang w:eastAsia="zh-CN"/>
              </w:rPr>
              <w:t>，</w:t>
            </w:r>
            <w:r w:rsidR="000B5D6B">
              <w:rPr>
                <w:rFonts w:ascii="微软雅黑" w:eastAsia="微软雅黑" w:hAnsi="微软雅黑" w:hint="eastAsia"/>
                <w:sz w:val="18"/>
                <w:szCs w:val="18"/>
                <w:lang w:eastAsia="zh-CN"/>
              </w:rPr>
              <w:t>则不显示此字段。</w:t>
            </w:r>
          </w:p>
        </w:tc>
        <w:tc>
          <w:tcPr>
            <w:tcW w:w="3260" w:type="dxa"/>
            <w:tcMar>
              <w:top w:w="0" w:type="dxa"/>
              <w:left w:w="108" w:type="dxa"/>
              <w:bottom w:w="0" w:type="dxa"/>
              <w:right w:w="108" w:type="dxa"/>
            </w:tcMar>
            <w:vAlign w:val="center"/>
            <w:hideMark/>
          </w:tcPr>
          <w:p w14:paraId="710A773F" w14:textId="16EDDFD3" w:rsidR="008B1F19" w:rsidRPr="00CD2C53" w:rsidRDefault="000B5D6B">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销售面访时</w:t>
            </w:r>
            <w:r w:rsidR="008B1F19" w:rsidRPr="00CD2C53">
              <w:rPr>
                <w:rFonts w:ascii="微软雅黑" w:eastAsia="微软雅黑" w:hAnsi="微软雅黑" w:hint="eastAsia"/>
                <w:sz w:val="18"/>
                <w:szCs w:val="18"/>
                <w:lang w:eastAsia="zh-CN"/>
              </w:rPr>
              <w:t>若不选，保存时提示“请选择</w:t>
            </w:r>
            <w:r w:rsidR="00B12E2C">
              <w:rPr>
                <w:rFonts w:ascii="微软雅黑" w:eastAsia="微软雅黑" w:hAnsi="微软雅黑" w:hint="eastAsia"/>
                <w:sz w:val="18"/>
                <w:szCs w:val="18"/>
                <w:lang w:eastAsia="zh-CN"/>
              </w:rPr>
              <w:t>面访类型</w:t>
            </w:r>
            <w:r w:rsidR="008B1F19" w:rsidRPr="00CD2C53">
              <w:rPr>
                <w:rFonts w:ascii="微软雅黑" w:eastAsia="微软雅黑" w:hAnsi="微软雅黑" w:hint="eastAsia"/>
                <w:sz w:val="18"/>
                <w:szCs w:val="18"/>
                <w:lang w:eastAsia="zh-CN"/>
              </w:rPr>
              <w:t>！”</w:t>
            </w:r>
          </w:p>
        </w:tc>
      </w:tr>
      <w:tr w:rsidR="002B5E45" w:rsidRPr="002B5E45" w14:paraId="56672DE7" w14:textId="77777777" w:rsidTr="003559D2">
        <w:trPr>
          <w:trHeight w:val="665"/>
        </w:trPr>
        <w:tc>
          <w:tcPr>
            <w:tcW w:w="1271" w:type="dxa"/>
            <w:tcMar>
              <w:top w:w="0" w:type="dxa"/>
              <w:left w:w="108" w:type="dxa"/>
              <w:bottom w:w="0" w:type="dxa"/>
              <w:right w:w="108" w:type="dxa"/>
            </w:tcMar>
            <w:vAlign w:val="center"/>
            <w:hideMark/>
          </w:tcPr>
          <w:p w14:paraId="09101720" w14:textId="0B32E13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开始</w:t>
            </w:r>
            <w:r w:rsidR="00305CB9">
              <w:rPr>
                <w:rFonts w:ascii="微软雅黑" w:eastAsia="微软雅黑" w:hAnsi="微软雅黑" w:hint="eastAsia"/>
                <w:sz w:val="18"/>
                <w:szCs w:val="18"/>
                <w:lang w:eastAsia="zh-CN"/>
              </w:rPr>
              <w:t>时间</w:t>
            </w:r>
          </w:p>
        </w:tc>
        <w:tc>
          <w:tcPr>
            <w:tcW w:w="992" w:type="dxa"/>
            <w:tcMar>
              <w:top w:w="0" w:type="dxa"/>
              <w:left w:w="108" w:type="dxa"/>
              <w:bottom w:w="0" w:type="dxa"/>
              <w:right w:w="108" w:type="dxa"/>
            </w:tcMar>
            <w:vAlign w:val="center"/>
            <w:hideMark/>
          </w:tcPr>
          <w:p w14:paraId="4953E544"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是</w:t>
            </w:r>
          </w:p>
        </w:tc>
        <w:tc>
          <w:tcPr>
            <w:tcW w:w="988" w:type="dxa"/>
            <w:tcMar>
              <w:top w:w="0" w:type="dxa"/>
              <w:left w:w="108" w:type="dxa"/>
              <w:bottom w:w="0" w:type="dxa"/>
              <w:right w:w="108" w:type="dxa"/>
            </w:tcMar>
            <w:vAlign w:val="center"/>
            <w:hideMark/>
          </w:tcPr>
          <w:p w14:paraId="328F35D9"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时间</w:t>
            </w:r>
          </w:p>
        </w:tc>
        <w:tc>
          <w:tcPr>
            <w:tcW w:w="2556" w:type="dxa"/>
            <w:tcMar>
              <w:top w:w="0" w:type="dxa"/>
              <w:left w:w="108" w:type="dxa"/>
              <w:bottom w:w="0" w:type="dxa"/>
              <w:right w:w="108" w:type="dxa"/>
            </w:tcMar>
            <w:vAlign w:val="center"/>
            <w:hideMark/>
          </w:tcPr>
          <w:p w14:paraId="3B119EFF"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点击选择时间，时间需精确到年/月/日/时/分</w:t>
            </w:r>
          </w:p>
        </w:tc>
        <w:tc>
          <w:tcPr>
            <w:tcW w:w="3260" w:type="dxa"/>
            <w:tcMar>
              <w:top w:w="0" w:type="dxa"/>
              <w:left w:w="108" w:type="dxa"/>
              <w:bottom w:w="0" w:type="dxa"/>
              <w:right w:w="108" w:type="dxa"/>
            </w:tcMar>
            <w:vAlign w:val="center"/>
            <w:hideMark/>
          </w:tcPr>
          <w:p w14:paraId="2E0D7C52"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若不选，保存时提示“请选择开始时间！”</w:t>
            </w:r>
          </w:p>
        </w:tc>
      </w:tr>
      <w:tr w:rsidR="00712D5F" w:rsidRPr="002B5E45" w14:paraId="6E613B7D" w14:textId="77777777" w:rsidTr="006A0664">
        <w:trPr>
          <w:trHeight w:val="737"/>
        </w:trPr>
        <w:tc>
          <w:tcPr>
            <w:tcW w:w="1271" w:type="dxa"/>
            <w:tcMar>
              <w:top w:w="0" w:type="dxa"/>
              <w:left w:w="108" w:type="dxa"/>
              <w:bottom w:w="0" w:type="dxa"/>
              <w:right w:w="108" w:type="dxa"/>
            </w:tcMar>
            <w:vAlign w:val="center"/>
            <w:hideMark/>
          </w:tcPr>
          <w:p w14:paraId="4F58E822" w14:textId="3B2E5E9F" w:rsidR="00712D5F" w:rsidRPr="00CD2C53"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结束</w:t>
            </w:r>
            <w:r w:rsidR="00305CB9">
              <w:rPr>
                <w:rFonts w:ascii="微软雅黑" w:eastAsia="微软雅黑" w:hAnsi="微软雅黑" w:hint="eastAsia"/>
                <w:sz w:val="18"/>
                <w:szCs w:val="18"/>
                <w:lang w:eastAsia="zh-CN"/>
              </w:rPr>
              <w:t>时间</w:t>
            </w:r>
          </w:p>
        </w:tc>
        <w:tc>
          <w:tcPr>
            <w:tcW w:w="992" w:type="dxa"/>
            <w:tcMar>
              <w:top w:w="0" w:type="dxa"/>
              <w:left w:w="108" w:type="dxa"/>
              <w:bottom w:w="0" w:type="dxa"/>
              <w:right w:w="108" w:type="dxa"/>
            </w:tcMar>
            <w:vAlign w:val="center"/>
            <w:hideMark/>
          </w:tcPr>
          <w:p w14:paraId="20CE4BCD" w14:textId="77777777" w:rsidR="00712D5F" w:rsidRPr="00CD2C53"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是</w:t>
            </w:r>
          </w:p>
        </w:tc>
        <w:tc>
          <w:tcPr>
            <w:tcW w:w="988" w:type="dxa"/>
            <w:tcMar>
              <w:top w:w="0" w:type="dxa"/>
              <w:left w:w="108" w:type="dxa"/>
              <w:bottom w:w="0" w:type="dxa"/>
              <w:right w:w="108" w:type="dxa"/>
            </w:tcMar>
            <w:vAlign w:val="center"/>
            <w:hideMark/>
          </w:tcPr>
          <w:p w14:paraId="253EBD15" w14:textId="77777777" w:rsidR="00712D5F" w:rsidRPr="00CD2C53"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时间</w:t>
            </w:r>
          </w:p>
        </w:tc>
        <w:tc>
          <w:tcPr>
            <w:tcW w:w="2556" w:type="dxa"/>
            <w:tcMar>
              <w:top w:w="0" w:type="dxa"/>
              <w:left w:w="108" w:type="dxa"/>
              <w:bottom w:w="0" w:type="dxa"/>
              <w:right w:w="108" w:type="dxa"/>
            </w:tcMar>
            <w:vAlign w:val="center"/>
            <w:hideMark/>
          </w:tcPr>
          <w:p w14:paraId="239AFC3E" w14:textId="77777777" w:rsidR="00712D5F"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点击选择时间，时间需精确到年/月/日/时/分</w:t>
            </w:r>
          </w:p>
          <w:p w14:paraId="1DE3CC5C" w14:textId="77777777" w:rsidR="006A0664" w:rsidRPr="006A0664" w:rsidRDefault="006A0664" w:rsidP="006A0664">
            <w:pPr>
              <w:rPr>
                <w:rFonts w:ascii="微软雅黑" w:eastAsia="微软雅黑" w:hAnsi="微软雅黑"/>
                <w:sz w:val="18"/>
                <w:szCs w:val="18"/>
                <w:lang w:eastAsia="zh-CN"/>
              </w:rPr>
            </w:pPr>
          </w:p>
          <w:p w14:paraId="3D962B3E" w14:textId="77777777" w:rsidR="006A0664" w:rsidRPr="006A0664" w:rsidRDefault="006A0664" w:rsidP="006A0664">
            <w:pPr>
              <w:rPr>
                <w:rFonts w:ascii="微软雅黑" w:eastAsia="微软雅黑" w:hAnsi="微软雅黑"/>
                <w:sz w:val="18"/>
                <w:szCs w:val="18"/>
                <w:lang w:eastAsia="zh-CN"/>
              </w:rPr>
            </w:pPr>
          </w:p>
          <w:p w14:paraId="5811BEEF" w14:textId="77777777" w:rsidR="006A0664" w:rsidRPr="006A0664" w:rsidRDefault="006A0664" w:rsidP="006A0664">
            <w:pPr>
              <w:rPr>
                <w:rFonts w:ascii="微软雅黑" w:eastAsia="微软雅黑" w:hAnsi="微软雅黑"/>
                <w:sz w:val="18"/>
                <w:szCs w:val="18"/>
                <w:lang w:eastAsia="zh-CN"/>
              </w:rPr>
            </w:pPr>
          </w:p>
          <w:p w14:paraId="72E89EA6" w14:textId="6B9541FF" w:rsidR="006A0664" w:rsidRPr="006A0664" w:rsidRDefault="006A0664" w:rsidP="006A0664">
            <w:pPr>
              <w:rPr>
                <w:rFonts w:ascii="微软雅黑" w:eastAsia="微软雅黑" w:hAnsi="微软雅黑"/>
                <w:sz w:val="18"/>
                <w:szCs w:val="18"/>
                <w:lang w:eastAsia="zh-CN"/>
              </w:rPr>
            </w:pPr>
          </w:p>
        </w:tc>
        <w:tc>
          <w:tcPr>
            <w:tcW w:w="3260" w:type="dxa"/>
            <w:tcMar>
              <w:top w:w="0" w:type="dxa"/>
              <w:left w:w="108" w:type="dxa"/>
              <w:bottom w:w="0" w:type="dxa"/>
              <w:right w:w="108" w:type="dxa"/>
            </w:tcMar>
            <w:vAlign w:val="center"/>
            <w:hideMark/>
          </w:tcPr>
          <w:p w14:paraId="790E8F7D" w14:textId="7BCEB139" w:rsidR="00712D5F" w:rsidRPr="00786696" w:rsidRDefault="00712D5F" w:rsidP="00786696">
            <w:pPr>
              <w:rPr>
                <w:rFonts w:ascii="微软雅黑" w:eastAsia="微软雅黑" w:hAnsi="微软雅黑"/>
                <w:sz w:val="18"/>
                <w:szCs w:val="18"/>
                <w:lang w:eastAsia="zh-CN"/>
              </w:rPr>
            </w:pPr>
            <w:r w:rsidRPr="00786696">
              <w:rPr>
                <w:rFonts w:ascii="微软雅黑" w:eastAsia="微软雅黑" w:hAnsi="微软雅黑" w:hint="eastAsia"/>
                <w:sz w:val="18"/>
                <w:szCs w:val="18"/>
                <w:lang w:eastAsia="zh-CN"/>
              </w:rPr>
              <w:t>若不选，保存时提示“请选择结束时间！</w:t>
            </w:r>
          </w:p>
          <w:p w14:paraId="611B4635" w14:textId="4BDD5209" w:rsidR="00712D5F" w:rsidRPr="00786696" w:rsidRDefault="00712D5F" w:rsidP="00786696">
            <w:pPr>
              <w:rPr>
                <w:rFonts w:ascii="微软雅黑" w:eastAsia="微软雅黑" w:hAnsi="微软雅黑"/>
                <w:sz w:val="18"/>
                <w:szCs w:val="18"/>
                <w:lang w:eastAsia="zh-CN"/>
              </w:rPr>
            </w:pPr>
            <w:r w:rsidRPr="00786696">
              <w:rPr>
                <w:rFonts w:ascii="微软雅黑" w:eastAsia="微软雅黑" w:hAnsi="微软雅黑" w:hint="eastAsia"/>
                <w:sz w:val="18"/>
                <w:szCs w:val="18"/>
                <w:lang w:eastAsia="zh-CN"/>
              </w:rPr>
              <w:t>若结束时间早与开始时间，保存时提示“</w:t>
            </w:r>
            <w:r w:rsidR="003071CE">
              <w:rPr>
                <w:rFonts w:ascii="微软雅黑" w:eastAsia="微软雅黑" w:hAnsi="微软雅黑" w:hint="eastAsia"/>
                <w:sz w:val="18"/>
                <w:szCs w:val="18"/>
                <w:lang w:eastAsia="zh-CN"/>
              </w:rPr>
              <w:t>面访</w:t>
            </w:r>
            <w:r w:rsidRPr="00786696">
              <w:rPr>
                <w:rFonts w:ascii="微软雅黑" w:eastAsia="微软雅黑" w:hAnsi="微软雅黑" w:hint="eastAsia"/>
                <w:sz w:val="18"/>
                <w:szCs w:val="18"/>
                <w:lang w:eastAsia="zh-CN"/>
              </w:rPr>
              <w:t>结束时间不能早于</w:t>
            </w:r>
            <w:r w:rsidR="003071CE">
              <w:rPr>
                <w:rFonts w:ascii="微软雅黑" w:eastAsia="微软雅黑" w:hAnsi="微软雅黑" w:hint="eastAsia"/>
                <w:sz w:val="18"/>
                <w:szCs w:val="18"/>
                <w:lang w:eastAsia="zh-CN"/>
              </w:rPr>
              <w:t>面访</w:t>
            </w:r>
            <w:r w:rsidRPr="00786696">
              <w:rPr>
                <w:rFonts w:ascii="微软雅黑" w:eastAsia="微软雅黑" w:hAnsi="微软雅黑" w:hint="eastAsia"/>
                <w:sz w:val="18"/>
                <w:szCs w:val="18"/>
                <w:lang w:eastAsia="zh-CN"/>
              </w:rPr>
              <w:t>开始时间</w:t>
            </w:r>
            <w:r w:rsidR="003071CE">
              <w:rPr>
                <w:rFonts w:ascii="微软雅黑" w:eastAsia="微软雅黑" w:hAnsi="微软雅黑" w:hint="eastAsia"/>
                <w:sz w:val="18"/>
                <w:szCs w:val="18"/>
                <w:lang w:eastAsia="zh-CN"/>
              </w:rPr>
              <w:t>”</w:t>
            </w:r>
          </w:p>
        </w:tc>
      </w:tr>
      <w:tr w:rsidR="00712D5F" w:rsidRPr="002B5E45" w14:paraId="3337528C" w14:textId="77777777" w:rsidTr="003559D2">
        <w:trPr>
          <w:trHeight w:val="478"/>
        </w:trPr>
        <w:tc>
          <w:tcPr>
            <w:tcW w:w="1271" w:type="dxa"/>
            <w:tcMar>
              <w:top w:w="0" w:type="dxa"/>
              <w:left w:w="108" w:type="dxa"/>
              <w:bottom w:w="0" w:type="dxa"/>
              <w:right w:w="108" w:type="dxa"/>
            </w:tcMar>
            <w:vAlign w:val="center"/>
            <w:hideMark/>
          </w:tcPr>
          <w:p w14:paraId="6921ECAA" w14:textId="1787E09E" w:rsidR="00712D5F" w:rsidRPr="00CD2C53" w:rsidRDefault="000B5D6B">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日程地址</w:t>
            </w:r>
          </w:p>
        </w:tc>
        <w:tc>
          <w:tcPr>
            <w:tcW w:w="992" w:type="dxa"/>
            <w:tcMar>
              <w:top w:w="0" w:type="dxa"/>
              <w:left w:w="108" w:type="dxa"/>
              <w:bottom w:w="0" w:type="dxa"/>
              <w:right w:w="108" w:type="dxa"/>
            </w:tcMar>
            <w:vAlign w:val="center"/>
            <w:hideMark/>
          </w:tcPr>
          <w:p w14:paraId="55813762" w14:textId="77777777" w:rsidR="00712D5F" w:rsidRPr="00CD2C53"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否</w:t>
            </w:r>
          </w:p>
        </w:tc>
        <w:tc>
          <w:tcPr>
            <w:tcW w:w="988" w:type="dxa"/>
            <w:tcMar>
              <w:top w:w="0" w:type="dxa"/>
              <w:left w:w="108" w:type="dxa"/>
              <w:bottom w:w="0" w:type="dxa"/>
              <w:right w:w="108" w:type="dxa"/>
            </w:tcMar>
            <w:vAlign w:val="center"/>
            <w:hideMark/>
          </w:tcPr>
          <w:p w14:paraId="59368D95" w14:textId="52C0D46E" w:rsidR="00712D5F" w:rsidRPr="00CD2C53" w:rsidRDefault="00712D5F">
            <w:pPr>
              <w:spacing w:line="240" w:lineRule="auto"/>
              <w:rPr>
                <w:rFonts w:ascii="微软雅黑" w:eastAsia="微软雅黑" w:hAnsi="微软雅黑"/>
                <w:sz w:val="18"/>
                <w:szCs w:val="18"/>
                <w:lang w:eastAsia="zh-CN"/>
              </w:rPr>
            </w:pPr>
          </w:p>
        </w:tc>
        <w:tc>
          <w:tcPr>
            <w:tcW w:w="2556" w:type="dxa"/>
            <w:tcMar>
              <w:top w:w="0" w:type="dxa"/>
              <w:left w:w="108" w:type="dxa"/>
              <w:bottom w:w="0" w:type="dxa"/>
              <w:right w:w="108" w:type="dxa"/>
            </w:tcMar>
            <w:vAlign w:val="center"/>
            <w:hideMark/>
          </w:tcPr>
          <w:p w14:paraId="1CE264F3" w14:textId="600DC4E5" w:rsidR="00712D5F" w:rsidRPr="00CD2C53" w:rsidRDefault="000B5D6B">
            <w:pPr>
              <w:spacing w:line="240" w:lineRule="auto"/>
              <w:rPr>
                <w:rFonts w:ascii="微软雅黑" w:eastAsia="微软雅黑" w:hAnsi="微软雅黑"/>
                <w:sz w:val="18"/>
                <w:szCs w:val="18"/>
                <w:lang w:eastAsia="zh-CN"/>
              </w:rPr>
            </w:pPr>
            <w:r w:rsidRPr="000B5D6B">
              <w:rPr>
                <w:rFonts w:ascii="微软雅黑" w:eastAsia="微软雅黑" w:hAnsi="微软雅黑" w:hint="eastAsia"/>
                <w:sz w:val="18"/>
                <w:szCs w:val="18"/>
                <w:lang w:eastAsia="zh-CN"/>
              </w:rPr>
              <w:t>点击弹出地图控件，选择地址</w:t>
            </w:r>
          </w:p>
        </w:tc>
        <w:tc>
          <w:tcPr>
            <w:tcW w:w="3260" w:type="dxa"/>
            <w:tcMar>
              <w:top w:w="0" w:type="dxa"/>
              <w:left w:w="108" w:type="dxa"/>
              <w:bottom w:w="0" w:type="dxa"/>
              <w:right w:w="108" w:type="dxa"/>
            </w:tcMar>
            <w:vAlign w:val="center"/>
          </w:tcPr>
          <w:p w14:paraId="34476D42" w14:textId="77777777" w:rsidR="00712D5F" w:rsidRPr="00CD2C53" w:rsidRDefault="00712D5F">
            <w:pPr>
              <w:spacing w:line="240" w:lineRule="auto"/>
              <w:rPr>
                <w:rFonts w:ascii="微软雅黑" w:eastAsia="微软雅黑" w:hAnsi="微软雅黑"/>
                <w:sz w:val="18"/>
                <w:szCs w:val="18"/>
                <w:lang w:eastAsia="zh-CN"/>
              </w:rPr>
            </w:pPr>
          </w:p>
        </w:tc>
      </w:tr>
      <w:tr w:rsidR="002B5E45" w:rsidRPr="002B5E45" w14:paraId="55A33E37" w14:textId="77777777" w:rsidTr="003559D2">
        <w:trPr>
          <w:trHeight w:val="312"/>
        </w:trPr>
        <w:tc>
          <w:tcPr>
            <w:tcW w:w="1271" w:type="dxa"/>
            <w:tcMar>
              <w:top w:w="0" w:type="dxa"/>
              <w:left w:w="108" w:type="dxa"/>
              <w:bottom w:w="0" w:type="dxa"/>
              <w:right w:w="108" w:type="dxa"/>
            </w:tcMar>
            <w:vAlign w:val="center"/>
            <w:hideMark/>
          </w:tcPr>
          <w:p w14:paraId="4C474AEF"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详细地址</w:t>
            </w:r>
          </w:p>
        </w:tc>
        <w:tc>
          <w:tcPr>
            <w:tcW w:w="992" w:type="dxa"/>
            <w:tcMar>
              <w:top w:w="0" w:type="dxa"/>
              <w:left w:w="108" w:type="dxa"/>
              <w:bottom w:w="0" w:type="dxa"/>
              <w:right w:w="108" w:type="dxa"/>
            </w:tcMar>
            <w:vAlign w:val="center"/>
            <w:hideMark/>
          </w:tcPr>
          <w:p w14:paraId="66128B63"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否</w:t>
            </w:r>
          </w:p>
        </w:tc>
        <w:tc>
          <w:tcPr>
            <w:tcW w:w="988" w:type="dxa"/>
            <w:tcMar>
              <w:top w:w="0" w:type="dxa"/>
              <w:left w:w="108" w:type="dxa"/>
              <w:bottom w:w="0" w:type="dxa"/>
              <w:right w:w="108" w:type="dxa"/>
            </w:tcMar>
            <w:vAlign w:val="center"/>
            <w:hideMark/>
          </w:tcPr>
          <w:p w14:paraId="707A49A0"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文本</w:t>
            </w:r>
          </w:p>
        </w:tc>
        <w:tc>
          <w:tcPr>
            <w:tcW w:w="2556" w:type="dxa"/>
            <w:tcMar>
              <w:top w:w="0" w:type="dxa"/>
              <w:left w:w="108" w:type="dxa"/>
              <w:bottom w:w="0" w:type="dxa"/>
              <w:right w:w="108" w:type="dxa"/>
            </w:tcMar>
            <w:vAlign w:val="center"/>
            <w:hideMark/>
          </w:tcPr>
          <w:p w14:paraId="1E677836"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自由输入</w:t>
            </w:r>
          </w:p>
        </w:tc>
        <w:tc>
          <w:tcPr>
            <w:tcW w:w="3260" w:type="dxa"/>
            <w:tcMar>
              <w:top w:w="0" w:type="dxa"/>
              <w:left w:w="108" w:type="dxa"/>
              <w:bottom w:w="0" w:type="dxa"/>
              <w:right w:w="108" w:type="dxa"/>
            </w:tcMar>
            <w:vAlign w:val="center"/>
            <w:hideMark/>
          </w:tcPr>
          <w:p w14:paraId="027B777A" w14:textId="496EDD6B" w:rsidR="008B1F19" w:rsidRPr="00CD2C53" w:rsidRDefault="008B1F19">
            <w:pPr>
              <w:spacing w:line="240" w:lineRule="auto"/>
              <w:rPr>
                <w:rFonts w:ascii="微软雅黑" w:eastAsia="微软雅黑" w:hAnsi="微软雅黑"/>
                <w:sz w:val="18"/>
                <w:szCs w:val="18"/>
                <w:lang w:eastAsia="zh-CN"/>
              </w:rPr>
            </w:pPr>
          </w:p>
        </w:tc>
      </w:tr>
      <w:tr w:rsidR="00712D5F" w:rsidRPr="002B5E45" w14:paraId="3C7A07F2" w14:textId="77777777" w:rsidTr="003559D2">
        <w:trPr>
          <w:trHeight w:val="1159"/>
        </w:trPr>
        <w:tc>
          <w:tcPr>
            <w:tcW w:w="1271" w:type="dxa"/>
            <w:tcMar>
              <w:top w:w="0" w:type="dxa"/>
              <w:left w:w="108" w:type="dxa"/>
              <w:bottom w:w="0" w:type="dxa"/>
              <w:right w:w="108" w:type="dxa"/>
            </w:tcMar>
            <w:vAlign w:val="center"/>
            <w:hideMark/>
          </w:tcPr>
          <w:p w14:paraId="729694FA" w14:textId="0C291D59" w:rsidR="00712D5F" w:rsidRPr="00CD2C53" w:rsidRDefault="00F72102">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添加</w:t>
            </w:r>
            <w:r w:rsidR="00712D5F" w:rsidRPr="00CD2C53">
              <w:rPr>
                <w:rFonts w:ascii="微软雅黑" w:eastAsia="微软雅黑" w:hAnsi="微软雅黑" w:hint="eastAsia"/>
                <w:sz w:val="18"/>
                <w:szCs w:val="18"/>
                <w:lang w:eastAsia="zh-CN"/>
              </w:rPr>
              <w:t>提醒</w:t>
            </w:r>
          </w:p>
        </w:tc>
        <w:tc>
          <w:tcPr>
            <w:tcW w:w="992" w:type="dxa"/>
            <w:tcMar>
              <w:top w:w="0" w:type="dxa"/>
              <w:left w:w="108" w:type="dxa"/>
              <w:bottom w:w="0" w:type="dxa"/>
              <w:right w:w="108" w:type="dxa"/>
            </w:tcMar>
            <w:vAlign w:val="center"/>
            <w:hideMark/>
          </w:tcPr>
          <w:p w14:paraId="15DE393A" w14:textId="3AD90BF7" w:rsidR="00712D5F" w:rsidRPr="00CD2C53" w:rsidRDefault="00F72102">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否</w:t>
            </w:r>
          </w:p>
        </w:tc>
        <w:tc>
          <w:tcPr>
            <w:tcW w:w="988" w:type="dxa"/>
            <w:tcMar>
              <w:top w:w="0" w:type="dxa"/>
              <w:left w:w="108" w:type="dxa"/>
              <w:bottom w:w="0" w:type="dxa"/>
              <w:right w:w="108" w:type="dxa"/>
            </w:tcMar>
            <w:vAlign w:val="center"/>
            <w:hideMark/>
          </w:tcPr>
          <w:p w14:paraId="09462A09" w14:textId="77777777" w:rsidR="00712D5F" w:rsidRPr="00CD2C53"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下拉选择</w:t>
            </w:r>
          </w:p>
        </w:tc>
        <w:tc>
          <w:tcPr>
            <w:tcW w:w="2556" w:type="dxa"/>
            <w:tcMar>
              <w:top w:w="0" w:type="dxa"/>
              <w:left w:w="108" w:type="dxa"/>
              <w:bottom w:w="0" w:type="dxa"/>
              <w:right w:w="108" w:type="dxa"/>
            </w:tcMar>
            <w:vAlign w:val="center"/>
            <w:hideMark/>
          </w:tcPr>
          <w:p w14:paraId="4F2920ED" w14:textId="38936208" w:rsidR="005D1D9B" w:rsidRDefault="005D1D9B">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无</w:t>
            </w:r>
          </w:p>
          <w:p w14:paraId="2BD7F936" w14:textId="1750023E" w:rsidR="00557F88" w:rsidRDefault="00557F88">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日程开始时</w:t>
            </w:r>
          </w:p>
          <w:p w14:paraId="67B8BF35" w14:textId="11ED167A" w:rsidR="00F4247F"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提前</w:t>
            </w:r>
            <w:r w:rsidR="00557F88">
              <w:rPr>
                <w:rFonts w:ascii="微软雅黑" w:eastAsia="微软雅黑" w:hAnsi="微软雅黑" w:hint="eastAsia"/>
                <w:sz w:val="18"/>
                <w:szCs w:val="18"/>
                <w:lang w:eastAsia="zh-CN"/>
              </w:rPr>
              <w:t>1</w:t>
            </w:r>
            <w:r w:rsidRPr="00CD2C53">
              <w:rPr>
                <w:rFonts w:ascii="微软雅黑" w:eastAsia="微软雅黑" w:hAnsi="微软雅黑" w:hint="eastAsia"/>
                <w:sz w:val="18"/>
                <w:szCs w:val="18"/>
                <w:lang w:eastAsia="zh-CN"/>
              </w:rPr>
              <w:t>5分钟</w:t>
            </w:r>
          </w:p>
          <w:p w14:paraId="4F8411C6" w14:textId="73D29926" w:rsidR="00557F88" w:rsidRDefault="00557F88">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提前3</w:t>
            </w:r>
            <w:r>
              <w:rPr>
                <w:rFonts w:ascii="微软雅黑" w:eastAsia="微软雅黑" w:hAnsi="微软雅黑"/>
                <w:sz w:val="18"/>
                <w:szCs w:val="18"/>
                <w:lang w:eastAsia="zh-CN"/>
              </w:rPr>
              <w:t>0</w:t>
            </w:r>
            <w:r>
              <w:rPr>
                <w:rFonts w:ascii="微软雅黑" w:eastAsia="微软雅黑" w:hAnsi="微软雅黑" w:hint="eastAsia"/>
                <w:sz w:val="18"/>
                <w:szCs w:val="18"/>
                <w:lang w:eastAsia="zh-CN"/>
              </w:rPr>
              <w:t>分钟</w:t>
            </w:r>
          </w:p>
          <w:p w14:paraId="6083015A" w14:textId="714A3C97" w:rsidR="00F4247F"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提前1小时</w:t>
            </w:r>
          </w:p>
          <w:p w14:paraId="48035B60" w14:textId="56D7F8C8" w:rsidR="00557F88" w:rsidRDefault="00557F88">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提前1天</w:t>
            </w:r>
          </w:p>
          <w:p w14:paraId="1B4012BC" w14:textId="31915B97" w:rsidR="00F4247F"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提前3天</w:t>
            </w:r>
          </w:p>
          <w:p w14:paraId="00B74277" w14:textId="77777777" w:rsidR="00712D5F" w:rsidRDefault="00712D5F">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提前7天</w:t>
            </w:r>
          </w:p>
          <w:p w14:paraId="63C74514" w14:textId="2C62F791" w:rsidR="00557F88" w:rsidRPr="00CD2C53" w:rsidRDefault="00557F88">
            <w:pPr>
              <w:spacing w:line="240" w:lineRule="auto"/>
              <w:rPr>
                <w:rFonts w:ascii="微软雅黑" w:eastAsia="微软雅黑" w:hAnsi="微软雅黑"/>
                <w:sz w:val="18"/>
                <w:szCs w:val="18"/>
                <w:lang w:eastAsia="zh-CN"/>
              </w:rPr>
            </w:pPr>
            <w:r>
              <w:rPr>
                <w:rFonts w:ascii="微软雅黑" w:eastAsia="微软雅黑" w:hAnsi="微软雅黑" w:hint="eastAsia"/>
                <w:sz w:val="18"/>
                <w:szCs w:val="18"/>
                <w:lang w:eastAsia="zh-CN"/>
              </w:rPr>
              <w:t>提前3</w:t>
            </w:r>
            <w:r>
              <w:rPr>
                <w:rFonts w:ascii="微软雅黑" w:eastAsia="微软雅黑" w:hAnsi="微软雅黑"/>
                <w:sz w:val="18"/>
                <w:szCs w:val="18"/>
                <w:lang w:eastAsia="zh-CN"/>
              </w:rPr>
              <w:t>0</w:t>
            </w:r>
            <w:r>
              <w:rPr>
                <w:rFonts w:ascii="微软雅黑" w:eastAsia="微软雅黑" w:hAnsi="微软雅黑" w:hint="eastAsia"/>
                <w:sz w:val="18"/>
                <w:szCs w:val="18"/>
                <w:lang w:eastAsia="zh-CN"/>
              </w:rPr>
              <w:t>天</w:t>
            </w:r>
          </w:p>
        </w:tc>
        <w:tc>
          <w:tcPr>
            <w:tcW w:w="3260" w:type="dxa"/>
            <w:tcMar>
              <w:top w:w="0" w:type="dxa"/>
              <w:left w:w="108" w:type="dxa"/>
              <w:bottom w:w="0" w:type="dxa"/>
              <w:right w:w="108" w:type="dxa"/>
            </w:tcMar>
            <w:vAlign w:val="center"/>
            <w:hideMark/>
          </w:tcPr>
          <w:p w14:paraId="6EB1F7BD" w14:textId="49B28FC0" w:rsidR="00712D5F" w:rsidRPr="00CD2C53" w:rsidRDefault="00F4247F">
            <w:pPr>
              <w:spacing w:line="240" w:lineRule="auto"/>
              <w:rPr>
                <w:rFonts w:ascii="微软雅黑" w:eastAsia="微软雅黑" w:hAnsi="微软雅黑"/>
                <w:sz w:val="18"/>
                <w:szCs w:val="18"/>
                <w:lang w:eastAsia="zh-CN"/>
              </w:rPr>
            </w:pPr>
            <w:r w:rsidRPr="00712D5F">
              <w:rPr>
                <w:rFonts w:ascii="微软雅黑" w:eastAsia="微软雅黑" w:hAnsi="微软雅黑" w:hint="eastAsia"/>
                <w:sz w:val="18"/>
                <w:szCs w:val="18"/>
                <w:lang w:eastAsia="zh-CN"/>
              </w:rPr>
              <w:t>注：初始默认“</w:t>
            </w:r>
            <w:r w:rsidR="005D1D9B">
              <w:rPr>
                <w:rFonts w:ascii="微软雅黑" w:eastAsia="微软雅黑" w:hAnsi="微软雅黑" w:hint="eastAsia"/>
                <w:sz w:val="18"/>
                <w:szCs w:val="18"/>
                <w:lang w:eastAsia="zh-CN"/>
              </w:rPr>
              <w:t>无</w:t>
            </w:r>
            <w:r w:rsidRPr="00712D5F">
              <w:rPr>
                <w:rFonts w:ascii="微软雅黑" w:eastAsia="微软雅黑" w:hAnsi="微软雅黑"/>
                <w:sz w:val="18"/>
                <w:szCs w:val="18"/>
                <w:lang w:eastAsia="zh-CN"/>
              </w:rPr>
              <w:t>”</w:t>
            </w:r>
          </w:p>
        </w:tc>
      </w:tr>
      <w:tr w:rsidR="002B5E45" w:rsidRPr="002B5E45" w14:paraId="713BBF06" w14:textId="77777777" w:rsidTr="003559D2">
        <w:trPr>
          <w:trHeight w:val="348"/>
        </w:trPr>
        <w:tc>
          <w:tcPr>
            <w:tcW w:w="1271" w:type="dxa"/>
            <w:tcMar>
              <w:top w:w="0" w:type="dxa"/>
              <w:left w:w="108" w:type="dxa"/>
              <w:bottom w:w="0" w:type="dxa"/>
              <w:right w:w="108" w:type="dxa"/>
            </w:tcMar>
            <w:vAlign w:val="center"/>
            <w:hideMark/>
          </w:tcPr>
          <w:p w14:paraId="23E7067B" w14:textId="19CA9E45"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备注</w:t>
            </w:r>
          </w:p>
        </w:tc>
        <w:tc>
          <w:tcPr>
            <w:tcW w:w="992" w:type="dxa"/>
            <w:tcMar>
              <w:top w:w="0" w:type="dxa"/>
              <w:left w:w="108" w:type="dxa"/>
              <w:bottom w:w="0" w:type="dxa"/>
              <w:right w:w="108" w:type="dxa"/>
            </w:tcMar>
            <w:vAlign w:val="center"/>
            <w:hideMark/>
          </w:tcPr>
          <w:p w14:paraId="70F07446"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否</w:t>
            </w:r>
          </w:p>
        </w:tc>
        <w:tc>
          <w:tcPr>
            <w:tcW w:w="988" w:type="dxa"/>
            <w:tcMar>
              <w:top w:w="0" w:type="dxa"/>
              <w:left w:w="108" w:type="dxa"/>
              <w:bottom w:w="0" w:type="dxa"/>
              <w:right w:w="108" w:type="dxa"/>
            </w:tcMar>
            <w:vAlign w:val="center"/>
            <w:hideMark/>
          </w:tcPr>
          <w:p w14:paraId="53A9883B"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文本</w:t>
            </w:r>
          </w:p>
        </w:tc>
        <w:tc>
          <w:tcPr>
            <w:tcW w:w="2556" w:type="dxa"/>
            <w:tcMar>
              <w:top w:w="0" w:type="dxa"/>
              <w:left w:w="108" w:type="dxa"/>
              <w:bottom w:w="0" w:type="dxa"/>
              <w:right w:w="108" w:type="dxa"/>
            </w:tcMar>
            <w:vAlign w:val="center"/>
            <w:hideMark/>
          </w:tcPr>
          <w:p w14:paraId="29DC215E" w14:textId="77777777" w:rsidR="008B1F19" w:rsidRPr="00CD2C53" w:rsidRDefault="008B1F19">
            <w:pPr>
              <w:spacing w:line="240" w:lineRule="auto"/>
              <w:rPr>
                <w:rFonts w:ascii="微软雅黑" w:eastAsia="微软雅黑" w:hAnsi="微软雅黑"/>
                <w:sz w:val="18"/>
                <w:szCs w:val="18"/>
                <w:lang w:eastAsia="zh-CN"/>
              </w:rPr>
            </w:pPr>
            <w:r w:rsidRPr="00CD2C53">
              <w:rPr>
                <w:rFonts w:ascii="微软雅黑" w:eastAsia="微软雅黑" w:hAnsi="微软雅黑" w:hint="eastAsia"/>
                <w:sz w:val="18"/>
                <w:szCs w:val="18"/>
                <w:lang w:eastAsia="zh-CN"/>
              </w:rPr>
              <w:t>自由输入</w:t>
            </w:r>
          </w:p>
        </w:tc>
        <w:tc>
          <w:tcPr>
            <w:tcW w:w="3260" w:type="dxa"/>
            <w:tcMar>
              <w:top w:w="0" w:type="dxa"/>
              <w:left w:w="108" w:type="dxa"/>
              <w:bottom w:w="0" w:type="dxa"/>
              <w:right w:w="108" w:type="dxa"/>
            </w:tcMar>
            <w:vAlign w:val="center"/>
            <w:hideMark/>
          </w:tcPr>
          <w:p w14:paraId="7CF8D622" w14:textId="6CDC594E" w:rsidR="009E7E7C" w:rsidRPr="00CD2C53" w:rsidRDefault="009E7E7C">
            <w:pPr>
              <w:spacing w:line="240" w:lineRule="auto"/>
              <w:rPr>
                <w:rFonts w:ascii="微软雅黑" w:eastAsia="微软雅黑" w:hAnsi="微软雅黑"/>
                <w:sz w:val="18"/>
                <w:szCs w:val="18"/>
                <w:lang w:eastAsia="zh-CN"/>
              </w:rPr>
            </w:pPr>
            <w:r w:rsidRPr="00A1591A">
              <w:rPr>
                <w:rFonts w:ascii="微软雅黑" w:eastAsia="微软雅黑" w:hAnsi="微软雅黑" w:hint="eastAsia"/>
                <w:sz w:val="18"/>
                <w:szCs w:val="18"/>
                <w:lang w:eastAsia="zh-CN"/>
              </w:rPr>
              <w:t>输入框内提示“</w:t>
            </w:r>
            <w:r>
              <w:rPr>
                <w:rFonts w:ascii="微软雅黑" w:eastAsia="微软雅黑" w:hAnsi="微软雅黑" w:hint="eastAsia"/>
                <w:sz w:val="18"/>
                <w:szCs w:val="18"/>
                <w:lang w:eastAsia="zh-CN"/>
              </w:rPr>
              <w:t>请输入</w:t>
            </w:r>
            <w:r w:rsidRPr="00CD2C53">
              <w:rPr>
                <w:rFonts w:ascii="微软雅黑" w:eastAsia="微软雅黑" w:hAnsi="微软雅黑" w:hint="eastAsia"/>
                <w:sz w:val="18"/>
                <w:szCs w:val="18"/>
                <w:lang w:eastAsia="zh-CN"/>
              </w:rPr>
              <w:t>拜访目的、拜访要点</w:t>
            </w:r>
            <w:r>
              <w:rPr>
                <w:rFonts w:ascii="微软雅黑" w:eastAsia="微软雅黑" w:hAnsi="微软雅黑" w:hint="eastAsia"/>
                <w:sz w:val="18"/>
                <w:szCs w:val="18"/>
                <w:lang w:eastAsia="zh-CN"/>
              </w:rPr>
              <w:t>等信息“</w:t>
            </w:r>
            <w:r w:rsidRPr="00A1591A">
              <w:rPr>
                <w:rFonts w:ascii="微软雅黑" w:eastAsia="微软雅黑" w:hAnsi="微软雅黑" w:hint="eastAsia"/>
                <w:sz w:val="18"/>
                <w:szCs w:val="18"/>
                <w:lang w:eastAsia="zh-CN"/>
              </w:rPr>
              <w:t>，字数限制1000个中文字及以内。</w:t>
            </w:r>
          </w:p>
        </w:tc>
      </w:tr>
    </w:tbl>
    <w:p w14:paraId="1C01C85B" w14:textId="2DB04678" w:rsidR="009E55AE" w:rsidRDefault="009E55AE" w:rsidP="007232D7">
      <w:pPr>
        <w:pStyle w:val="ListParagraph"/>
        <w:widowControl/>
        <w:ind w:left="420" w:firstLineChars="0" w:firstLine="0"/>
        <w:rPr>
          <w:rFonts w:ascii="微软雅黑" w:eastAsia="微软雅黑" w:hAnsi="微软雅黑"/>
          <w:sz w:val="20"/>
          <w:szCs w:val="20"/>
        </w:rPr>
      </w:pPr>
    </w:p>
    <w:p w14:paraId="321888A1" w14:textId="77777777" w:rsidR="008B1F19" w:rsidRDefault="008B1F19" w:rsidP="009B528D">
      <w:pPr>
        <w:pStyle w:val="BodyText3"/>
        <w:numPr>
          <w:ilvl w:val="0"/>
          <w:numId w:val="70"/>
        </w:numPr>
      </w:pPr>
      <w:r>
        <w:rPr>
          <w:rFonts w:hint="eastAsia"/>
        </w:rPr>
        <w:t>点击保存</w:t>
      </w:r>
    </w:p>
    <w:p w14:paraId="723E5D28" w14:textId="6C6E1FE0" w:rsidR="008B1F19" w:rsidRDefault="008B1F19" w:rsidP="009B528D">
      <w:pPr>
        <w:pStyle w:val="BodyText3"/>
        <w:numPr>
          <w:ilvl w:val="0"/>
          <w:numId w:val="102"/>
        </w:numPr>
      </w:pPr>
      <w:r>
        <w:rPr>
          <w:rFonts w:hint="eastAsia"/>
        </w:rPr>
        <w:t>进行关键字段校验，校验逻辑与内容参考上</w:t>
      </w:r>
      <w:r w:rsidR="00046637">
        <w:rPr>
          <w:rFonts w:hint="eastAsia"/>
        </w:rPr>
        <w:t>表。</w:t>
      </w:r>
    </w:p>
    <w:p w14:paraId="5F193A72" w14:textId="134D3431" w:rsidR="008B1F19" w:rsidRDefault="008B1F19" w:rsidP="009B528D">
      <w:pPr>
        <w:pStyle w:val="BodyText3"/>
        <w:numPr>
          <w:ilvl w:val="0"/>
          <w:numId w:val="102"/>
        </w:numPr>
      </w:pPr>
      <w:r>
        <w:rPr>
          <w:rFonts w:hint="eastAsia"/>
        </w:rPr>
        <w:t>校验成后，提示“</w:t>
      </w:r>
      <w:r w:rsidR="00E7464D">
        <w:rPr>
          <w:rFonts w:hint="eastAsia"/>
        </w:rPr>
        <w:t>面访创建</w:t>
      </w:r>
      <w:r>
        <w:rPr>
          <w:rFonts w:hint="eastAsia"/>
        </w:rPr>
        <w:t>成功”，</w:t>
      </w:r>
      <w:r w:rsidR="00B244FE">
        <w:rPr>
          <w:rFonts w:hint="eastAsia"/>
        </w:rPr>
        <w:t>生成面访事件，</w:t>
      </w:r>
      <w:r>
        <w:rPr>
          <w:rFonts w:hint="eastAsia"/>
        </w:rPr>
        <w:t>并在</w:t>
      </w:r>
      <w:r w:rsidR="00B244FE">
        <w:rPr>
          <w:rFonts w:hint="eastAsia"/>
        </w:rPr>
        <w:t>N</w:t>
      </w:r>
      <w:r w:rsidR="00B244FE">
        <w:t>avi</w:t>
      </w:r>
      <w:r>
        <w:rPr>
          <w:rFonts w:hint="eastAsia"/>
        </w:rPr>
        <w:t>日历上显示该事件</w:t>
      </w:r>
      <w:r w:rsidR="00046637">
        <w:rPr>
          <w:rFonts w:hint="eastAsia"/>
        </w:rPr>
        <w:t>。</w:t>
      </w:r>
    </w:p>
    <w:p w14:paraId="65E4091E" w14:textId="03CF115F" w:rsidR="008B1F19" w:rsidRDefault="00E7464D" w:rsidP="00621128">
      <w:pPr>
        <w:pStyle w:val="BodyText3"/>
      </w:pPr>
      <w:r>
        <w:rPr>
          <w:rFonts w:hint="eastAsia"/>
        </w:rPr>
        <w:t>若</w:t>
      </w:r>
      <w:r w:rsidR="00E12CD2">
        <w:rPr>
          <w:rFonts w:hint="eastAsia"/>
        </w:rPr>
        <w:t>创建面访时</w:t>
      </w:r>
      <w:r>
        <w:rPr>
          <w:rFonts w:hint="eastAsia"/>
        </w:rPr>
        <w:t>选择了添加提醒，则</w:t>
      </w:r>
      <w:r w:rsidR="008B1F19">
        <w:rPr>
          <w:rFonts w:hint="eastAsia"/>
        </w:rPr>
        <w:t>产生一条消息提醒至消息中心（具体参考</w:t>
      </w:r>
      <w:r w:rsidR="00600182">
        <w:rPr>
          <w:rFonts w:hint="eastAsia"/>
        </w:rPr>
        <w:t>N</w:t>
      </w:r>
      <w:r w:rsidR="00600182">
        <w:t>avi</w:t>
      </w:r>
      <w:r w:rsidR="008B1F19">
        <w:rPr>
          <w:rFonts w:hint="eastAsia"/>
        </w:rPr>
        <w:t>消息中心章节），用于到点提醒</w:t>
      </w:r>
      <w:r w:rsidR="00046637">
        <w:rPr>
          <w:rFonts w:hint="eastAsia"/>
        </w:rPr>
        <w:t>。</w:t>
      </w:r>
    </w:p>
    <w:p w14:paraId="01E9AAF2" w14:textId="07B97D35" w:rsidR="009E7E7C" w:rsidRDefault="009E7E7C" w:rsidP="009E7E7C">
      <w:pPr>
        <w:widowControl/>
        <w:rPr>
          <w:rFonts w:ascii="微软雅黑" w:eastAsia="微软雅黑" w:hAnsi="微软雅黑"/>
          <w:lang w:eastAsia="zh-CN"/>
        </w:rPr>
      </w:pPr>
    </w:p>
    <w:p w14:paraId="7204FE24" w14:textId="055A6E6D" w:rsidR="009E7E7C" w:rsidRDefault="009E7E7C" w:rsidP="00B63867">
      <w:pPr>
        <w:widowControl/>
        <w:ind w:firstLine="360"/>
        <w:rPr>
          <w:rFonts w:ascii="微软雅黑" w:eastAsia="微软雅黑" w:hAnsi="微软雅黑"/>
          <w:lang w:eastAsia="zh-CN"/>
        </w:rPr>
      </w:pPr>
      <w:r>
        <w:rPr>
          <w:rFonts w:ascii="微软雅黑" w:eastAsia="微软雅黑" w:hAnsi="微软雅黑" w:hint="eastAsia"/>
          <w:lang w:eastAsia="zh-CN"/>
        </w:rPr>
        <w:t>示意图</w:t>
      </w:r>
    </w:p>
    <w:p w14:paraId="794AEFEF" w14:textId="4AE3A7B3" w:rsidR="000B5D6B" w:rsidRDefault="000B5D6B" w:rsidP="00B63867">
      <w:pPr>
        <w:widowControl/>
        <w:ind w:firstLine="360"/>
        <w:rPr>
          <w:rFonts w:ascii="微软雅黑" w:eastAsia="微软雅黑" w:hAnsi="微软雅黑"/>
          <w:lang w:eastAsia="zh-CN"/>
        </w:rPr>
      </w:pPr>
    </w:p>
    <w:p w14:paraId="1AA54BE1" w14:textId="1548E06B" w:rsidR="000B5D6B" w:rsidRPr="009E7E7C" w:rsidRDefault="000B5D6B" w:rsidP="000B5D6B">
      <w:pPr>
        <w:widowControl/>
        <w:rPr>
          <w:rFonts w:ascii="微软雅黑" w:eastAsia="微软雅黑" w:hAnsi="微软雅黑"/>
        </w:rPr>
      </w:pPr>
      <w:r w:rsidRPr="000B5D6B">
        <w:rPr>
          <w:rFonts w:ascii="微软雅黑" w:eastAsia="微软雅黑" w:hAnsi="微软雅黑"/>
          <w:noProof/>
        </w:rPr>
        <w:lastRenderedPageBreak/>
        <w:drawing>
          <wp:inline distT="0" distB="0" distL="0" distR="0" wp14:anchorId="27D61CA6" wp14:editId="6036F6B1">
            <wp:extent cx="4552950" cy="3816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6815" cy="3827686"/>
                    </a:xfrm>
                    <a:prstGeom prst="rect">
                      <a:avLst/>
                    </a:prstGeom>
                  </pic:spPr>
                </pic:pic>
              </a:graphicData>
            </a:graphic>
          </wp:inline>
        </w:drawing>
      </w:r>
    </w:p>
    <w:p w14:paraId="33F0C717" w14:textId="517BBF58" w:rsidR="009E7E7C" w:rsidRDefault="000B5D6B" w:rsidP="009E7E7C">
      <w:pPr>
        <w:widowControl/>
        <w:rPr>
          <w:rFonts w:ascii="微软雅黑" w:eastAsia="微软雅黑" w:hAnsi="微软雅黑"/>
        </w:rPr>
      </w:pPr>
      <w:r w:rsidRPr="000B5D6B">
        <w:rPr>
          <w:rFonts w:ascii="微软雅黑" w:eastAsia="微软雅黑" w:hAnsi="微软雅黑"/>
          <w:noProof/>
        </w:rPr>
        <w:drawing>
          <wp:inline distT="0" distB="0" distL="0" distR="0" wp14:anchorId="2C8EAFC4" wp14:editId="358A9C08">
            <wp:extent cx="4591050" cy="34919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3445" cy="3524232"/>
                    </a:xfrm>
                    <a:prstGeom prst="rect">
                      <a:avLst/>
                    </a:prstGeom>
                  </pic:spPr>
                </pic:pic>
              </a:graphicData>
            </a:graphic>
          </wp:inline>
        </w:drawing>
      </w:r>
    </w:p>
    <w:p w14:paraId="13687833" w14:textId="2425B277" w:rsidR="000B5D6B" w:rsidRDefault="000B5D6B" w:rsidP="009E7E7C">
      <w:pPr>
        <w:widowControl/>
        <w:rPr>
          <w:rFonts w:ascii="微软雅黑" w:eastAsia="微软雅黑" w:hAnsi="微软雅黑"/>
        </w:rPr>
      </w:pPr>
    </w:p>
    <w:p w14:paraId="553C4CC8" w14:textId="40AEA7C4" w:rsidR="000B5D6B" w:rsidRDefault="000B5D6B" w:rsidP="009E7E7C">
      <w:pPr>
        <w:widowControl/>
        <w:rPr>
          <w:rFonts w:ascii="微软雅黑" w:eastAsia="微软雅黑" w:hAnsi="微软雅黑"/>
        </w:rPr>
      </w:pPr>
    </w:p>
    <w:p w14:paraId="1121ED5A" w14:textId="77777777" w:rsidR="000B5D6B" w:rsidRDefault="000B5D6B" w:rsidP="000B5D6B">
      <w:pPr>
        <w:pStyle w:val="BodyText3"/>
        <w:ind w:left="0"/>
      </w:pPr>
      <w:r w:rsidRPr="00042106">
        <w:lastRenderedPageBreak/>
        <w:drawing>
          <wp:inline distT="0" distB="0" distL="0" distR="0" wp14:anchorId="5D9B57EE" wp14:editId="2B89352E">
            <wp:extent cx="4467849" cy="409632"/>
            <wp:effectExtent l="0" t="0" r="9525" b="952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67849" cy="409632"/>
                    </a:xfrm>
                    <a:prstGeom prst="rect">
                      <a:avLst/>
                    </a:prstGeom>
                  </pic:spPr>
                </pic:pic>
              </a:graphicData>
            </a:graphic>
          </wp:inline>
        </w:drawing>
      </w:r>
    </w:p>
    <w:p w14:paraId="0766E312" w14:textId="44802929" w:rsidR="000B5D6B" w:rsidRDefault="000B5D6B" w:rsidP="009E7E7C">
      <w:pPr>
        <w:widowControl/>
        <w:rPr>
          <w:rFonts w:ascii="微软雅黑" w:eastAsia="微软雅黑" w:hAnsi="微软雅黑"/>
        </w:rPr>
      </w:pPr>
    </w:p>
    <w:p w14:paraId="03B7D906" w14:textId="3A91273E" w:rsidR="000B5D6B" w:rsidRDefault="000B5D6B" w:rsidP="009E7E7C">
      <w:pPr>
        <w:widowControl/>
        <w:rPr>
          <w:rFonts w:ascii="微软雅黑" w:eastAsia="微软雅黑" w:hAnsi="微软雅黑"/>
        </w:rPr>
      </w:pPr>
      <w:r w:rsidRPr="00042106">
        <w:rPr>
          <w:noProof/>
        </w:rPr>
        <w:drawing>
          <wp:inline distT="0" distB="0" distL="0" distR="0" wp14:anchorId="6D9B4A1D" wp14:editId="134BE12B">
            <wp:extent cx="3937000" cy="3392923"/>
            <wp:effectExtent l="0" t="0" r="635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61141" cy="3413728"/>
                    </a:xfrm>
                    <a:prstGeom prst="rect">
                      <a:avLst/>
                    </a:prstGeom>
                  </pic:spPr>
                </pic:pic>
              </a:graphicData>
            </a:graphic>
          </wp:inline>
        </w:drawing>
      </w:r>
    </w:p>
    <w:p w14:paraId="5BB99091" w14:textId="6109E5D7" w:rsidR="00E4153E" w:rsidRDefault="00E4153E" w:rsidP="009E7E7C">
      <w:pPr>
        <w:widowControl/>
        <w:rPr>
          <w:rFonts w:ascii="微软雅黑" w:eastAsia="微软雅黑" w:hAnsi="微软雅黑"/>
          <w:lang w:eastAsia="zh-CN"/>
        </w:rPr>
      </w:pPr>
    </w:p>
    <w:p w14:paraId="53C36449" w14:textId="77777777" w:rsidR="000B5D6B" w:rsidRPr="00E4153E" w:rsidRDefault="000B5D6B" w:rsidP="009E7E7C">
      <w:pPr>
        <w:widowControl/>
        <w:rPr>
          <w:rFonts w:ascii="微软雅黑" w:eastAsia="微软雅黑" w:hAnsi="微软雅黑"/>
          <w:lang w:eastAsia="zh-CN"/>
        </w:rPr>
      </w:pPr>
    </w:p>
    <w:p w14:paraId="72EE9E31" w14:textId="439F1B45" w:rsidR="00C4246A" w:rsidRPr="00CD2C53" w:rsidRDefault="00C4246A"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sidRPr="00CD2C53">
        <w:rPr>
          <w:rFonts w:ascii="微软雅黑" w:eastAsia="微软雅黑" w:hAnsi="微软雅黑" w:hint="eastAsia"/>
          <w:i w:val="0"/>
          <w:iCs/>
        </w:rPr>
        <w:t>面访的编辑与删除</w:t>
      </w:r>
    </w:p>
    <w:p w14:paraId="37E52FB2" w14:textId="674299D3" w:rsidR="00B63867" w:rsidRPr="00C9210D" w:rsidRDefault="00B63867" w:rsidP="009B528D">
      <w:pPr>
        <w:pStyle w:val="ListParagraph"/>
        <w:widowControl/>
        <w:numPr>
          <w:ilvl w:val="0"/>
          <w:numId w:val="108"/>
        </w:numPr>
        <w:ind w:firstLineChars="0"/>
        <w:rPr>
          <w:rFonts w:ascii="微软雅黑" w:eastAsia="微软雅黑" w:hAnsi="微软雅黑"/>
          <w:sz w:val="20"/>
          <w:szCs w:val="20"/>
        </w:rPr>
      </w:pPr>
      <w:r w:rsidRPr="00C9210D">
        <w:rPr>
          <w:rFonts w:ascii="微软雅黑" w:eastAsia="微软雅黑" w:hAnsi="微软雅黑" w:hint="eastAsia"/>
          <w:sz w:val="20"/>
          <w:szCs w:val="20"/>
        </w:rPr>
        <w:t>进入面访编辑入口：在N</w:t>
      </w:r>
      <w:r w:rsidRPr="00C9210D">
        <w:rPr>
          <w:rFonts w:ascii="微软雅黑" w:eastAsia="微软雅黑" w:hAnsi="微软雅黑"/>
          <w:sz w:val="20"/>
          <w:szCs w:val="20"/>
        </w:rPr>
        <w:t>avi</w:t>
      </w:r>
      <w:r w:rsidRPr="00C9210D">
        <w:rPr>
          <w:rFonts w:ascii="微软雅黑" w:eastAsia="微软雅黑" w:hAnsi="微软雅黑" w:hint="eastAsia"/>
          <w:sz w:val="20"/>
          <w:szCs w:val="20"/>
        </w:rPr>
        <w:t>平台“我的日历”</w:t>
      </w:r>
      <w:r w:rsidR="00C4246A" w:rsidRPr="00C9210D">
        <w:rPr>
          <w:rFonts w:ascii="微软雅黑" w:eastAsia="微软雅黑" w:hAnsi="微软雅黑" w:hint="eastAsia"/>
          <w:sz w:val="20"/>
          <w:szCs w:val="20"/>
        </w:rPr>
        <w:t>中点击面访事件，弹出面访事件详情</w:t>
      </w:r>
      <w:r w:rsidR="00145891" w:rsidRPr="00C9210D">
        <w:rPr>
          <w:rFonts w:ascii="微软雅黑" w:eastAsia="微软雅黑" w:hAnsi="微软雅黑" w:hint="eastAsia"/>
          <w:sz w:val="20"/>
          <w:szCs w:val="20"/>
        </w:rPr>
        <w:t>（如图1）</w:t>
      </w:r>
      <w:r w:rsidR="008102EF" w:rsidRPr="00C9210D">
        <w:rPr>
          <w:rFonts w:ascii="微软雅黑" w:eastAsia="微软雅黑" w:hAnsi="微软雅黑" w:hint="eastAsia"/>
          <w:sz w:val="20"/>
          <w:szCs w:val="20"/>
        </w:rPr>
        <w:t>。</w:t>
      </w:r>
    </w:p>
    <w:p w14:paraId="315F9766" w14:textId="0C2485CC" w:rsidR="00C4246A" w:rsidRPr="00C9210D" w:rsidRDefault="00C4246A" w:rsidP="009B528D">
      <w:pPr>
        <w:pStyle w:val="ListParagraph"/>
        <w:widowControl/>
        <w:numPr>
          <w:ilvl w:val="0"/>
          <w:numId w:val="108"/>
        </w:numPr>
        <w:ind w:firstLineChars="0"/>
        <w:rPr>
          <w:rFonts w:ascii="微软雅黑" w:eastAsia="微软雅黑" w:hAnsi="微软雅黑"/>
          <w:sz w:val="20"/>
          <w:szCs w:val="20"/>
        </w:rPr>
      </w:pPr>
      <w:r w:rsidRPr="00C9210D">
        <w:rPr>
          <w:rFonts w:ascii="微软雅黑" w:eastAsia="微软雅黑" w:hAnsi="微软雅黑" w:hint="eastAsia"/>
          <w:sz w:val="20"/>
          <w:szCs w:val="20"/>
        </w:rPr>
        <w:t>点击“编辑”按钮，进入面访详情编辑</w:t>
      </w:r>
      <w:r w:rsidR="008102EF" w:rsidRPr="00C9210D">
        <w:rPr>
          <w:rFonts w:ascii="微软雅黑" w:eastAsia="微软雅黑" w:hAnsi="微软雅黑" w:hint="eastAsia"/>
          <w:sz w:val="20"/>
          <w:szCs w:val="20"/>
        </w:rPr>
        <w:t>。</w:t>
      </w:r>
      <w:bookmarkStart w:id="224" w:name="_Hlk108223073"/>
      <w:r w:rsidR="00254A6C">
        <w:rPr>
          <w:rFonts w:ascii="微软雅黑" w:eastAsia="微软雅黑" w:hAnsi="微软雅黑" w:hint="eastAsia"/>
          <w:sz w:val="20"/>
          <w:szCs w:val="20"/>
        </w:rPr>
        <w:t>若已经写过访后日志，则面访中的</w:t>
      </w:r>
      <w:r w:rsidR="000D1A7E">
        <w:rPr>
          <w:rFonts w:ascii="微软雅黑" w:eastAsia="微软雅黑" w:hAnsi="微软雅黑" w:hint="eastAsia"/>
          <w:sz w:val="20"/>
          <w:szCs w:val="20"/>
        </w:rPr>
        <w:t>【</w:t>
      </w:r>
      <w:r w:rsidR="00254A6C">
        <w:rPr>
          <w:rFonts w:ascii="微软雅黑" w:eastAsia="微软雅黑" w:hAnsi="微软雅黑" w:hint="eastAsia"/>
          <w:sz w:val="20"/>
          <w:szCs w:val="20"/>
        </w:rPr>
        <w:t>客户姓名</w:t>
      </w:r>
      <w:r w:rsidR="000D1A7E">
        <w:rPr>
          <w:rFonts w:ascii="微软雅黑" w:eastAsia="微软雅黑" w:hAnsi="微软雅黑" w:hint="eastAsia"/>
          <w:sz w:val="20"/>
          <w:szCs w:val="20"/>
        </w:rPr>
        <w:t>】</w:t>
      </w:r>
      <w:r w:rsidR="00254A6C">
        <w:rPr>
          <w:rFonts w:ascii="微软雅黑" w:eastAsia="微软雅黑" w:hAnsi="微软雅黑" w:hint="eastAsia"/>
          <w:sz w:val="20"/>
          <w:szCs w:val="20"/>
        </w:rPr>
        <w:t>不可编辑。</w:t>
      </w:r>
      <w:bookmarkEnd w:id="224"/>
    </w:p>
    <w:p w14:paraId="3B3FF5E1" w14:textId="783D1408" w:rsidR="00C4246A" w:rsidRPr="00C9210D" w:rsidRDefault="00C4246A" w:rsidP="009B528D">
      <w:pPr>
        <w:pStyle w:val="ListParagraph"/>
        <w:widowControl/>
        <w:numPr>
          <w:ilvl w:val="0"/>
          <w:numId w:val="108"/>
        </w:numPr>
        <w:ind w:firstLineChars="0"/>
        <w:rPr>
          <w:rFonts w:ascii="微软雅黑" w:eastAsia="微软雅黑" w:hAnsi="微软雅黑"/>
          <w:sz w:val="20"/>
          <w:szCs w:val="20"/>
        </w:rPr>
      </w:pPr>
      <w:r w:rsidRPr="00C9210D">
        <w:rPr>
          <w:rFonts w:ascii="微软雅黑" w:eastAsia="微软雅黑" w:hAnsi="微软雅黑" w:hint="eastAsia"/>
          <w:sz w:val="20"/>
          <w:szCs w:val="20"/>
        </w:rPr>
        <w:t>点击“删除”按钮，弹出提示“确认删除该事件”，确认后删除该事件</w:t>
      </w:r>
      <w:r w:rsidR="008102EF" w:rsidRPr="00C9210D">
        <w:rPr>
          <w:rFonts w:ascii="微软雅黑" w:eastAsia="微软雅黑" w:hAnsi="微软雅黑" w:hint="eastAsia"/>
          <w:sz w:val="20"/>
          <w:szCs w:val="20"/>
        </w:rPr>
        <w:t>。</w:t>
      </w:r>
      <w:r w:rsidR="00F30BB9">
        <w:rPr>
          <w:rFonts w:ascii="微软雅黑" w:eastAsia="微软雅黑" w:hAnsi="微软雅黑" w:hint="eastAsia"/>
          <w:sz w:val="20"/>
          <w:szCs w:val="20"/>
        </w:rPr>
        <w:t>对于已经写过访后日志的面访，删除时该面访以及访后日志一起删除，在友客户的客户详情中不可查。</w:t>
      </w:r>
    </w:p>
    <w:p w14:paraId="4E477EC5" w14:textId="77777777" w:rsidR="00A77A09" w:rsidRDefault="00A77A09" w:rsidP="00EF1E55">
      <w:pPr>
        <w:widowControl/>
        <w:ind w:firstLine="360"/>
        <w:rPr>
          <w:rFonts w:ascii="微软雅黑" w:eastAsia="微软雅黑" w:hAnsi="微软雅黑"/>
          <w:lang w:eastAsia="zh-CN"/>
        </w:rPr>
      </w:pPr>
    </w:p>
    <w:p w14:paraId="386F9506" w14:textId="16AEE302" w:rsidR="00E7464D" w:rsidRPr="00E7464D" w:rsidRDefault="00E7464D" w:rsidP="00EF1E55">
      <w:pPr>
        <w:widowControl/>
        <w:ind w:firstLine="360"/>
        <w:rPr>
          <w:rFonts w:ascii="微软雅黑" w:eastAsia="微软雅黑" w:hAnsi="微软雅黑"/>
        </w:rPr>
      </w:pPr>
      <w:r>
        <w:rPr>
          <w:rFonts w:ascii="微软雅黑" w:eastAsia="微软雅黑" w:hAnsi="微软雅黑" w:hint="eastAsia"/>
          <w:lang w:eastAsia="zh-CN"/>
        </w:rPr>
        <w:t>示意图</w:t>
      </w:r>
    </w:p>
    <w:p w14:paraId="44559D20" w14:textId="52DBDA77" w:rsidR="00E7464D" w:rsidRPr="00E7464D" w:rsidRDefault="00293B05" w:rsidP="00E7464D">
      <w:pPr>
        <w:widowControl/>
        <w:rPr>
          <w:rFonts w:ascii="微软雅黑" w:eastAsia="微软雅黑" w:hAnsi="微软雅黑"/>
        </w:rPr>
      </w:pPr>
      <w:r w:rsidRPr="00293B05">
        <w:rPr>
          <w:rFonts w:ascii="微软雅黑" w:eastAsia="微软雅黑" w:hAnsi="微软雅黑"/>
          <w:noProof/>
        </w:rPr>
        <w:lastRenderedPageBreak/>
        <w:drawing>
          <wp:inline distT="0" distB="0" distL="0" distR="0" wp14:anchorId="5758E20B" wp14:editId="5F3032BA">
            <wp:extent cx="3963905" cy="3568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2925" cy="3576820"/>
                    </a:xfrm>
                    <a:prstGeom prst="rect">
                      <a:avLst/>
                    </a:prstGeom>
                  </pic:spPr>
                </pic:pic>
              </a:graphicData>
            </a:graphic>
          </wp:inline>
        </w:drawing>
      </w:r>
    </w:p>
    <w:p w14:paraId="7B531ED6" w14:textId="68572C34" w:rsidR="00293B05" w:rsidRDefault="00293B05" w:rsidP="002436BA">
      <w:pPr>
        <w:widowControl/>
        <w:rPr>
          <w:rFonts w:ascii="微软雅黑" w:eastAsia="微软雅黑" w:hAnsi="微软雅黑"/>
        </w:rPr>
      </w:pPr>
    </w:p>
    <w:p w14:paraId="214CCC15" w14:textId="0B4778E2" w:rsidR="002436BA" w:rsidRPr="002436BA" w:rsidRDefault="00115738" w:rsidP="002436BA">
      <w:pPr>
        <w:pStyle w:val="Heading3"/>
        <w:spacing w:before="120" w:after="120"/>
        <w:rPr>
          <w:rFonts w:ascii="微软雅黑" w:eastAsia="微软雅黑" w:hAnsi="微软雅黑"/>
        </w:rPr>
      </w:pPr>
      <w:bookmarkStart w:id="225" w:name="_Toc111473587"/>
      <w:r>
        <w:rPr>
          <w:rFonts w:ascii="微软雅黑" w:eastAsia="微软雅黑" w:hAnsi="微软雅黑" w:hint="eastAsia"/>
        </w:rPr>
        <w:t>其他</w:t>
      </w:r>
      <w:r w:rsidR="007D1686">
        <w:rPr>
          <w:rFonts w:ascii="微软雅黑" w:eastAsia="微软雅黑" w:hAnsi="微软雅黑" w:hint="eastAsia"/>
        </w:rPr>
        <w:t>日程</w:t>
      </w:r>
      <w:bookmarkEnd w:id="225"/>
    </w:p>
    <w:p w14:paraId="3ED72A4B" w14:textId="4FF53AF6" w:rsidR="00B03686" w:rsidRDefault="00B03686" w:rsidP="00CB6AE1">
      <w:pPr>
        <w:pStyle w:val="BodyText3"/>
        <w:numPr>
          <w:ilvl w:val="0"/>
          <w:numId w:val="179"/>
        </w:numPr>
      </w:pPr>
      <w:r>
        <w:rPr>
          <w:rFonts w:hint="eastAsia"/>
        </w:rPr>
        <w:t>新建</w:t>
      </w:r>
      <w:r w:rsidR="00115738">
        <w:rPr>
          <w:rFonts w:hint="eastAsia"/>
        </w:rPr>
        <w:t>其他</w:t>
      </w:r>
      <w:r>
        <w:rPr>
          <w:rFonts w:hint="eastAsia"/>
        </w:rPr>
        <w:t>日程入口：</w:t>
      </w:r>
    </w:p>
    <w:p w14:paraId="5F7E51E5" w14:textId="76406CB5" w:rsidR="00B03686" w:rsidRDefault="00B03686" w:rsidP="00CB6AE1">
      <w:pPr>
        <w:pStyle w:val="BodyText3"/>
        <w:numPr>
          <w:ilvl w:val="0"/>
          <w:numId w:val="180"/>
        </w:numPr>
      </w:pPr>
      <w:r>
        <w:rPr>
          <w:rFonts w:hint="eastAsia"/>
        </w:rPr>
        <w:t>在N</w:t>
      </w:r>
      <w:r>
        <w:t>avi</w:t>
      </w:r>
      <w:r>
        <w:rPr>
          <w:rFonts w:hint="eastAsia"/>
        </w:rPr>
        <w:t>平台“我的日历”中点击</w:t>
      </w:r>
      <w:r w:rsidRPr="00046637">
        <w:rPr>
          <w:rFonts w:hint="eastAsia"/>
        </w:rPr>
        <w:t>【新建日程】</w:t>
      </w:r>
      <w:r>
        <w:rPr>
          <w:rFonts w:hint="eastAsia"/>
        </w:rPr>
        <w:t>，在弹出选择日程类型中点击“</w:t>
      </w:r>
      <w:r w:rsidR="00115738">
        <w:rPr>
          <w:rFonts w:hint="eastAsia"/>
        </w:rPr>
        <w:t>其他</w:t>
      </w:r>
      <w:r>
        <w:rPr>
          <w:rFonts w:hint="eastAsia"/>
        </w:rPr>
        <w:t>日程”，进入</w:t>
      </w:r>
      <w:r w:rsidR="00621128">
        <w:rPr>
          <w:rFonts w:hint="eastAsia"/>
        </w:rPr>
        <w:t>自</w:t>
      </w:r>
      <w:r>
        <w:rPr>
          <w:rFonts w:hint="eastAsia"/>
        </w:rPr>
        <w:t>定义日程页面。</w:t>
      </w:r>
    </w:p>
    <w:p w14:paraId="0C189616" w14:textId="6978FA21" w:rsidR="00B03686" w:rsidRDefault="00B03686" w:rsidP="00CB6AE1">
      <w:pPr>
        <w:pStyle w:val="BodyText3"/>
        <w:numPr>
          <w:ilvl w:val="0"/>
          <w:numId w:val="180"/>
        </w:numPr>
      </w:pPr>
      <w:r>
        <w:rPr>
          <w:rFonts w:hint="eastAsia"/>
        </w:rPr>
        <w:t>在客户通讯录-客户列表中点击</w:t>
      </w:r>
      <w:r w:rsidRPr="00046637">
        <w:rPr>
          <w:rFonts w:hint="eastAsia"/>
        </w:rPr>
        <w:t>快捷方式【新建日程】</w:t>
      </w:r>
      <w:r>
        <w:rPr>
          <w:rFonts w:hint="eastAsia"/>
        </w:rPr>
        <w:t>，选择“</w:t>
      </w:r>
      <w:r w:rsidR="00115738">
        <w:rPr>
          <w:rFonts w:hint="eastAsia"/>
        </w:rPr>
        <w:t>其他</w:t>
      </w:r>
      <w:r>
        <w:rPr>
          <w:rFonts w:hint="eastAsia"/>
        </w:rPr>
        <w:t>日程”进入</w:t>
      </w:r>
      <w:r w:rsidR="00621128">
        <w:rPr>
          <w:rFonts w:hint="eastAsia"/>
        </w:rPr>
        <w:t>自</w:t>
      </w:r>
      <w:r>
        <w:rPr>
          <w:rFonts w:hint="eastAsia"/>
        </w:rPr>
        <w:t>定义日程页面。</w:t>
      </w:r>
    </w:p>
    <w:p w14:paraId="26427FF1" w14:textId="413E7B88" w:rsidR="00B03686" w:rsidRDefault="00B03686" w:rsidP="00CB6AE1">
      <w:pPr>
        <w:pStyle w:val="BodyText3"/>
        <w:numPr>
          <w:ilvl w:val="0"/>
          <w:numId w:val="180"/>
        </w:numPr>
      </w:pPr>
      <w:r>
        <w:rPr>
          <w:rFonts w:hint="eastAsia"/>
        </w:rPr>
        <w:t>在个人详情页关键工作按钮中点击【新建日程】，选择“</w:t>
      </w:r>
      <w:r w:rsidR="00115738">
        <w:rPr>
          <w:rFonts w:hint="eastAsia"/>
        </w:rPr>
        <w:t>其他</w:t>
      </w:r>
      <w:r>
        <w:rPr>
          <w:rFonts w:hint="eastAsia"/>
        </w:rPr>
        <w:t>日程”，进入</w:t>
      </w:r>
      <w:r w:rsidR="00621128">
        <w:rPr>
          <w:rFonts w:hint="eastAsia"/>
        </w:rPr>
        <w:t>自</w:t>
      </w:r>
      <w:r>
        <w:rPr>
          <w:rFonts w:hint="eastAsia"/>
        </w:rPr>
        <w:t>定义日程页面。</w:t>
      </w:r>
    </w:p>
    <w:p w14:paraId="2BA22B11" w14:textId="20C45321" w:rsidR="00B03686" w:rsidRPr="00B03686" w:rsidRDefault="00B03686" w:rsidP="00B03686">
      <w:pPr>
        <w:widowControl/>
        <w:rPr>
          <w:rFonts w:ascii="微软雅黑" w:eastAsia="微软雅黑" w:hAnsi="微软雅黑"/>
          <w:lang w:eastAsia="zh-CN"/>
        </w:rPr>
      </w:pPr>
    </w:p>
    <w:p w14:paraId="26B5DD53" w14:textId="39BAA0D8" w:rsidR="00B03686" w:rsidRPr="00B03686" w:rsidRDefault="00621128" w:rsidP="00CB6AE1">
      <w:pPr>
        <w:pStyle w:val="BodyText3"/>
        <w:numPr>
          <w:ilvl w:val="0"/>
          <w:numId w:val="179"/>
        </w:numPr>
      </w:pPr>
      <w:r>
        <w:rPr>
          <w:rFonts w:hint="eastAsia"/>
        </w:rPr>
        <w:t>功能说明</w:t>
      </w:r>
    </w:p>
    <w:p w14:paraId="5AF2E4CD" w14:textId="1515F8B6" w:rsidR="002436BA" w:rsidRPr="00B56B7E" w:rsidRDefault="002436BA" w:rsidP="009B528D">
      <w:pPr>
        <w:pStyle w:val="ListParagraph"/>
        <w:widowControl/>
        <w:numPr>
          <w:ilvl w:val="0"/>
          <w:numId w:val="108"/>
        </w:numPr>
        <w:ind w:firstLineChars="0"/>
        <w:rPr>
          <w:rFonts w:ascii="微软雅黑" w:eastAsia="微软雅黑" w:hAnsi="微软雅黑"/>
          <w:sz w:val="20"/>
          <w:szCs w:val="20"/>
        </w:rPr>
      </w:pPr>
      <w:r w:rsidRPr="00B56B7E">
        <w:rPr>
          <w:rFonts w:ascii="微软雅黑" w:eastAsia="微软雅黑" w:hAnsi="微软雅黑" w:hint="eastAsia"/>
          <w:sz w:val="20"/>
          <w:szCs w:val="20"/>
        </w:rPr>
        <w:t>从C</w:t>
      </w:r>
      <w:r w:rsidRPr="00B56B7E">
        <w:rPr>
          <w:rFonts w:ascii="微软雅黑" w:eastAsia="微软雅黑" w:hAnsi="微软雅黑"/>
          <w:sz w:val="20"/>
          <w:szCs w:val="20"/>
        </w:rPr>
        <w:t>RM</w:t>
      </w:r>
      <w:r w:rsidRPr="00B56B7E">
        <w:rPr>
          <w:rFonts w:ascii="微软雅黑" w:eastAsia="微软雅黑" w:hAnsi="微软雅黑" w:hint="eastAsia"/>
          <w:sz w:val="20"/>
          <w:szCs w:val="20"/>
        </w:rPr>
        <w:t>点击进入</w:t>
      </w:r>
      <w:r w:rsidR="00115738">
        <w:rPr>
          <w:rFonts w:ascii="微软雅黑" w:eastAsia="微软雅黑" w:hAnsi="微软雅黑" w:hint="eastAsia"/>
          <w:sz w:val="20"/>
          <w:szCs w:val="20"/>
        </w:rPr>
        <w:t>其他日程</w:t>
      </w:r>
      <w:r w:rsidRPr="00B56B7E">
        <w:rPr>
          <w:rFonts w:ascii="微软雅黑" w:eastAsia="微软雅黑" w:hAnsi="微软雅黑" w:hint="eastAsia"/>
          <w:sz w:val="20"/>
          <w:szCs w:val="20"/>
        </w:rPr>
        <w:t>时，需自动带出所选客户姓名。</w:t>
      </w:r>
    </w:p>
    <w:p w14:paraId="3340694F" w14:textId="3510D03D" w:rsidR="002436BA" w:rsidRDefault="00115738" w:rsidP="009B528D">
      <w:pPr>
        <w:pStyle w:val="ListParagraph"/>
        <w:widowControl/>
        <w:numPr>
          <w:ilvl w:val="0"/>
          <w:numId w:val="108"/>
        </w:numPr>
        <w:ind w:firstLineChars="0"/>
        <w:rPr>
          <w:rFonts w:ascii="微软雅黑" w:eastAsia="微软雅黑" w:hAnsi="微软雅黑"/>
          <w:sz w:val="20"/>
          <w:szCs w:val="20"/>
        </w:rPr>
      </w:pPr>
      <w:r>
        <w:rPr>
          <w:rFonts w:ascii="微软雅黑" w:eastAsia="微软雅黑" w:hAnsi="微软雅黑" w:hint="eastAsia"/>
          <w:sz w:val="20"/>
          <w:szCs w:val="20"/>
        </w:rPr>
        <w:t>其他</w:t>
      </w:r>
      <w:r w:rsidR="005B7B88">
        <w:rPr>
          <w:rFonts w:ascii="微软雅黑" w:eastAsia="微软雅黑" w:hAnsi="微软雅黑" w:hint="eastAsia"/>
          <w:sz w:val="20"/>
          <w:szCs w:val="20"/>
        </w:rPr>
        <w:t>日程数据由N</w:t>
      </w:r>
      <w:r w:rsidR="005B7B88">
        <w:rPr>
          <w:rFonts w:ascii="微软雅黑" w:eastAsia="微软雅黑" w:hAnsi="微软雅黑"/>
          <w:sz w:val="20"/>
          <w:szCs w:val="20"/>
        </w:rPr>
        <w:t>avi</w:t>
      </w:r>
      <w:r w:rsidR="005B7B88">
        <w:rPr>
          <w:rFonts w:ascii="微软雅黑" w:eastAsia="微软雅黑" w:hAnsi="微软雅黑" w:hint="eastAsia"/>
          <w:sz w:val="20"/>
          <w:szCs w:val="20"/>
        </w:rPr>
        <w:t>平台维护，C</w:t>
      </w:r>
      <w:r w:rsidR="005B7B88">
        <w:rPr>
          <w:rFonts w:ascii="微软雅黑" w:eastAsia="微软雅黑" w:hAnsi="微软雅黑"/>
          <w:sz w:val="20"/>
          <w:szCs w:val="20"/>
        </w:rPr>
        <w:t>RM</w:t>
      </w:r>
      <w:r w:rsidR="005B7B88">
        <w:rPr>
          <w:rFonts w:ascii="微软雅黑" w:eastAsia="微软雅黑" w:hAnsi="微软雅黑" w:hint="eastAsia"/>
          <w:sz w:val="20"/>
          <w:szCs w:val="20"/>
        </w:rPr>
        <w:t>中的</w:t>
      </w:r>
      <w:r>
        <w:rPr>
          <w:rFonts w:ascii="微软雅黑" w:eastAsia="微软雅黑" w:hAnsi="微软雅黑" w:hint="eastAsia"/>
          <w:sz w:val="20"/>
          <w:szCs w:val="20"/>
        </w:rPr>
        <w:t>其他</w:t>
      </w:r>
      <w:r w:rsidR="005B7B88">
        <w:rPr>
          <w:rFonts w:ascii="微软雅黑" w:eastAsia="微软雅黑" w:hAnsi="微软雅黑" w:hint="eastAsia"/>
          <w:sz w:val="20"/>
          <w:szCs w:val="20"/>
        </w:rPr>
        <w:t>日程仅作为创建事件的一个入口，页面</w:t>
      </w:r>
      <w:r w:rsidR="002436BA" w:rsidRPr="00B56B7E">
        <w:rPr>
          <w:rFonts w:ascii="微软雅黑" w:eastAsia="微软雅黑" w:hAnsi="微软雅黑" w:hint="eastAsia"/>
          <w:sz w:val="20"/>
          <w:szCs w:val="20"/>
        </w:rPr>
        <w:t>字段的具体输入逻辑及</w:t>
      </w:r>
      <w:r w:rsidR="005B7B88">
        <w:rPr>
          <w:rFonts w:ascii="微软雅黑" w:eastAsia="微软雅黑" w:hAnsi="微软雅黑" w:hint="eastAsia"/>
          <w:sz w:val="20"/>
          <w:szCs w:val="20"/>
        </w:rPr>
        <w:t>对应的</w:t>
      </w:r>
      <w:r w:rsidR="002436BA" w:rsidRPr="00B56B7E">
        <w:rPr>
          <w:rFonts w:ascii="微软雅黑" w:eastAsia="微软雅黑" w:hAnsi="微软雅黑" w:hint="eastAsia"/>
          <w:sz w:val="20"/>
          <w:szCs w:val="20"/>
        </w:rPr>
        <w:t>保存</w:t>
      </w:r>
      <w:r w:rsidR="002436BA">
        <w:rPr>
          <w:rFonts w:ascii="微软雅黑" w:eastAsia="微软雅黑" w:hAnsi="微软雅黑" w:hint="eastAsia"/>
          <w:sz w:val="20"/>
          <w:szCs w:val="20"/>
        </w:rPr>
        <w:t>逻辑，</w:t>
      </w:r>
      <w:r w:rsidR="002436BA" w:rsidRPr="00B56B7E">
        <w:rPr>
          <w:rFonts w:ascii="微软雅黑" w:eastAsia="微软雅黑" w:hAnsi="微软雅黑" w:hint="eastAsia"/>
          <w:sz w:val="20"/>
          <w:szCs w:val="20"/>
        </w:rPr>
        <w:t>参考N</w:t>
      </w:r>
      <w:r w:rsidR="002436BA" w:rsidRPr="00B56B7E">
        <w:rPr>
          <w:rFonts w:ascii="微软雅黑" w:eastAsia="微软雅黑" w:hAnsi="微软雅黑"/>
          <w:sz w:val="20"/>
          <w:szCs w:val="20"/>
        </w:rPr>
        <w:t>avi</w:t>
      </w:r>
      <w:r w:rsidR="002436BA" w:rsidRPr="00B56B7E">
        <w:rPr>
          <w:rFonts w:ascii="微软雅黑" w:eastAsia="微软雅黑" w:hAnsi="微软雅黑" w:hint="eastAsia"/>
          <w:sz w:val="20"/>
          <w:szCs w:val="20"/>
        </w:rPr>
        <w:t>平台需求。</w:t>
      </w:r>
    </w:p>
    <w:p w14:paraId="1577ECEE" w14:textId="61117DF6" w:rsidR="00906F76" w:rsidRPr="00B56B7E" w:rsidRDefault="00906F76" w:rsidP="009B528D">
      <w:pPr>
        <w:pStyle w:val="ListParagraph"/>
        <w:widowControl/>
        <w:numPr>
          <w:ilvl w:val="0"/>
          <w:numId w:val="108"/>
        </w:numPr>
        <w:ind w:firstLineChars="0"/>
        <w:rPr>
          <w:rFonts w:ascii="微软雅黑" w:eastAsia="微软雅黑" w:hAnsi="微软雅黑"/>
          <w:sz w:val="20"/>
          <w:szCs w:val="20"/>
        </w:rPr>
      </w:pPr>
      <w:r>
        <w:rPr>
          <w:rFonts w:ascii="微软雅黑" w:eastAsia="微软雅黑" w:hAnsi="微软雅黑" w:hint="eastAsia"/>
          <w:sz w:val="20"/>
          <w:szCs w:val="20"/>
        </w:rPr>
        <w:t>点击保存，检查校验内容是否通过，具体字段校验内容如下表，校验通过后成功保存</w:t>
      </w:r>
      <w:r w:rsidR="00115738">
        <w:rPr>
          <w:rFonts w:ascii="微软雅黑" w:eastAsia="微软雅黑" w:hAnsi="微软雅黑" w:hint="eastAsia"/>
          <w:sz w:val="20"/>
          <w:szCs w:val="20"/>
        </w:rPr>
        <w:t>其他日程</w:t>
      </w:r>
      <w:r>
        <w:rPr>
          <w:rFonts w:ascii="微软雅黑" w:eastAsia="微软雅黑" w:hAnsi="微软雅黑" w:hint="eastAsia"/>
          <w:sz w:val="20"/>
          <w:szCs w:val="20"/>
        </w:rPr>
        <w:t>。</w:t>
      </w:r>
    </w:p>
    <w:p w14:paraId="4914D790" w14:textId="06C2279E" w:rsidR="002436BA" w:rsidRDefault="002436BA" w:rsidP="00906F76">
      <w:pPr>
        <w:widowControl/>
        <w:ind w:left="420"/>
        <w:rPr>
          <w:rFonts w:ascii="微软雅黑" w:eastAsia="微软雅黑" w:hAnsi="微软雅黑"/>
          <w:lang w:eastAsia="zh-CN"/>
        </w:rPr>
      </w:pPr>
    </w:p>
    <w:tbl>
      <w:tblPr>
        <w:tblW w:w="9067" w:type="dxa"/>
        <w:tblLook w:val="04A0" w:firstRow="1" w:lastRow="0" w:firstColumn="1" w:lastColumn="0" w:noHBand="0" w:noVBand="1"/>
      </w:tblPr>
      <w:tblGrid>
        <w:gridCol w:w="1127"/>
        <w:gridCol w:w="1131"/>
        <w:gridCol w:w="849"/>
        <w:gridCol w:w="5960"/>
      </w:tblGrid>
      <w:tr w:rsidR="001C202E" w:rsidRPr="00711769" w14:paraId="12BA6BD7" w14:textId="77777777" w:rsidTr="005827A1">
        <w:trPr>
          <w:trHeight w:val="324"/>
          <w:tblHeader/>
        </w:trPr>
        <w:tc>
          <w:tcPr>
            <w:tcW w:w="112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98FF5FB" w14:textId="77777777" w:rsidR="00906F76" w:rsidRPr="00906F76" w:rsidRDefault="00906F76" w:rsidP="002F5AB6">
            <w:pPr>
              <w:widowControl/>
              <w:spacing w:line="240" w:lineRule="auto"/>
              <w:rPr>
                <w:rFonts w:ascii="微软雅黑" w:eastAsia="微软雅黑" w:hAnsi="微软雅黑" w:cs="宋体"/>
                <w:b/>
                <w:bCs/>
                <w:color w:val="000000"/>
                <w:sz w:val="18"/>
                <w:szCs w:val="18"/>
                <w:lang w:eastAsia="zh-CN"/>
              </w:rPr>
            </w:pPr>
            <w:r w:rsidRPr="00906F76">
              <w:rPr>
                <w:rFonts w:ascii="微软雅黑" w:eastAsia="微软雅黑" w:hAnsi="微软雅黑" w:cs="宋体" w:hint="eastAsia"/>
                <w:b/>
                <w:bCs/>
                <w:color w:val="000000"/>
                <w:sz w:val="18"/>
                <w:szCs w:val="18"/>
                <w:lang w:eastAsia="zh-CN"/>
              </w:rPr>
              <w:t>字段</w:t>
            </w:r>
          </w:p>
        </w:tc>
        <w:tc>
          <w:tcPr>
            <w:tcW w:w="113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2DC64B2" w14:textId="77777777" w:rsidR="00906F76" w:rsidRPr="00906F76" w:rsidRDefault="00906F76" w:rsidP="002F5AB6">
            <w:pPr>
              <w:widowControl/>
              <w:spacing w:line="240" w:lineRule="auto"/>
              <w:rPr>
                <w:rFonts w:ascii="微软雅黑" w:eastAsia="微软雅黑" w:hAnsi="微软雅黑" w:cs="宋体"/>
                <w:b/>
                <w:bCs/>
                <w:color w:val="000000"/>
                <w:sz w:val="18"/>
                <w:szCs w:val="18"/>
                <w:lang w:eastAsia="zh-CN"/>
              </w:rPr>
            </w:pPr>
            <w:r w:rsidRPr="00906F76">
              <w:rPr>
                <w:rFonts w:ascii="微软雅黑" w:eastAsia="微软雅黑" w:hAnsi="微软雅黑" w:cs="宋体" w:hint="eastAsia"/>
                <w:b/>
                <w:bCs/>
                <w:color w:val="000000"/>
                <w:sz w:val="18"/>
                <w:szCs w:val="18"/>
                <w:lang w:eastAsia="zh-CN"/>
              </w:rPr>
              <w:t>是否必填</w:t>
            </w:r>
          </w:p>
        </w:tc>
        <w:tc>
          <w:tcPr>
            <w:tcW w:w="84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C0FC839" w14:textId="77777777" w:rsidR="00906F76" w:rsidRPr="00906F76" w:rsidRDefault="00906F76" w:rsidP="002F5AB6">
            <w:pPr>
              <w:widowControl/>
              <w:spacing w:line="240" w:lineRule="auto"/>
              <w:rPr>
                <w:rFonts w:ascii="微软雅黑" w:eastAsia="微软雅黑" w:hAnsi="微软雅黑" w:cs="宋体"/>
                <w:b/>
                <w:bCs/>
                <w:color w:val="000000"/>
                <w:sz w:val="18"/>
                <w:szCs w:val="18"/>
                <w:lang w:eastAsia="zh-CN"/>
              </w:rPr>
            </w:pPr>
            <w:r w:rsidRPr="00906F76">
              <w:rPr>
                <w:rFonts w:ascii="微软雅黑" w:eastAsia="微软雅黑" w:hAnsi="微软雅黑" w:cs="宋体" w:hint="eastAsia"/>
                <w:b/>
                <w:bCs/>
                <w:color w:val="000000"/>
                <w:sz w:val="18"/>
                <w:szCs w:val="18"/>
                <w:lang w:eastAsia="zh-CN"/>
              </w:rPr>
              <w:t>类型</w:t>
            </w:r>
          </w:p>
        </w:tc>
        <w:tc>
          <w:tcPr>
            <w:tcW w:w="596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80F816" w14:textId="77777777" w:rsidR="00906F76" w:rsidRPr="00906F76" w:rsidRDefault="00906F76" w:rsidP="002F5AB6">
            <w:pPr>
              <w:widowControl/>
              <w:spacing w:line="240" w:lineRule="auto"/>
              <w:rPr>
                <w:rFonts w:ascii="微软雅黑" w:eastAsia="微软雅黑" w:hAnsi="微软雅黑" w:cs="宋体"/>
                <w:b/>
                <w:bCs/>
                <w:color w:val="000000"/>
                <w:sz w:val="18"/>
                <w:szCs w:val="18"/>
                <w:lang w:eastAsia="zh-CN"/>
              </w:rPr>
            </w:pPr>
            <w:r w:rsidRPr="00906F76">
              <w:rPr>
                <w:rFonts w:ascii="微软雅黑" w:eastAsia="微软雅黑" w:hAnsi="微软雅黑" w:cs="宋体" w:hint="eastAsia"/>
                <w:b/>
                <w:bCs/>
                <w:color w:val="000000"/>
                <w:sz w:val="18"/>
                <w:szCs w:val="18"/>
                <w:lang w:eastAsia="zh-CN"/>
              </w:rPr>
              <w:t>说明</w:t>
            </w:r>
          </w:p>
        </w:tc>
      </w:tr>
      <w:tr w:rsidR="001C202E" w:rsidRPr="00711769" w14:paraId="06FFA243"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tcPr>
          <w:p w14:paraId="2A1A0388"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客户姓名</w:t>
            </w:r>
          </w:p>
        </w:tc>
        <w:tc>
          <w:tcPr>
            <w:tcW w:w="1131" w:type="dxa"/>
            <w:tcBorders>
              <w:top w:val="nil"/>
              <w:left w:val="nil"/>
              <w:bottom w:val="single" w:sz="4" w:space="0" w:color="auto"/>
              <w:right w:val="single" w:sz="4" w:space="0" w:color="auto"/>
            </w:tcBorders>
            <w:shd w:val="clear" w:color="auto" w:fill="auto"/>
            <w:noWrap/>
            <w:vAlign w:val="center"/>
          </w:tcPr>
          <w:p w14:paraId="43064D9A"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N</w:t>
            </w:r>
          </w:p>
        </w:tc>
        <w:tc>
          <w:tcPr>
            <w:tcW w:w="849" w:type="dxa"/>
            <w:tcBorders>
              <w:top w:val="nil"/>
              <w:left w:val="nil"/>
              <w:bottom w:val="single" w:sz="4" w:space="0" w:color="auto"/>
              <w:right w:val="single" w:sz="4" w:space="0" w:color="auto"/>
            </w:tcBorders>
            <w:shd w:val="clear" w:color="auto" w:fill="auto"/>
            <w:noWrap/>
            <w:vAlign w:val="center"/>
          </w:tcPr>
          <w:p w14:paraId="63DBD493"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按钮</w:t>
            </w:r>
          </w:p>
        </w:tc>
        <w:tc>
          <w:tcPr>
            <w:tcW w:w="5960" w:type="dxa"/>
            <w:tcBorders>
              <w:top w:val="nil"/>
              <w:left w:val="nil"/>
              <w:bottom w:val="single" w:sz="4" w:space="0" w:color="auto"/>
              <w:right w:val="single" w:sz="4" w:space="0" w:color="auto"/>
            </w:tcBorders>
            <w:shd w:val="clear" w:color="auto" w:fill="auto"/>
            <w:noWrap/>
            <w:vAlign w:val="center"/>
          </w:tcPr>
          <w:p w14:paraId="0376FE1F" w14:textId="37108F0D"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从C</w:t>
            </w:r>
            <w:r>
              <w:rPr>
                <w:rFonts w:ascii="微软雅黑" w:eastAsia="微软雅黑" w:hAnsi="微软雅黑"/>
                <w:sz w:val="18"/>
                <w:szCs w:val="18"/>
                <w:lang w:eastAsia="zh-CN"/>
              </w:rPr>
              <w:t>RM</w:t>
            </w:r>
            <w:r>
              <w:rPr>
                <w:rFonts w:ascii="微软雅黑" w:eastAsia="微软雅黑" w:hAnsi="微软雅黑" w:hint="eastAsia"/>
                <w:sz w:val="18"/>
                <w:szCs w:val="18"/>
                <w:lang w:eastAsia="zh-CN"/>
              </w:rPr>
              <w:t>进入，自动带出所选客户姓名。</w:t>
            </w:r>
          </w:p>
        </w:tc>
      </w:tr>
      <w:tr w:rsidR="001C202E" w:rsidRPr="00711769" w14:paraId="3CD3DE87"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1800A442"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日程描述</w:t>
            </w:r>
          </w:p>
        </w:tc>
        <w:tc>
          <w:tcPr>
            <w:tcW w:w="1131" w:type="dxa"/>
            <w:tcBorders>
              <w:top w:val="nil"/>
              <w:left w:val="nil"/>
              <w:bottom w:val="single" w:sz="4" w:space="0" w:color="auto"/>
              <w:right w:val="single" w:sz="4" w:space="0" w:color="auto"/>
            </w:tcBorders>
            <w:shd w:val="clear" w:color="auto" w:fill="auto"/>
            <w:noWrap/>
            <w:vAlign w:val="center"/>
            <w:hideMark/>
          </w:tcPr>
          <w:p w14:paraId="6BAA2921"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Y</w:t>
            </w:r>
          </w:p>
        </w:tc>
        <w:tc>
          <w:tcPr>
            <w:tcW w:w="849" w:type="dxa"/>
            <w:tcBorders>
              <w:top w:val="nil"/>
              <w:left w:val="nil"/>
              <w:bottom w:val="single" w:sz="4" w:space="0" w:color="auto"/>
              <w:right w:val="single" w:sz="4" w:space="0" w:color="auto"/>
            </w:tcBorders>
            <w:shd w:val="clear" w:color="auto" w:fill="auto"/>
            <w:noWrap/>
            <w:vAlign w:val="center"/>
            <w:hideMark/>
          </w:tcPr>
          <w:p w14:paraId="79F8B6D2"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文本</w:t>
            </w:r>
          </w:p>
        </w:tc>
        <w:tc>
          <w:tcPr>
            <w:tcW w:w="5960" w:type="dxa"/>
            <w:tcBorders>
              <w:top w:val="nil"/>
              <w:left w:val="nil"/>
              <w:bottom w:val="single" w:sz="4" w:space="0" w:color="auto"/>
              <w:right w:val="single" w:sz="4" w:space="0" w:color="auto"/>
            </w:tcBorders>
            <w:shd w:val="clear" w:color="auto" w:fill="auto"/>
            <w:noWrap/>
            <w:vAlign w:val="center"/>
            <w:hideMark/>
          </w:tcPr>
          <w:p w14:paraId="558A7C6A"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请输入描述</w:t>
            </w:r>
          </w:p>
        </w:tc>
      </w:tr>
      <w:tr w:rsidR="001C202E" w:rsidRPr="00711769" w14:paraId="304927B5"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70CA9BA"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开始时间</w:t>
            </w:r>
          </w:p>
        </w:tc>
        <w:tc>
          <w:tcPr>
            <w:tcW w:w="1131" w:type="dxa"/>
            <w:tcBorders>
              <w:top w:val="nil"/>
              <w:left w:val="nil"/>
              <w:bottom w:val="single" w:sz="4" w:space="0" w:color="auto"/>
              <w:right w:val="single" w:sz="4" w:space="0" w:color="auto"/>
            </w:tcBorders>
            <w:shd w:val="clear" w:color="auto" w:fill="auto"/>
            <w:noWrap/>
            <w:vAlign w:val="center"/>
            <w:hideMark/>
          </w:tcPr>
          <w:p w14:paraId="2BD7FF64"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Y</w:t>
            </w:r>
          </w:p>
        </w:tc>
        <w:tc>
          <w:tcPr>
            <w:tcW w:w="849" w:type="dxa"/>
            <w:tcBorders>
              <w:top w:val="nil"/>
              <w:left w:val="nil"/>
              <w:bottom w:val="single" w:sz="4" w:space="0" w:color="auto"/>
              <w:right w:val="single" w:sz="4" w:space="0" w:color="auto"/>
            </w:tcBorders>
            <w:shd w:val="clear" w:color="auto" w:fill="auto"/>
            <w:noWrap/>
            <w:vAlign w:val="center"/>
            <w:hideMark/>
          </w:tcPr>
          <w:p w14:paraId="186D695C"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时间</w:t>
            </w:r>
          </w:p>
        </w:tc>
        <w:tc>
          <w:tcPr>
            <w:tcW w:w="5960" w:type="dxa"/>
            <w:tcBorders>
              <w:top w:val="nil"/>
              <w:left w:val="nil"/>
              <w:bottom w:val="single" w:sz="4" w:space="0" w:color="auto"/>
              <w:right w:val="single" w:sz="4" w:space="0" w:color="auto"/>
            </w:tcBorders>
            <w:shd w:val="clear" w:color="auto" w:fill="auto"/>
            <w:vAlign w:val="center"/>
            <w:hideMark/>
          </w:tcPr>
          <w:p w14:paraId="386FB395" w14:textId="43CAB6F6"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精确到：年/月/时/分</w:t>
            </w:r>
          </w:p>
        </w:tc>
      </w:tr>
      <w:tr w:rsidR="001C202E" w:rsidRPr="00711769" w14:paraId="3F9BA872"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018516A9"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lastRenderedPageBreak/>
              <w:t>结束时间</w:t>
            </w:r>
          </w:p>
        </w:tc>
        <w:tc>
          <w:tcPr>
            <w:tcW w:w="1131" w:type="dxa"/>
            <w:tcBorders>
              <w:top w:val="nil"/>
              <w:left w:val="nil"/>
              <w:bottom w:val="single" w:sz="4" w:space="0" w:color="auto"/>
              <w:right w:val="single" w:sz="4" w:space="0" w:color="auto"/>
            </w:tcBorders>
            <w:shd w:val="clear" w:color="auto" w:fill="auto"/>
            <w:noWrap/>
            <w:vAlign w:val="center"/>
            <w:hideMark/>
          </w:tcPr>
          <w:p w14:paraId="69C304F1"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Y</w:t>
            </w:r>
          </w:p>
        </w:tc>
        <w:tc>
          <w:tcPr>
            <w:tcW w:w="849" w:type="dxa"/>
            <w:tcBorders>
              <w:top w:val="nil"/>
              <w:left w:val="nil"/>
              <w:bottom w:val="single" w:sz="4" w:space="0" w:color="auto"/>
              <w:right w:val="single" w:sz="4" w:space="0" w:color="auto"/>
            </w:tcBorders>
            <w:shd w:val="clear" w:color="auto" w:fill="auto"/>
            <w:noWrap/>
            <w:vAlign w:val="center"/>
            <w:hideMark/>
          </w:tcPr>
          <w:p w14:paraId="79A1908D"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时间</w:t>
            </w:r>
          </w:p>
        </w:tc>
        <w:tc>
          <w:tcPr>
            <w:tcW w:w="5960" w:type="dxa"/>
            <w:tcBorders>
              <w:top w:val="nil"/>
              <w:left w:val="nil"/>
              <w:bottom w:val="single" w:sz="4" w:space="0" w:color="auto"/>
              <w:right w:val="single" w:sz="4" w:space="0" w:color="auto"/>
            </w:tcBorders>
            <w:shd w:val="clear" w:color="auto" w:fill="auto"/>
            <w:vAlign w:val="center"/>
            <w:hideMark/>
          </w:tcPr>
          <w:p w14:paraId="46337851"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精确到：年/月/时/分，且不得早于开始时间</w:t>
            </w:r>
          </w:p>
        </w:tc>
      </w:tr>
      <w:tr w:rsidR="001C202E" w:rsidRPr="00711769" w14:paraId="0EEBA438"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tcPr>
          <w:p w14:paraId="519A0244"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循环创建按钮</w:t>
            </w:r>
          </w:p>
        </w:tc>
        <w:tc>
          <w:tcPr>
            <w:tcW w:w="1131" w:type="dxa"/>
            <w:tcBorders>
              <w:top w:val="nil"/>
              <w:left w:val="nil"/>
              <w:bottom w:val="single" w:sz="4" w:space="0" w:color="auto"/>
              <w:right w:val="single" w:sz="4" w:space="0" w:color="auto"/>
            </w:tcBorders>
            <w:shd w:val="clear" w:color="auto" w:fill="auto"/>
            <w:noWrap/>
            <w:vAlign w:val="center"/>
          </w:tcPr>
          <w:p w14:paraId="1C55D747"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Y</w:t>
            </w:r>
          </w:p>
        </w:tc>
        <w:tc>
          <w:tcPr>
            <w:tcW w:w="849" w:type="dxa"/>
            <w:tcBorders>
              <w:top w:val="nil"/>
              <w:left w:val="nil"/>
              <w:bottom w:val="single" w:sz="4" w:space="0" w:color="auto"/>
              <w:right w:val="single" w:sz="4" w:space="0" w:color="auto"/>
            </w:tcBorders>
            <w:shd w:val="clear" w:color="auto" w:fill="auto"/>
            <w:noWrap/>
            <w:vAlign w:val="center"/>
          </w:tcPr>
          <w:p w14:paraId="243079D7"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按钮</w:t>
            </w:r>
          </w:p>
        </w:tc>
        <w:tc>
          <w:tcPr>
            <w:tcW w:w="5960" w:type="dxa"/>
            <w:tcBorders>
              <w:top w:val="nil"/>
              <w:left w:val="nil"/>
              <w:bottom w:val="single" w:sz="4" w:space="0" w:color="auto"/>
              <w:right w:val="single" w:sz="4" w:space="0" w:color="auto"/>
            </w:tcBorders>
            <w:shd w:val="clear" w:color="auto" w:fill="auto"/>
            <w:noWrap/>
            <w:vAlign w:val="center"/>
          </w:tcPr>
          <w:p w14:paraId="72BEE5AC"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“开启”</w:t>
            </w:r>
          </w:p>
          <w:p w14:paraId="207DFD02"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“关闭”</w:t>
            </w:r>
          </w:p>
          <w:p w14:paraId="2A76140B"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默认为“关闭”</w:t>
            </w:r>
          </w:p>
        </w:tc>
      </w:tr>
      <w:tr w:rsidR="001C202E" w:rsidRPr="00711769" w14:paraId="5D16B062"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tcPr>
          <w:p w14:paraId="0107B0FE"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循环方式</w:t>
            </w:r>
          </w:p>
        </w:tc>
        <w:tc>
          <w:tcPr>
            <w:tcW w:w="1131" w:type="dxa"/>
            <w:tcBorders>
              <w:top w:val="nil"/>
              <w:left w:val="nil"/>
              <w:bottom w:val="single" w:sz="4" w:space="0" w:color="auto"/>
              <w:right w:val="single" w:sz="4" w:space="0" w:color="auto"/>
            </w:tcBorders>
            <w:shd w:val="clear" w:color="auto" w:fill="auto"/>
            <w:noWrap/>
            <w:vAlign w:val="center"/>
          </w:tcPr>
          <w:p w14:paraId="1F1DC00A"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Y</w:t>
            </w:r>
          </w:p>
        </w:tc>
        <w:tc>
          <w:tcPr>
            <w:tcW w:w="849" w:type="dxa"/>
            <w:tcBorders>
              <w:top w:val="nil"/>
              <w:left w:val="nil"/>
              <w:bottom w:val="single" w:sz="4" w:space="0" w:color="auto"/>
              <w:right w:val="single" w:sz="4" w:space="0" w:color="auto"/>
            </w:tcBorders>
            <w:shd w:val="clear" w:color="auto" w:fill="auto"/>
            <w:noWrap/>
            <w:vAlign w:val="center"/>
          </w:tcPr>
          <w:p w14:paraId="535D0936"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选项</w:t>
            </w:r>
          </w:p>
        </w:tc>
        <w:tc>
          <w:tcPr>
            <w:tcW w:w="5960" w:type="dxa"/>
            <w:tcBorders>
              <w:top w:val="nil"/>
              <w:left w:val="nil"/>
              <w:bottom w:val="single" w:sz="4" w:space="0" w:color="auto"/>
              <w:right w:val="single" w:sz="4" w:space="0" w:color="auto"/>
            </w:tcBorders>
            <w:shd w:val="clear" w:color="auto" w:fill="auto"/>
            <w:noWrap/>
            <w:vAlign w:val="center"/>
          </w:tcPr>
          <w:p w14:paraId="33375032" w14:textId="19233F22" w:rsid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“按天”：按照开始、结束时间，每天创建该事件</w:t>
            </w:r>
          </w:p>
          <w:p w14:paraId="57AFCFCA" w14:textId="77777777" w:rsidR="001C202E" w:rsidRPr="00C937A4" w:rsidRDefault="001C202E" w:rsidP="001C202E">
            <w:pPr>
              <w:widowControl/>
              <w:spacing w:line="240" w:lineRule="auto"/>
              <w:rPr>
                <w:rFonts w:ascii="微软雅黑" w:eastAsia="微软雅黑" w:hAnsi="微软雅黑" w:cs="宋体"/>
                <w:color w:val="000000"/>
                <w:sz w:val="22"/>
                <w:szCs w:val="22"/>
                <w:lang w:eastAsia="zh-CN"/>
              </w:rPr>
            </w:pPr>
            <w:r w:rsidRPr="00C937A4">
              <w:rPr>
                <w:rFonts w:ascii="微软雅黑" w:eastAsia="微软雅黑" w:hAnsi="微软雅黑" w:cs="宋体"/>
                <w:noProof/>
                <w:color w:val="000000"/>
                <w:sz w:val="22"/>
                <w:szCs w:val="22"/>
                <w:lang w:eastAsia="zh-CN"/>
              </w:rPr>
              <w:drawing>
                <wp:inline distT="0" distB="0" distL="0" distR="0" wp14:anchorId="0EC3681B" wp14:editId="16A39F87">
                  <wp:extent cx="3397250" cy="1011681"/>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1474" cy="1024851"/>
                          </a:xfrm>
                          <a:prstGeom prst="rect">
                            <a:avLst/>
                          </a:prstGeom>
                        </pic:spPr>
                      </pic:pic>
                    </a:graphicData>
                  </a:graphic>
                </wp:inline>
              </w:drawing>
            </w:r>
          </w:p>
          <w:p w14:paraId="6C0C5BCA" w14:textId="49A2C5A8" w:rsid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“按周”：按照开始、结束时间，每周创建该事件</w:t>
            </w:r>
          </w:p>
          <w:p w14:paraId="37F3E769" w14:textId="77777777" w:rsidR="001C202E" w:rsidRPr="00C937A4" w:rsidRDefault="001C202E" w:rsidP="001C202E">
            <w:pPr>
              <w:widowControl/>
              <w:spacing w:line="240" w:lineRule="auto"/>
              <w:rPr>
                <w:rFonts w:ascii="微软雅黑" w:eastAsia="微软雅黑" w:hAnsi="微软雅黑" w:cs="宋体"/>
                <w:color w:val="000000"/>
                <w:sz w:val="22"/>
                <w:szCs w:val="22"/>
                <w:lang w:eastAsia="zh-CN"/>
              </w:rPr>
            </w:pPr>
            <w:r w:rsidRPr="00C937A4">
              <w:rPr>
                <w:rFonts w:ascii="微软雅黑" w:eastAsia="微软雅黑" w:hAnsi="微软雅黑" w:cs="宋体"/>
                <w:noProof/>
                <w:color w:val="000000"/>
                <w:sz w:val="22"/>
                <w:szCs w:val="22"/>
                <w:lang w:eastAsia="zh-CN"/>
              </w:rPr>
              <w:drawing>
                <wp:inline distT="0" distB="0" distL="0" distR="0" wp14:anchorId="23016F61" wp14:editId="60F68F3D">
                  <wp:extent cx="3445457" cy="1181100"/>
                  <wp:effectExtent l="0" t="0" r="317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6385" cy="1191702"/>
                          </a:xfrm>
                          <a:prstGeom prst="rect">
                            <a:avLst/>
                          </a:prstGeom>
                        </pic:spPr>
                      </pic:pic>
                    </a:graphicData>
                  </a:graphic>
                </wp:inline>
              </w:drawing>
            </w:r>
          </w:p>
          <w:p w14:paraId="312A351E" w14:textId="1736941F" w:rsid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“按月”：按照开始、结束时间，每月创建该事件</w:t>
            </w:r>
          </w:p>
          <w:p w14:paraId="23DD2DE6" w14:textId="373ACEB2" w:rsidR="001C202E" w:rsidRPr="00906F76" w:rsidRDefault="001C202E" w:rsidP="00906F76">
            <w:pPr>
              <w:widowControl/>
              <w:spacing w:line="240" w:lineRule="auto"/>
              <w:jc w:val="both"/>
              <w:rPr>
                <w:rFonts w:ascii="微软雅黑" w:eastAsia="微软雅黑" w:hAnsi="微软雅黑" w:cs="宋体"/>
                <w:color w:val="000000"/>
                <w:sz w:val="18"/>
                <w:szCs w:val="18"/>
                <w:lang w:eastAsia="zh-CN"/>
              </w:rPr>
            </w:pPr>
            <w:r w:rsidRPr="00C937A4">
              <w:rPr>
                <w:rFonts w:ascii="微软雅黑" w:eastAsia="微软雅黑" w:hAnsi="微软雅黑" w:cs="宋体"/>
                <w:noProof/>
                <w:color w:val="000000"/>
                <w:sz w:val="22"/>
                <w:szCs w:val="22"/>
                <w:lang w:eastAsia="zh-CN"/>
              </w:rPr>
              <w:drawing>
                <wp:inline distT="0" distB="0" distL="0" distR="0" wp14:anchorId="66184E57" wp14:editId="7AD17FF4">
                  <wp:extent cx="3510113" cy="10668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4152" cy="1077145"/>
                          </a:xfrm>
                          <a:prstGeom prst="rect">
                            <a:avLst/>
                          </a:prstGeom>
                        </pic:spPr>
                      </pic:pic>
                    </a:graphicData>
                  </a:graphic>
                </wp:inline>
              </w:drawing>
            </w:r>
          </w:p>
          <w:p w14:paraId="3B44868E" w14:textId="6DE1FD0F" w:rsid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“按年”：按照开始、结束时间，每年创建该事件</w:t>
            </w:r>
          </w:p>
          <w:p w14:paraId="11B629DB" w14:textId="3DBA03A0" w:rsidR="001C202E" w:rsidRPr="00906F76" w:rsidRDefault="001C202E" w:rsidP="00906F76">
            <w:pPr>
              <w:widowControl/>
              <w:spacing w:line="240" w:lineRule="auto"/>
              <w:jc w:val="both"/>
              <w:rPr>
                <w:rFonts w:ascii="微软雅黑" w:eastAsia="微软雅黑" w:hAnsi="微软雅黑" w:cs="宋体"/>
                <w:color w:val="000000"/>
                <w:sz w:val="18"/>
                <w:szCs w:val="18"/>
                <w:lang w:eastAsia="zh-CN"/>
              </w:rPr>
            </w:pPr>
            <w:r w:rsidRPr="00C937A4">
              <w:rPr>
                <w:rFonts w:ascii="微软雅黑" w:eastAsia="微软雅黑" w:hAnsi="微软雅黑" w:cs="宋体"/>
                <w:noProof/>
                <w:color w:val="000000"/>
                <w:sz w:val="22"/>
                <w:szCs w:val="22"/>
                <w:lang w:eastAsia="zh-CN"/>
              </w:rPr>
              <w:drawing>
                <wp:inline distT="0" distB="0" distL="0" distR="0" wp14:anchorId="2429D8FC" wp14:editId="684FAC53">
                  <wp:extent cx="3524250" cy="1046043"/>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9081" cy="1059350"/>
                          </a:xfrm>
                          <a:prstGeom prst="rect">
                            <a:avLst/>
                          </a:prstGeom>
                        </pic:spPr>
                      </pic:pic>
                    </a:graphicData>
                  </a:graphic>
                </wp:inline>
              </w:drawing>
            </w:r>
          </w:p>
          <w:p w14:paraId="0E27968B" w14:textId="77777777" w:rsid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注：开启循环创建，才可录入选择该字段</w:t>
            </w:r>
          </w:p>
          <w:p w14:paraId="22CAE743" w14:textId="636FBA48" w:rsidR="001C202E" w:rsidRPr="00906F76" w:rsidRDefault="001C202E" w:rsidP="00906F76">
            <w:pPr>
              <w:widowControl/>
              <w:spacing w:line="240" w:lineRule="auto"/>
              <w:jc w:val="both"/>
              <w:rPr>
                <w:rFonts w:ascii="微软雅黑" w:eastAsia="微软雅黑" w:hAnsi="微软雅黑" w:cs="宋体"/>
                <w:color w:val="000000"/>
                <w:sz w:val="18"/>
                <w:szCs w:val="18"/>
                <w:lang w:eastAsia="zh-CN"/>
              </w:rPr>
            </w:pPr>
            <w:r w:rsidRPr="001C202E">
              <w:rPr>
                <w:rFonts w:ascii="微软雅黑" w:eastAsia="微软雅黑" w:hAnsi="微软雅黑" w:cs="宋体" w:hint="eastAsia"/>
                <w:color w:val="000000"/>
                <w:sz w:val="18"/>
                <w:szCs w:val="18"/>
                <w:lang w:eastAsia="zh-CN"/>
              </w:rPr>
              <w:t>如用户创建的⽇程循环超过</w:t>
            </w:r>
            <w:r w:rsidRPr="001C202E">
              <w:rPr>
                <w:rFonts w:ascii="微软雅黑" w:eastAsia="微软雅黑" w:hAnsi="微软雅黑" w:cs="宋体"/>
                <w:color w:val="000000"/>
                <w:sz w:val="18"/>
                <w:szCs w:val="18"/>
                <w:lang w:eastAsia="zh-CN"/>
              </w:rPr>
              <w:t>1000</w:t>
            </w:r>
            <w:r w:rsidRPr="001C202E">
              <w:rPr>
                <w:rFonts w:ascii="微软雅黑" w:eastAsia="微软雅黑" w:hAnsi="微软雅黑" w:cs="宋体" w:hint="eastAsia"/>
                <w:color w:val="000000"/>
                <w:sz w:val="18"/>
                <w:szCs w:val="18"/>
                <w:lang w:eastAsia="zh-CN"/>
              </w:rPr>
              <w:t>次个时，则底部叹号提醒用户“日程循环创建不可超过</w:t>
            </w:r>
            <w:r w:rsidRPr="001C202E">
              <w:rPr>
                <w:rFonts w:ascii="微软雅黑" w:eastAsia="微软雅黑" w:hAnsi="微软雅黑" w:cs="宋体"/>
                <w:color w:val="000000"/>
                <w:sz w:val="18"/>
                <w:szCs w:val="18"/>
                <w:lang w:eastAsia="zh-CN"/>
              </w:rPr>
              <w:t>1000</w:t>
            </w:r>
            <w:r w:rsidRPr="001C202E">
              <w:rPr>
                <w:rFonts w:ascii="微软雅黑" w:eastAsia="微软雅黑" w:hAnsi="微软雅黑" w:cs="宋体" w:hint="eastAsia"/>
                <w:color w:val="000000"/>
                <w:sz w:val="18"/>
                <w:szCs w:val="18"/>
                <w:lang w:eastAsia="zh-CN"/>
              </w:rPr>
              <w:t>次，请重新选择时间”</w:t>
            </w:r>
          </w:p>
        </w:tc>
      </w:tr>
      <w:tr w:rsidR="001C202E" w:rsidRPr="00711769" w14:paraId="7737B887"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62F96C4" w14:textId="771A4358" w:rsidR="00906F76" w:rsidRPr="00906F76" w:rsidRDefault="00FE31AB" w:rsidP="00906F76">
            <w:pPr>
              <w:widowControl/>
              <w:spacing w:line="240" w:lineRule="auto"/>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日程地址</w:t>
            </w:r>
          </w:p>
        </w:tc>
        <w:tc>
          <w:tcPr>
            <w:tcW w:w="1131" w:type="dxa"/>
            <w:tcBorders>
              <w:top w:val="nil"/>
              <w:left w:val="nil"/>
              <w:bottom w:val="single" w:sz="4" w:space="0" w:color="auto"/>
              <w:right w:val="single" w:sz="4" w:space="0" w:color="auto"/>
            </w:tcBorders>
            <w:shd w:val="clear" w:color="auto" w:fill="auto"/>
            <w:noWrap/>
            <w:vAlign w:val="center"/>
            <w:hideMark/>
          </w:tcPr>
          <w:p w14:paraId="0AB79434"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N</w:t>
            </w:r>
          </w:p>
        </w:tc>
        <w:tc>
          <w:tcPr>
            <w:tcW w:w="849" w:type="dxa"/>
            <w:tcBorders>
              <w:top w:val="nil"/>
              <w:left w:val="nil"/>
              <w:bottom w:val="single" w:sz="4" w:space="0" w:color="auto"/>
              <w:right w:val="single" w:sz="4" w:space="0" w:color="auto"/>
            </w:tcBorders>
            <w:shd w:val="clear" w:color="auto" w:fill="auto"/>
            <w:noWrap/>
            <w:vAlign w:val="center"/>
            <w:hideMark/>
          </w:tcPr>
          <w:p w14:paraId="3FBD4ECE"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按钮</w:t>
            </w:r>
          </w:p>
        </w:tc>
        <w:tc>
          <w:tcPr>
            <w:tcW w:w="5960" w:type="dxa"/>
            <w:tcBorders>
              <w:top w:val="nil"/>
              <w:left w:val="nil"/>
              <w:bottom w:val="single" w:sz="4" w:space="0" w:color="auto"/>
              <w:right w:val="single" w:sz="4" w:space="0" w:color="auto"/>
            </w:tcBorders>
            <w:shd w:val="clear" w:color="auto" w:fill="auto"/>
            <w:noWrap/>
            <w:vAlign w:val="center"/>
            <w:hideMark/>
          </w:tcPr>
          <w:p w14:paraId="5C850C5A" w14:textId="4FDD9565" w:rsidR="00906F76" w:rsidRPr="00906F76" w:rsidRDefault="00FE31AB" w:rsidP="00906F76">
            <w:pPr>
              <w:widowControl/>
              <w:spacing w:line="240" w:lineRule="auto"/>
              <w:jc w:val="both"/>
              <w:rPr>
                <w:rFonts w:ascii="微软雅黑" w:eastAsia="微软雅黑" w:hAnsi="微软雅黑" w:cs="宋体"/>
                <w:color w:val="000000"/>
                <w:sz w:val="18"/>
                <w:szCs w:val="18"/>
                <w:lang w:eastAsia="zh-CN"/>
              </w:rPr>
            </w:pPr>
            <w:r w:rsidRPr="00FE31AB">
              <w:rPr>
                <w:rFonts w:ascii="微软雅黑" w:eastAsia="微软雅黑" w:hAnsi="微软雅黑" w:cs="宋体" w:hint="eastAsia"/>
                <w:color w:val="000000"/>
                <w:sz w:val="18"/>
                <w:szCs w:val="18"/>
                <w:lang w:eastAsia="zh-CN"/>
              </w:rPr>
              <w:t>点击弹出地图控件，选择地址</w:t>
            </w:r>
          </w:p>
        </w:tc>
      </w:tr>
      <w:tr w:rsidR="001C202E" w:rsidRPr="00711769" w14:paraId="6BB462C1"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FAEF919"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详细地址</w:t>
            </w:r>
          </w:p>
        </w:tc>
        <w:tc>
          <w:tcPr>
            <w:tcW w:w="1131" w:type="dxa"/>
            <w:tcBorders>
              <w:top w:val="nil"/>
              <w:left w:val="nil"/>
              <w:bottom w:val="single" w:sz="4" w:space="0" w:color="auto"/>
              <w:right w:val="single" w:sz="4" w:space="0" w:color="auto"/>
            </w:tcBorders>
            <w:shd w:val="clear" w:color="auto" w:fill="auto"/>
            <w:noWrap/>
            <w:vAlign w:val="center"/>
            <w:hideMark/>
          </w:tcPr>
          <w:p w14:paraId="6696F6D7"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N</w:t>
            </w:r>
          </w:p>
        </w:tc>
        <w:tc>
          <w:tcPr>
            <w:tcW w:w="849" w:type="dxa"/>
            <w:tcBorders>
              <w:top w:val="nil"/>
              <w:left w:val="nil"/>
              <w:bottom w:val="single" w:sz="4" w:space="0" w:color="auto"/>
              <w:right w:val="single" w:sz="4" w:space="0" w:color="auto"/>
            </w:tcBorders>
            <w:shd w:val="clear" w:color="auto" w:fill="auto"/>
            <w:noWrap/>
            <w:vAlign w:val="center"/>
            <w:hideMark/>
          </w:tcPr>
          <w:p w14:paraId="4888903D"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文本</w:t>
            </w:r>
          </w:p>
        </w:tc>
        <w:tc>
          <w:tcPr>
            <w:tcW w:w="5960" w:type="dxa"/>
            <w:tcBorders>
              <w:top w:val="nil"/>
              <w:left w:val="nil"/>
              <w:bottom w:val="single" w:sz="4" w:space="0" w:color="auto"/>
              <w:right w:val="single" w:sz="4" w:space="0" w:color="auto"/>
            </w:tcBorders>
            <w:shd w:val="clear" w:color="auto" w:fill="auto"/>
            <w:noWrap/>
            <w:vAlign w:val="center"/>
            <w:hideMark/>
          </w:tcPr>
          <w:p w14:paraId="3A1250D9"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请输入详细地址</w:t>
            </w:r>
          </w:p>
        </w:tc>
      </w:tr>
      <w:tr w:rsidR="001C202E" w:rsidRPr="00711769" w14:paraId="08CF98A5" w14:textId="77777777" w:rsidTr="005827A1">
        <w:trPr>
          <w:trHeight w:val="936"/>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023D82B9" w14:textId="3F58FEC3" w:rsidR="00906F76" w:rsidRPr="00906F76" w:rsidRDefault="001C202E" w:rsidP="00906F76">
            <w:pPr>
              <w:widowControl/>
              <w:spacing w:line="240" w:lineRule="auto"/>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添加</w:t>
            </w:r>
            <w:r w:rsidR="00906F76" w:rsidRPr="00906F76">
              <w:rPr>
                <w:rFonts w:ascii="微软雅黑" w:eastAsia="微软雅黑" w:hAnsi="微软雅黑" w:cs="宋体" w:hint="eastAsia"/>
                <w:color w:val="000000"/>
                <w:sz w:val="18"/>
                <w:szCs w:val="18"/>
                <w:lang w:eastAsia="zh-CN"/>
              </w:rPr>
              <w:t>提醒</w:t>
            </w:r>
          </w:p>
        </w:tc>
        <w:tc>
          <w:tcPr>
            <w:tcW w:w="1131" w:type="dxa"/>
            <w:tcBorders>
              <w:top w:val="nil"/>
              <w:left w:val="nil"/>
              <w:bottom w:val="single" w:sz="4" w:space="0" w:color="auto"/>
              <w:right w:val="single" w:sz="4" w:space="0" w:color="auto"/>
            </w:tcBorders>
            <w:shd w:val="clear" w:color="auto" w:fill="auto"/>
            <w:noWrap/>
            <w:vAlign w:val="center"/>
            <w:hideMark/>
          </w:tcPr>
          <w:p w14:paraId="0CCCA962"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Y</w:t>
            </w:r>
          </w:p>
        </w:tc>
        <w:tc>
          <w:tcPr>
            <w:tcW w:w="849" w:type="dxa"/>
            <w:tcBorders>
              <w:top w:val="nil"/>
              <w:left w:val="nil"/>
              <w:bottom w:val="single" w:sz="4" w:space="0" w:color="auto"/>
              <w:right w:val="single" w:sz="4" w:space="0" w:color="auto"/>
            </w:tcBorders>
            <w:shd w:val="clear" w:color="auto" w:fill="auto"/>
            <w:noWrap/>
            <w:vAlign w:val="center"/>
            <w:hideMark/>
          </w:tcPr>
          <w:p w14:paraId="228AD498"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按钮</w:t>
            </w:r>
          </w:p>
        </w:tc>
        <w:tc>
          <w:tcPr>
            <w:tcW w:w="5960" w:type="dxa"/>
            <w:tcBorders>
              <w:top w:val="nil"/>
              <w:left w:val="nil"/>
              <w:bottom w:val="single" w:sz="4" w:space="0" w:color="auto"/>
              <w:right w:val="single" w:sz="4" w:space="0" w:color="auto"/>
            </w:tcBorders>
            <w:shd w:val="clear" w:color="auto" w:fill="auto"/>
            <w:vAlign w:val="center"/>
            <w:hideMark/>
          </w:tcPr>
          <w:p w14:paraId="29BB2A52" w14:textId="0D0938D6" w:rsidR="001C202E"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点击，弹出提醒输入框：</w:t>
            </w:r>
            <w:r w:rsidR="001C202E" w:rsidRPr="001C202E">
              <w:rPr>
                <w:rFonts w:ascii="微软雅黑" w:eastAsia="微软雅黑" w:hAnsi="微软雅黑" w:cs="宋体" w:hint="eastAsia"/>
                <w:color w:val="000000"/>
                <w:sz w:val="18"/>
                <w:szCs w:val="18"/>
                <w:lang w:eastAsia="zh-CN"/>
              </w:rPr>
              <w:t>提前7天，提前30天</w:t>
            </w:r>
          </w:p>
          <w:p w14:paraId="0C53591E" w14:textId="77777777" w:rsidR="001C202E" w:rsidRPr="00C937A4" w:rsidRDefault="001C202E" w:rsidP="001C202E">
            <w:pPr>
              <w:widowControl/>
              <w:spacing w:line="240" w:lineRule="auto"/>
              <w:rPr>
                <w:rFonts w:ascii="微软雅黑" w:eastAsia="微软雅黑" w:hAnsi="微软雅黑"/>
                <w:noProof/>
                <w:lang w:eastAsia="zh-CN"/>
              </w:rPr>
            </w:pPr>
            <w:r w:rsidRPr="00C937A4">
              <w:rPr>
                <w:rFonts w:ascii="微软雅黑" w:eastAsia="微软雅黑" w:hAnsi="微软雅黑" w:cs="宋体"/>
                <w:noProof/>
                <w:color w:val="000000"/>
                <w:sz w:val="22"/>
                <w:szCs w:val="22"/>
                <w:lang w:eastAsia="zh-CN"/>
              </w:rPr>
              <w:lastRenderedPageBreak/>
              <w:drawing>
                <wp:inline distT="0" distB="0" distL="0" distR="0" wp14:anchorId="748E98C1" wp14:editId="5E946C2F">
                  <wp:extent cx="3549650" cy="1978600"/>
                  <wp:effectExtent l="0" t="0" r="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7445" cy="1982945"/>
                          </a:xfrm>
                          <a:prstGeom prst="rect">
                            <a:avLst/>
                          </a:prstGeom>
                        </pic:spPr>
                      </pic:pic>
                    </a:graphicData>
                  </a:graphic>
                </wp:inline>
              </w:drawing>
            </w:r>
          </w:p>
          <w:p w14:paraId="7EB0F8CF" w14:textId="77777777" w:rsidR="001C202E" w:rsidRPr="001C202E" w:rsidRDefault="00906F76" w:rsidP="001C202E">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br/>
            </w:r>
            <w:r w:rsidR="001C202E" w:rsidRPr="001C202E">
              <w:rPr>
                <w:rFonts w:ascii="微软雅黑" w:eastAsia="微软雅黑" w:hAnsi="微软雅黑" w:cs="宋体" w:hint="eastAsia"/>
                <w:color w:val="000000"/>
                <w:sz w:val="18"/>
                <w:szCs w:val="18"/>
                <w:lang w:eastAsia="zh-CN"/>
              </w:rPr>
              <w:t>1、选择好之后，需要在右侧提示“提醒消息将通过APP站内信及XXXX公众号推送，建议您打开消息推送授权并关注公众号”</w:t>
            </w:r>
          </w:p>
          <w:p w14:paraId="430A9A55" w14:textId="664609FE" w:rsidR="00906F76" w:rsidRPr="00906F76" w:rsidRDefault="001C202E" w:rsidP="001C202E">
            <w:pPr>
              <w:widowControl/>
              <w:spacing w:line="240" w:lineRule="auto"/>
              <w:jc w:val="both"/>
              <w:rPr>
                <w:rFonts w:ascii="微软雅黑" w:eastAsia="微软雅黑" w:hAnsi="微软雅黑" w:cs="宋体"/>
                <w:color w:val="000000"/>
                <w:sz w:val="18"/>
                <w:szCs w:val="18"/>
                <w:lang w:eastAsia="zh-CN"/>
              </w:rPr>
            </w:pPr>
            <w:r w:rsidRPr="001C202E">
              <w:rPr>
                <w:rFonts w:ascii="微软雅黑" w:eastAsia="微软雅黑" w:hAnsi="微软雅黑" w:cs="宋体" w:hint="eastAsia"/>
                <w:color w:val="000000"/>
                <w:sz w:val="18"/>
                <w:szCs w:val="18"/>
                <w:lang w:eastAsia="zh-CN"/>
              </w:rPr>
              <w:t>2、根据选择的时间，到点了，像公众号/站内信里推送提醒消息，具体文案看消息章节</w:t>
            </w:r>
          </w:p>
        </w:tc>
      </w:tr>
      <w:tr w:rsidR="001C202E" w:rsidRPr="00711769" w14:paraId="2886C549" w14:textId="77777777" w:rsidTr="005827A1">
        <w:trPr>
          <w:trHeight w:val="312"/>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1F1FA100"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lastRenderedPageBreak/>
              <w:t>事件备注</w:t>
            </w:r>
          </w:p>
        </w:tc>
        <w:tc>
          <w:tcPr>
            <w:tcW w:w="1131" w:type="dxa"/>
            <w:tcBorders>
              <w:top w:val="nil"/>
              <w:left w:val="nil"/>
              <w:bottom w:val="single" w:sz="4" w:space="0" w:color="auto"/>
              <w:right w:val="single" w:sz="4" w:space="0" w:color="auto"/>
            </w:tcBorders>
            <w:shd w:val="clear" w:color="auto" w:fill="auto"/>
            <w:noWrap/>
            <w:vAlign w:val="center"/>
            <w:hideMark/>
          </w:tcPr>
          <w:p w14:paraId="1B70332D"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N</w:t>
            </w:r>
          </w:p>
        </w:tc>
        <w:tc>
          <w:tcPr>
            <w:tcW w:w="849" w:type="dxa"/>
            <w:tcBorders>
              <w:top w:val="nil"/>
              <w:left w:val="nil"/>
              <w:bottom w:val="single" w:sz="4" w:space="0" w:color="auto"/>
              <w:right w:val="single" w:sz="4" w:space="0" w:color="auto"/>
            </w:tcBorders>
            <w:shd w:val="clear" w:color="auto" w:fill="auto"/>
            <w:noWrap/>
            <w:vAlign w:val="center"/>
            <w:hideMark/>
          </w:tcPr>
          <w:p w14:paraId="3A680556"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文本</w:t>
            </w:r>
          </w:p>
        </w:tc>
        <w:tc>
          <w:tcPr>
            <w:tcW w:w="5960" w:type="dxa"/>
            <w:tcBorders>
              <w:top w:val="nil"/>
              <w:left w:val="nil"/>
              <w:bottom w:val="single" w:sz="4" w:space="0" w:color="auto"/>
              <w:right w:val="single" w:sz="4" w:space="0" w:color="auto"/>
            </w:tcBorders>
            <w:shd w:val="clear" w:color="auto" w:fill="auto"/>
            <w:noWrap/>
            <w:vAlign w:val="center"/>
            <w:hideMark/>
          </w:tcPr>
          <w:p w14:paraId="43A192BA" w14:textId="77777777" w:rsidR="00906F76" w:rsidRPr="00906F76" w:rsidRDefault="00906F76" w:rsidP="00906F76">
            <w:pPr>
              <w:widowControl/>
              <w:spacing w:line="240" w:lineRule="auto"/>
              <w:jc w:val="both"/>
              <w:rPr>
                <w:rFonts w:ascii="微软雅黑" w:eastAsia="微软雅黑" w:hAnsi="微软雅黑" w:cs="宋体"/>
                <w:color w:val="000000"/>
                <w:sz w:val="18"/>
                <w:szCs w:val="18"/>
                <w:lang w:eastAsia="zh-CN"/>
              </w:rPr>
            </w:pPr>
            <w:r w:rsidRPr="00906F76">
              <w:rPr>
                <w:rFonts w:ascii="微软雅黑" w:eastAsia="微软雅黑" w:hAnsi="微软雅黑" w:cs="宋体" w:hint="eastAsia"/>
                <w:color w:val="000000"/>
                <w:sz w:val="18"/>
                <w:szCs w:val="18"/>
                <w:lang w:eastAsia="zh-CN"/>
              </w:rPr>
              <w:t xml:space="preserve">　</w:t>
            </w:r>
          </w:p>
        </w:tc>
      </w:tr>
    </w:tbl>
    <w:p w14:paraId="6176923E" w14:textId="77777777" w:rsidR="00906F76" w:rsidRDefault="00906F76" w:rsidP="00906F76">
      <w:pPr>
        <w:widowControl/>
        <w:ind w:left="420"/>
        <w:rPr>
          <w:rFonts w:ascii="微软雅黑" w:eastAsia="微软雅黑" w:hAnsi="微软雅黑"/>
          <w:lang w:eastAsia="zh-CN"/>
        </w:rPr>
      </w:pPr>
    </w:p>
    <w:p w14:paraId="3F9E7D50" w14:textId="77777777" w:rsidR="002436BA" w:rsidRPr="00E4153E" w:rsidRDefault="002436BA" w:rsidP="007C5179">
      <w:pPr>
        <w:widowControl/>
        <w:ind w:firstLine="420"/>
        <w:rPr>
          <w:rFonts w:ascii="微软雅黑" w:eastAsia="微软雅黑" w:hAnsi="微软雅黑"/>
          <w:lang w:eastAsia="zh-CN"/>
        </w:rPr>
      </w:pPr>
      <w:r>
        <w:rPr>
          <w:rFonts w:ascii="微软雅黑" w:eastAsia="微软雅黑" w:hAnsi="微软雅黑" w:hint="eastAsia"/>
          <w:lang w:eastAsia="zh-CN"/>
        </w:rPr>
        <w:t>示意图</w:t>
      </w:r>
    </w:p>
    <w:p w14:paraId="3E3A4346" w14:textId="33AF73F8" w:rsidR="002436BA" w:rsidRDefault="00FE31AB" w:rsidP="002436BA">
      <w:pPr>
        <w:widowControl/>
        <w:rPr>
          <w:rFonts w:ascii="微软雅黑" w:eastAsia="微软雅黑" w:hAnsi="微软雅黑"/>
          <w:lang w:eastAsia="zh-CN"/>
        </w:rPr>
      </w:pPr>
      <w:r w:rsidRPr="00FE31AB">
        <w:rPr>
          <w:rFonts w:ascii="微软雅黑" w:eastAsia="微软雅黑" w:hAnsi="微软雅黑"/>
          <w:noProof/>
          <w:lang w:eastAsia="zh-CN"/>
        </w:rPr>
        <w:lastRenderedPageBreak/>
        <w:drawing>
          <wp:inline distT="0" distB="0" distL="0" distR="0" wp14:anchorId="6D00B7C0" wp14:editId="0AA4F2DC">
            <wp:extent cx="5244346" cy="4908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9388" cy="4913270"/>
                    </a:xfrm>
                    <a:prstGeom prst="rect">
                      <a:avLst/>
                    </a:prstGeom>
                  </pic:spPr>
                </pic:pic>
              </a:graphicData>
            </a:graphic>
          </wp:inline>
        </w:drawing>
      </w:r>
    </w:p>
    <w:p w14:paraId="7347A885" w14:textId="77777777" w:rsidR="002436BA" w:rsidRPr="002436BA" w:rsidRDefault="002436BA" w:rsidP="002436BA">
      <w:pPr>
        <w:widowControl/>
        <w:rPr>
          <w:rFonts w:ascii="微软雅黑" w:eastAsia="微软雅黑" w:hAnsi="微软雅黑"/>
        </w:rPr>
      </w:pPr>
    </w:p>
    <w:p w14:paraId="1CE0FCA1" w14:textId="6BE2B22D" w:rsidR="0012277C" w:rsidRDefault="00113E7E" w:rsidP="0012277C">
      <w:pPr>
        <w:pStyle w:val="Heading3"/>
        <w:spacing w:before="120" w:after="120"/>
        <w:rPr>
          <w:rFonts w:ascii="微软雅黑" w:eastAsia="微软雅黑" w:hAnsi="微软雅黑"/>
        </w:rPr>
      </w:pPr>
      <w:bookmarkStart w:id="226" w:name="_Toc111473588"/>
      <w:r>
        <w:rPr>
          <w:rFonts w:ascii="微软雅黑" w:eastAsia="微软雅黑" w:hAnsi="微软雅黑" w:hint="eastAsia"/>
        </w:rPr>
        <w:t>经营</w:t>
      </w:r>
      <w:r w:rsidR="0012277C">
        <w:rPr>
          <w:rFonts w:ascii="微软雅黑" w:eastAsia="微软雅黑" w:hAnsi="微软雅黑" w:hint="eastAsia"/>
        </w:rPr>
        <w:t>日志</w:t>
      </w:r>
      <w:bookmarkEnd w:id="226"/>
    </w:p>
    <w:p w14:paraId="7864991A" w14:textId="37BB9878" w:rsidR="00C4246A" w:rsidRPr="00CD2C53" w:rsidRDefault="00113E7E"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Pr>
          <w:rFonts w:ascii="微软雅黑" w:eastAsia="微软雅黑" w:hAnsi="微软雅黑" w:hint="eastAsia"/>
          <w:i w:val="0"/>
          <w:iCs/>
        </w:rPr>
        <w:t>经营</w:t>
      </w:r>
      <w:r w:rsidR="00C4246A" w:rsidRPr="00CD2C53">
        <w:rPr>
          <w:rFonts w:ascii="微软雅黑" w:eastAsia="微软雅黑" w:hAnsi="微软雅黑" w:hint="eastAsia"/>
          <w:i w:val="0"/>
          <w:iCs/>
        </w:rPr>
        <w:t>日志的新建</w:t>
      </w:r>
    </w:p>
    <w:p w14:paraId="7DB4F57B" w14:textId="40328000" w:rsidR="003803DE" w:rsidRDefault="00A21BAC" w:rsidP="009B528D">
      <w:pPr>
        <w:pStyle w:val="BodyText3"/>
        <w:numPr>
          <w:ilvl w:val="0"/>
          <w:numId w:val="113"/>
        </w:numPr>
      </w:pPr>
      <w:r>
        <w:rPr>
          <w:rFonts w:hint="eastAsia"/>
        </w:rPr>
        <w:t>创建</w:t>
      </w:r>
      <w:r w:rsidR="001A4BB8">
        <w:rPr>
          <w:rFonts w:hint="eastAsia"/>
        </w:rPr>
        <w:t>经营日志入口</w:t>
      </w:r>
    </w:p>
    <w:p w14:paraId="3404A221" w14:textId="16BD96FD" w:rsidR="00C4246A" w:rsidRDefault="00B63867" w:rsidP="009B528D">
      <w:pPr>
        <w:pStyle w:val="BodyText3"/>
        <w:numPr>
          <w:ilvl w:val="0"/>
          <w:numId w:val="120"/>
        </w:numPr>
      </w:pPr>
      <w:r>
        <w:rPr>
          <w:rFonts w:hint="eastAsia"/>
        </w:rPr>
        <w:t>N</w:t>
      </w:r>
      <w:r>
        <w:t xml:space="preserve">avi </w:t>
      </w:r>
      <w:r>
        <w:rPr>
          <w:rFonts w:hint="eastAsia"/>
        </w:rPr>
        <w:t>平台我的日历”中点击面访事件，</w:t>
      </w:r>
      <w:r w:rsidR="00C4246A">
        <w:rPr>
          <w:rFonts w:hint="eastAsia"/>
        </w:rPr>
        <w:t>进入详情后，可以填写</w:t>
      </w:r>
      <w:r>
        <w:rPr>
          <w:rFonts w:hint="eastAsia"/>
        </w:rPr>
        <w:t>访后</w:t>
      </w:r>
      <w:r w:rsidR="00C4246A">
        <w:rPr>
          <w:rFonts w:hint="eastAsia"/>
        </w:rPr>
        <w:t>日志</w:t>
      </w:r>
      <w:r w:rsidR="00585BFC">
        <w:rPr>
          <w:rFonts w:hint="eastAsia"/>
        </w:rPr>
        <w:t>（如</w:t>
      </w:r>
      <w:r w:rsidR="00F43F90">
        <w:rPr>
          <w:rFonts w:hint="eastAsia"/>
        </w:rPr>
        <w:t>下</w:t>
      </w:r>
      <w:r w:rsidR="00585BFC">
        <w:rPr>
          <w:rFonts w:hint="eastAsia"/>
        </w:rPr>
        <w:t>图1）</w:t>
      </w:r>
      <w:r w:rsidR="00DC193F">
        <w:rPr>
          <w:rFonts w:hint="eastAsia"/>
        </w:rPr>
        <w:t>。</w:t>
      </w:r>
    </w:p>
    <w:p w14:paraId="537A948C" w14:textId="7E09E4FD" w:rsidR="00095006" w:rsidRDefault="003049A4" w:rsidP="009B528D">
      <w:pPr>
        <w:pStyle w:val="BodyText3"/>
        <w:numPr>
          <w:ilvl w:val="0"/>
          <w:numId w:val="120"/>
        </w:numPr>
      </w:pPr>
      <w:r>
        <w:rPr>
          <w:rFonts w:hint="eastAsia"/>
        </w:rPr>
        <w:t>C</w:t>
      </w:r>
      <w:r>
        <w:t>RM</w:t>
      </w:r>
      <w:r w:rsidR="00095006">
        <w:rPr>
          <w:rFonts w:hint="eastAsia"/>
        </w:rPr>
        <w:t>客户通讯录-客户列表中点击</w:t>
      </w:r>
      <w:r w:rsidR="00095006" w:rsidRPr="00046637">
        <w:rPr>
          <w:rFonts w:hint="eastAsia"/>
        </w:rPr>
        <w:t>快捷方式【</w:t>
      </w:r>
      <w:r w:rsidR="00095006">
        <w:rPr>
          <w:rFonts w:hint="eastAsia"/>
        </w:rPr>
        <w:t>创建日志</w:t>
      </w:r>
      <w:r w:rsidR="00095006" w:rsidRPr="00046637">
        <w:rPr>
          <w:rFonts w:hint="eastAsia"/>
        </w:rPr>
        <w:t>】</w:t>
      </w:r>
      <w:r w:rsidR="00095006">
        <w:rPr>
          <w:rFonts w:hint="eastAsia"/>
        </w:rPr>
        <w:t>，</w:t>
      </w:r>
      <w:r w:rsidR="006B1F18">
        <w:rPr>
          <w:rFonts w:hint="eastAsia"/>
        </w:rPr>
        <w:t>选择创建面访日志；</w:t>
      </w:r>
    </w:p>
    <w:p w14:paraId="149E4EB1" w14:textId="7AB9A8A0" w:rsidR="00A53854" w:rsidRDefault="003049A4" w:rsidP="009B528D">
      <w:pPr>
        <w:pStyle w:val="BodyText3"/>
        <w:numPr>
          <w:ilvl w:val="0"/>
          <w:numId w:val="120"/>
        </w:numPr>
      </w:pPr>
      <w:r>
        <w:rPr>
          <w:rFonts w:hint="eastAsia"/>
        </w:rPr>
        <w:t>C</w:t>
      </w:r>
      <w:r>
        <w:t>RM</w:t>
      </w:r>
      <w:r w:rsidR="00095006">
        <w:rPr>
          <w:rFonts w:hint="eastAsia"/>
        </w:rPr>
        <w:t>个人详情页点击</w:t>
      </w:r>
      <w:r w:rsidR="002436BA">
        <w:rPr>
          <w:rFonts w:hint="eastAsia"/>
        </w:rPr>
        <w:t>【</w:t>
      </w:r>
      <w:r w:rsidR="00095006">
        <w:rPr>
          <w:rFonts w:hint="eastAsia"/>
        </w:rPr>
        <w:t>创建日志</w:t>
      </w:r>
      <w:r w:rsidR="002436BA">
        <w:rPr>
          <w:rFonts w:hint="eastAsia"/>
        </w:rPr>
        <w:t>】</w:t>
      </w:r>
      <w:r w:rsidR="00095006">
        <w:rPr>
          <w:rFonts w:hint="eastAsia"/>
        </w:rPr>
        <w:t>，选择创建面访日志</w:t>
      </w:r>
      <w:r w:rsidR="005A6F18">
        <w:rPr>
          <w:rFonts w:hint="eastAsia"/>
        </w:rPr>
        <w:t>（如下图2）</w:t>
      </w:r>
      <w:r w:rsidR="00403931">
        <w:rPr>
          <w:rFonts w:hint="eastAsia"/>
        </w:rPr>
        <w:t>，或者点击【新增】按钮</w:t>
      </w:r>
      <w:r w:rsidR="005A6F18">
        <w:rPr>
          <w:rFonts w:hint="eastAsia"/>
        </w:rPr>
        <w:t>（如下图3）</w:t>
      </w:r>
      <w:r w:rsidR="00403931">
        <w:rPr>
          <w:rFonts w:hint="eastAsia"/>
        </w:rPr>
        <w:t>；</w:t>
      </w:r>
    </w:p>
    <w:p w14:paraId="0C517C03" w14:textId="610C2CCD" w:rsidR="00A53854" w:rsidRDefault="00A53854" w:rsidP="009B528D">
      <w:pPr>
        <w:pStyle w:val="BodyText3"/>
        <w:numPr>
          <w:ilvl w:val="0"/>
          <w:numId w:val="113"/>
        </w:numPr>
      </w:pPr>
      <w:r>
        <w:rPr>
          <w:rFonts w:hint="eastAsia"/>
        </w:rPr>
        <w:t>关于入口的流程说明</w:t>
      </w:r>
    </w:p>
    <w:p w14:paraId="2168C750" w14:textId="73C39A1D" w:rsidR="00095006" w:rsidRDefault="00095006" w:rsidP="009B528D">
      <w:pPr>
        <w:pStyle w:val="BodyText3"/>
        <w:numPr>
          <w:ilvl w:val="0"/>
          <w:numId w:val="107"/>
        </w:numPr>
      </w:pPr>
      <w:r w:rsidRPr="00894046">
        <w:rPr>
          <w:rFonts w:hint="eastAsia"/>
        </w:rPr>
        <w:t>通过</w:t>
      </w:r>
      <w:r w:rsidR="000411F6">
        <w:rPr>
          <w:rFonts w:hint="eastAsia"/>
        </w:rPr>
        <w:t>入口2</w:t>
      </w:r>
      <w:r w:rsidR="005A6F18">
        <w:t>)</w:t>
      </w:r>
      <w:r w:rsidR="000411F6">
        <w:rPr>
          <w:rFonts w:hint="eastAsia"/>
        </w:rPr>
        <w:t>和3</w:t>
      </w:r>
      <w:r w:rsidR="005A6F18">
        <w:t>)</w:t>
      </w:r>
      <w:r w:rsidRPr="00894046">
        <w:rPr>
          <w:rFonts w:hint="eastAsia"/>
        </w:rPr>
        <w:t>方式创建经营日志时，</w:t>
      </w:r>
      <w:bookmarkStart w:id="227" w:name="_Hlk102403867"/>
      <w:r w:rsidRPr="00894046">
        <w:rPr>
          <w:rFonts w:hint="eastAsia"/>
        </w:rPr>
        <w:t>拉起该客户名下的</w:t>
      </w:r>
      <w:r w:rsidR="009768ED">
        <w:rPr>
          <w:rFonts w:hint="eastAsia"/>
        </w:rPr>
        <w:t>面访</w:t>
      </w:r>
      <w:r w:rsidRPr="00894046">
        <w:rPr>
          <w:rFonts w:hint="eastAsia"/>
        </w:rPr>
        <w:t>计划列表</w:t>
      </w:r>
      <w:bookmarkEnd w:id="227"/>
      <w:r w:rsidRPr="00894046">
        <w:rPr>
          <w:rFonts w:hint="eastAsia"/>
        </w:rPr>
        <w:t>，选择⼀条</w:t>
      </w:r>
      <w:r w:rsidR="00C35686">
        <w:rPr>
          <w:rFonts w:hint="eastAsia"/>
        </w:rPr>
        <w:t>销售面访或服务面访</w:t>
      </w:r>
      <w:r w:rsidRPr="00894046">
        <w:rPr>
          <w:rFonts w:hint="eastAsia"/>
        </w:rPr>
        <w:t>计划作为本条</w:t>
      </w:r>
      <w:r w:rsidR="009768ED">
        <w:rPr>
          <w:rFonts w:hint="eastAsia"/>
        </w:rPr>
        <w:t>日志</w:t>
      </w:r>
      <w:r w:rsidRPr="00894046">
        <w:rPr>
          <w:rFonts w:hint="eastAsia"/>
        </w:rPr>
        <w:t>的绑定</w:t>
      </w:r>
      <w:r w:rsidR="009768ED">
        <w:rPr>
          <w:rFonts w:hint="eastAsia"/>
        </w:rPr>
        <w:t>面访</w:t>
      </w:r>
      <w:r w:rsidRPr="00894046">
        <w:rPr>
          <w:rFonts w:hint="eastAsia"/>
        </w:rPr>
        <w:t>计划</w:t>
      </w:r>
      <w:r w:rsidR="009F2C3F">
        <w:rPr>
          <w:rFonts w:hint="eastAsia"/>
        </w:rPr>
        <w:t>（如下图</w:t>
      </w:r>
      <w:r w:rsidR="00BC1DA2">
        <w:t>4</w:t>
      </w:r>
      <w:r w:rsidR="00434D09">
        <w:rPr>
          <w:rFonts w:hint="eastAsia"/>
        </w:rPr>
        <w:t>，图中若地址较长显示不下时隐藏处理</w:t>
      </w:r>
      <w:r w:rsidR="009F2C3F">
        <w:rPr>
          <w:rFonts w:hint="eastAsia"/>
        </w:rPr>
        <w:t>）</w:t>
      </w:r>
      <w:r w:rsidRPr="00894046">
        <w:rPr>
          <w:rFonts w:hint="eastAsia"/>
        </w:rPr>
        <w:t>。</w:t>
      </w:r>
      <w:r w:rsidR="00FE118A">
        <w:rPr>
          <w:rFonts w:hint="eastAsia"/>
        </w:rPr>
        <w:t>对当前已经绑定了访后日志的</w:t>
      </w:r>
      <w:r w:rsidR="009768ED">
        <w:rPr>
          <w:rFonts w:hint="eastAsia"/>
        </w:rPr>
        <w:t>面访</w:t>
      </w:r>
      <w:r w:rsidRPr="00894046">
        <w:rPr>
          <w:rFonts w:hint="eastAsia"/>
        </w:rPr>
        <w:t>计划</w:t>
      </w:r>
      <w:r w:rsidR="00FE118A">
        <w:rPr>
          <w:rFonts w:hint="eastAsia"/>
        </w:rPr>
        <w:t>不再显示到拉起的面访计划列表中，但绑</w:t>
      </w:r>
      <w:r w:rsidR="00FE118A">
        <w:rPr>
          <w:rFonts w:hint="eastAsia"/>
        </w:rPr>
        <w:lastRenderedPageBreak/>
        <w:t>定时面访计划的开始时间和结束时间不做考虑，即</w:t>
      </w:r>
      <w:r w:rsidR="001A2F75">
        <w:rPr>
          <w:rFonts w:hint="eastAsia"/>
        </w:rPr>
        <w:t>操作时</w:t>
      </w:r>
      <w:r w:rsidR="00FE118A">
        <w:rPr>
          <w:rFonts w:hint="eastAsia"/>
        </w:rPr>
        <w:t>可以选择一个面访时间尚未开始的</w:t>
      </w:r>
      <w:r w:rsidR="00F951C5">
        <w:rPr>
          <w:rFonts w:hint="eastAsia"/>
        </w:rPr>
        <w:t>面访事件</w:t>
      </w:r>
      <w:r w:rsidR="003E706F">
        <w:rPr>
          <w:rFonts w:hint="eastAsia"/>
        </w:rPr>
        <w:t>进行绑定</w:t>
      </w:r>
      <w:r w:rsidR="00F951C5">
        <w:rPr>
          <w:rFonts w:hint="eastAsia"/>
        </w:rPr>
        <w:t>。</w:t>
      </w:r>
    </w:p>
    <w:p w14:paraId="4BB30C3F" w14:textId="5DA0D861" w:rsidR="00095006" w:rsidRDefault="00095006" w:rsidP="009B528D">
      <w:pPr>
        <w:pStyle w:val="BodyText3"/>
        <w:numPr>
          <w:ilvl w:val="0"/>
          <w:numId w:val="107"/>
        </w:numPr>
      </w:pPr>
      <w:r>
        <w:rPr>
          <w:rFonts w:hint="eastAsia"/>
        </w:rPr>
        <w:t>面访计划列表为</w:t>
      </w:r>
      <w:r w:rsidRPr="00894046">
        <w:rPr>
          <w:rFonts w:hint="eastAsia"/>
        </w:rPr>
        <w:t>单选，点击即为选中，</w:t>
      </w:r>
      <w:r w:rsidR="00130367">
        <w:rPr>
          <w:rFonts w:hint="eastAsia"/>
        </w:rPr>
        <w:t>并</w:t>
      </w:r>
      <w:r w:rsidRPr="00894046">
        <w:rPr>
          <w:rFonts w:hint="eastAsia"/>
        </w:rPr>
        <w:t>跳转到创建</w:t>
      </w:r>
      <w:r w:rsidR="009768ED">
        <w:rPr>
          <w:rFonts w:hint="eastAsia"/>
        </w:rPr>
        <w:t>面访日志</w:t>
      </w:r>
      <w:r w:rsidRPr="00894046">
        <w:rPr>
          <w:rFonts w:hint="eastAsia"/>
        </w:rPr>
        <w:t>表单。</w:t>
      </w:r>
    </w:p>
    <w:p w14:paraId="2EE9B1F7" w14:textId="4DD30E3D" w:rsidR="00095006" w:rsidRPr="00894046" w:rsidRDefault="008E4D09" w:rsidP="009B528D">
      <w:pPr>
        <w:pStyle w:val="BodyText3"/>
        <w:numPr>
          <w:ilvl w:val="0"/>
          <w:numId w:val="107"/>
        </w:numPr>
      </w:pPr>
      <w:r>
        <w:rPr>
          <w:rFonts w:hint="eastAsia"/>
        </w:rPr>
        <w:t>在选择面访计划</w:t>
      </w:r>
      <w:r w:rsidR="009768ED">
        <w:rPr>
          <w:rFonts w:hint="eastAsia"/>
        </w:rPr>
        <w:t>页面</w:t>
      </w:r>
      <w:r>
        <w:rPr>
          <w:rFonts w:hint="eastAsia"/>
        </w:rPr>
        <w:t>中</w:t>
      </w:r>
      <w:r w:rsidR="009768ED">
        <w:rPr>
          <w:rFonts w:hint="eastAsia"/>
        </w:rPr>
        <w:t>支</w:t>
      </w:r>
      <w:r w:rsidR="00095006" w:rsidRPr="00894046">
        <w:rPr>
          <w:rFonts w:hint="eastAsia"/>
        </w:rPr>
        <w:t>持新增</w:t>
      </w:r>
      <w:r w:rsidR="009768ED">
        <w:rPr>
          <w:rFonts w:hint="eastAsia"/>
        </w:rPr>
        <w:t>面访</w:t>
      </w:r>
      <w:r w:rsidR="00095006" w:rsidRPr="00894046">
        <w:rPr>
          <w:rFonts w:hint="eastAsia"/>
        </w:rPr>
        <w:t>计划，提供给</w:t>
      </w:r>
      <w:r w:rsidR="00095006">
        <w:rPr>
          <w:rFonts w:hint="eastAsia"/>
        </w:rPr>
        <w:t>代理人</w:t>
      </w:r>
      <w:r w:rsidR="00095006" w:rsidRPr="00894046">
        <w:rPr>
          <w:rFonts w:hint="eastAsia"/>
        </w:rPr>
        <w:t>写</w:t>
      </w:r>
      <w:r w:rsidR="00D00470">
        <w:rPr>
          <w:rFonts w:hint="eastAsia"/>
        </w:rPr>
        <w:t>日志</w:t>
      </w:r>
      <w:r w:rsidR="00095006" w:rsidRPr="00894046">
        <w:rPr>
          <w:rFonts w:hint="eastAsia"/>
        </w:rPr>
        <w:t>时补录</w:t>
      </w:r>
      <w:r w:rsidR="009768ED">
        <w:rPr>
          <w:rFonts w:hint="eastAsia"/>
        </w:rPr>
        <w:t>面访</w:t>
      </w:r>
      <w:r w:rsidR="00095006" w:rsidRPr="00894046">
        <w:rPr>
          <w:rFonts w:hint="eastAsia"/>
        </w:rPr>
        <w:t>计划的通道。</w:t>
      </w:r>
      <w:r>
        <w:rPr>
          <w:rFonts w:hint="eastAsia"/>
        </w:rPr>
        <w:t>文</w:t>
      </w:r>
      <w:r w:rsidR="00095006" w:rsidRPr="00894046">
        <w:rPr>
          <w:rFonts w:hint="eastAsia"/>
        </w:rPr>
        <w:t>案“</w:t>
      </w:r>
      <w:r w:rsidR="000A7BB7">
        <w:rPr>
          <w:rFonts w:hint="eastAsia"/>
        </w:rPr>
        <w:t>没有找到可以关联的面访计划，</w:t>
      </w:r>
      <w:r w:rsidR="000E2BCB">
        <w:rPr>
          <w:rFonts w:hint="eastAsia"/>
        </w:rPr>
        <w:t>点击补录</w:t>
      </w:r>
      <w:r w:rsidR="00095006" w:rsidRPr="00894046">
        <w:rPr>
          <w:rFonts w:hint="eastAsia"/>
        </w:rPr>
        <w:t>”</w:t>
      </w:r>
      <w:r w:rsidR="00095006">
        <w:rPr>
          <w:rFonts w:hint="eastAsia"/>
        </w:rPr>
        <w:t>，</w:t>
      </w:r>
      <w:r w:rsidR="000E2BCB">
        <w:rPr>
          <w:rFonts w:hint="eastAsia"/>
        </w:rPr>
        <w:t>此时可选择【销售面访计划】或【服务面访计划】，</w:t>
      </w:r>
      <w:r w:rsidR="00095006" w:rsidRPr="004A5909">
        <w:rPr>
          <w:rFonts w:hint="eastAsia"/>
        </w:rPr>
        <w:t>点击</w:t>
      </w:r>
      <w:r w:rsidR="003C53E5" w:rsidRPr="004A5909">
        <w:rPr>
          <w:rFonts w:hint="eastAsia"/>
        </w:rPr>
        <w:t>之后</w:t>
      </w:r>
      <w:r w:rsidR="00095006">
        <w:rPr>
          <w:rFonts w:hint="eastAsia"/>
        </w:rPr>
        <w:t>即跳转到创建</w:t>
      </w:r>
      <w:r w:rsidR="00365D2D">
        <w:rPr>
          <w:rFonts w:hint="eastAsia"/>
        </w:rPr>
        <w:t>销售</w:t>
      </w:r>
      <w:r w:rsidR="00095006">
        <w:rPr>
          <w:rFonts w:hint="eastAsia"/>
        </w:rPr>
        <w:t>面访</w:t>
      </w:r>
      <w:r w:rsidR="00997AC2">
        <w:rPr>
          <w:rFonts w:hint="eastAsia"/>
        </w:rPr>
        <w:t>/服务面访</w:t>
      </w:r>
      <w:r w:rsidR="00095006">
        <w:rPr>
          <w:rFonts w:hint="eastAsia"/>
        </w:rPr>
        <w:t>页面</w:t>
      </w:r>
      <w:r w:rsidR="000C0636">
        <w:rPr>
          <w:rFonts w:hint="eastAsia"/>
        </w:rPr>
        <w:t>（如下图4所示）</w:t>
      </w:r>
      <w:r w:rsidR="000E2BCB">
        <w:rPr>
          <w:rFonts w:hint="eastAsia"/>
        </w:rPr>
        <w:t>。</w:t>
      </w:r>
    </w:p>
    <w:p w14:paraId="7708E21C" w14:textId="77777777" w:rsidR="00095006" w:rsidRPr="00FB2685" w:rsidRDefault="00095006" w:rsidP="00621128">
      <w:pPr>
        <w:pStyle w:val="BodyText3"/>
      </w:pPr>
    </w:p>
    <w:p w14:paraId="36724FBD" w14:textId="786CB1FD" w:rsidR="009165B4" w:rsidRDefault="00145891" w:rsidP="00621128">
      <w:pPr>
        <w:pStyle w:val="BodyText3"/>
      </w:pPr>
      <w:r>
        <w:rPr>
          <w:rFonts w:hint="eastAsia"/>
        </w:rPr>
        <w:t>示意图</w:t>
      </w:r>
    </w:p>
    <w:p w14:paraId="54243840" w14:textId="478CCA8D" w:rsidR="00B63867" w:rsidRDefault="00B63867" w:rsidP="00621128">
      <w:pPr>
        <w:pStyle w:val="BodyText3"/>
      </w:pPr>
      <w:r w:rsidRPr="00B63867">
        <w:drawing>
          <wp:inline distT="0" distB="0" distL="0" distR="0" wp14:anchorId="7F435D5C" wp14:editId="3A7060FD">
            <wp:extent cx="3964391" cy="3181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87011" cy="3199503"/>
                    </a:xfrm>
                    <a:prstGeom prst="rect">
                      <a:avLst/>
                    </a:prstGeom>
                  </pic:spPr>
                </pic:pic>
              </a:graphicData>
            </a:graphic>
          </wp:inline>
        </w:drawing>
      </w:r>
    </w:p>
    <w:p w14:paraId="1416E954" w14:textId="06A971EE" w:rsidR="009165B4" w:rsidRDefault="009165B4" w:rsidP="00621128">
      <w:pPr>
        <w:pStyle w:val="BodyText3"/>
      </w:pPr>
      <w:r>
        <w:rPr>
          <w:rFonts w:hint="eastAsia"/>
        </w:rPr>
        <w:t>图</w:t>
      </w:r>
      <w:r>
        <w:t>1</w:t>
      </w:r>
    </w:p>
    <w:p w14:paraId="2D847D4C" w14:textId="77777777" w:rsidR="00F43F90" w:rsidRDefault="00F43F90" w:rsidP="00621128">
      <w:pPr>
        <w:pStyle w:val="BodyText3"/>
      </w:pPr>
    </w:p>
    <w:p w14:paraId="1B0FF596" w14:textId="077FC125" w:rsidR="00894046" w:rsidRDefault="000E2BCB" w:rsidP="00621128">
      <w:pPr>
        <w:pStyle w:val="BodyText3"/>
      </w:pPr>
      <w:r w:rsidRPr="000E2BCB">
        <w:drawing>
          <wp:inline distT="0" distB="0" distL="0" distR="0" wp14:anchorId="4B216AD4" wp14:editId="32D4D330">
            <wp:extent cx="3831283" cy="2139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8444" cy="2177462"/>
                    </a:xfrm>
                    <a:prstGeom prst="rect">
                      <a:avLst/>
                    </a:prstGeom>
                  </pic:spPr>
                </pic:pic>
              </a:graphicData>
            </a:graphic>
          </wp:inline>
        </w:drawing>
      </w:r>
    </w:p>
    <w:p w14:paraId="02D608D9" w14:textId="0949DAA9" w:rsidR="00894046" w:rsidRDefault="009165B4" w:rsidP="00621128">
      <w:pPr>
        <w:pStyle w:val="BodyText3"/>
      </w:pPr>
      <w:r>
        <w:tab/>
      </w:r>
      <w:r>
        <w:rPr>
          <w:rFonts w:hint="eastAsia"/>
        </w:rPr>
        <w:t>图</w:t>
      </w:r>
      <w:r>
        <w:t>2</w:t>
      </w:r>
    </w:p>
    <w:p w14:paraId="6B93A6D5" w14:textId="45069D6C" w:rsidR="009768ED" w:rsidRDefault="009768ED" w:rsidP="00621128">
      <w:pPr>
        <w:pStyle w:val="BodyText3"/>
      </w:pPr>
    </w:p>
    <w:p w14:paraId="29D21D50" w14:textId="6AF075E7" w:rsidR="005A6F18" w:rsidRDefault="005A6F18" w:rsidP="00621128">
      <w:pPr>
        <w:pStyle w:val="BodyText3"/>
      </w:pPr>
      <w:r w:rsidRPr="005A6F18">
        <w:lastRenderedPageBreak/>
        <w:drawing>
          <wp:inline distT="0" distB="0" distL="0" distR="0" wp14:anchorId="6F9DAE28" wp14:editId="59728C82">
            <wp:extent cx="3825640" cy="19240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4273" cy="1953539"/>
                    </a:xfrm>
                    <a:prstGeom prst="rect">
                      <a:avLst/>
                    </a:prstGeom>
                  </pic:spPr>
                </pic:pic>
              </a:graphicData>
            </a:graphic>
          </wp:inline>
        </w:drawing>
      </w:r>
    </w:p>
    <w:p w14:paraId="25E80D24" w14:textId="476DCCB1" w:rsidR="005A6F18" w:rsidRDefault="005A6F18" w:rsidP="00621128">
      <w:pPr>
        <w:pStyle w:val="BodyText3"/>
      </w:pPr>
      <w:r>
        <w:rPr>
          <w:rFonts w:hint="eastAsia"/>
        </w:rPr>
        <w:t>图3</w:t>
      </w:r>
      <w:r>
        <w:t xml:space="preserve"> </w:t>
      </w:r>
    </w:p>
    <w:p w14:paraId="1AC3FA7F" w14:textId="3422BA29" w:rsidR="00371300" w:rsidRDefault="00371300" w:rsidP="00621128">
      <w:pPr>
        <w:pStyle w:val="BodyText3"/>
      </w:pPr>
    </w:p>
    <w:p w14:paraId="07953345" w14:textId="536C4401" w:rsidR="004A5909" w:rsidRDefault="000E2BCB" w:rsidP="00621128">
      <w:pPr>
        <w:pStyle w:val="BodyText3"/>
      </w:pPr>
      <w:r w:rsidRPr="000E2BCB">
        <w:drawing>
          <wp:inline distT="0" distB="0" distL="0" distR="0" wp14:anchorId="7B79BA91" wp14:editId="0F2D91A2">
            <wp:extent cx="5077347" cy="392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4121" cy="3952723"/>
                    </a:xfrm>
                    <a:prstGeom prst="rect">
                      <a:avLst/>
                    </a:prstGeom>
                  </pic:spPr>
                </pic:pic>
              </a:graphicData>
            </a:graphic>
          </wp:inline>
        </w:drawing>
      </w:r>
    </w:p>
    <w:p w14:paraId="57FE62BA" w14:textId="22D72E94" w:rsidR="004A5909" w:rsidRDefault="004A5909" w:rsidP="00621128">
      <w:pPr>
        <w:pStyle w:val="BodyText3"/>
      </w:pPr>
      <w:r>
        <w:rPr>
          <w:rFonts w:hint="eastAsia"/>
        </w:rPr>
        <w:t>图4</w:t>
      </w:r>
    </w:p>
    <w:p w14:paraId="193D0875" w14:textId="77777777" w:rsidR="004A5909" w:rsidRDefault="004A5909" w:rsidP="00621128">
      <w:pPr>
        <w:pStyle w:val="BodyText3"/>
      </w:pPr>
    </w:p>
    <w:p w14:paraId="37475913" w14:textId="5D9B7838" w:rsidR="00C4246A" w:rsidRDefault="00DE5FE7" w:rsidP="009B528D">
      <w:pPr>
        <w:pStyle w:val="BodyText3"/>
        <w:numPr>
          <w:ilvl w:val="0"/>
          <w:numId w:val="113"/>
        </w:numPr>
      </w:pPr>
      <w:r>
        <w:rPr>
          <w:rFonts w:hint="eastAsia"/>
        </w:rPr>
        <w:t>经营</w:t>
      </w:r>
      <w:r w:rsidR="00C4246A">
        <w:rPr>
          <w:rFonts w:hint="eastAsia"/>
        </w:rPr>
        <w:t>日志问题填写内容</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992"/>
        <w:gridCol w:w="1701"/>
        <w:gridCol w:w="2268"/>
        <w:gridCol w:w="2552"/>
      </w:tblGrid>
      <w:tr w:rsidR="00950CFC" w:rsidRPr="00950CFC" w14:paraId="19619714" w14:textId="77777777" w:rsidTr="00CD2C53">
        <w:trPr>
          <w:trHeight w:val="330"/>
          <w:tblHeader/>
        </w:trPr>
        <w:tc>
          <w:tcPr>
            <w:tcW w:w="846" w:type="dxa"/>
            <w:shd w:val="clear" w:color="auto" w:fill="D9D9D9" w:themeFill="background1" w:themeFillShade="D9"/>
            <w:tcMar>
              <w:top w:w="0" w:type="dxa"/>
              <w:left w:w="108" w:type="dxa"/>
              <w:bottom w:w="0" w:type="dxa"/>
              <w:right w:w="108" w:type="dxa"/>
            </w:tcMar>
            <w:vAlign w:val="center"/>
            <w:hideMark/>
          </w:tcPr>
          <w:p w14:paraId="692E04F0"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编号</w:t>
            </w:r>
          </w:p>
        </w:tc>
        <w:tc>
          <w:tcPr>
            <w:tcW w:w="992" w:type="dxa"/>
            <w:shd w:val="clear" w:color="auto" w:fill="D9D9D9" w:themeFill="background1" w:themeFillShade="D9"/>
            <w:tcMar>
              <w:top w:w="0" w:type="dxa"/>
              <w:left w:w="108" w:type="dxa"/>
              <w:bottom w:w="0" w:type="dxa"/>
              <w:right w:w="108" w:type="dxa"/>
            </w:tcMar>
            <w:vAlign w:val="center"/>
            <w:hideMark/>
          </w:tcPr>
          <w:p w14:paraId="25804939"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分类</w:t>
            </w:r>
          </w:p>
        </w:tc>
        <w:tc>
          <w:tcPr>
            <w:tcW w:w="1701" w:type="dxa"/>
            <w:shd w:val="clear" w:color="auto" w:fill="D9D9D9" w:themeFill="background1" w:themeFillShade="D9"/>
            <w:tcMar>
              <w:top w:w="0" w:type="dxa"/>
              <w:left w:w="108" w:type="dxa"/>
              <w:bottom w:w="0" w:type="dxa"/>
              <w:right w:w="108" w:type="dxa"/>
            </w:tcMar>
            <w:vAlign w:val="center"/>
            <w:hideMark/>
          </w:tcPr>
          <w:p w14:paraId="4585E7F9"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w:t>
            </w:r>
          </w:p>
        </w:tc>
        <w:tc>
          <w:tcPr>
            <w:tcW w:w="2268" w:type="dxa"/>
            <w:shd w:val="clear" w:color="auto" w:fill="D9D9D9" w:themeFill="background1" w:themeFillShade="D9"/>
            <w:tcMar>
              <w:top w:w="0" w:type="dxa"/>
              <w:left w:w="108" w:type="dxa"/>
              <w:bottom w:w="0" w:type="dxa"/>
              <w:right w:w="108" w:type="dxa"/>
            </w:tcMar>
            <w:vAlign w:val="center"/>
            <w:hideMark/>
          </w:tcPr>
          <w:p w14:paraId="3D21143F"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w:t>
            </w:r>
          </w:p>
        </w:tc>
        <w:tc>
          <w:tcPr>
            <w:tcW w:w="2552" w:type="dxa"/>
            <w:shd w:val="clear" w:color="auto" w:fill="D9D9D9" w:themeFill="background1" w:themeFillShade="D9"/>
            <w:tcMar>
              <w:top w:w="0" w:type="dxa"/>
              <w:left w:w="108" w:type="dxa"/>
              <w:bottom w:w="0" w:type="dxa"/>
              <w:right w:w="108" w:type="dxa"/>
            </w:tcMar>
            <w:vAlign w:val="center"/>
            <w:hideMark/>
          </w:tcPr>
          <w:p w14:paraId="39129818"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备注</w:t>
            </w:r>
          </w:p>
        </w:tc>
      </w:tr>
      <w:tr w:rsidR="00950CFC" w:rsidRPr="00950CFC" w14:paraId="1028B80E" w14:textId="77777777" w:rsidTr="00CD2C53">
        <w:trPr>
          <w:trHeight w:val="56"/>
        </w:trPr>
        <w:tc>
          <w:tcPr>
            <w:tcW w:w="846" w:type="dxa"/>
            <w:tcMar>
              <w:top w:w="0" w:type="dxa"/>
              <w:left w:w="108" w:type="dxa"/>
              <w:bottom w:w="0" w:type="dxa"/>
              <w:right w:w="108" w:type="dxa"/>
            </w:tcMar>
            <w:vAlign w:val="center"/>
            <w:hideMark/>
          </w:tcPr>
          <w:p w14:paraId="4FEDA33F"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问题1</w:t>
            </w:r>
          </w:p>
        </w:tc>
        <w:tc>
          <w:tcPr>
            <w:tcW w:w="992" w:type="dxa"/>
            <w:vMerge w:val="restart"/>
            <w:tcMar>
              <w:top w:w="0" w:type="dxa"/>
              <w:left w:w="108" w:type="dxa"/>
              <w:bottom w:w="0" w:type="dxa"/>
              <w:right w:w="108" w:type="dxa"/>
            </w:tcMar>
            <w:vAlign w:val="center"/>
            <w:hideMark/>
          </w:tcPr>
          <w:p w14:paraId="6A9C7E94" w14:textId="60DBFEBF" w:rsidR="00C4246A" w:rsidRPr="00CD2C53" w:rsidRDefault="00C4246A">
            <w:pPr>
              <w:spacing w:line="240" w:lineRule="auto"/>
              <w:jc w:val="center"/>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销售</w:t>
            </w:r>
            <w:r w:rsidR="00585BFC">
              <w:rPr>
                <w:rFonts w:ascii="微软雅黑" w:eastAsia="微软雅黑" w:hAnsi="微软雅黑" w:hint="eastAsia"/>
                <w:color w:val="000000"/>
                <w:sz w:val="18"/>
                <w:szCs w:val="18"/>
                <w:lang w:eastAsia="zh-CN"/>
              </w:rPr>
              <w:t>情况</w:t>
            </w:r>
          </w:p>
        </w:tc>
        <w:tc>
          <w:tcPr>
            <w:tcW w:w="1701" w:type="dxa"/>
            <w:tcMar>
              <w:top w:w="0" w:type="dxa"/>
              <w:left w:w="108" w:type="dxa"/>
              <w:bottom w:w="0" w:type="dxa"/>
              <w:right w:w="108" w:type="dxa"/>
            </w:tcMar>
            <w:vAlign w:val="center"/>
            <w:hideMark/>
          </w:tcPr>
          <w:p w14:paraId="10B0D3AD"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是否有保险意向</w:t>
            </w:r>
          </w:p>
        </w:tc>
        <w:tc>
          <w:tcPr>
            <w:tcW w:w="2268" w:type="dxa"/>
            <w:tcMar>
              <w:top w:w="0" w:type="dxa"/>
              <w:left w:w="108" w:type="dxa"/>
              <w:bottom w:w="0" w:type="dxa"/>
              <w:right w:w="108" w:type="dxa"/>
            </w:tcMar>
            <w:vAlign w:val="center"/>
            <w:hideMark/>
          </w:tcPr>
          <w:p w14:paraId="6AB55A81"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选项1：是</w:t>
            </w:r>
            <w:r w:rsidRPr="00CD2C53">
              <w:rPr>
                <w:rFonts w:ascii="微软雅黑" w:eastAsia="微软雅黑" w:hAnsi="微软雅黑" w:hint="eastAsia"/>
                <w:color w:val="000000"/>
                <w:sz w:val="18"/>
                <w:szCs w:val="18"/>
                <w:lang w:eastAsia="zh-CN"/>
              </w:rPr>
              <w:br/>
              <w:t>选项2：否</w:t>
            </w:r>
          </w:p>
        </w:tc>
        <w:tc>
          <w:tcPr>
            <w:tcW w:w="2552" w:type="dxa"/>
            <w:tcMar>
              <w:top w:w="0" w:type="dxa"/>
              <w:left w:w="108" w:type="dxa"/>
              <w:bottom w:w="0" w:type="dxa"/>
              <w:right w:w="108" w:type="dxa"/>
            </w:tcMar>
            <w:vAlign w:val="center"/>
            <w:hideMark/>
          </w:tcPr>
          <w:p w14:paraId="4A5DEBB7"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单选</w:t>
            </w:r>
          </w:p>
        </w:tc>
      </w:tr>
      <w:tr w:rsidR="00950CFC" w:rsidRPr="00950CFC" w14:paraId="33FB73DE" w14:textId="77777777" w:rsidTr="00CD2C53">
        <w:trPr>
          <w:trHeight w:val="990"/>
        </w:trPr>
        <w:tc>
          <w:tcPr>
            <w:tcW w:w="846" w:type="dxa"/>
            <w:tcMar>
              <w:top w:w="0" w:type="dxa"/>
              <w:left w:w="108" w:type="dxa"/>
              <w:bottom w:w="0" w:type="dxa"/>
              <w:right w:w="108" w:type="dxa"/>
            </w:tcMar>
            <w:vAlign w:val="center"/>
            <w:hideMark/>
          </w:tcPr>
          <w:p w14:paraId="0529AC22"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lastRenderedPageBreak/>
              <w:t>问题2</w:t>
            </w:r>
          </w:p>
        </w:tc>
        <w:tc>
          <w:tcPr>
            <w:tcW w:w="992" w:type="dxa"/>
            <w:vMerge/>
            <w:vAlign w:val="center"/>
            <w:hideMark/>
          </w:tcPr>
          <w:p w14:paraId="2ABD4CED" w14:textId="77777777" w:rsidR="00C4246A" w:rsidRPr="00CD2C53" w:rsidRDefault="00C4246A">
            <w:pPr>
              <w:spacing w:line="240" w:lineRule="auto"/>
              <w:rPr>
                <w:rFonts w:ascii="微软雅黑" w:eastAsia="微软雅黑" w:hAnsi="微软雅黑" w:cs="Arial"/>
                <w:color w:val="000000"/>
                <w:sz w:val="18"/>
                <w:szCs w:val="18"/>
                <w:lang w:eastAsia="zh-CN"/>
              </w:rPr>
            </w:pPr>
          </w:p>
        </w:tc>
        <w:tc>
          <w:tcPr>
            <w:tcW w:w="1701" w:type="dxa"/>
            <w:tcMar>
              <w:top w:w="0" w:type="dxa"/>
              <w:left w:w="108" w:type="dxa"/>
              <w:bottom w:w="0" w:type="dxa"/>
              <w:right w:w="108" w:type="dxa"/>
            </w:tcMar>
            <w:vAlign w:val="center"/>
            <w:hideMark/>
          </w:tcPr>
          <w:p w14:paraId="3B3CD8E5"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需求调查情况</w:t>
            </w:r>
          </w:p>
        </w:tc>
        <w:tc>
          <w:tcPr>
            <w:tcW w:w="2268" w:type="dxa"/>
            <w:tcMar>
              <w:top w:w="0" w:type="dxa"/>
              <w:left w:w="108" w:type="dxa"/>
              <w:bottom w:w="0" w:type="dxa"/>
              <w:right w:w="108" w:type="dxa"/>
            </w:tcMar>
            <w:vAlign w:val="center"/>
            <w:hideMark/>
          </w:tcPr>
          <w:p w14:paraId="285996E5" w14:textId="16010265"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选项1：完整</w:t>
            </w:r>
            <w:r w:rsidRPr="00CD2C53">
              <w:rPr>
                <w:rFonts w:ascii="微软雅黑" w:eastAsia="微软雅黑" w:hAnsi="微软雅黑" w:hint="eastAsia"/>
                <w:color w:val="000000"/>
                <w:sz w:val="18"/>
                <w:szCs w:val="18"/>
                <w:lang w:eastAsia="zh-CN"/>
              </w:rPr>
              <w:br/>
              <w:t>选项2：部分</w:t>
            </w:r>
            <w:r w:rsidRPr="00CD2C53">
              <w:rPr>
                <w:rFonts w:ascii="微软雅黑" w:eastAsia="微软雅黑" w:hAnsi="微软雅黑" w:hint="eastAsia"/>
                <w:color w:val="000000"/>
                <w:sz w:val="18"/>
                <w:szCs w:val="18"/>
                <w:lang w:eastAsia="zh-CN"/>
              </w:rPr>
              <w:br/>
              <w:t>选项3：未谈及</w:t>
            </w:r>
          </w:p>
        </w:tc>
        <w:tc>
          <w:tcPr>
            <w:tcW w:w="2552" w:type="dxa"/>
            <w:tcMar>
              <w:top w:w="0" w:type="dxa"/>
              <w:left w:w="108" w:type="dxa"/>
              <w:bottom w:w="0" w:type="dxa"/>
              <w:right w:w="108" w:type="dxa"/>
            </w:tcMar>
            <w:vAlign w:val="center"/>
            <w:hideMark/>
          </w:tcPr>
          <w:p w14:paraId="0FFE9088"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单选</w:t>
            </w:r>
          </w:p>
        </w:tc>
      </w:tr>
      <w:tr w:rsidR="00950CFC" w:rsidRPr="00950CFC" w14:paraId="2AF7A135" w14:textId="77777777" w:rsidTr="00CD2C53">
        <w:trPr>
          <w:trHeight w:val="660"/>
        </w:trPr>
        <w:tc>
          <w:tcPr>
            <w:tcW w:w="846" w:type="dxa"/>
            <w:tcMar>
              <w:top w:w="0" w:type="dxa"/>
              <w:left w:w="108" w:type="dxa"/>
              <w:bottom w:w="0" w:type="dxa"/>
              <w:right w:w="108" w:type="dxa"/>
            </w:tcMar>
            <w:vAlign w:val="center"/>
            <w:hideMark/>
          </w:tcPr>
          <w:p w14:paraId="5098E9E8"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问题3</w:t>
            </w:r>
          </w:p>
        </w:tc>
        <w:tc>
          <w:tcPr>
            <w:tcW w:w="992" w:type="dxa"/>
            <w:vMerge w:val="restart"/>
            <w:tcMar>
              <w:top w:w="0" w:type="dxa"/>
              <w:left w:w="108" w:type="dxa"/>
              <w:bottom w:w="0" w:type="dxa"/>
              <w:right w:w="108" w:type="dxa"/>
            </w:tcMar>
            <w:vAlign w:val="center"/>
            <w:hideMark/>
          </w:tcPr>
          <w:p w14:paraId="15525674" w14:textId="0249DAB4" w:rsidR="00C4246A" w:rsidRPr="00CD2C53" w:rsidRDefault="00C4246A">
            <w:pPr>
              <w:spacing w:line="240" w:lineRule="auto"/>
              <w:jc w:val="center"/>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增员</w:t>
            </w:r>
            <w:r w:rsidR="00585BFC">
              <w:rPr>
                <w:rFonts w:ascii="微软雅黑" w:eastAsia="微软雅黑" w:hAnsi="微软雅黑" w:hint="eastAsia"/>
                <w:color w:val="000000"/>
                <w:sz w:val="18"/>
                <w:szCs w:val="18"/>
                <w:lang w:eastAsia="zh-CN"/>
              </w:rPr>
              <w:t>情况</w:t>
            </w:r>
          </w:p>
        </w:tc>
        <w:tc>
          <w:tcPr>
            <w:tcW w:w="1701" w:type="dxa"/>
            <w:tcMar>
              <w:top w:w="0" w:type="dxa"/>
              <w:left w:w="108" w:type="dxa"/>
              <w:bottom w:w="0" w:type="dxa"/>
              <w:right w:w="108" w:type="dxa"/>
            </w:tcMar>
            <w:vAlign w:val="center"/>
            <w:hideMark/>
          </w:tcPr>
          <w:p w14:paraId="12CB6C92"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 xml:space="preserve">递交项目说明书 </w:t>
            </w:r>
          </w:p>
        </w:tc>
        <w:tc>
          <w:tcPr>
            <w:tcW w:w="2268" w:type="dxa"/>
            <w:tcMar>
              <w:top w:w="0" w:type="dxa"/>
              <w:left w:w="108" w:type="dxa"/>
              <w:bottom w:w="0" w:type="dxa"/>
              <w:right w:w="108" w:type="dxa"/>
            </w:tcMar>
            <w:vAlign w:val="center"/>
            <w:hideMark/>
          </w:tcPr>
          <w:p w14:paraId="2110DB02"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选项1：是</w:t>
            </w:r>
            <w:r w:rsidRPr="00CD2C53">
              <w:rPr>
                <w:rFonts w:ascii="微软雅黑" w:eastAsia="微软雅黑" w:hAnsi="微软雅黑" w:hint="eastAsia"/>
                <w:color w:val="000000"/>
                <w:sz w:val="18"/>
                <w:szCs w:val="18"/>
                <w:lang w:eastAsia="zh-CN"/>
              </w:rPr>
              <w:br/>
              <w:t>选项2：否</w:t>
            </w:r>
          </w:p>
        </w:tc>
        <w:tc>
          <w:tcPr>
            <w:tcW w:w="2552" w:type="dxa"/>
            <w:tcMar>
              <w:top w:w="0" w:type="dxa"/>
              <w:left w:w="108" w:type="dxa"/>
              <w:bottom w:w="0" w:type="dxa"/>
              <w:right w:w="108" w:type="dxa"/>
            </w:tcMar>
            <w:vAlign w:val="center"/>
            <w:hideMark/>
          </w:tcPr>
          <w:p w14:paraId="1EAE9786"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单选</w:t>
            </w:r>
          </w:p>
        </w:tc>
      </w:tr>
      <w:tr w:rsidR="00950CFC" w:rsidRPr="00950CFC" w14:paraId="398B4357" w14:textId="77777777" w:rsidTr="00CD2C53">
        <w:trPr>
          <w:trHeight w:val="660"/>
        </w:trPr>
        <w:tc>
          <w:tcPr>
            <w:tcW w:w="846" w:type="dxa"/>
            <w:tcMar>
              <w:top w:w="0" w:type="dxa"/>
              <w:left w:w="108" w:type="dxa"/>
              <w:bottom w:w="0" w:type="dxa"/>
              <w:right w:w="108" w:type="dxa"/>
            </w:tcMar>
            <w:vAlign w:val="center"/>
            <w:hideMark/>
          </w:tcPr>
          <w:p w14:paraId="78F04A90"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问题4</w:t>
            </w:r>
          </w:p>
        </w:tc>
        <w:tc>
          <w:tcPr>
            <w:tcW w:w="992" w:type="dxa"/>
            <w:vMerge/>
            <w:vAlign w:val="center"/>
            <w:hideMark/>
          </w:tcPr>
          <w:p w14:paraId="35696E20" w14:textId="77777777" w:rsidR="00C4246A" w:rsidRPr="00CD2C53" w:rsidRDefault="00C4246A">
            <w:pPr>
              <w:spacing w:line="240" w:lineRule="auto"/>
              <w:rPr>
                <w:rFonts w:ascii="微软雅黑" w:eastAsia="微软雅黑" w:hAnsi="微软雅黑" w:cs="Arial"/>
                <w:color w:val="000000"/>
                <w:sz w:val="18"/>
                <w:szCs w:val="18"/>
                <w:lang w:eastAsia="zh-CN"/>
              </w:rPr>
            </w:pPr>
          </w:p>
        </w:tc>
        <w:tc>
          <w:tcPr>
            <w:tcW w:w="1701" w:type="dxa"/>
            <w:tcMar>
              <w:top w:w="0" w:type="dxa"/>
              <w:left w:w="108" w:type="dxa"/>
              <w:bottom w:w="0" w:type="dxa"/>
              <w:right w:w="108" w:type="dxa"/>
            </w:tcMar>
            <w:vAlign w:val="center"/>
            <w:hideMark/>
          </w:tcPr>
          <w:p w14:paraId="28B28630"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增员吸引面谈</w:t>
            </w:r>
          </w:p>
        </w:tc>
        <w:tc>
          <w:tcPr>
            <w:tcW w:w="2268" w:type="dxa"/>
            <w:tcMar>
              <w:top w:w="0" w:type="dxa"/>
              <w:left w:w="108" w:type="dxa"/>
              <w:bottom w:w="0" w:type="dxa"/>
              <w:right w:w="108" w:type="dxa"/>
            </w:tcMar>
            <w:vAlign w:val="center"/>
            <w:hideMark/>
          </w:tcPr>
          <w:p w14:paraId="63D29AA1"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选项1：是</w:t>
            </w:r>
            <w:r w:rsidRPr="00CD2C53">
              <w:rPr>
                <w:rFonts w:ascii="微软雅黑" w:eastAsia="微软雅黑" w:hAnsi="微软雅黑" w:hint="eastAsia"/>
                <w:color w:val="000000"/>
                <w:sz w:val="18"/>
                <w:szCs w:val="18"/>
                <w:lang w:eastAsia="zh-CN"/>
              </w:rPr>
              <w:br/>
              <w:t>选项2：否</w:t>
            </w:r>
          </w:p>
        </w:tc>
        <w:tc>
          <w:tcPr>
            <w:tcW w:w="2552" w:type="dxa"/>
            <w:tcMar>
              <w:top w:w="0" w:type="dxa"/>
              <w:left w:w="108" w:type="dxa"/>
              <w:bottom w:w="0" w:type="dxa"/>
              <w:right w:w="108" w:type="dxa"/>
            </w:tcMar>
            <w:vAlign w:val="center"/>
            <w:hideMark/>
          </w:tcPr>
          <w:p w14:paraId="2182FF5C"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单选</w:t>
            </w:r>
          </w:p>
        </w:tc>
      </w:tr>
      <w:tr w:rsidR="00950CFC" w:rsidRPr="00950CFC" w14:paraId="18290EC4" w14:textId="77777777" w:rsidTr="00CD2C53">
        <w:trPr>
          <w:trHeight w:val="990"/>
        </w:trPr>
        <w:tc>
          <w:tcPr>
            <w:tcW w:w="846" w:type="dxa"/>
            <w:tcMar>
              <w:top w:w="0" w:type="dxa"/>
              <w:left w:w="108" w:type="dxa"/>
              <w:bottom w:w="0" w:type="dxa"/>
              <w:right w:w="108" w:type="dxa"/>
            </w:tcMar>
            <w:vAlign w:val="center"/>
            <w:hideMark/>
          </w:tcPr>
          <w:p w14:paraId="2EA32F0F"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问题5</w:t>
            </w:r>
          </w:p>
        </w:tc>
        <w:tc>
          <w:tcPr>
            <w:tcW w:w="992" w:type="dxa"/>
            <w:vMerge w:val="restart"/>
            <w:tcMar>
              <w:top w:w="0" w:type="dxa"/>
              <w:left w:w="108" w:type="dxa"/>
              <w:bottom w:w="0" w:type="dxa"/>
              <w:right w:w="108" w:type="dxa"/>
            </w:tcMar>
            <w:vAlign w:val="center"/>
            <w:hideMark/>
          </w:tcPr>
          <w:p w14:paraId="45510CBE" w14:textId="6657E948" w:rsidR="00C4246A" w:rsidRPr="00CD2C53" w:rsidRDefault="00C4246A">
            <w:pPr>
              <w:spacing w:line="240" w:lineRule="auto"/>
              <w:jc w:val="center"/>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其他</w:t>
            </w:r>
            <w:r w:rsidR="00585BFC">
              <w:rPr>
                <w:rFonts w:ascii="微软雅黑" w:eastAsia="微软雅黑" w:hAnsi="微软雅黑" w:hint="eastAsia"/>
                <w:color w:val="000000"/>
                <w:sz w:val="18"/>
                <w:szCs w:val="18"/>
                <w:lang w:eastAsia="zh-CN"/>
              </w:rPr>
              <w:t>情况</w:t>
            </w:r>
          </w:p>
        </w:tc>
        <w:tc>
          <w:tcPr>
            <w:tcW w:w="1701" w:type="dxa"/>
            <w:tcMar>
              <w:top w:w="0" w:type="dxa"/>
              <w:left w:w="108" w:type="dxa"/>
              <w:bottom w:w="0" w:type="dxa"/>
              <w:right w:w="108" w:type="dxa"/>
            </w:tcMar>
            <w:vAlign w:val="center"/>
            <w:hideMark/>
          </w:tcPr>
          <w:p w14:paraId="5162BB00"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邀约活动类型：</w:t>
            </w:r>
          </w:p>
        </w:tc>
        <w:tc>
          <w:tcPr>
            <w:tcW w:w="2268" w:type="dxa"/>
            <w:tcMar>
              <w:top w:w="0" w:type="dxa"/>
              <w:left w:w="108" w:type="dxa"/>
              <w:bottom w:w="0" w:type="dxa"/>
              <w:right w:w="108" w:type="dxa"/>
            </w:tcMar>
            <w:vAlign w:val="center"/>
            <w:hideMark/>
          </w:tcPr>
          <w:p w14:paraId="78DFF971" w14:textId="46AF60CA" w:rsidR="00A1591A"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选项1：增员</w:t>
            </w:r>
            <w:r w:rsidRPr="00CD2C53">
              <w:rPr>
                <w:rFonts w:ascii="微软雅黑" w:eastAsia="微软雅黑" w:hAnsi="微软雅黑" w:hint="eastAsia"/>
                <w:color w:val="000000"/>
                <w:sz w:val="18"/>
                <w:szCs w:val="18"/>
                <w:lang w:eastAsia="zh-CN"/>
              </w:rPr>
              <w:br/>
              <w:t>选项2：客户</w:t>
            </w:r>
          </w:p>
          <w:p w14:paraId="53ACD101" w14:textId="19555201" w:rsidR="00C4246A" w:rsidRPr="00CD2C53" w:rsidRDefault="00A1591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w:t>
            </w:r>
            <w:r>
              <w:rPr>
                <w:rFonts w:ascii="微软雅黑" w:eastAsia="微软雅黑" w:hAnsi="微软雅黑"/>
                <w:color w:val="000000"/>
                <w:sz w:val="18"/>
                <w:szCs w:val="18"/>
                <w:lang w:eastAsia="zh-CN"/>
              </w:rPr>
              <w:t>3</w:t>
            </w:r>
            <w:r w:rsidRPr="00CD2C53">
              <w:rPr>
                <w:rFonts w:ascii="微软雅黑" w:eastAsia="微软雅黑" w:hAnsi="微软雅黑" w:hint="eastAsia"/>
                <w:color w:val="000000"/>
                <w:sz w:val="18"/>
                <w:szCs w:val="18"/>
                <w:lang w:eastAsia="zh-CN"/>
              </w:rPr>
              <w:t>：增员</w:t>
            </w:r>
            <w:r w:rsidR="00A229E8">
              <w:rPr>
                <w:rFonts w:ascii="微软雅黑" w:eastAsia="微软雅黑" w:hAnsi="微软雅黑" w:hint="eastAsia"/>
                <w:color w:val="000000"/>
                <w:sz w:val="18"/>
                <w:szCs w:val="18"/>
                <w:lang w:eastAsia="zh-CN"/>
              </w:rPr>
              <w:t>+</w:t>
            </w:r>
            <w:r w:rsidRPr="00CD2C53">
              <w:rPr>
                <w:rFonts w:ascii="微软雅黑" w:eastAsia="微软雅黑" w:hAnsi="微软雅黑" w:hint="eastAsia"/>
                <w:color w:val="000000"/>
                <w:sz w:val="18"/>
                <w:szCs w:val="18"/>
                <w:lang w:eastAsia="zh-CN"/>
              </w:rPr>
              <w:t>客户</w:t>
            </w:r>
            <w:r w:rsidR="00C4246A" w:rsidRPr="00CD2C53">
              <w:rPr>
                <w:rFonts w:ascii="微软雅黑" w:eastAsia="微软雅黑" w:hAnsi="微软雅黑" w:hint="eastAsia"/>
                <w:color w:val="000000"/>
                <w:sz w:val="18"/>
                <w:szCs w:val="18"/>
                <w:lang w:eastAsia="zh-CN"/>
              </w:rPr>
              <w:br/>
              <w:t>选项</w:t>
            </w:r>
            <w:r>
              <w:rPr>
                <w:rFonts w:ascii="微软雅黑" w:eastAsia="微软雅黑" w:hAnsi="微软雅黑"/>
                <w:color w:val="000000"/>
                <w:sz w:val="18"/>
                <w:szCs w:val="18"/>
                <w:lang w:eastAsia="zh-CN"/>
              </w:rPr>
              <w:t>4</w:t>
            </w:r>
            <w:r w:rsidR="00C4246A" w:rsidRPr="00CD2C53">
              <w:rPr>
                <w:rFonts w:ascii="微软雅黑" w:eastAsia="微软雅黑" w:hAnsi="微软雅黑" w:hint="eastAsia"/>
                <w:color w:val="000000"/>
                <w:sz w:val="18"/>
                <w:szCs w:val="18"/>
                <w:lang w:eastAsia="zh-CN"/>
              </w:rPr>
              <w:t>：未邀约</w:t>
            </w:r>
          </w:p>
        </w:tc>
        <w:tc>
          <w:tcPr>
            <w:tcW w:w="2552" w:type="dxa"/>
            <w:tcMar>
              <w:top w:w="0" w:type="dxa"/>
              <w:left w:w="108" w:type="dxa"/>
              <w:bottom w:w="0" w:type="dxa"/>
              <w:right w:w="108" w:type="dxa"/>
            </w:tcMar>
            <w:vAlign w:val="center"/>
            <w:hideMark/>
          </w:tcPr>
          <w:p w14:paraId="27DB03AF" w14:textId="7690FFD2" w:rsidR="00A1591A" w:rsidRPr="00CD2C53" w:rsidRDefault="00A1591A">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单选</w:t>
            </w:r>
          </w:p>
        </w:tc>
      </w:tr>
      <w:tr w:rsidR="00950CFC" w:rsidRPr="00950CFC" w14:paraId="00BDBD7F" w14:textId="77777777" w:rsidTr="00CD2C53">
        <w:trPr>
          <w:trHeight w:val="660"/>
        </w:trPr>
        <w:tc>
          <w:tcPr>
            <w:tcW w:w="846" w:type="dxa"/>
            <w:tcMar>
              <w:top w:w="0" w:type="dxa"/>
              <w:left w:w="108" w:type="dxa"/>
              <w:bottom w:w="0" w:type="dxa"/>
              <w:right w:w="108" w:type="dxa"/>
            </w:tcMar>
            <w:vAlign w:val="center"/>
            <w:hideMark/>
          </w:tcPr>
          <w:p w14:paraId="7A2845E6"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问题6</w:t>
            </w:r>
          </w:p>
        </w:tc>
        <w:tc>
          <w:tcPr>
            <w:tcW w:w="992" w:type="dxa"/>
            <w:vMerge/>
            <w:vAlign w:val="center"/>
            <w:hideMark/>
          </w:tcPr>
          <w:p w14:paraId="760E7A71" w14:textId="77777777" w:rsidR="00C4246A" w:rsidRPr="00CD2C53" w:rsidRDefault="00C4246A">
            <w:pPr>
              <w:spacing w:line="240" w:lineRule="auto"/>
              <w:rPr>
                <w:rFonts w:ascii="微软雅黑" w:eastAsia="微软雅黑" w:hAnsi="微软雅黑" w:cs="Arial"/>
                <w:color w:val="000000"/>
                <w:sz w:val="18"/>
                <w:szCs w:val="18"/>
                <w:lang w:eastAsia="zh-CN"/>
              </w:rPr>
            </w:pPr>
          </w:p>
        </w:tc>
        <w:tc>
          <w:tcPr>
            <w:tcW w:w="1701" w:type="dxa"/>
            <w:tcMar>
              <w:top w:w="0" w:type="dxa"/>
              <w:left w:w="108" w:type="dxa"/>
              <w:bottom w:w="0" w:type="dxa"/>
              <w:right w:w="108" w:type="dxa"/>
            </w:tcMar>
            <w:vAlign w:val="center"/>
            <w:hideMark/>
          </w:tcPr>
          <w:p w14:paraId="247C44DA"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 xml:space="preserve">是否要求转介绍？ </w:t>
            </w:r>
          </w:p>
        </w:tc>
        <w:tc>
          <w:tcPr>
            <w:tcW w:w="2268" w:type="dxa"/>
            <w:tcMar>
              <w:top w:w="0" w:type="dxa"/>
              <w:left w:w="108" w:type="dxa"/>
              <w:bottom w:w="0" w:type="dxa"/>
              <w:right w:w="108" w:type="dxa"/>
            </w:tcMar>
            <w:vAlign w:val="center"/>
            <w:hideMark/>
          </w:tcPr>
          <w:p w14:paraId="4E6A2627"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选项1：是</w:t>
            </w:r>
            <w:r w:rsidRPr="00CD2C53">
              <w:rPr>
                <w:rFonts w:ascii="微软雅黑" w:eastAsia="微软雅黑" w:hAnsi="微软雅黑" w:hint="eastAsia"/>
                <w:color w:val="000000"/>
                <w:sz w:val="18"/>
                <w:szCs w:val="18"/>
                <w:lang w:eastAsia="zh-CN"/>
              </w:rPr>
              <w:br/>
              <w:t>选项2：否</w:t>
            </w:r>
          </w:p>
        </w:tc>
        <w:tc>
          <w:tcPr>
            <w:tcW w:w="2552" w:type="dxa"/>
            <w:tcMar>
              <w:top w:w="0" w:type="dxa"/>
              <w:left w:w="108" w:type="dxa"/>
              <w:bottom w:w="0" w:type="dxa"/>
              <w:right w:w="108" w:type="dxa"/>
            </w:tcMar>
            <w:vAlign w:val="center"/>
            <w:hideMark/>
          </w:tcPr>
          <w:p w14:paraId="59468088"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单选</w:t>
            </w:r>
          </w:p>
        </w:tc>
      </w:tr>
      <w:tr w:rsidR="00950CFC" w:rsidRPr="00950CFC" w14:paraId="51C5E836" w14:textId="77777777" w:rsidTr="00CD2C53">
        <w:trPr>
          <w:trHeight w:val="56"/>
        </w:trPr>
        <w:tc>
          <w:tcPr>
            <w:tcW w:w="846" w:type="dxa"/>
            <w:tcMar>
              <w:top w:w="0" w:type="dxa"/>
              <w:left w:w="108" w:type="dxa"/>
              <w:bottom w:w="0" w:type="dxa"/>
              <w:right w:w="108" w:type="dxa"/>
            </w:tcMar>
            <w:vAlign w:val="center"/>
            <w:hideMark/>
          </w:tcPr>
          <w:p w14:paraId="0A1B6DAF"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问题7</w:t>
            </w:r>
          </w:p>
        </w:tc>
        <w:tc>
          <w:tcPr>
            <w:tcW w:w="992" w:type="dxa"/>
            <w:vMerge/>
            <w:vAlign w:val="center"/>
            <w:hideMark/>
          </w:tcPr>
          <w:p w14:paraId="594B7D0F" w14:textId="77777777" w:rsidR="00C4246A" w:rsidRPr="00CD2C53" w:rsidRDefault="00C4246A">
            <w:pPr>
              <w:spacing w:line="240" w:lineRule="auto"/>
              <w:rPr>
                <w:rFonts w:ascii="微软雅黑" w:eastAsia="微软雅黑" w:hAnsi="微软雅黑" w:cs="Arial"/>
                <w:color w:val="000000"/>
                <w:sz w:val="18"/>
                <w:szCs w:val="18"/>
                <w:lang w:eastAsia="zh-CN"/>
              </w:rPr>
            </w:pPr>
          </w:p>
        </w:tc>
        <w:tc>
          <w:tcPr>
            <w:tcW w:w="1701" w:type="dxa"/>
            <w:tcMar>
              <w:top w:w="0" w:type="dxa"/>
              <w:left w:w="108" w:type="dxa"/>
              <w:bottom w:w="0" w:type="dxa"/>
              <w:right w:w="108" w:type="dxa"/>
            </w:tcMar>
            <w:vAlign w:val="center"/>
            <w:hideMark/>
          </w:tcPr>
          <w:p w14:paraId="40098D6A" w14:textId="7937A08A"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成功获得转介绍</w:t>
            </w:r>
          </w:p>
        </w:tc>
        <w:tc>
          <w:tcPr>
            <w:tcW w:w="2268" w:type="dxa"/>
            <w:tcMar>
              <w:top w:w="0" w:type="dxa"/>
              <w:left w:w="108" w:type="dxa"/>
              <w:bottom w:w="0" w:type="dxa"/>
              <w:right w:w="108" w:type="dxa"/>
            </w:tcMar>
            <w:vAlign w:val="center"/>
            <w:hideMark/>
          </w:tcPr>
          <w:p w14:paraId="4982FF50" w14:textId="77777777"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选项1：是</w:t>
            </w:r>
            <w:r w:rsidRPr="00CD2C53">
              <w:rPr>
                <w:rFonts w:ascii="微软雅黑" w:eastAsia="微软雅黑" w:hAnsi="微软雅黑" w:hint="eastAsia"/>
                <w:color w:val="000000"/>
                <w:sz w:val="18"/>
                <w:szCs w:val="18"/>
                <w:lang w:eastAsia="zh-CN"/>
              </w:rPr>
              <w:br/>
              <w:t>选项2：否</w:t>
            </w:r>
          </w:p>
        </w:tc>
        <w:tc>
          <w:tcPr>
            <w:tcW w:w="2552" w:type="dxa"/>
            <w:tcMar>
              <w:top w:w="0" w:type="dxa"/>
              <w:left w:w="108" w:type="dxa"/>
              <w:bottom w:w="0" w:type="dxa"/>
              <w:right w:w="108" w:type="dxa"/>
            </w:tcMar>
            <w:vAlign w:val="center"/>
            <w:hideMark/>
          </w:tcPr>
          <w:p w14:paraId="418977CE" w14:textId="32F2A37E" w:rsidR="00C4246A" w:rsidRPr="00CD2C53" w:rsidRDefault="00C4246A">
            <w:pPr>
              <w:spacing w:line="240" w:lineRule="auto"/>
              <w:rPr>
                <w:rFonts w:ascii="微软雅黑" w:eastAsia="微软雅黑" w:hAnsi="微软雅黑"/>
                <w:color w:val="000000"/>
                <w:sz w:val="18"/>
                <w:szCs w:val="18"/>
                <w:lang w:eastAsia="zh-CN"/>
              </w:rPr>
            </w:pPr>
            <w:r w:rsidRPr="00CD2C53">
              <w:rPr>
                <w:rFonts w:ascii="微软雅黑" w:eastAsia="微软雅黑" w:hAnsi="微软雅黑" w:hint="eastAsia"/>
                <w:color w:val="000000"/>
                <w:sz w:val="18"/>
                <w:szCs w:val="18"/>
                <w:lang w:eastAsia="zh-CN"/>
              </w:rPr>
              <w:t>上题若选是，则弹出本题补充，否则没本题</w:t>
            </w:r>
          </w:p>
        </w:tc>
      </w:tr>
      <w:tr w:rsidR="00C4246A" w:rsidRPr="00CD2C53" w14:paraId="32514ED2" w14:textId="77777777" w:rsidTr="00894046">
        <w:trPr>
          <w:trHeight w:val="264"/>
        </w:trPr>
        <w:tc>
          <w:tcPr>
            <w:tcW w:w="1838" w:type="dxa"/>
            <w:gridSpan w:val="2"/>
            <w:noWrap/>
            <w:tcMar>
              <w:top w:w="0" w:type="dxa"/>
              <w:left w:w="108" w:type="dxa"/>
              <w:bottom w:w="0" w:type="dxa"/>
              <w:right w:w="108" w:type="dxa"/>
            </w:tcMar>
            <w:vAlign w:val="center"/>
            <w:hideMark/>
          </w:tcPr>
          <w:p w14:paraId="7801729C" w14:textId="12C8B8A5" w:rsidR="00C4246A" w:rsidRPr="00CD2C53" w:rsidRDefault="00C4246A">
            <w:pPr>
              <w:spacing w:line="240" w:lineRule="auto"/>
              <w:rPr>
                <w:rFonts w:ascii="微软雅黑" w:eastAsia="微软雅黑" w:hAnsi="微软雅黑"/>
                <w:b/>
                <w:bCs/>
                <w:sz w:val="18"/>
                <w:szCs w:val="18"/>
                <w:lang w:eastAsia="zh-CN"/>
              </w:rPr>
            </w:pPr>
            <w:bookmarkStart w:id="228" w:name="_Hlk98940026"/>
            <w:r w:rsidRPr="00CD2C53">
              <w:rPr>
                <w:rFonts w:ascii="微软雅黑" w:eastAsia="微软雅黑" w:hAnsi="微软雅黑" w:hint="eastAsia"/>
                <w:b/>
                <w:bCs/>
                <w:sz w:val="18"/>
                <w:szCs w:val="18"/>
                <w:lang w:eastAsia="zh-CN"/>
              </w:rPr>
              <w:t>备注</w:t>
            </w:r>
            <w:bookmarkEnd w:id="228"/>
          </w:p>
        </w:tc>
        <w:tc>
          <w:tcPr>
            <w:tcW w:w="6521" w:type="dxa"/>
            <w:gridSpan w:val="3"/>
            <w:tcMar>
              <w:top w:w="0" w:type="dxa"/>
              <w:left w:w="108" w:type="dxa"/>
              <w:bottom w:w="0" w:type="dxa"/>
              <w:right w:w="108" w:type="dxa"/>
            </w:tcMar>
            <w:hideMark/>
          </w:tcPr>
          <w:p w14:paraId="5F894EBC" w14:textId="39605D9F" w:rsidR="00C4246A" w:rsidRPr="00A1591A" w:rsidRDefault="00C4246A" w:rsidP="009B528D">
            <w:pPr>
              <w:pStyle w:val="ListParagraph"/>
              <w:numPr>
                <w:ilvl w:val="0"/>
                <w:numId w:val="81"/>
              </w:numPr>
              <w:ind w:firstLineChars="0"/>
              <w:rPr>
                <w:rFonts w:ascii="微软雅黑" w:eastAsia="微软雅黑" w:hAnsi="微软雅黑"/>
                <w:sz w:val="18"/>
                <w:szCs w:val="18"/>
              </w:rPr>
            </w:pPr>
            <w:r w:rsidRPr="00A1591A">
              <w:rPr>
                <w:rFonts w:ascii="微软雅黑" w:eastAsia="微软雅黑" w:hAnsi="微软雅黑" w:hint="eastAsia"/>
                <w:sz w:val="18"/>
                <w:szCs w:val="18"/>
              </w:rPr>
              <w:t>非必输项，在输入框内提示“可输入本次事件纪要的其它内容，字数限制1000个中文字及以内”</w:t>
            </w:r>
            <w:r w:rsidR="007909FE" w:rsidRPr="00A1591A">
              <w:rPr>
                <w:rFonts w:ascii="微软雅黑" w:eastAsia="微软雅黑" w:hAnsi="微软雅黑" w:hint="eastAsia"/>
                <w:sz w:val="18"/>
                <w:szCs w:val="18"/>
              </w:rPr>
              <w:t>。</w:t>
            </w:r>
          </w:p>
          <w:p w14:paraId="48E4B8AA" w14:textId="33FFEA55" w:rsidR="0053225A" w:rsidRPr="00A1591A" w:rsidRDefault="004C3DD7" w:rsidP="009B528D">
            <w:pPr>
              <w:pStyle w:val="ListParagraph"/>
              <w:numPr>
                <w:ilvl w:val="0"/>
                <w:numId w:val="81"/>
              </w:numPr>
              <w:ind w:firstLineChars="0"/>
              <w:rPr>
                <w:rFonts w:ascii="微软雅黑" w:eastAsia="微软雅黑" w:hAnsi="微软雅黑"/>
                <w:sz w:val="18"/>
                <w:szCs w:val="18"/>
              </w:rPr>
            </w:pPr>
            <w:bookmarkStart w:id="229" w:name="_Hlk98805390"/>
            <w:r w:rsidRPr="00A1591A">
              <w:rPr>
                <w:rFonts w:ascii="微软雅黑" w:eastAsia="微软雅黑" w:hAnsi="微软雅黑" w:hint="eastAsia"/>
                <w:sz w:val="18"/>
                <w:szCs w:val="18"/>
              </w:rPr>
              <w:t>正文录入内容支持文字、图片</w:t>
            </w:r>
            <w:bookmarkEnd w:id="229"/>
            <w:r w:rsidR="004D6E5E" w:rsidRPr="00A1591A">
              <w:rPr>
                <w:rFonts w:ascii="微软雅黑" w:eastAsia="微软雅黑" w:hAnsi="微软雅黑" w:hint="eastAsia"/>
                <w:sz w:val="18"/>
                <w:szCs w:val="18"/>
              </w:rPr>
              <w:t>：</w:t>
            </w:r>
          </w:p>
          <w:p w14:paraId="319E7743" w14:textId="16DC19E0" w:rsidR="004C3DD7" w:rsidRPr="00A1591A" w:rsidRDefault="00955970" w:rsidP="009B528D">
            <w:pPr>
              <w:pStyle w:val="ListParagraph"/>
              <w:numPr>
                <w:ilvl w:val="0"/>
                <w:numId w:val="82"/>
              </w:numPr>
              <w:ind w:firstLineChars="0"/>
              <w:rPr>
                <w:rFonts w:ascii="微软雅黑" w:eastAsia="微软雅黑" w:hAnsi="微软雅黑"/>
                <w:sz w:val="18"/>
                <w:szCs w:val="18"/>
              </w:rPr>
            </w:pPr>
            <w:r w:rsidRPr="00A1591A">
              <w:rPr>
                <w:rFonts w:ascii="微软雅黑" w:eastAsia="微软雅黑" w:hAnsi="微软雅黑" w:hint="eastAsia"/>
                <w:sz w:val="18"/>
                <w:szCs w:val="18"/>
              </w:rPr>
              <w:t>文字输入默认支持汉字，字母，数字及标点符号（不支持特殊符号的录入）。</w:t>
            </w:r>
          </w:p>
          <w:p w14:paraId="02075B03" w14:textId="14D9683D" w:rsidR="00D1660C" w:rsidRPr="00A1591A" w:rsidRDefault="00275002" w:rsidP="009B528D">
            <w:pPr>
              <w:pStyle w:val="ListParagraph"/>
              <w:numPr>
                <w:ilvl w:val="0"/>
                <w:numId w:val="82"/>
              </w:numPr>
              <w:ind w:firstLineChars="0"/>
              <w:rPr>
                <w:rFonts w:ascii="微软雅黑" w:eastAsia="微软雅黑" w:hAnsi="微软雅黑"/>
                <w:sz w:val="18"/>
                <w:szCs w:val="18"/>
              </w:rPr>
            </w:pPr>
            <w:bookmarkStart w:id="230" w:name="_Hlk98940063"/>
            <w:r w:rsidRPr="00A1591A">
              <w:rPr>
                <w:rFonts w:ascii="微软雅黑" w:eastAsia="微软雅黑" w:hAnsi="微软雅黑" w:hint="eastAsia"/>
                <w:sz w:val="18"/>
                <w:szCs w:val="18"/>
              </w:rPr>
              <w:t>用户文字输入时可使用I</w:t>
            </w:r>
            <w:r w:rsidRPr="00A1591A">
              <w:rPr>
                <w:rFonts w:ascii="微软雅黑" w:eastAsia="微软雅黑" w:hAnsi="微软雅黑"/>
                <w:sz w:val="18"/>
                <w:szCs w:val="18"/>
              </w:rPr>
              <w:t>OS</w:t>
            </w:r>
            <w:r w:rsidRPr="00A1591A">
              <w:rPr>
                <w:rFonts w:ascii="微软雅黑" w:eastAsia="微软雅黑" w:hAnsi="微软雅黑" w:hint="eastAsia"/>
                <w:sz w:val="18"/>
                <w:szCs w:val="18"/>
              </w:rPr>
              <w:t>自带的键盘语音识别功能，系统不再对接第三方的语音识别。</w:t>
            </w:r>
          </w:p>
          <w:bookmarkEnd w:id="230"/>
          <w:p w14:paraId="6A96B2AC" w14:textId="6FE20C9F" w:rsidR="004C3DD7" w:rsidRPr="00A1591A" w:rsidRDefault="00A1591A" w:rsidP="009B528D">
            <w:pPr>
              <w:pStyle w:val="ListParagraph"/>
              <w:numPr>
                <w:ilvl w:val="0"/>
                <w:numId w:val="82"/>
              </w:numPr>
              <w:ind w:firstLineChars="0"/>
              <w:rPr>
                <w:rFonts w:ascii="微软雅黑" w:eastAsia="微软雅黑" w:hAnsi="微软雅黑"/>
                <w:sz w:val="18"/>
                <w:szCs w:val="18"/>
              </w:rPr>
            </w:pPr>
            <w:r w:rsidRPr="00A1591A">
              <w:rPr>
                <w:rFonts w:ascii="微软雅黑" w:eastAsia="微软雅黑" w:hAnsi="微软雅黑" w:hint="eastAsia"/>
                <w:sz w:val="18"/>
                <w:szCs w:val="18"/>
              </w:rPr>
              <w:t>图片</w:t>
            </w:r>
            <w:r>
              <w:rPr>
                <w:rFonts w:ascii="微软雅黑" w:eastAsia="微软雅黑" w:hAnsi="微软雅黑" w:hint="eastAsia"/>
                <w:sz w:val="18"/>
                <w:szCs w:val="18"/>
              </w:rPr>
              <w:t>在文字下方单独显示，</w:t>
            </w:r>
            <w:r w:rsidRPr="00A1591A">
              <w:rPr>
                <w:rFonts w:ascii="微软雅黑" w:eastAsia="微软雅黑" w:hAnsi="微软雅黑" w:hint="eastAsia"/>
                <w:sz w:val="18"/>
                <w:szCs w:val="18"/>
              </w:rPr>
              <w:t>最多</w:t>
            </w:r>
            <w:r>
              <w:rPr>
                <w:rFonts w:ascii="微软雅黑" w:eastAsia="微软雅黑" w:hAnsi="微软雅黑" w:hint="eastAsia"/>
                <w:sz w:val="18"/>
                <w:szCs w:val="18"/>
              </w:rPr>
              <w:t>支持</w:t>
            </w:r>
            <w:r w:rsidRPr="00A1591A">
              <w:rPr>
                <w:rFonts w:ascii="微软雅黑" w:eastAsia="微软雅黑" w:hAnsi="微软雅黑" w:hint="eastAsia"/>
                <w:sz w:val="18"/>
                <w:szCs w:val="18"/>
              </w:rPr>
              <w:t>上传3张</w:t>
            </w:r>
            <w:r>
              <w:rPr>
                <w:rFonts w:ascii="微软雅黑" w:eastAsia="微软雅黑" w:hAnsi="微软雅黑" w:hint="eastAsia"/>
                <w:sz w:val="18"/>
                <w:szCs w:val="18"/>
              </w:rPr>
              <w:t>图片</w:t>
            </w:r>
            <w:r w:rsidR="00136848">
              <w:rPr>
                <w:rFonts w:ascii="微软雅黑" w:eastAsia="微软雅黑" w:hAnsi="微软雅黑" w:hint="eastAsia"/>
                <w:sz w:val="18"/>
                <w:szCs w:val="18"/>
              </w:rPr>
              <w:t>，每张图片大小在6</w:t>
            </w:r>
            <w:r w:rsidR="00136848">
              <w:rPr>
                <w:rFonts w:ascii="微软雅黑" w:eastAsia="微软雅黑" w:hAnsi="微软雅黑"/>
                <w:sz w:val="18"/>
                <w:szCs w:val="18"/>
              </w:rPr>
              <w:t>MB</w:t>
            </w:r>
            <w:r w:rsidR="00136848">
              <w:rPr>
                <w:rFonts w:ascii="微软雅黑" w:eastAsia="微软雅黑" w:hAnsi="微软雅黑" w:hint="eastAsia"/>
                <w:sz w:val="18"/>
                <w:szCs w:val="18"/>
              </w:rPr>
              <w:t>以内</w:t>
            </w:r>
            <w:r>
              <w:rPr>
                <w:rFonts w:ascii="微软雅黑" w:eastAsia="微软雅黑" w:hAnsi="微软雅黑" w:hint="eastAsia"/>
                <w:sz w:val="18"/>
                <w:szCs w:val="18"/>
              </w:rPr>
              <w:t>。点击图片放大显示。</w:t>
            </w:r>
          </w:p>
        </w:tc>
      </w:tr>
    </w:tbl>
    <w:p w14:paraId="15FA228F" w14:textId="39F77DF5" w:rsidR="00C4246A" w:rsidRDefault="00C4246A" w:rsidP="007232D7">
      <w:pPr>
        <w:pStyle w:val="ListParagraph"/>
        <w:widowControl/>
        <w:ind w:left="420" w:firstLineChars="0" w:firstLine="0"/>
        <w:rPr>
          <w:rFonts w:ascii="微软雅黑" w:eastAsia="微软雅黑" w:hAnsi="微软雅黑"/>
          <w:sz w:val="20"/>
          <w:szCs w:val="20"/>
        </w:rPr>
      </w:pPr>
    </w:p>
    <w:p w14:paraId="66A7F75E" w14:textId="289BAAD6" w:rsidR="00894046" w:rsidRDefault="00894046" w:rsidP="007232D7">
      <w:pPr>
        <w:pStyle w:val="ListParagraph"/>
        <w:widowControl/>
        <w:ind w:left="420" w:firstLineChars="0" w:firstLine="0"/>
        <w:rPr>
          <w:rFonts w:ascii="微软雅黑" w:eastAsia="微软雅黑" w:hAnsi="微软雅黑"/>
          <w:sz w:val="20"/>
          <w:szCs w:val="20"/>
        </w:rPr>
      </w:pPr>
      <w:r>
        <w:rPr>
          <w:rFonts w:ascii="微软雅黑" w:eastAsia="微软雅黑" w:hAnsi="微软雅黑" w:hint="eastAsia"/>
          <w:sz w:val="20"/>
          <w:szCs w:val="20"/>
        </w:rPr>
        <w:t>示意图</w:t>
      </w:r>
    </w:p>
    <w:p w14:paraId="76F59899" w14:textId="56AB03FD" w:rsidR="00894046" w:rsidRDefault="00A229E8" w:rsidP="007232D7">
      <w:pPr>
        <w:pStyle w:val="ListParagraph"/>
        <w:widowControl/>
        <w:ind w:left="420" w:firstLineChars="0" w:firstLine="0"/>
        <w:rPr>
          <w:rFonts w:ascii="微软雅黑" w:eastAsia="微软雅黑" w:hAnsi="微软雅黑"/>
          <w:sz w:val="20"/>
          <w:szCs w:val="20"/>
        </w:rPr>
      </w:pPr>
      <w:r w:rsidRPr="00A229E8">
        <w:rPr>
          <w:rFonts w:ascii="微软雅黑" w:eastAsia="微软雅黑" w:hAnsi="微软雅黑"/>
          <w:noProof/>
          <w:sz w:val="20"/>
          <w:szCs w:val="20"/>
        </w:rPr>
        <w:lastRenderedPageBreak/>
        <w:drawing>
          <wp:inline distT="0" distB="0" distL="0" distR="0" wp14:anchorId="79C4E7EF" wp14:editId="35CA10C9">
            <wp:extent cx="4552581" cy="436245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95842" cy="4403904"/>
                    </a:xfrm>
                    <a:prstGeom prst="rect">
                      <a:avLst/>
                    </a:prstGeom>
                  </pic:spPr>
                </pic:pic>
              </a:graphicData>
            </a:graphic>
          </wp:inline>
        </w:drawing>
      </w:r>
    </w:p>
    <w:p w14:paraId="2817C97E" w14:textId="287D3577" w:rsidR="00894046" w:rsidRDefault="00F43F90" w:rsidP="007232D7">
      <w:pPr>
        <w:pStyle w:val="ListParagraph"/>
        <w:widowControl/>
        <w:ind w:left="420" w:firstLineChars="0" w:firstLine="0"/>
        <w:rPr>
          <w:rFonts w:ascii="微软雅黑" w:eastAsia="微软雅黑" w:hAnsi="微软雅黑"/>
          <w:sz w:val="20"/>
          <w:szCs w:val="20"/>
        </w:rPr>
      </w:pPr>
      <w:r>
        <w:rPr>
          <w:rFonts w:ascii="微软雅黑" w:eastAsia="微软雅黑" w:hAnsi="微软雅黑" w:hint="eastAsia"/>
          <w:sz w:val="20"/>
          <w:szCs w:val="20"/>
        </w:rPr>
        <w:t>图</w:t>
      </w:r>
      <w:r w:rsidR="000A0C2C">
        <w:rPr>
          <w:rFonts w:ascii="微软雅黑" w:eastAsia="微软雅黑" w:hAnsi="微软雅黑"/>
          <w:sz w:val="20"/>
          <w:szCs w:val="20"/>
        </w:rPr>
        <w:t>5</w:t>
      </w:r>
    </w:p>
    <w:p w14:paraId="56E471D4" w14:textId="77777777" w:rsidR="00F43F90" w:rsidRDefault="00F43F90" w:rsidP="007232D7">
      <w:pPr>
        <w:pStyle w:val="ListParagraph"/>
        <w:widowControl/>
        <w:ind w:left="420" w:firstLineChars="0" w:firstLine="0"/>
        <w:rPr>
          <w:rFonts w:ascii="微软雅黑" w:eastAsia="微软雅黑" w:hAnsi="微软雅黑"/>
          <w:sz w:val="20"/>
          <w:szCs w:val="20"/>
        </w:rPr>
      </w:pPr>
    </w:p>
    <w:p w14:paraId="2FDD8011" w14:textId="45F527CD" w:rsidR="00C4246A" w:rsidRDefault="00C4246A" w:rsidP="009B528D">
      <w:pPr>
        <w:pStyle w:val="BodyText3"/>
        <w:numPr>
          <w:ilvl w:val="0"/>
          <w:numId w:val="113"/>
        </w:numPr>
      </w:pPr>
      <w:r>
        <w:rPr>
          <w:rFonts w:hint="eastAsia"/>
        </w:rPr>
        <w:t>点击</w:t>
      </w:r>
      <w:r w:rsidR="009165B4">
        <w:rPr>
          <w:rFonts w:hint="eastAsia"/>
        </w:rPr>
        <w:t>保存</w:t>
      </w:r>
    </w:p>
    <w:p w14:paraId="5F86C8A4" w14:textId="71C53AA9" w:rsidR="00C4246A" w:rsidRDefault="00C4246A" w:rsidP="009B528D">
      <w:pPr>
        <w:pStyle w:val="BodyText3"/>
        <w:numPr>
          <w:ilvl w:val="0"/>
          <w:numId w:val="103"/>
        </w:numPr>
      </w:pPr>
      <w:r>
        <w:rPr>
          <w:rFonts w:hint="eastAsia"/>
        </w:rPr>
        <w:t>校验所有</w:t>
      </w:r>
      <w:r w:rsidR="00A229E8">
        <w:rPr>
          <w:rFonts w:hint="eastAsia"/>
        </w:rPr>
        <w:t>必填</w:t>
      </w:r>
      <w:r>
        <w:rPr>
          <w:rFonts w:hint="eastAsia"/>
        </w:rPr>
        <w:t>选项是否完成，若存在一项未完成，则提示“请完善经营日志”</w:t>
      </w:r>
      <w:r w:rsidR="00095006">
        <w:rPr>
          <w:rFonts w:hint="eastAsia"/>
        </w:rPr>
        <w:t>。</w:t>
      </w:r>
    </w:p>
    <w:p w14:paraId="4FF40A31" w14:textId="045E71F2" w:rsidR="00C4246A" w:rsidRDefault="00C4246A" w:rsidP="009B528D">
      <w:pPr>
        <w:pStyle w:val="BodyText3"/>
        <w:numPr>
          <w:ilvl w:val="0"/>
          <w:numId w:val="103"/>
        </w:numPr>
      </w:pPr>
      <w:r>
        <w:rPr>
          <w:rFonts w:hint="eastAsia"/>
        </w:rPr>
        <w:t>若校验通过，则提示“</w:t>
      </w:r>
      <w:r w:rsidR="009165B4">
        <w:rPr>
          <w:rFonts w:hint="eastAsia"/>
        </w:rPr>
        <w:t>创建完成</w:t>
      </w:r>
      <w:r>
        <w:rPr>
          <w:rFonts w:hint="eastAsia"/>
        </w:rPr>
        <w:t>”</w:t>
      </w:r>
      <w:r w:rsidR="00306980">
        <w:rPr>
          <w:rFonts w:hint="eastAsia"/>
        </w:rPr>
        <w:t>，同时</w:t>
      </w:r>
      <w:r>
        <w:rPr>
          <w:rFonts w:hint="eastAsia"/>
        </w:rPr>
        <w:t>保存本次</w:t>
      </w:r>
      <w:r w:rsidR="003E53F2">
        <w:rPr>
          <w:rFonts w:hint="eastAsia"/>
        </w:rPr>
        <w:t>销售</w:t>
      </w:r>
      <w:r>
        <w:rPr>
          <w:rFonts w:hint="eastAsia"/>
        </w:rPr>
        <w:t>面访</w:t>
      </w:r>
      <w:r w:rsidR="00306980">
        <w:rPr>
          <w:rFonts w:hint="eastAsia"/>
        </w:rPr>
        <w:t>/服务面访</w:t>
      </w:r>
      <w:r>
        <w:rPr>
          <w:rFonts w:hint="eastAsia"/>
        </w:rPr>
        <w:t>对应的</w:t>
      </w:r>
      <w:r w:rsidR="00054C91">
        <w:rPr>
          <w:rFonts w:hint="eastAsia"/>
        </w:rPr>
        <w:t>面访</w:t>
      </w:r>
      <w:r>
        <w:rPr>
          <w:rFonts w:hint="eastAsia"/>
        </w:rPr>
        <w:t>日志</w:t>
      </w:r>
      <w:r w:rsidR="00BF31DD">
        <w:rPr>
          <w:rFonts w:hint="eastAsia"/>
        </w:rPr>
        <w:t>。</w:t>
      </w:r>
    </w:p>
    <w:p w14:paraId="0B63A270" w14:textId="13AA1BA1" w:rsidR="009165B4" w:rsidRDefault="009165B4" w:rsidP="009B528D">
      <w:pPr>
        <w:pStyle w:val="BodyText3"/>
        <w:numPr>
          <w:ilvl w:val="0"/>
          <w:numId w:val="103"/>
        </w:numPr>
      </w:pPr>
      <w:r>
        <w:rPr>
          <w:rFonts w:hint="eastAsia"/>
        </w:rPr>
        <w:t>在新弹出的</w:t>
      </w:r>
      <w:r w:rsidR="00BB3FC7">
        <w:rPr>
          <w:rFonts w:hint="eastAsia"/>
        </w:rPr>
        <w:t>提示页面上</w:t>
      </w:r>
    </w:p>
    <w:p w14:paraId="0FC11FFF" w14:textId="5D38DD21" w:rsidR="009165B4" w:rsidRPr="009165B4" w:rsidRDefault="009165B4" w:rsidP="009B528D">
      <w:pPr>
        <w:pStyle w:val="BodyText3"/>
        <w:numPr>
          <w:ilvl w:val="0"/>
          <w:numId w:val="134"/>
        </w:numPr>
      </w:pPr>
      <w:r w:rsidRPr="009165B4">
        <w:rPr>
          <w:rFonts w:hint="eastAsia"/>
        </w:rPr>
        <w:t>点击</w:t>
      </w:r>
      <w:r w:rsidRPr="009165B4">
        <w:t>[</w:t>
      </w:r>
      <w:r w:rsidR="000808E7">
        <w:rPr>
          <w:rFonts w:hint="eastAsia"/>
        </w:rPr>
        <w:t>新建服务面访</w:t>
      </w:r>
      <w:r w:rsidRPr="009165B4">
        <w:t>]</w:t>
      </w:r>
      <w:r w:rsidR="000808E7">
        <w:rPr>
          <w:rFonts w:hint="eastAsia"/>
        </w:rPr>
        <w:t>或【新建销售面访】</w:t>
      </w:r>
      <w:r w:rsidR="008A1991">
        <w:rPr>
          <w:rFonts w:hint="eastAsia"/>
        </w:rPr>
        <w:t>则</w:t>
      </w:r>
      <w:r w:rsidRPr="009165B4">
        <w:rPr>
          <w:rFonts w:hint="eastAsia"/>
        </w:rPr>
        <w:t>调起新建</w:t>
      </w:r>
      <w:r w:rsidR="000808E7">
        <w:rPr>
          <w:rFonts w:hint="eastAsia"/>
        </w:rPr>
        <w:t>服务</w:t>
      </w:r>
      <w:r w:rsidR="00D00470">
        <w:rPr>
          <w:rFonts w:hint="eastAsia"/>
        </w:rPr>
        <w:t>面访</w:t>
      </w:r>
      <w:r w:rsidR="008A1991">
        <w:rPr>
          <w:rFonts w:hint="eastAsia"/>
        </w:rPr>
        <w:t>/</w:t>
      </w:r>
      <w:r w:rsidR="000808E7">
        <w:rPr>
          <w:rFonts w:hint="eastAsia"/>
        </w:rPr>
        <w:t>销售</w:t>
      </w:r>
      <w:r w:rsidR="008A1991">
        <w:rPr>
          <w:rFonts w:hint="eastAsia"/>
        </w:rPr>
        <w:t>面访</w:t>
      </w:r>
      <w:r w:rsidRPr="009165B4">
        <w:rPr>
          <w:rFonts w:hint="eastAsia"/>
        </w:rPr>
        <w:t>表单。</w:t>
      </w:r>
    </w:p>
    <w:p w14:paraId="3DBF8304" w14:textId="41295493" w:rsidR="009165B4" w:rsidRDefault="009165B4" w:rsidP="009B528D">
      <w:pPr>
        <w:pStyle w:val="BodyText3"/>
        <w:numPr>
          <w:ilvl w:val="0"/>
          <w:numId w:val="134"/>
        </w:numPr>
      </w:pPr>
      <w:r w:rsidRPr="009165B4">
        <w:rPr>
          <w:rFonts w:hint="eastAsia"/>
        </w:rPr>
        <w:t>点击</w:t>
      </w:r>
      <w:r w:rsidR="000808E7">
        <w:rPr>
          <w:rFonts w:hint="eastAsia"/>
        </w:rPr>
        <w:t>关闭按钮</w:t>
      </w:r>
      <w:r w:rsidR="008A1991">
        <w:rPr>
          <w:rFonts w:hint="eastAsia"/>
        </w:rPr>
        <w:t>则</w:t>
      </w:r>
      <w:r w:rsidRPr="009165B4">
        <w:rPr>
          <w:rFonts w:hint="eastAsia"/>
        </w:rPr>
        <w:t>关闭弹窗，返回经营⽇志列表</w:t>
      </w:r>
      <w:r w:rsidR="000808E7">
        <w:rPr>
          <w:rFonts w:hint="eastAsia"/>
        </w:rPr>
        <w:t>页</w:t>
      </w:r>
      <w:r w:rsidRPr="009165B4">
        <w:rPr>
          <w:rFonts w:hint="eastAsia"/>
        </w:rPr>
        <w:t>，并刷新</w:t>
      </w:r>
      <w:r w:rsidR="00BB3FC7">
        <w:rPr>
          <w:rFonts w:hint="eastAsia"/>
        </w:rPr>
        <w:t>。</w:t>
      </w:r>
    </w:p>
    <w:p w14:paraId="5CC5C134" w14:textId="77777777" w:rsidR="009B770F" w:rsidRPr="000808E7" w:rsidRDefault="009B770F" w:rsidP="000A0C2C">
      <w:pPr>
        <w:pStyle w:val="ListParagraph"/>
        <w:widowControl/>
        <w:ind w:leftChars="10" w:left="20" w:firstLineChars="0"/>
        <w:rPr>
          <w:rFonts w:ascii="微软雅黑" w:eastAsia="微软雅黑" w:hAnsi="微软雅黑"/>
          <w:sz w:val="20"/>
          <w:szCs w:val="20"/>
        </w:rPr>
      </w:pPr>
    </w:p>
    <w:p w14:paraId="332EBB79" w14:textId="1C1E984F" w:rsidR="00C4246A" w:rsidRDefault="009165B4" w:rsidP="009B770F">
      <w:pPr>
        <w:pStyle w:val="ListParagraph"/>
        <w:widowControl/>
        <w:ind w:leftChars="180" w:left="360" w:firstLineChars="0"/>
        <w:rPr>
          <w:rFonts w:ascii="微软雅黑" w:eastAsia="微软雅黑" w:hAnsi="微软雅黑"/>
          <w:sz w:val="20"/>
          <w:szCs w:val="20"/>
        </w:rPr>
      </w:pPr>
      <w:r>
        <w:rPr>
          <w:rFonts w:ascii="微软雅黑" w:eastAsia="微软雅黑" w:hAnsi="微软雅黑" w:hint="eastAsia"/>
          <w:sz w:val="20"/>
          <w:szCs w:val="20"/>
        </w:rPr>
        <w:t>示意图</w:t>
      </w:r>
    </w:p>
    <w:p w14:paraId="012D90A8" w14:textId="63377E49" w:rsidR="009165B4" w:rsidRDefault="00823632" w:rsidP="00823632">
      <w:pPr>
        <w:pStyle w:val="ListParagraph"/>
        <w:widowControl/>
        <w:ind w:leftChars="210" w:left="420" w:firstLineChars="0" w:firstLine="0"/>
        <w:rPr>
          <w:rFonts w:ascii="微软雅黑" w:eastAsia="微软雅黑" w:hAnsi="微软雅黑"/>
          <w:sz w:val="20"/>
          <w:szCs w:val="20"/>
        </w:rPr>
      </w:pPr>
      <w:r w:rsidRPr="00823632">
        <w:rPr>
          <w:rFonts w:ascii="微软雅黑" w:eastAsia="微软雅黑" w:hAnsi="微软雅黑"/>
          <w:noProof/>
          <w:sz w:val="20"/>
          <w:szCs w:val="20"/>
        </w:rPr>
        <w:lastRenderedPageBreak/>
        <w:drawing>
          <wp:inline distT="0" distB="0" distL="0" distR="0" wp14:anchorId="62F4B406" wp14:editId="456BB3C0">
            <wp:extent cx="3329302" cy="2133600"/>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8171" cy="2164918"/>
                    </a:xfrm>
                    <a:prstGeom prst="rect">
                      <a:avLst/>
                    </a:prstGeom>
                  </pic:spPr>
                </pic:pic>
              </a:graphicData>
            </a:graphic>
          </wp:inline>
        </w:drawing>
      </w:r>
    </w:p>
    <w:p w14:paraId="244D36D2" w14:textId="50DA9B8C" w:rsidR="00A1404E" w:rsidRDefault="000A0C2C" w:rsidP="00820992">
      <w:pPr>
        <w:pStyle w:val="ListParagraph"/>
        <w:widowControl/>
        <w:ind w:leftChars="410" w:left="820" w:firstLineChars="0" w:firstLine="0"/>
        <w:rPr>
          <w:rFonts w:ascii="微软雅黑" w:eastAsia="微软雅黑" w:hAnsi="微软雅黑"/>
          <w:sz w:val="20"/>
          <w:szCs w:val="20"/>
        </w:rPr>
      </w:pPr>
      <w:r>
        <w:rPr>
          <w:rFonts w:ascii="微软雅黑" w:eastAsia="微软雅黑" w:hAnsi="微软雅黑" w:hint="eastAsia"/>
          <w:sz w:val="20"/>
          <w:szCs w:val="20"/>
        </w:rPr>
        <w:t>图6</w:t>
      </w:r>
    </w:p>
    <w:p w14:paraId="6D8E2E1C" w14:textId="77777777" w:rsidR="000A0C2C" w:rsidRDefault="000A0C2C" w:rsidP="00820992">
      <w:pPr>
        <w:pStyle w:val="ListParagraph"/>
        <w:widowControl/>
        <w:ind w:leftChars="410" w:left="820" w:firstLineChars="0" w:firstLine="0"/>
        <w:rPr>
          <w:rFonts w:ascii="微软雅黑" w:eastAsia="微软雅黑" w:hAnsi="微软雅黑"/>
          <w:sz w:val="20"/>
          <w:szCs w:val="20"/>
        </w:rPr>
      </w:pPr>
    </w:p>
    <w:p w14:paraId="5674394A" w14:textId="028BE9BA" w:rsidR="009165B4" w:rsidRDefault="00820992" w:rsidP="009B528D">
      <w:pPr>
        <w:pStyle w:val="BodyText3"/>
        <w:numPr>
          <w:ilvl w:val="0"/>
          <w:numId w:val="113"/>
        </w:numPr>
      </w:pPr>
      <w:r>
        <w:rPr>
          <w:rFonts w:hint="eastAsia"/>
        </w:rPr>
        <w:t>点击更换关联的面访计划，则重新</w:t>
      </w:r>
      <w:r w:rsidRPr="00894046">
        <w:rPr>
          <w:rFonts w:hint="eastAsia"/>
        </w:rPr>
        <w:t>拉起该客户名下的</w:t>
      </w:r>
      <w:r>
        <w:rPr>
          <w:rFonts w:hint="eastAsia"/>
        </w:rPr>
        <w:t>面访</w:t>
      </w:r>
      <w:r w:rsidRPr="00894046">
        <w:rPr>
          <w:rFonts w:hint="eastAsia"/>
        </w:rPr>
        <w:t>计划列表</w:t>
      </w:r>
      <w:r>
        <w:rPr>
          <w:rFonts w:hint="eastAsia"/>
        </w:rPr>
        <w:t>进行选择更换。</w:t>
      </w:r>
    </w:p>
    <w:p w14:paraId="4C923A4B" w14:textId="77777777" w:rsidR="000A0C2C" w:rsidRDefault="000A0C2C" w:rsidP="00621128">
      <w:pPr>
        <w:pStyle w:val="BodyText3"/>
      </w:pPr>
    </w:p>
    <w:p w14:paraId="06FB7DE2" w14:textId="43723FB7" w:rsidR="00C4246A" w:rsidRPr="00CD2C53" w:rsidRDefault="002E3DAD"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Pr>
          <w:rFonts w:ascii="微软雅黑" w:eastAsia="微软雅黑" w:hAnsi="微软雅黑" w:hint="eastAsia"/>
          <w:i w:val="0"/>
          <w:iCs/>
        </w:rPr>
        <w:t>经营</w:t>
      </w:r>
      <w:r w:rsidR="00C4246A" w:rsidRPr="00CD2C53">
        <w:rPr>
          <w:rFonts w:ascii="微软雅黑" w:eastAsia="微软雅黑" w:hAnsi="微软雅黑" w:hint="eastAsia"/>
          <w:i w:val="0"/>
          <w:iCs/>
        </w:rPr>
        <w:t>日志的编辑与删除</w:t>
      </w:r>
    </w:p>
    <w:p w14:paraId="74900FFD" w14:textId="08BEB2D0" w:rsidR="00862DA2" w:rsidRDefault="00A21BAC" w:rsidP="009B528D">
      <w:pPr>
        <w:pStyle w:val="BodyText3"/>
        <w:numPr>
          <w:ilvl w:val="0"/>
          <w:numId w:val="71"/>
        </w:numPr>
      </w:pPr>
      <w:r>
        <w:rPr>
          <w:rFonts w:hint="eastAsia"/>
        </w:rPr>
        <w:t>编辑</w:t>
      </w:r>
      <w:r w:rsidR="00862DA2">
        <w:rPr>
          <w:rFonts w:hint="eastAsia"/>
        </w:rPr>
        <w:t>经营日志</w:t>
      </w:r>
      <w:r w:rsidR="0039372B">
        <w:rPr>
          <w:rFonts w:hint="eastAsia"/>
        </w:rPr>
        <w:t>入口</w:t>
      </w:r>
    </w:p>
    <w:p w14:paraId="1D94A69C" w14:textId="3B23A3B8" w:rsidR="00862DA2" w:rsidRDefault="007D43D9" w:rsidP="009B528D">
      <w:pPr>
        <w:pStyle w:val="BodyText3"/>
        <w:numPr>
          <w:ilvl w:val="0"/>
          <w:numId w:val="104"/>
        </w:numPr>
      </w:pPr>
      <w:r>
        <w:rPr>
          <w:rFonts w:hint="eastAsia"/>
        </w:rPr>
        <w:t>N</w:t>
      </w:r>
      <w:r>
        <w:t xml:space="preserve">avi </w:t>
      </w:r>
      <w:r>
        <w:rPr>
          <w:rFonts w:hint="eastAsia"/>
        </w:rPr>
        <w:t>平台“</w:t>
      </w:r>
      <w:r w:rsidR="00C4246A">
        <w:rPr>
          <w:rFonts w:hint="eastAsia"/>
        </w:rPr>
        <w:t>我的日历”中点击面访事件，弹出面访事件详情，切到</w:t>
      </w:r>
      <w:r w:rsidR="00F6008E">
        <w:rPr>
          <w:rFonts w:hint="eastAsia"/>
        </w:rPr>
        <w:t>面访</w:t>
      </w:r>
      <w:r w:rsidR="00C4246A">
        <w:rPr>
          <w:rFonts w:hint="eastAsia"/>
        </w:rPr>
        <w:t>日志</w:t>
      </w:r>
      <w:r w:rsidR="00862DA2">
        <w:rPr>
          <w:rFonts w:hint="eastAsia"/>
        </w:rPr>
        <w:t>；</w:t>
      </w:r>
    </w:p>
    <w:p w14:paraId="1DD8F933" w14:textId="4862043F" w:rsidR="00C4246A" w:rsidRDefault="00862DA2" w:rsidP="009B528D">
      <w:pPr>
        <w:pStyle w:val="BodyText3"/>
        <w:numPr>
          <w:ilvl w:val="0"/>
          <w:numId w:val="104"/>
        </w:numPr>
      </w:pPr>
      <w:r>
        <w:rPr>
          <w:rFonts w:hint="eastAsia"/>
        </w:rPr>
        <w:t>个人详情经营日志页面上，选择面访事件，切到</w:t>
      </w:r>
      <w:r w:rsidR="00F6008E">
        <w:rPr>
          <w:rFonts w:hint="eastAsia"/>
        </w:rPr>
        <w:t>面访</w:t>
      </w:r>
      <w:r>
        <w:rPr>
          <w:rFonts w:hint="eastAsia"/>
        </w:rPr>
        <w:t>日志</w:t>
      </w:r>
      <w:r w:rsidR="00F6008E">
        <w:rPr>
          <w:rFonts w:hint="eastAsia"/>
        </w:rPr>
        <w:t>详情页（如下图1）</w:t>
      </w:r>
      <w:r>
        <w:rPr>
          <w:rFonts w:hint="eastAsia"/>
        </w:rPr>
        <w:t>；</w:t>
      </w:r>
    </w:p>
    <w:p w14:paraId="27DCED60" w14:textId="60089110" w:rsidR="00C4246A" w:rsidRDefault="00C4246A" w:rsidP="009B528D">
      <w:pPr>
        <w:pStyle w:val="BodyText3"/>
        <w:numPr>
          <w:ilvl w:val="0"/>
          <w:numId w:val="71"/>
        </w:numPr>
      </w:pPr>
      <w:r>
        <w:rPr>
          <w:rFonts w:hint="eastAsia"/>
        </w:rPr>
        <w:t>点击“编辑”按钮，进入</w:t>
      </w:r>
      <w:r w:rsidR="00ED1C0D">
        <w:rPr>
          <w:rFonts w:hint="eastAsia"/>
        </w:rPr>
        <w:t>面访</w:t>
      </w:r>
      <w:r>
        <w:rPr>
          <w:rFonts w:hint="eastAsia"/>
        </w:rPr>
        <w:t>日志的编辑</w:t>
      </w:r>
      <w:r w:rsidR="002C6532">
        <w:rPr>
          <w:rFonts w:hint="eastAsia"/>
        </w:rPr>
        <w:t>（如下图</w:t>
      </w:r>
      <w:r w:rsidR="002C6532">
        <w:t>2</w:t>
      </w:r>
      <w:r w:rsidR="002C6532">
        <w:rPr>
          <w:rFonts w:hint="eastAsia"/>
        </w:rPr>
        <w:t>）</w:t>
      </w:r>
      <w:r w:rsidR="00862DA2">
        <w:rPr>
          <w:rFonts w:hint="eastAsia"/>
        </w:rPr>
        <w:t>。</w:t>
      </w:r>
    </w:p>
    <w:p w14:paraId="73ADBB65" w14:textId="7B63BE5E" w:rsidR="00862DA2" w:rsidRDefault="00862DA2" w:rsidP="009B528D">
      <w:pPr>
        <w:pStyle w:val="BodyText3"/>
        <w:numPr>
          <w:ilvl w:val="0"/>
          <w:numId w:val="71"/>
        </w:numPr>
      </w:pPr>
      <w:r>
        <w:rPr>
          <w:rFonts w:hint="eastAsia"/>
        </w:rPr>
        <w:t>点击“删除“按钮，删除该</w:t>
      </w:r>
      <w:r w:rsidR="00ED1C0D">
        <w:rPr>
          <w:rFonts w:hint="eastAsia"/>
        </w:rPr>
        <w:t>面访</w:t>
      </w:r>
      <w:r>
        <w:rPr>
          <w:rFonts w:hint="eastAsia"/>
        </w:rPr>
        <w:t>日志。</w:t>
      </w:r>
    </w:p>
    <w:p w14:paraId="369411DC" w14:textId="2442C0C4" w:rsidR="0012277C" w:rsidRDefault="0012277C" w:rsidP="007232D7">
      <w:pPr>
        <w:pStyle w:val="ListParagraph"/>
        <w:widowControl/>
        <w:ind w:left="420" w:firstLineChars="0" w:firstLine="0"/>
        <w:rPr>
          <w:rFonts w:ascii="微软雅黑" w:eastAsia="微软雅黑" w:hAnsi="微软雅黑"/>
          <w:sz w:val="20"/>
          <w:szCs w:val="20"/>
        </w:rPr>
      </w:pPr>
    </w:p>
    <w:p w14:paraId="2FE9F632" w14:textId="359511D5" w:rsidR="00862DA2" w:rsidRDefault="00862DA2" w:rsidP="007232D7">
      <w:pPr>
        <w:pStyle w:val="ListParagraph"/>
        <w:widowControl/>
        <w:ind w:left="420" w:firstLineChars="0" w:firstLine="0"/>
        <w:rPr>
          <w:rFonts w:ascii="微软雅黑" w:eastAsia="微软雅黑" w:hAnsi="微软雅黑"/>
          <w:sz w:val="20"/>
          <w:szCs w:val="20"/>
        </w:rPr>
      </w:pPr>
      <w:r>
        <w:rPr>
          <w:rFonts w:ascii="微软雅黑" w:eastAsia="微软雅黑" w:hAnsi="微软雅黑" w:hint="eastAsia"/>
          <w:sz w:val="20"/>
          <w:szCs w:val="20"/>
        </w:rPr>
        <w:t>示意图</w:t>
      </w:r>
    </w:p>
    <w:p w14:paraId="3B375E66" w14:textId="10A9F8CF" w:rsidR="00862DA2" w:rsidRDefault="002C6532" w:rsidP="007232D7">
      <w:pPr>
        <w:pStyle w:val="ListParagraph"/>
        <w:widowControl/>
        <w:ind w:left="420" w:firstLineChars="0" w:firstLine="0"/>
        <w:rPr>
          <w:rFonts w:ascii="微软雅黑" w:eastAsia="微软雅黑" w:hAnsi="微软雅黑"/>
          <w:sz w:val="20"/>
          <w:szCs w:val="20"/>
        </w:rPr>
      </w:pPr>
      <w:r w:rsidRPr="002C6532">
        <w:rPr>
          <w:rFonts w:ascii="微软雅黑" w:eastAsia="微软雅黑" w:hAnsi="微软雅黑"/>
          <w:noProof/>
          <w:sz w:val="20"/>
          <w:szCs w:val="20"/>
        </w:rPr>
        <w:lastRenderedPageBreak/>
        <w:drawing>
          <wp:inline distT="0" distB="0" distL="0" distR="0" wp14:anchorId="63BAC6C8" wp14:editId="21E52CB5">
            <wp:extent cx="4576111" cy="43561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4955" cy="4364518"/>
                    </a:xfrm>
                    <a:prstGeom prst="rect">
                      <a:avLst/>
                    </a:prstGeom>
                  </pic:spPr>
                </pic:pic>
              </a:graphicData>
            </a:graphic>
          </wp:inline>
        </w:drawing>
      </w:r>
    </w:p>
    <w:p w14:paraId="2104D9DE" w14:textId="6528E07B" w:rsidR="00862DA2" w:rsidRDefault="00F6008E" w:rsidP="007232D7">
      <w:pPr>
        <w:pStyle w:val="ListParagraph"/>
        <w:widowControl/>
        <w:ind w:left="420" w:firstLineChars="0" w:firstLine="0"/>
        <w:rPr>
          <w:rFonts w:ascii="微软雅黑" w:eastAsia="微软雅黑" w:hAnsi="微软雅黑"/>
          <w:sz w:val="20"/>
          <w:szCs w:val="20"/>
        </w:rPr>
      </w:pPr>
      <w:r>
        <w:rPr>
          <w:rFonts w:ascii="微软雅黑" w:eastAsia="微软雅黑" w:hAnsi="微软雅黑" w:hint="eastAsia"/>
          <w:sz w:val="20"/>
          <w:szCs w:val="20"/>
        </w:rPr>
        <w:t>图1</w:t>
      </w:r>
    </w:p>
    <w:p w14:paraId="6C38AA2B" w14:textId="77777777" w:rsidR="00B359D7" w:rsidRDefault="00B359D7" w:rsidP="007232D7">
      <w:pPr>
        <w:pStyle w:val="ListParagraph"/>
        <w:widowControl/>
        <w:ind w:left="420" w:firstLineChars="0" w:firstLine="0"/>
        <w:rPr>
          <w:rFonts w:ascii="微软雅黑" w:eastAsia="微软雅黑" w:hAnsi="微软雅黑"/>
          <w:sz w:val="20"/>
          <w:szCs w:val="20"/>
        </w:rPr>
      </w:pPr>
    </w:p>
    <w:p w14:paraId="6DDECFC0" w14:textId="60542C52" w:rsidR="00862DA2" w:rsidRDefault="002C6532" w:rsidP="007232D7">
      <w:pPr>
        <w:pStyle w:val="ListParagraph"/>
        <w:widowControl/>
        <w:ind w:left="420" w:firstLineChars="0" w:firstLine="0"/>
        <w:rPr>
          <w:rFonts w:ascii="微软雅黑" w:eastAsia="微软雅黑" w:hAnsi="微软雅黑"/>
          <w:sz w:val="20"/>
          <w:szCs w:val="20"/>
        </w:rPr>
      </w:pPr>
      <w:r w:rsidRPr="002C6532">
        <w:rPr>
          <w:rFonts w:ascii="微软雅黑" w:eastAsia="微软雅黑" w:hAnsi="微软雅黑"/>
          <w:noProof/>
          <w:sz w:val="20"/>
          <w:szCs w:val="20"/>
        </w:rPr>
        <w:lastRenderedPageBreak/>
        <w:drawing>
          <wp:inline distT="0" distB="0" distL="0" distR="0" wp14:anchorId="183523D4" wp14:editId="723C58CD">
            <wp:extent cx="4368800" cy="4125363"/>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5075" cy="4140732"/>
                    </a:xfrm>
                    <a:prstGeom prst="rect">
                      <a:avLst/>
                    </a:prstGeom>
                  </pic:spPr>
                </pic:pic>
              </a:graphicData>
            </a:graphic>
          </wp:inline>
        </w:drawing>
      </w:r>
    </w:p>
    <w:p w14:paraId="6137EA04" w14:textId="37DD33A8" w:rsidR="000A0C2C" w:rsidRDefault="000A0C2C" w:rsidP="007232D7">
      <w:pPr>
        <w:pStyle w:val="ListParagraph"/>
        <w:widowControl/>
        <w:ind w:left="420" w:firstLineChars="0" w:firstLine="0"/>
        <w:rPr>
          <w:rFonts w:ascii="微软雅黑" w:eastAsia="微软雅黑" w:hAnsi="微软雅黑"/>
          <w:sz w:val="20"/>
          <w:szCs w:val="20"/>
        </w:rPr>
      </w:pPr>
      <w:r>
        <w:rPr>
          <w:rFonts w:ascii="微软雅黑" w:eastAsia="微软雅黑" w:hAnsi="微软雅黑" w:hint="eastAsia"/>
          <w:sz w:val="20"/>
          <w:szCs w:val="20"/>
        </w:rPr>
        <w:t>图2</w:t>
      </w:r>
    </w:p>
    <w:p w14:paraId="3C137A17" w14:textId="77777777" w:rsidR="000A0C2C" w:rsidRDefault="000A0C2C" w:rsidP="007232D7">
      <w:pPr>
        <w:pStyle w:val="ListParagraph"/>
        <w:widowControl/>
        <w:ind w:left="420" w:firstLineChars="0" w:firstLine="0"/>
        <w:rPr>
          <w:rFonts w:ascii="微软雅黑" w:eastAsia="微软雅黑" w:hAnsi="微软雅黑"/>
          <w:sz w:val="20"/>
          <w:szCs w:val="20"/>
        </w:rPr>
      </w:pPr>
    </w:p>
    <w:p w14:paraId="3D61D695" w14:textId="192F8751" w:rsidR="002F0901" w:rsidRPr="00AD1588" w:rsidRDefault="008614A8" w:rsidP="00BC6A7C">
      <w:pPr>
        <w:pStyle w:val="Heading3"/>
        <w:spacing w:before="120" w:after="120"/>
        <w:rPr>
          <w:rFonts w:ascii="微软雅黑" w:eastAsia="微软雅黑" w:hAnsi="微软雅黑"/>
        </w:rPr>
      </w:pPr>
      <w:bookmarkStart w:id="231" w:name="_Toc111473589"/>
      <w:r w:rsidRPr="008614A8">
        <w:rPr>
          <w:rFonts w:ascii="微软雅黑" w:eastAsia="微软雅黑" w:hAnsi="微软雅黑" w:hint="eastAsia"/>
        </w:rPr>
        <w:t>随手记</w:t>
      </w:r>
      <w:bookmarkEnd w:id="231"/>
    </w:p>
    <w:p w14:paraId="5EAD0530" w14:textId="3EF9A3F5" w:rsidR="00916205" w:rsidRPr="00916205" w:rsidRDefault="004A25CB" w:rsidP="009B528D">
      <w:pPr>
        <w:pStyle w:val="ListParagraph"/>
        <w:numPr>
          <w:ilvl w:val="0"/>
          <w:numId w:val="83"/>
        </w:numPr>
        <w:ind w:firstLineChars="0"/>
        <w:rPr>
          <w:rFonts w:ascii="微软雅黑" w:eastAsia="微软雅黑" w:hAnsi="微软雅黑"/>
          <w:sz w:val="20"/>
          <w:szCs w:val="20"/>
        </w:rPr>
      </w:pPr>
      <w:r>
        <w:rPr>
          <w:rFonts w:ascii="微软雅黑" w:eastAsia="微软雅黑" w:hAnsi="微软雅黑" w:hint="eastAsia"/>
          <w:sz w:val="20"/>
          <w:szCs w:val="20"/>
        </w:rPr>
        <w:t>在</w:t>
      </w:r>
      <w:r w:rsidR="00916205" w:rsidRPr="00916205">
        <w:rPr>
          <w:rFonts w:ascii="微软雅黑" w:eastAsia="微软雅黑" w:hAnsi="微软雅黑" w:hint="eastAsia"/>
          <w:sz w:val="20"/>
          <w:szCs w:val="20"/>
        </w:rPr>
        <w:t>个人详情页</w:t>
      </w:r>
      <w:r>
        <w:rPr>
          <w:rFonts w:ascii="微软雅黑" w:eastAsia="微软雅黑" w:hAnsi="微软雅黑" w:hint="eastAsia"/>
          <w:sz w:val="20"/>
          <w:szCs w:val="20"/>
        </w:rPr>
        <w:t>或</w:t>
      </w:r>
      <w:r w:rsidRPr="004A25CB">
        <w:rPr>
          <w:rFonts w:ascii="微软雅黑" w:eastAsia="微软雅黑" w:hAnsi="微软雅黑" w:hint="eastAsia"/>
          <w:sz w:val="20"/>
          <w:szCs w:val="20"/>
        </w:rPr>
        <w:t>客户通讯录-客户列表中点击快捷方式【创建日志】</w:t>
      </w:r>
      <w:r w:rsidR="00916205" w:rsidRPr="00916205">
        <w:rPr>
          <w:rFonts w:ascii="微软雅黑" w:eastAsia="微软雅黑" w:hAnsi="微软雅黑" w:hint="eastAsia"/>
          <w:sz w:val="20"/>
          <w:szCs w:val="20"/>
        </w:rPr>
        <w:t>，选择创建随手记，进入随手记创建</w:t>
      </w:r>
      <w:r w:rsidR="00EA2E30">
        <w:rPr>
          <w:rFonts w:ascii="微软雅黑" w:eastAsia="微软雅黑" w:hAnsi="微软雅黑" w:hint="eastAsia"/>
          <w:sz w:val="20"/>
          <w:szCs w:val="20"/>
        </w:rPr>
        <w:t>表单</w:t>
      </w:r>
      <w:r w:rsidR="00916205" w:rsidRPr="00916205">
        <w:rPr>
          <w:rFonts w:ascii="微软雅黑" w:eastAsia="微软雅黑" w:hAnsi="微软雅黑" w:hint="eastAsia"/>
          <w:sz w:val="20"/>
          <w:szCs w:val="20"/>
        </w:rPr>
        <w:t>（如下图</w:t>
      </w:r>
      <w:r w:rsidR="00916205" w:rsidRPr="00916205">
        <w:rPr>
          <w:rFonts w:ascii="微软雅黑" w:eastAsia="微软雅黑" w:hAnsi="微软雅黑"/>
          <w:sz w:val="20"/>
          <w:szCs w:val="20"/>
        </w:rPr>
        <w:t>1</w:t>
      </w:r>
      <w:r w:rsidR="00916205" w:rsidRPr="00916205">
        <w:rPr>
          <w:rFonts w:ascii="微软雅黑" w:eastAsia="微软雅黑" w:hAnsi="微软雅黑" w:hint="eastAsia"/>
          <w:sz w:val="20"/>
          <w:szCs w:val="20"/>
        </w:rPr>
        <w:t>）</w:t>
      </w:r>
      <w:r w:rsidR="00EA2E30">
        <w:rPr>
          <w:rFonts w:ascii="微软雅黑" w:eastAsia="微软雅黑" w:hAnsi="微软雅黑" w:hint="eastAsia"/>
          <w:sz w:val="20"/>
          <w:szCs w:val="20"/>
        </w:rPr>
        <w:t>；或</w:t>
      </w:r>
      <w:r w:rsidR="00EA2E30" w:rsidRPr="00EA2E30">
        <w:rPr>
          <w:rFonts w:ascii="微软雅黑" w:eastAsia="微软雅黑" w:hAnsi="微软雅黑" w:hint="eastAsia"/>
          <w:sz w:val="20"/>
          <w:szCs w:val="20"/>
        </w:rPr>
        <w:t>从随手记列表右上角点击“+新建”进入随手记创建表单</w:t>
      </w:r>
      <w:r w:rsidR="00EA2E30">
        <w:rPr>
          <w:rFonts w:ascii="微软雅黑" w:eastAsia="微软雅黑" w:hAnsi="微软雅黑" w:hint="eastAsia"/>
          <w:sz w:val="20"/>
          <w:szCs w:val="20"/>
        </w:rPr>
        <w:t>（如下图2）。</w:t>
      </w:r>
    </w:p>
    <w:p w14:paraId="53519B9E" w14:textId="21F8079B" w:rsidR="002F0901" w:rsidRPr="00916205" w:rsidRDefault="002F0901" w:rsidP="009B528D">
      <w:pPr>
        <w:pStyle w:val="ListParagraph"/>
        <w:numPr>
          <w:ilvl w:val="0"/>
          <w:numId w:val="83"/>
        </w:numPr>
        <w:ind w:firstLineChars="0"/>
        <w:rPr>
          <w:rFonts w:ascii="微软雅黑" w:eastAsia="微软雅黑" w:hAnsi="微软雅黑"/>
          <w:sz w:val="20"/>
          <w:szCs w:val="20"/>
        </w:rPr>
      </w:pPr>
      <w:r w:rsidRPr="00916205">
        <w:rPr>
          <w:rFonts w:ascii="微软雅黑" w:eastAsia="微软雅黑" w:hAnsi="微软雅黑" w:hint="eastAsia"/>
          <w:sz w:val="20"/>
          <w:szCs w:val="20"/>
        </w:rPr>
        <w:t>若选择</w:t>
      </w:r>
      <w:r w:rsidR="008614A8" w:rsidRPr="00916205">
        <w:rPr>
          <w:rFonts w:ascii="微软雅黑" w:eastAsia="微软雅黑" w:hAnsi="微软雅黑" w:hint="eastAsia"/>
          <w:sz w:val="20"/>
          <w:szCs w:val="20"/>
        </w:rPr>
        <w:t>随手</w:t>
      </w:r>
      <w:r w:rsidR="004A25CB">
        <w:rPr>
          <w:rFonts w:ascii="微软雅黑" w:eastAsia="微软雅黑" w:hAnsi="微软雅黑" w:hint="eastAsia"/>
          <w:sz w:val="20"/>
          <w:szCs w:val="20"/>
        </w:rPr>
        <w:t>记</w:t>
      </w:r>
      <w:r w:rsidRPr="00916205">
        <w:rPr>
          <w:rFonts w:ascii="微软雅黑" w:eastAsia="微软雅黑" w:hAnsi="微软雅黑" w:hint="eastAsia"/>
          <w:sz w:val="20"/>
          <w:szCs w:val="20"/>
        </w:rPr>
        <w:t>，仅需填写标题和正文。</w:t>
      </w:r>
      <w:r w:rsidR="008614A8" w:rsidRPr="00916205">
        <w:rPr>
          <w:rFonts w:ascii="微软雅黑" w:eastAsia="微软雅黑" w:hAnsi="微软雅黑" w:hint="eastAsia"/>
          <w:sz w:val="20"/>
          <w:szCs w:val="20"/>
        </w:rPr>
        <w:t>随手记</w:t>
      </w:r>
      <w:r w:rsidRPr="00916205">
        <w:rPr>
          <w:rFonts w:ascii="微软雅黑" w:eastAsia="微软雅黑" w:hAnsi="微软雅黑" w:hint="eastAsia"/>
          <w:sz w:val="20"/>
          <w:szCs w:val="20"/>
        </w:rPr>
        <w:t>的时间戳为最新保存的时间</w:t>
      </w:r>
      <w:r w:rsidR="003325D3" w:rsidRPr="00916205">
        <w:rPr>
          <w:rFonts w:ascii="微软雅黑" w:eastAsia="微软雅黑" w:hAnsi="微软雅黑" w:hint="eastAsia"/>
          <w:sz w:val="20"/>
          <w:szCs w:val="20"/>
        </w:rPr>
        <w:t>。</w:t>
      </w:r>
    </w:p>
    <w:p w14:paraId="266A4C43" w14:textId="77777777" w:rsidR="00916205" w:rsidRPr="00916205" w:rsidRDefault="002F0901" w:rsidP="009B528D">
      <w:pPr>
        <w:pStyle w:val="ListParagraph"/>
        <w:numPr>
          <w:ilvl w:val="0"/>
          <w:numId w:val="83"/>
        </w:numPr>
        <w:ind w:firstLineChars="0"/>
        <w:rPr>
          <w:rFonts w:ascii="微软雅黑" w:eastAsia="微软雅黑" w:hAnsi="微软雅黑"/>
          <w:sz w:val="20"/>
          <w:szCs w:val="20"/>
        </w:rPr>
      </w:pPr>
      <w:r w:rsidRPr="00916205">
        <w:rPr>
          <w:rFonts w:ascii="微软雅黑" w:eastAsia="微软雅黑" w:hAnsi="微软雅黑" w:hint="eastAsia"/>
          <w:sz w:val="20"/>
          <w:szCs w:val="20"/>
        </w:rPr>
        <w:t>正文录入内容支持文字、图片。</w:t>
      </w:r>
    </w:p>
    <w:p w14:paraId="7526840A" w14:textId="10519FC0" w:rsidR="00CD420F" w:rsidRPr="00916205" w:rsidRDefault="00CD420F" w:rsidP="009B528D">
      <w:pPr>
        <w:pStyle w:val="ListParagraph"/>
        <w:numPr>
          <w:ilvl w:val="0"/>
          <w:numId w:val="84"/>
        </w:numPr>
        <w:ind w:firstLineChars="0"/>
        <w:rPr>
          <w:rFonts w:ascii="微软雅黑" w:eastAsia="微软雅黑" w:hAnsi="微软雅黑"/>
          <w:sz w:val="20"/>
          <w:szCs w:val="20"/>
        </w:rPr>
      </w:pPr>
      <w:r w:rsidRPr="00916205">
        <w:rPr>
          <w:rFonts w:ascii="微软雅黑" w:eastAsia="微软雅黑" w:hAnsi="微软雅黑" w:hint="eastAsia"/>
          <w:sz w:val="20"/>
          <w:szCs w:val="20"/>
        </w:rPr>
        <w:t>文字输入默认</w:t>
      </w:r>
      <w:bookmarkStart w:id="232" w:name="_Hlk107850798"/>
      <w:r w:rsidRPr="00916205">
        <w:rPr>
          <w:rFonts w:ascii="微软雅黑" w:eastAsia="微软雅黑" w:hAnsi="微软雅黑" w:hint="eastAsia"/>
          <w:sz w:val="20"/>
          <w:szCs w:val="20"/>
        </w:rPr>
        <w:t>支持汉字，字母，数字及标点符号</w:t>
      </w:r>
      <w:bookmarkEnd w:id="232"/>
      <w:r w:rsidRPr="00916205">
        <w:rPr>
          <w:rFonts w:ascii="微软雅黑" w:eastAsia="微软雅黑" w:hAnsi="微软雅黑" w:hint="eastAsia"/>
          <w:sz w:val="20"/>
          <w:szCs w:val="20"/>
        </w:rPr>
        <w:t xml:space="preserve"> （不支持特殊符号的录入）。</w:t>
      </w:r>
    </w:p>
    <w:p w14:paraId="61A46B11" w14:textId="77777777" w:rsidR="00CD420F" w:rsidRPr="00916205" w:rsidRDefault="00CD420F" w:rsidP="009B528D">
      <w:pPr>
        <w:pStyle w:val="ListParagraph"/>
        <w:numPr>
          <w:ilvl w:val="0"/>
          <w:numId w:val="84"/>
        </w:numPr>
        <w:ind w:firstLineChars="0"/>
        <w:rPr>
          <w:rFonts w:ascii="微软雅黑" w:eastAsia="微软雅黑" w:hAnsi="微软雅黑"/>
          <w:sz w:val="20"/>
          <w:szCs w:val="20"/>
        </w:rPr>
      </w:pPr>
      <w:r w:rsidRPr="00916205">
        <w:rPr>
          <w:rFonts w:ascii="微软雅黑" w:eastAsia="微软雅黑" w:hAnsi="微软雅黑" w:hint="eastAsia"/>
          <w:sz w:val="20"/>
          <w:szCs w:val="20"/>
        </w:rPr>
        <w:t>用户文字输入时可使用I</w:t>
      </w:r>
      <w:r w:rsidRPr="00916205">
        <w:rPr>
          <w:rFonts w:ascii="微软雅黑" w:eastAsia="微软雅黑" w:hAnsi="微软雅黑"/>
          <w:sz w:val="20"/>
          <w:szCs w:val="20"/>
        </w:rPr>
        <w:t>OS</w:t>
      </w:r>
      <w:r w:rsidRPr="00916205">
        <w:rPr>
          <w:rFonts w:ascii="微软雅黑" w:eastAsia="微软雅黑" w:hAnsi="微软雅黑" w:hint="eastAsia"/>
          <w:sz w:val="20"/>
          <w:szCs w:val="20"/>
        </w:rPr>
        <w:t>自带的键盘语音识别功能，系统不再对接第三方的语音识别。</w:t>
      </w:r>
    </w:p>
    <w:p w14:paraId="00DD1A37" w14:textId="2E445F0F" w:rsidR="002E4077" w:rsidRPr="00916205" w:rsidRDefault="00916205" w:rsidP="009B528D">
      <w:pPr>
        <w:pStyle w:val="ListParagraph"/>
        <w:widowControl/>
        <w:numPr>
          <w:ilvl w:val="0"/>
          <w:numId w:val="84"/>
        </w:numPr>
        <w:ind w:firstLineChars="0"/>
        <w:rPr>
          <w:rFonts w:ascii="微软雅黑" w:eastAsia="微软雅黑" w:hAnsi="微软雅黑"/>
          <w:sz w:val="20"/>
          <w:szCs w:val="20"/>
        </w:rPr>
      </w:pPr>
      <w:r w:rsidRPr="00916205">
        <w:rPr>
          <w:rFonts w:ascii="微软雅黑" w:eastAsia="微软雅黑" w:hAnsi="微软雅黑" w:hint="eastAsia"/>
          <w:sz w:val="20"/>
          <w:szCs w:val="20"/>
        </w:rPr>
        <w:t>图片在文字下方单独显示，最多支持上传3张图片。点击图片放大显示。</w:t>
      </w:r>
    </w:p>
    <w:p w14:paraId="0FFF9A1E" w14:textId="77777777" w:rsidR="00916205" w:rsidRDefault="00916205">
      <w:pPr>
        <w:widowControl/>
        <w:spacing w:line="240" w:lineRule="auto"/>
        <w:rPr>
          <w:rFonts w:ascii="微软雅黑" w:eastAsia="微软雅黑" w:hAnsi="微软雅黑"/>
          <w:lang w:eastAsia="zh-CN"/>
        </w:rPr>
      </w:pPr>
    </w:p>
    <w:p w14:paraId="719947EB" w14:textId="45336F5F" w:rsidR="00DB27BB" w:rsidRDefault="00DB27BB" w:rsidP="00A21BAC">
      <w:pPr>
        <w:widowControl/>
        <w:spacing w:line="240" w:lineRule="auto"/>
        <w:ind w:firstLine="420"/>
        <w:rPr>
          <w:rFonts w:ascii="微软雅黑" w:eastAsia="微软雅黑" w:hAnsi="微软雅黑"/>
          <w:lang w:eastAsia="zh-CN"/>
        </w:rPr>
      </w:pPr>
      <w:r>
        <w:rPr>
          <w:rFonts w:ascii="微软雅黑" w:eastAsia="微软雅黑" w:hAnsi="微软雅黑" w:hint="eastAsia"/>
          <w:lang w:eastAsia="zh-CN"/>
        </w:rPr>
        <w:t>示意图</w:t>
      </w:r>
    </w:p>
    <w:p w14:paraId="61446886" w14:textId="3721CC6E" w:rsidR="00DB27BB" w:rsidRDefault="00DB27BB" w:rsidP="00A21BAC">
      <w:pPr>
        <w:widowControl/>
        <w:spacing w:line="240" w:lineRule="auto"/>
        <w:ind w:leftChars="200" w:left="400"/>
        <w:rPr>
          <w:rFonts w:ascii="微软雅黑" w:eastAsia="微软雅黑" w:hAnsi="微软雅黑"/>
          <w:lang w:eastAsia="zh-CN"/>
        </w:rPr>
      </w:pPr>
      <w:r w:rsidRPr="00DB27BB">
        <w:rPr>
          <w:rFonts w:ascii="微软雅黑" w:eastAsia="微软雅黑" w:hAnsi="微软雅黑"/>
          <w:noProof/>
          <w:lang w:eastAsia="zh-CN"/>
        </w:rPr>
        <w:lastRenderedPageBreak/>
        <w:drawing>
          <wp:inline distT="0" distB="0" distL="0" distR="0" wp14:anchorId="318F200B" wp14:editId="620359CA">
            <wp:extent cx="2635250" cy="39267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1802" cy="3966309"/>
                    </a:xfrm>
                    <a:prstGeom prst="rect">
                      <a:avLst/>
                    </a:prstGeom>
                  </pic:spPr>
                </pic:pic>
              </a:graphicData>
            </a:graphic>
          </wp:inline>
        </w:drawing>
      </w:r>
    </w:p>
    <w:p w14:paraId="26AC7673" w14:textId="6F430DDF" w:rsidR="00DB27BB" w:rsidRDefault="00916205" w:rsidP="00A21BAC">
      <w:pPr>
        <w:widowControl/>
        <w:spacing w:line="240" w:lineRule="auto"/>
        <w:ind w:left="420" w:firstLine="420"/>
        <w:rPr>
          <w:rFonts w:ascii="微软雅黑" w:eastAsia="微软雅黑" w:hAnsi="微软雅黑"/>
          <w:lang w:eastAsia="zh-CN"/>
        </w:rPr>
      </w:pPr>
      <w:r>
        <w:rPr>
          <w:rFonts w:ascii="微软雅黑" w:eastAsia="微软雅黑" w:hAnsi="微软雅黑" w:hint="eastAsia"/>
          <w:lang w:eastAsia="zh-CN"/>
        </w:rPr>
        <w:t>图1</w:t>
      </w:r>
    </w:p>
    <w:p w14:paraId="7A780DE2" w14:textId="1636F38C" w:rsidR="00EA2E30" w:rsidRDefault="00EA2E30" w:rsidP="006050F6">
      <w:pPr>
        <w:widowControl/>
        <w:spacing w:line="240" w:lineRule="auto"/>
        <w:rPr>
          <w:rFonts w:ascii="微软雅黑" w:eastAsia="微软雅黑" w:hAnsi="微软雅黑"/>
          <w:lang w:eastAsia="zh-CN"/>
        </w:rPr>
      </w:pPr>
      <w:r w:rsidRPr="00EA2E30">
        <w:rPr>
          <w:rFonts w:ascii="微软雅黑" w:eastAsia="微软雅黑" w:hAnsi="微软雅黑"/>
          <w:noProof/>
          <w:lang w:eastAsia="zh-CN"/>
        </w:rPr>
        <w:drawing>
          <wp:inline distT="0" distB="0" distL="0" distR="0" wp14:anchorId="731498B9" wp14:editId="532D2CE2">
            <wp:extent cx="5441950" cy="1977358"/>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1708" cy="2009972"/>
                    </a:xfrm>
                    <a:prstGeom prst="rect">
                      <a:avLst/>
                    </a:prstGeom>
                  </pic:spPr>
                </pic:pic>
              </a:graphicData>
            </a:graphic>
          </wp:inline>
        </w:drawing>
      </w:r>
    </w:p>
    <w:p w14:paraId="552A0837" w14:textId="729A25F5" w:rsidR="00EA2E30" w:rsidRDefault="00EA2E30" w:rsidP="00EA2E30">
      <w:pPr>
        <w:widowControl/>
        <w:spacing w:line="240" w:lineRule="auto"/>
        <w:ind w:leftChars="210" w:left="420" w:firstLine="420"/>
        <w:rPr>
          <w:rFonts w:ascii="微软雅黑" w:eastAsia="微软雅黑" w:hAnsi="微软雅黑"/>
          <w:lang w:eastAsia="zh-CN"/>
        </w:rPr>
      </w:pPr>
      <w:r>
        <w:rPr>
          <w:rFonts w:ascii="微软雅黑" w:eastAsia="微软雅黑" w:hAnsi="微软雅黑" w:hint="eastAsia"/>
          <w:lang w:eastAsia="zh-CN"/>
        </w:rPr>
        <w:t>图2</w:t>
      </w:r>
    </w:p>
    <w:p w14:paraId="1EAF2DE7" w14:textId="77777777" w:rsidR="006050F6" w:rsidRDefault="006050F6" w:rsidP="00EA2E30">
      <w:pPr>
        <w:widowControl/>
        <w:spacing w:line="240" w:lineRule="auto"/>
        <w:ind w:leftChars="210" w:left="420" w:firstLine="420"/>
        <w:rPr>
          <w:rFonts w:ascii="微软雅黑" w:eastAsia="微软雅黑" w:hAnsi="微软雅黑"/>
          <w:lang w:eastAsia="zh-CN"/>
        </w:rPr>
      </w:pPr>
    </w:p>
    <w:p w14:paraId="3DAE0FFD" w14:textId="77777777" w:rsidR="00DB27BB" w:rsidRDefault="00DB27BB" w:rsidP="00A21BAC">
      <w:pPr>
        <w:widowControl/>
        <w:spacing w:line="240" w:lineRule="auto"/>
        <w:ind w:leftChars="100" w:left="200"/>
        <w:rPr>
          <w:rFonts w:ascii="微软雅黑" w:eastAsia="微软雅黑" w:hAnsi="微软雅黑"/>
          <w:lang w:eastAsia="zh-CN"/>
        </w:rPr>
      </w:pPr>
      <w:r w:rsidRPr="00DB27BB">
        <w:rPr>
          <w:rFonts w:ascii="微软雅黑" w:eastAsia="微软雅黑" w:hAnsi="微软雅黑"/>
          <w:noProof/>
          <w:lang w:eastAsia="zh-CN"/>
        </w:rPr>
        <w:lastRenderedPageBreak/>
        <w:drawing>
          <wp:inline distT="0" distB="0" distL="0" distR="0" wp14:anchorId="67135610" wp14:editId="4A7D74C7">
            <wp:extent cx="5130585" cy="272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2713" cy="2767757"/>
                    </a:xfrm>
                    <a:prstGeom prst="rect">
                      <a:avLst/>
                    </a:prstGeom>
                  </pic:spPr>
                </pic:pic>
              </a:graphicData>
            </a:graphic>
          </wp:inline>
        </w:drawing>
      </w:r>
    </w:p>
    <w:p w14:paraId="141B198F" w14:textId="689353DF" w:rsidR="006B345F" w:rsidRDefault="006B345F" w:rsidP="00A21BAC">
      <w:pPr>
        <w:widowControl/>
        <w:spacing w:line="240" w:lineRule="auto"/>
        <w:ind w:firstLine="200"/>
        <w:rPr>
          <w:rFonts w:ascii="微软雅黑" w:eastAsia="微软雅黑" w:hAnsi="微软雅黑"/>
          <w:lang w:eastAsia="zh-CN"/>
        </w:rPr>
      </w:pPr>
      <w:r>
        <w:rPr>
          <w:rFonts w:ascii="微软雅黑" w:eastAsia="微软雅黑" w:hAnsi="微软雅黑" w:hint="eastAsia"/>
          <w:lang w:eastAsia="zh-CN"/>
        </w:rPr>
        <w:t>图</w:t>
      </w:r>
      <w:r w:rsidR="00EA2E30">
        <w:rPr>
          <w:rFonts w:ascii="微软雅黑" w:eastAsia="微软雅黑" w:hAnsi="微软雅黑"/>
          <w:lang w:eastAsia="zh-CN"/>
        </w:rPr>
        <w:t>3</w:t>
      </w:r>
    </w:p>
    <w:p w14:paraId="267FA775" w14:textId="77777777" w:rsidR="00DB27BB" w:rsidRDefault="00DB27BB">
      <w:pPr>
        <w:widowControl/>
        <w:spacing w:line="240" w:lineRule="auto"/>
        <w:rPr>
          <w:rFonts w:ascii="微软雅黑" w:eastAsia="微软雅黑" w:hAnsi="微软雅黑"/>
          <w:lang w:eastAsia="zh-CN"/>
        </w:rPr>
      </w:pPr>
    </w:p>
    <w:p w14:paraId="05AE2341" w14:textId="442649EB" w:rsidR="00DB27BB" w:rsidRPr="0081294C" w:rsidRDefault="00DB27BB" w:rsidP="009B528D">
      <w:pPr>
        <w:pStyle w:val="ListParagraph"/>
        <w:numPr>
          <w:ilvl w:val="0"/>
          <w:numId w:val="83"/>
        </w:numPr>
        <w:ind w:firstLineChars="0"/>
        <w:rPr>
          <w:rFonts w:ascii="微软雅黑" w:eastAsia="微软雅黑" w:hAnsi="微软雅黑"/>
          <w:sz w:val="20"/>
          <w:szCs w:val="20"/>
        </w:rPr>
      </w:pPr>
      <w:r w:rsidRPr="0081294C">
        <w:rPr>
          <w:rFonts w:ascii="微软雅黑" w:eastAsia="微软雅黑" w:hAnsi="微软雅黑" w:hint="eastAsia"/>
          <w:sz w:val="20"/>
          <w:szCs w:val="20"/>
        </w:rPr>
        <w:t>选中已有的随手记，可以进行编辑和删除操作。</w:t>
      </w:r>
    </w:p>
    <w:p w14:paraId="2D25B7B0" w14:textId="6A15A3E0" w:rsidR="00DB27BB" w:rsidRDefault="006050F6">
      <w:pPr>
        <w:widowControl/>
        <w:spacing w:line="240" w:lineRule="auto"/>
        <w:rPr>
          <w:rFonts w:ascii="微软雅黑" w:eastAsia="微软雅黑" w:hAnsi="微软雅黑"/>
          <w:lang w:eastAsia="zh-CN"/>
        </w:rPr>
      </w:pPr>
      <w:r w:rsidRPr="006050F6">
        <w:rPr>
          <w:rFonts w:ascii="微软雅黑" w:eastAsia="微软雅黑" w:hAnsi="微软雅黑"/>
          <w:noProof/>
          <w:lang w:eastAsia="zh-CN"/>
        </w:rPr>
        <w:drawing>
          <wp:inline distT="0" distB="0" distL="0" distR="0" wp14:anchorId="5B3CC02F" wp14:editId="7B1C2C3D">
            <wp:extent cx="4540250" cy="3923114"/>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4978" cy="3935840"/>
                    </a:xfrm>
                    <a:prstGeom prst="rect">
                      <a:avLst/>
                    </a:prstGeom>
                  </pic:spPr>
                </pic:pic>
              </a:graphicData>
            </a:graphic>
          </wp:inline>
        </w:drawing>
      </w:r>
    </w:p>
    <w:p w14:paraId="28799483" w14:textId="67A97D9E" w:rsidR="003F1426" w:rsidRDefault="003F1426" w:rsidP="003F1426">
      <w:pPr>
        <w:widowControl/>
        <w:spacing w:line="240" w:lineRule="auto"/>
        <w:ind w:firstLine="200"/>
        <w:rPr>
          <w:rFonts w:ascii="微软雅黑" w:eastAsia="微软雅黑" w:hAnsi="微软雅黑"/>
          <w:lang w:eastAsia="zh-CN"/>
        </w:rPr>
      </w:pPr>
      <w:r>
        <w:rPr>
          <w:rFonts w:ascii="微软雅黑" w:eastAsia="微软雅黑" w:hAnsi="微软雅黑" w:hint="eastAsia"/>
          <w:lang w:eastAsia="zh-CN"/>
        </w:rPr>
        <w:t>图4</w:t>
      </w:r>
    </w:p>
    <w:p w14:paraId="6C4512ED" w14:textId="18B264E2" w:rsidR="00CF0D73" w:rsidRDefault="00CF0D73" w:rsidP="003F1426">
      <w:pPr>
        <w:widowControl/>
        <w:spacing w:line="240" w:lineRule="auto"/>
        <w:ind w:firstLine="200"/>
        <w:rPr>
          <w:rFonts w:ascii="微软雅黑" w:eastAsia="微软雅黑" w:hAnsi="微软雅黑"/>
          <w:lang w:eastAsia="zh-CN"/>
        </w:rPr>
      </w:pPr>
    </w:p>
    <w:p w14:paraId="0ED4FC0F" w14:textId="02DA0983" w:rsidR="000A285C" w:rsidRDefault="000A285C" w:rsidP="003F1426">
      <w:pPr>
        <w:widowControl/>
        <w:spacing w:line="240" w:lineRule="auto"/>
        <w:ind w:firstLine="200"/>
        <w:rPr>
          <w:rFonts w:ascii="微软雅黑" w:eastAsia="微软雅黑" w:hAnsi="微软雅黑"/>
          <w:lang w:eastAsia="zh-CN"/>
        </w:rPr>
      </w:pPr>
      <w:r w:rsidRPr="000A285C">
        <w:rPr>
          <w:rFonts w:ascii="微软雅黑" w:eastAsia="微软雅黑" w:hAnsi="微软雅黑"/>
          <w:noProof/>
          <w:lang w:eastAsia="zh-CN"/>
        </w:rPr>
        <w:lastRenderedPageBreak/>
        <w:drawing>
          <wp:inline distT="0" distB="0" distL="0" distR="0" wp14:anchorId="5C53814A" wp14:editId="02CE9C50">
            <wp:extent cx="4324988" cy="3130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46835" cy="3146363"/>
                    </a:xfrm>
                    <a:prstGeom prst="rect">
                      <a:avLst/>
                    </a:prstGeom>
                  </pic:spPr>
                </pic:pic>
              </a:graphicData>
            </a:graphic>
          </wp:inline>
        </w:drawing>
      </w:r>
    </w:p>
    <w:p w14:paraId="01ABA90E" w14:textId="42CB9D05" w:rsidR="000A285C" w:rsidRDefault="000A285C" w:rsidP="003F1426">
      <w:pPr>
        <w:widowControl/>
        <w:spacing w:line="240" w:lineRule="auto"/>
        <w:ind w:firstLine="200"/>
        <w:rPr>
          <w:rFonts w:ascii="微软雅黑" w:eastAsia="微软雅黑" w:hAnsi="微软雅黑"/>
          <w:lang w:eastAsia="zh-CN"/>
        </w:rPr>
      </w:pPr>
      <w:r>
        <w:rPr>
          <w:rFonts w:ascii="微软雅黑" w:eastAsia="微软雅黑" w:hAnsi="微软雅黑" w:hint="eastAsia"/>
          <w:lang w:eastAsia="zh-CN"/>
        </w:rPr>
        <w:t>图5</w:t>
      </w:r>
    </w:p>
    <w:p w14:paraId="18539C11" w14:textId="77777777" w:rsidR="00FB2685" w:rsidRDefault="00FB2685" w:rsidP="003F1426">
      <w:pPr>
        <w:widowControl/>
        <w:spacing w:line="240" w:lineRule="auto"/>
        <w:ind w:firstLine="200"/>
        <w:rPr>
          <w:rFonts w:ascii="微软雅黑" w:eastAsia="微软雅黑" w:hAnsi="微软雅黑"/>
          <w:lang w:eastAsia="zh-CN"/>
        </w:rPr>
      </w:pPr>
    </w:p>
    <w:p w14:paraId="4DD07422" w14:textId="29231541" w:rsidR="00284F29" w:rsidRDefault="00284F29" w:rsidP="00284F29">
      <w:pPr>
        <w:pStyle w:val="Heading3"/>
        <w:spacing w:before="120" w:after="120"/>
        <w:rPr>
          <w:rFonts w:ascii="微软雅黑" w:eastAsia="微软雅黑" w:hAnsi="微软雅黑"/>
        </w:rPr>
      </w:pPr>
      <w:bookmarkStart w:id="233" w:name="_Toc111473590"/>
      <w:r>
        <w:rPr>
          <w:rFonts w:ascii="微软雅黑" w:eastAsia="微软雅黑" w:hAnsi="微软雅黑" w:hint="eastAsia"/>
        </w:rPr>
        <w:t>新建日程选项</w:t>
      </w:r>
      <w:bookmarkEnd w:id="233"/>
    </w:p>
    <w:tbl>
      <w:tblPr>
        <w:tblpPr w:leftFromText="180" w:rightFromText="180" w:vertAnchor="text"/>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57" w:type="dxa"/>
        </w:tblCellMar>
        <w:tblLook w:val="04A0" w:firstRow="1" w:lastRow="0" w:firstColumn="1" w:lastColumn="0" w:noHBand="0" w:noVBand="1"/>
      </w:tblPr>
      <w:tblGrid>
        <w:gridCol w:w="562"/>
        <w:gridCol w:w="2410"/>
        <w:gridCol w:w="992"/>
        <w:gridCol w:w="2977"/>
        <w:gridCol w:w="1696"/>
      </w:tblGrid>
      <w:tr w:rsidR="00284F29" w:rsidRPr="00A66324" w14:paraId="00EB8D26" w14:textId="77777777" w:rsidTr="00810F0B">
        <w:trPr>
          <w:trHeight w:val="230"/>
          <w:tblHeader/>
        </w:trPr>
        <w:tc>
          <w:tcPr>
            <w:tcW w:w="562" w:type="dxa"/>
            <w:shd w:val="clear" w:color="auto" w:fill="BFBFBF"/>
            <w:hideMark/>
          </w:tcPr>
          <w:p w14:paraId="51041238" w14:textId="77777777" w:rsidR="00284F29" w:rsidRPr="00A66324" w:rsidRDefault="00284F29" w:rsidP="00810F0B">
            <w:pPr>
              <w:rPr>
                <w:rFonts w:ascii="微软雅黑" w:eastAsia="微软雅黑" w:hAnsi="微软雅黑"/>
                <w:b/>
                <w:bCs/>
                <w:color w:val="000000"/>
                <w:sz w:val="18"/>
                <w:szCs w:val="18"/>
                <w:lang w:eastAsia="zh-CN"/>
              </w:rPr>
            </w:pPr>
            <w:r w:rsidRPr="00A66324">
              <w:rPr>
                <w:rFonts w:ascii="微软雅黑" w:eastAsia="微软雅黑" w:hAnsi="微软雅黑" w:hint="eastAsia"/>
                <w:b/>
                <w:bCs/>
                <w:color w:val="000000"/>
                <w:sz w:val="18"/>
                <w:szCs w:val="18"/>
              </w:rPr>
              <w:t>编号</w:t>
            </w:r>
          </w:p>
        </w:tc>
        <w:tc>
          <w:tcPr>
            <w:tcW w:w="2410" w:type="dxa"/>
            <w:shd w:val="clear" w:color="auto" w:fill="BFBFBF"/>
            <w:noWrap/>
            <w:tcMar>
              <w:top w:w="0" w:type="dxa"/>
              <w:left w:w="108" w:type="dxa"/>
              <w:bottom w:w="0" w:type="dxa"/>
              <w:right w:w="108" w:type="dxa"/>
            </w:tcMar>
            <w:vAlign w:val="center"/>
            <w:hideMark/>
          </w:tcPr>
          <w:p w14:paraId="243BCE54" w14:textId="77777777" w:rsidR="00284F29" w:rsidRPr="00A66324" w:rsidRDefault="00284F29" w:rsidP="00810F0B">
            <w:pPr>
              <w:rPr>
                <w:rFonts w:ascii="微软雅黑" w:eastAsia="微软雅黑" w:hAnsi="微软雅黑"/>
                <w:b/>
                <w:bCs/>
                <w:color w:val="000000"/>
                <w:sz w:val="18"/>
                <w:szCs w:val="18"/>
              </w:rPr>
            </w:pPr>
            <w:r w:rsidRPr="00A66324">
              <w:rPr>
                <w:rFonts w:ascii="微软雅黑" w:eastAsia="微软雅黑" w:hAnsi="微软雅黑" w:hint="eastAsia"/>
                <w:b/>
                <w:bCs/>
                <w:color w:val="000000"/>
                <w:sz w:val="18"/>
                <w:szCs w:val="18"/>
              </w:rPr>
              <w:t>页面位置</w:t>
            </w:r>
          </w:p>
        </w:tc>
        <w:tc>
          <w:tcPr>
            <w:tcW w:w="3969" w:type="dxa"/>
            <w:gridSpan w:val="2"/>
            <w:shd w:val="clear" w:color="auto" w:fill="BFBFBF"/>
            <w:noWrap/>
            <w:tcMar>
              <w:top w:w="0" w:type="dxa"/>
              <w:left w:w="108" w:type="dxa"/>
              <w:bottom w:w="0" w:type="dxa"/>
              <w:right w:w="108" w:type="dxa"/>
            </w:tcMar>
            <w:vAlign w:val="center"/>
            <w:hideMark/>
          </w:tcPr>
          <w:p w14:paraId="25673A25" w14:textId="77777777" w:rsidR="00284F29" w:rsidRPr="00A66324" w:rsidRDefault="00284F29" w:rsidP="00810F0B">
            <w:pPr>
              <w:jc w:val="center"/>
              <w:rPr>
                <w:rFonts w:ascii="微软雅黑" w:eastAsia="微软雅黑" w:hAnsi="微软雅黑"/>
                <w:b/>
                <w:bCs/>
                <w:color w:val="000000"/>
                <w:sz w:val="18"/>
                <w:szCs w:val="18"/>
              </w:rPr>
            </w:pPr>
            <w:r w:rsidRPr="00A66324">
              <w:rPr>
                <w:rFonts w:ascii="微软雅黑" w:eastAsia="微软雅黑" w:hAnsi="微软雅黑" w:hint="eastAsia"/>
                <w:b/>
                <w:bCs/>
                <w:color w:val="000000"/>
                <w:sz w:val="18"/>
                <w:szCs w:val="18"/>
              </w:rPr>
              <w:t>新建日程选项</w:t>
            </w:r>
          </w:p>
        </w:tc>
        <w:tc>
          <w:tcPr>
            <w:tcW w:w="1696" w:type="dxa"/>
            <w:shd w:val="clear" w:color="auto" w:fill="BFBFBF"/>
            <w:hideMark/>
          </w:tcPr>
          <w:p w14:paraId="042E57D1" w14:textId="77777777" w:rsidR="00284F29" w:rsidRPr="00A66324" w:rsidRDefault="00284F29" w:rsidP="00810F0B">
            <w:pPr>
              <w:jc w:val="center"/>
              <w:rPr>
                <w:rFonts w:ascii="微软雅黑" w:eastAsia="微软雅黑" w:hAnsi="微软雅黑"/>
                <w:b/>
                <w:bCs/>
                <w:color w:val="000000"/>
                <w:sz w:val="18"/>
                <w:szCs w:val="18"/>
              </w:rPr>
            </w:pPr>
            <w:r w:rsidRPr="00A66324">
              <w:rPr>
                <w:rFonts w:ascii="微软雅黑" w:eastAsia="微软雅黑" w:hAnsi="微软雅黑" w:hint="eastAsia"/>
                <w:b/>
                <w:bCs/>
                <w:color w:val="000000"/>
                <w:sz w:val="18"/>
                <w:szCs w:val="18"/>
              </w:rPr>
              <w:t>UI</w:t>
            </w:r>
          </w:p>
        </w:tc>
      </w:tr>
      <w:tr w:rsidR="00284F29" w:rsidRPr="00A66324" w14:paraId="077369C9" w14:textId="77777777" w:rsidTr="0027550A">
        <w:trPr>
          <w:trHeight w:val="303"/>
          <w:tblHeader/>
        </w:trPr>
        <w:tc>
          <w:tcPr>
            <w:tcW w:w="562" w:type="dxa"/>
            <w:vAlign w:val="center"/>
            <w:hideMark/>
          </w:tcPr>
          <w:p w14:paraId="6792A253"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1</w:t>
            </w:r>
          </w:p>
        </w:tc>
        <w:tc>
          <w:tcPr>
            <w:tcW w:w="2410" w:type="dxa"/>
            <w:tcMar>
              <w:top w:w="0" w:type="dxa"/>
              <w:left w:w="108" w:type="dxa"/>
              <w:bottom w:w="0" w:type="dxa"/>
              <w:right w:w="108" w:type="dxa"/>
            </w:tcMar>
            <w:vAlign w:val="center"/>
            <w:hideMark/>
          </w:tcPr>
          <w:p w14:paraId="7F6A3AD8"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客户通讯录侧边栏-新建日程快捷操作</w:t>
            </w:r>
          </w:p>
        </w:tc>
        <w:tc>
          <w:tcPr>
            <w:tcW w:w="992" w:type="dxa"/>
            <w:noWrap/>
            <w:tcMar>
              <w:top w:w="0" w:type="dxa"/>
              <w:left w:w="108" w:type="dxa"/>
              <w:bottom w:w="0" w:type="dxa"/>
              <w:right w:w="108" w:type="dxa"/>
            </w:tcMar>
            <w:vAlign w:val="center"/>
            <w:hideMark/>
          </w:tcPr>
          <w:p w14:paraId="29605CF7"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3个选项</w:t>
            </w:r>
          </w:p>
        </w:tc>
        <w:tc>
          <w:tcPr>
            <w:tcW w:w="2977" w:type="dxa"/>
            <w:noWrap/>
            <w:tcMar>
              <w:top w:w="0" w:type="dxa"/>
              <w:left w:w="108" w:type="dxa"/>
              <w:bottom w:w="0" w:type="dxa"/>
              <w:right w:w="108" w:type="dxa"/>
            </w:tcMar>
            <w:vAlign w:val="center"/>
            <w:hideMark/>
          </w:tcPr>
          <w:p w14:paraId="70DB4A2B"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销售面访、服务面访、自定义</w:t>
            </w:r>
            <w:r>
              <w:rPr>
                <w:rFonts w:ascii="微软雅黑" w:eastAsia="微软雅黑" w:hAnsi="微软雅黑" w:hint="eastAsia"/>
                <w:color w:val="000000"/>
                <w:sz w:val="18"/>
                <w:szCs w:val="18"/>
                <w:lang w:eastAsia="zh-CN"/>
              </w:rPr>
              <w:t>日程</w:t>
            </w:r>
          </w:p>
        </w:tc>
        <w:tc>
          <w:tcPr>
            <w:tcW w:w="1696" w:type="dxa"/>
            <w:vAlign w:val="center"/>
            <w:hideMark/>
          </w:tcPr>
          <w:p w14:paraId="27B936AE"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通用下拉框3个版</w:t>
            </w:r>
          </w:p>
        </w:tc>
      </w:tr>
      <w:tr w:rsidR="00284F29" w:rsidRPr="00A66324" w14:paraId="6C263823" w14:textId="77777777" w:rsidTr="0027550A">
        <w:trPr>
          <w:trHeight w:val="280"/>
          <w:tblHeader/>
        </w:trPr>
        <w:tc>
          <w:tcPr>
            <w:tcW w:w="562" w:type="dxa"/>
            <w:vAlign w:val="center"/>
            <w:hideMark/>
          </w:tcPr>
          <w:p w14:paraId="71ADFCD0"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2</w:t>
            </w:r>
          </w:p>
        </w:tc>
        <w:tc>
          <w:tcPr>
            <w:tcW w:w="2410" w:type="dxa"/>
            <w:tcMar>
              <w:top w:w="0" w:type="dxa"/>
              <w:left w:w="108" w:type="dxa"/>
              <w:bottom w:w="0" w:type="dxa"/>
              <w:right w:w="108" w:type="dxa"/>
            </w:tcMar>
            <w:vAlign w:val="center"/>
            <w:hideMark/>
          </w:tcPr>
          <w:p w14:paraId="3AC8ABA1"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客户详情关键工作按钮-新建日程快捷操作</w:t>
            </w:r>
          </w:p>
        </w:tc>
        <w:tc>
          <w:tcPr>
            <w:tcW w:w="992" w:type="dxa"/>
            <w:noWrap/>
            <w:tcMar>
              <w:top w:w="0" w:type="dxa"/>
              <w:left w:w="108" w:type="dxa"/>
              <w:bottom w:w="0" w:type="dxa"/>
              <w:right w:w="108" w:type="dxa"/>
            </w:tcMar>
            <w:vAlign w:val="center"/>
            <w:hideMark/>
          </w:tcPr>
          <w:p w14:paraId="3F6D00E7"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3个选项</w:t>
            </w:r>
          </w:p>
        </w:tc>
        <w:tc>
          <w:tcPr>
            <w:tcW w:w="2977" w:type="dxa"/>
            <w:noWrap/>
            <w:tcMar>
              <w:top w:w="0" w:type="dxa"/>
              <w:left w:w="108" w:type="dxa"/>
              <w:bottom w:w="0" w:type="dxa"/>
              <w:right w:w="108" w:type="dxa"/>
            </w:tcMar>
            <w:vAlign w:val="center"/>
            <w:hideMark/>
          </w:tcPr>
          <w:p w14:paraId="53C86759"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销售面访、服务面访、自定义</w:t>
            </w:r>
            <w:r>
              <w:rPr>
                <w:rFonts w:ascii="微软雅黑" w:eastAsia="微软雅黑" w:hAnsi="微软雅黑" w:hint="eastAsia"/>
                <w:color w:val="000000"/>
                <w:sz w:val="18"/>
                <w:szCs w:val="18"/>
                <w:lang w:eastAsia="zh-CN"/>
              </w:rPr>
              <w:t>日程</w:t>
            </w:r>
          </w:p>
        </w:tc>
        <w:tc>
          <w:tcPr>
            <w:tcW w:w="1696" w:type="dxa"/>
            <w:vAlign w:val="center"/>
            <w:hideMark/>
          </w:tcPr>
          <w:p w14:paraId="4A319B78"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通用下拉框3个版</w:t>
            </w:r>
          </w:p>
        </w:tc>
      </w:tr>
      <w:tr w:rsidR="00284F29" w:rsidRPr="00A66324" w14:paraId="13C40714" w14:textId="77777777" w:rsidTr="0027550A">
        <w:trPr>
          <w:trHeight w:val="269"/>
          <w:tblHeader/>
        </w:trPr>
        <w:tc>
          <w:tcPr>
            <w:tcW w:w="562" w:type="dxa"/>
            <w:vAlign w:val="center"/>
            <w:hideMark/>
          </w:tcPr>
          <w:p w14:paraId="114485FD"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3</w:t>
            </w:r>
          </w:p>
        </w:tc>
        <w:tc>
          <w:tcPr>
            <w:tcW w:w="2410" w:type="dxa"/>
            <w:tcMar>
              <w:top w:w="0" w:type="dxa"/>
              <w:left w:w="108" w:type="dxa"/>
              <w:bottom w:w="0" w:type="dxa"/>
              <w:right w:w="108" w:type="dxa"/>
            </w:tcMar>
            <w:vAlign w:val="center"/>
            <w:hideMark/>
          </w:tcPr>
          <w:p w14:paraId="0CD4E459"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创建经营日志时选择面访计划页面中的补录面访计划</w:t>
            </w:r>
          </w:p>
        </w:tc>
        <w:tc>
          <w:tcPr>
            <w:tcW w:w="992" w:type="dxa"/>
            <w:noWrap/>
            <w:tcMar>
              <w:top w:w="0" w:type="dxa"/>
              <w:left w:w="108" w:type="dxa"/>
              <w:bottom w:w="0" w:type="dxa"/>
              <w:right w:w="108" w:type="dxa"/>
            </w:tcMar>
            <w:vAlign w:val="center"/>
            <w:hideMark/>
          </w:tcPr>
          <w:p w14:paraId="5E48EEF7"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2个选项</w:t>
            </w:r>
          </w:p>
        </w:tc>
        <w:tc>
          <w:tcPr>
            <w:tcW w:w="2977" w:type="dxa"/>
            <w:tcMar>
              <w:top w:w="0" w:type="dxa"/>
              <w:left w:w="108" w:type="dxa"/>
              <w:bottom w:w="0" w:type="dxa"/>
              <w:right w:w="108" w:type="dxa"/>
            </w:tcMar>
            <w:vAlign w:val="center"/>
            <w:hideMark/>
          </w:tcPr>
          <w:p w14:paraId="2F046242"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销售面访、服务面访</w:t>
            </w:r>
          </w:p>
        </w:tc>
        <w:tc>
          <w:tcPr>
            <w:tcW w:w="1696" w:type="dxa"/>
            <w:vAlign w:val="center"/>
            <w:hideMark/>
          </w:tcPr>
          <w:p w14:paraId="563A405D"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专属UI</w:t>
            </w:r>
          </w:p>
        </w:tc>
      </w:tr>
      <w:tr w:rsidR="00284F29" w:rsidRPr="00A66324" w14:paraId="0928739F" w14:textId="77777777" w:rsidTr="0027550A">
        <w:trPr>
          <w:trHeight w:val="273"/>
          <w:tblHeader/>
        </w:trPr>
        <w:tc>
          <w:tcPr>
            <w:tcW w:w="562" w:type="dxa"/>
            <w:vAlign w:val="center"/>
            <w:hideMark/>
          </w:tcPr>
          <w:p w14:paraId="62505531"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4</w:t>
            </w:r>
          </w:p>
        </w:tc>
        <w:tc>
          <w:tcPr>
            <w:tcW w:w="2410" w:type="dxa"/>
            <w:tcMar>
              <w:top w:w="0" w:type="dxa"/>
              <w:left w:w="108" w:type="dxa"/>
              <w:bottom w:w="0" w:type="dxa"/>
              <w:right w:w="108" w:type="dxa"/>
            </w:tcMar>
            <w:vAlign w:val="center"/>
            <w:hideMark/>
          </w:tcPr>
          <w:p w14:paraId="3EE12B37"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经营日志创建完成时的弹窗，点击【新建日程】</w:t>
            </w:r>
          </w:p>
        </w:tc>
        <w:tc>
          <w:tcPr>
            <w:tcW w:w="992" w:type="dxa"/>
            <w:noWrap/>
            <w:tcMar>
              <w:top w:w="0" w:type="dxa"/>
              <w:left w:w="108" w:type="dxa"/>
              <w:bottom w:w="0" w:type="dxa"/>
              <w:right w:w="108" w:type="dxa"/>
            </w:tcMar>
            <w:vAlign w:val="center"/>
            <w:hideMark/>
          </w:tcPr>
          <w:p w14:paraId="5F43C4D4"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2个选项</w:t>
            </w:r>
          </w:p>
        </w:tc>
        <w:tc>
          <w:tcPr>
            <w:tcW w:w="2977" w:type="dxa"/>
            <w:tcMar>
              <w:top w:w="0" w:type="dxa"/>
              <w:left w:w="108" w:type="dxa"/>
              <w:bottom w:w="0" w:type="dxa"/>
              <w:right w:w="108" w:type="dxa"/>
            </w:tcMar>
            <w:vAlign w:val="center"/>
            <w:hideMark/>
          </w:tcPr>
          <w:p w14:paraId="45E2EFC7"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销售面访、服务面访</w:t>
            </w:r>
          </w:p>
        </w:tc>
        <w:tc>
          <w:tcPr>
            <w:tcW w:w="1696" w:type="dxa"/>
            <w:vAlign w:val="center"/>
            <w:hideMark/>
          </w:tcPr>
          <w:p w14:paraId="2E157B50"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专属UI</w:t>
            </w:r>
          </w:p>
        </w:tc>
      </w:tr>
      <w:tr w:rsidR="00284F29" w:rsidRPr="00A66324" w14:paraId="561BF665" w14:textId="77777777" w:rsidTr="0027550A">
        <w:trPr>
          <w:trHeight w:val="230"/>
          <w:tblHeader/>
        </w:trPr>
        <w:tc>
          <w:tcPr>
            <w:tcW w:w="562" w:type="dxa"/>
            <w:vAlign w:val="center"/>
            <w:hideMark/>
          </w:tcPr>
          <w:p w14:paraId="6FE86025"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5</w:t>
            </w:r>
          </w:p>
        </w:tc>
        <w:tc>
          <w:tcPr>
            <w:tcW w:w="2410" w:type="dxa"/>
            <w:tcMar>
              <w:top w:w="0" w:type="dxa"/>
              <w:left w:w="108" w:type="dxa"/>
              <w:bottom w:w="0" w:type="dxa"/>
              <w:right w:w="108" w:type="dxa"/>
            </w:tcMar>
            <w:vAlign w:val="center"/>
            <w:hideMark/>
          </w:tcPr>
          <w:p w14:paraId="40BD4CEC"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保单详情空白页-新建日程</w:t>
            </w:r>
          </w:p>
        </w:tc>
        <w:tc>
          <w:tcPr>
            <w:tcW w:w="992" w:type="dxa"/>
            <w:noWrap/>
            <w:tcMar>
              <w:top w:w="0" w:type="dxa"/>
              <w:left w:w="108" w:type="dxa"/>
              <w:bottom w:w="0" w:type="dxa"/>
              <w:right w:w="108" w:type="dxa"/>
            </w:tcMar>
            <w:vAlign w:val="center"/>
            <w:hideMark/>
          </w:tcPr>
          <w:p w14:paraId="393CDFB6" w14:textId="6F6F8C37" w:rsidR="00284F29" w:rsidRPr="00A66324" w:rsidRDefault="00B4646A"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默认</w:t>
            </w:r>
          </w:p>
        </w:tc>
        <w:tc>
          <w:tcPr>
            <w:tcW w:w="2977" w:type="dxa"/>
            <w:tcMar>
              <w:top w:w="0" w:type="dxa"/>
              <w:left w:w="108" w:type="dxa"/>
              <w:bottom w:w="0" w:type="dxa"/>
              <w:right w:w="108" w:type="dxa"/>
            </w:tcMar>
            <w:vAlign w:val="center"/>
            <w:hideMark/>
          </w:tcPr>
          <w:p w14:paraId="6F5F2B1F" w14:textId="2563079A"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w:t>
            </w:r>
          </w:p>
        </w:tc>
        <w:tc>
          <w:tcPr>
            <w:tcW w:w="1696" w:type="dxa"/>
            <w:vAlign w:val="center"/>
            <w:hideMark/>
          </w:tcPr>
          <w:p w14:paraId="31063495" w14:textId="66389F36" w:rsidR="00284F29" w:rsidRPr="00A66324" w:rsidRDefault="00985F43"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w:t>
            </w:r>
          </w:p>
        </w:tc>
      </w:tr>
      <w:tr w:rsidR="00284F29" w:rsidRPr="00A66324" w14:paraId="6B2E109F" w14:textId="77777777" w:rsidTr="0027550A">
        <w:trPr>
          <w:trHeight w:val="230"/>
          <w:tblHeader/>
        </w:trPr>
        <w:tc>
          <w:tcPr>
            <w:tcW w:w="562" w:type="dxa"/>
            <w:vAlign w:val="center"/>
            <w:hideMark/>
          </w:tcPr>
          <w:p w14:paraId="09C8585C"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6</w:t>
            </w:r>
          </w:p>
        </w:tc>
        <w:tc>
          <w:tcPr>
            <w:tcW w:w="2410" w:type="dxa"/>
            <w:tcMar>
              <w:top w:w="0" w:type="dxa"/>
              <w:left w:w="108" w:type="dxa"/>
              <w:bottom w:w="0" w:type="dxa"/>
              <w:right w:w="108" w:type="dxa"/>
            </w:tcMar>
            <w:vAlign w:val="center"/>
            <w:hideMark/>
          </w:tcPr>
          <w:p w14:paraId="65F288D4"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互动旅程空白页-新建日程</w:t>
            </w:r>
          </w:p>
        </w:tc>
        <w:tc>
          <w:tcPr>
            <w:tcW w:w="992" w:type="dxa"/>
            <w:noWrap/>
            <w:tcMar>
              <w:top w:w="0" w:type="dxa"/>
              <w:left w:w="108" w:type="dxa"/>
              <w:bottom w:w="0" w:type="dxa"/>
              <w:right w:w="108" w:type="dxa"/>
            </w:tcMar>
            <w:vAlign w:val="center"/>
            <w:hideMark/>
          </w:tcPr>
          <w:p w14:paraId="24780AD4" w14:textId="5FDA9CF6" w:rsidR="00284F29" w:rsidRPr="00A66324" w:rsidRDefault="00B4646A"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默认</w:t>
            </w:r>
          </w:p>
        </w:tc>
        <w:tc>
          <w:tcPr>
            <w:tcW w:w="2977" w:type="dxa"/>
            <w:tcMar>
              <w:top w:w="0" w:type="dxa"/>
              <w:left w:w="108" w:type="dxa"/>
              <w:bottom w:w="0" w:type="dxa"/>
              <w:right w:w="108" w:type="dxa"/>
            </w:tcMar>
            <w:vAlign w:val="center"/>
            <w:hideMark/>
          </w:tcPr>
          <w:p w14:paraId="2C442A61" w14:textId="60C46454"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w:t>
            </w:r>
          </w:p>
        </w:tc>
        <w:tc>
          <w:tcPr>
            <w:tcW w:w="1696" w:type="dxa"/>
            <w:vAlign w:val="center"/>
            <w:hideMark/>
          </w:tcPr>
          <w:p w14:paraId="4E1A8A07" w14:textId="2540CC5C" w:rsidR="00284F29" w:rsidRPr="00A66324" w:rsidRDefault="00985F43"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w:t>
            </w:r>
          </w:p>
        </w:tc>
      </w:tr>
      <w:tr w:rsidR="00284F29" w:rsidRPr="00A66324" w14:paraId="5FF60ACE" w14:textId="77777777" w:rsidTr="00520AB5">
        <w:trPr>
          <w:trHeight w:val="230"/>
          <w:tblHeader/>
        </w:trPr>
        <w:tc>
          <w:tcPr>
            <w:tcW w:w="562" w:type="dxa"/>
            <w:vAlign w:val="center"/>
          </w:tcPr>
          <w:p w14:paraId="61409B0C" w14:textId="02B91D3C" w:rsidR="00284F29" w:rsidRPr="00A66324" w:rsidRDefault="00284F29" w:rsidP="0027550A">
            <w:pPr>
              <w:jc w:val="both"/>
              <w:rPr>
                <w:rFonts w:ascii="微软雅黑" w:eastAsia="微软雅黑" w:hAnsi="微软雅黑"/>
                <w:color w:val="000000"/>
                <w:sz w:val="18"/>
                <w:szCs w:val="18"/>
              </w:rPr>
            </w:pPr>
          </w:p>
        </w:tc>
        <w:tc>
          <w:tcPr>
            <w:tcW w:w="2410" w:type="dxa"/>
            <w:noWrap/>
            <w:tcMar>
              <w:top w:w="0" w:type="dxa"/>
              <w:left w:w="108" w:type="dxa"/>
              <w:bottom w:w="0" w:type="dxa"/>
              <w:right w:w="108" w:type="dxa"/>
            </w:tcMar>
            <w:vAlign w:val="center"/>
          </w:tcPr>
          <w:p w14:paraId="0688FBCC" w14:textId="2CC3E573" w:rsidR="00284F29" w:rsidRPr="00A66324" w:rsidRDefault="00284F29" w:rsidP="0027550A">
            <w:pPr>
              <w:jc w:val="both"/>
              <w:rPr>
                <w:rFonts w:ascii="微软雅黑" w:eastAsia="微软雅黑" w:hAnsi="微软雅黑"/>
                <w:color w:val="000000"/>
                <w:sz w:val="18"/>
                <w:szCs w:val="18"/>
                <w:lang w:eastAsia="zh-CN"/>
              </w:rPr>
            </w:pPr>
          </w:p>
        </w:tc>
        <w:tc>
          <w:tcPr>
            <w:tcW w:w="992" w:type="dxa"/>
            <w:noWrap/>
            <w:tcMar>
              <w:top w:w="0" w:type="dxa"/>
              <w:left w:w="108" w:type="dxa"/>
              <w:bottom w:w="0" w:type="dxa"/>
              <w:right w:w="108" w:type="dxa"/>
            </w:tcMar>
            <w:vAlign w:val="center"/>
          </w:tcPr>
          <w:p w14:paraId="50306BD1" w14:textId="72463D8C" w:rsidR="00284F29" w:rsidRPr="00A66324" w:rsidRDefault="00284F29" w:rsidP="0027550A">
            <w:pPr>
              <w:jc w:val="both"/>
              <w:rPr>
                <w:rFonts w:ascii="微软雅黑" w:eastAsia="微软雅黑" w:hAnsi="微软雅黑"/>
                <w:color w:val="000000"/>
                <w:sz w:val="18"/>
                <w:szCs w:val="18"/>
              </w:rPr>
            </w:pPr>
          </w:p>
        </w:tc>
        <w:tc>
          <w:tcPr>
            <w:tcW w:w="2977" w:type="dxa"/>
            <w:tcMar>
              <w:top w:w="0" w:type="dxa"/>
              <w:left w:w="108" w:type="dxa"/>
              <w:bottom w:w="0" w:type="dxa"/>
              <w:right w:w="108" w:type="dxa"/>
            </w:tcMar>
            <w:vAlign w:val="center"/>
          </w:tcPr>
          <w:p w14:paraId="6CA51F4B" w14:textId="0BB41CB9" w:rsidR="00284F29" w:rsidRPr="00A66324" w:rsidRDefault="00284F29" w:rsidP="0027550A">
            <w:pPr>
              <w:jc w:val="both"/>
              <w:rPr>
                <w:rFonts w:ascii="微软雅黑" w:eastAsia="微软雅黑" w:hAnsi="微软雅黑"/>
                <w:color w:val="000000"/>
                <w:sz w:val="18"/>
                <w:szCs w:val="18"/>
              </w:rPr>
            </w:pPr>
          </w:p>
        </w:tc>
        <w:tc>
          <w:tcPr>
            <w:tcW w:w="1696" w:type="dxa"/>
            <w:vAlign w:val="center"/>
          </w:tcPr>
          <w:p w14:paraId="15AE6F71" w14:textId="17BE983C" w:rsidR="00284F29" w:rsidRPr="00A66324" w:rsidRDefault="00284F29" w:rsidP="0027550A">
            <w:pPr>
              <w:jc w:val="both"/>
              <w:rPr>
                <w:rFonts w:ascii="微软雅黑" w:eastAsia="微软雅黑" w:hAnsi="微软雅黑"/>
                <w:color w:val="000000"/>
                <w:sz w:val="18"/>
                <w:szCs w:val="18"/>
              </w:rPr>
            </w:pPr>
          </w:p>
        </w:tc>
      </w:tr>
      <w:tr w:rsidR="00284F29" w:rsidRPr="00A66324" w14:paraId="02109864" w14:textId="77777777" w:rsidTr="0027550A">
        <w:trPr>
          <w:trHeight w:val="230"/>
          <w:tblHeader/>
        </w:trPr>
        <w:tc>
          <w:tcPr>
            <w:tcW w:w="562" w:type="dxa"/>
            <w:vAlign w:val="center"/>
            <w:hideMark/>
          </w:tcPr>
          <w:p w14:paraId="7D0968FC"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8</w:t>
            </w:r>
          </w:p>
        </w:tc>
        <w:tc>
          <w:tcPr>
            <w:tcW w:w="2410" w:type="dxa"/>
            <w:noWrap/>
            <w:tcMar>
              <w:top w:w="0" w:type="dxa"/>
              <w:left w:w="108" w:type="dxa"/>
              <w:bottom w:w="0" w:type="dxa"/>
              <w:right w:w="108" w:type="dxa"/>
            </w:tcMar>
            <w:vAlign w:val="center"/>
            <w:hideMark/>
          </w:tcPr>
          <w:p w14:paraId="6D0D77D1" w14:textId="77777777" w:rsidR="00284F29" w:rsidRPr="00A66324" w:rsidRDefault="00284F29" w:rsidP="0027550A">
            <w:pPr>
              <w:jc w:val="both"/>
              <w:rPr>
                <w:rFonts w:ascii="微软雅黑" w:eastAsia="微软雅黑" w:hAnsi="微软雅黑"/>
                <w:color w:val="000000"/>
                <w:sz w:val="18"/>
                <w:szCs w:val="18"/>
                <w:lang w:eastAsia="zh-CN"/>
              </w:rPr>
            </w:pPr>
            <w:r w:rsidRPr="00A66324">
              <w:rPr>
                <w:rFonts w:ascii="微软雅黑" w:eastAsia="微软雅黑" w:hAnsi="微软雅黑" w:hint="eastAsia"/>
                <w:color w:val="000000"/>
                <w:sz w:val="18"/>
                <w:szCs w:val="18"/>
                <w:lang w:eastAsia="zh-CN"/>
              </w:rPr>
              <w:t>待办行为动作-创建面访</w:t>
            </w:r>
          </w:p>
        </w:tc>
        <w:tc>
          <w:tcPr>
            <w:tcW w:w="992" w:type="dxa"/>
            <w:noWrap/>
            <w:tcMar>
              <w:top w:w="0" w:type="dxa"/>
              <w:left w:w="108" w:type="dxa"/>
              <w:bottom w:w="0" w:type="dxa"/>
              <w:right w:w="108" w:type="dxa"/>
            </w:tcMar>
            <w:vAlign w:val="center"/>
            <w:hideMark/>
          </w:tcPr>
          <w:p w14:paraId="38BA78E6"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默认</w:t>
            </w:r>
          </w:p>
        </w:tc>
        <w:tc>
          <w:tcPr>
            <w:tcW w:w="2977" w:type="dxa"/>
            <w:noWrap/>
            <w:tcMar>
              <w:top w:w="0" w:type="dxa"/>
              <w:left w:w="108" w:type="dxa"/>
              <w:bottom w:w="0" w:type="dxa"/>
              <w:right w:w="108" w:type="dxa"/>
            </w:tcMar>
            <w:vAlign w:val="center"/>
            <w:hideMark/>
          </w:tcPr>
          <w:p w14:paraId="64BCDFA7" w14:textId="3B68C82F"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w:t>
            </w:r>
          </w:p>
        </w:tc>
        <w:tc>
          <w:tcPr>
            <w:tcW w:w="1696" w:type="dxa"/>
            <w:vAlign w:val="center"/>
            <w:hideMark/>
          </w:tcPr>
          <w:p w14:paraId="3CDCEA2D"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w:t>
            </w:r>
          </w:p>
        </w:tc>
      </w:tr>
      <w:tr w:rsidR="00284F29" w:rsidRPr="00A66324" w14:paraId="223B417A" w14:textId="77777777" w:rsidTr="0027550A">
        <w:trPr>
          <w:trHeight w:val="230"/>
          <w:tblHeader/>
        </w:trPr>
        <w:tc>
          <w:tcPr>
            <w:tcW w:w="562" w:type="dxa"/>
            <w:vAlign w:val="center"/>
            <w:hideMark/>
          </w:tcPr>
          <w:p w14:paraId="51B2F836"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9</w:t>
            </w:r>
          </w:p>
        </w:tc>
        <w:tc>
          <w:tcPr>
            <w:tcW w:w="2410" w:type="dxa"/>
            <w:noWrap/>
            <w:tcMar>
              <w:top w:w="0" w:type="dxa"/>
              <w:left w:w="108" w:type="dxa"/>
              <w:bottom w:w="0" w:type="dxa"/>
              <w:right w:w="108" w:type="dxa"/>
            </w:tcMar>
            <w:vAlign w:val="center"/>
            <w:hideMark/>
          </w:tcPr>
          <w:p w14:paraId="59E91F30"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销售动线-邀请面访</w:t>
            </w:r>
          </w:p>
        </w:tc>
        <w:tc>
          <w:tcPr>
            <w:tcW w:w="992" w:type="dxa"/>
            <w:noWrap/>
            <w:tcMar>
              <w:top w:w="0" w:type="dxa"/>
              <w:left w:w="108" w:type="dxa"/>
              <w:bottom w:w="0" w:type="dxa"/>
              <w:right w:w="108" w:type="dxa"/>
            </w:tcMar>
            <w:vAlign w:val="center"/>
            <w:hideMark/>
          </w:tcPr>
          <w:p w14:paraId="5F5E50AC"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默认</w:t>
            </w:r>
          </w:p>
        </w:tc>
        <w:tc>
          <w:tcPr>
            <w:tcW w:w="2977" w:type="dxa"/>
            <w:noWrap/>
            <w:tcMar>
              <w:top w:w="0" w:type="dxa"/>
              <w:left w:w="108" w:type="dxa"/>
              <w:bottom w:w="0" w:type="dxa"/>
              <w:right w:w="108" w:type="dxa"/>
            </w:tcMar>
            <w:vAlign w:val="center"/>
            <w:hideMark/>
          </w:tcPr>
          <w:p w14:paraId="4049C754" w14:textId="1F904EC6"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w:t>
            </w:r>
          </w:p>
        </w:tc>
        <w:tc>
          <w:tcPr>
            <w:tcW w:w="1696" w:type="dxa"/>
            <w:vAlign w:val="center"/>
            <w:hideMark/>
          </w:tcPr>
          <w:p w14:paraId="6970AA1E"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w:t>
            </w:r>
          </w:p>
        </w:tc>
      </w:tr>
      <w:tr w:rsidR="00284F29" w:rsidRPr="00A66324" w14:paraId="1A6B448F" w14:textId="77777777" w:rsidTr="0027550A">
        <w:trPr>
          <w:trHeight w:val="230"/>
          <w:tblHeader/>
        </w:trPr>
        <w:tc>
          <w:tcPr>
            <w:tcW w:w="562" w:type="dxa"/>
            <w:vAlign w:val="center"/>
            <w:hideMark/>
          </w:tcPr>
          <w:p w14:paraId="564BB378"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10</w:t>
            </w:r>
          </w:p>
        </w:tc>
        <w:tc>
          <w:tcPr>
            <w:tcW w:w="2410" w:type="dxa"/>
            <w:noWrap/>
            <w:tcMar>
              <w:top w:w="0" w:type="dxa"/>
              <w:left w:w="108" w:type="dxa"/>
              <w:bottom w:w="0" w:type="dxa"/>
              <w:right w:w="108" w:type="dxa"/>
            </w:tcMar>
            <w:vAlign w:val="center"/>
            <w:hideMark/>
          </w:tcPr>
          <w:p w14:paraId="3130EDBE"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销售动线-送保单</w:t>
            </w:r>
          </w:p>
        </w:tc>
        <w:tc>
          <w:tcPr>
            <w:tcW w:w="992" w:type="dxa"/>
            <w:noWrap/>
            <w:tcMar>
              <w:top w:w="0" w:type="dxa"/>
              <w:left w:w="108" w:type="dxa"/>
              <w:bottom w:w="0" w:type="dxa"/>
              <w:right w:w="108" w:type="dxa"/>
            </w:tcMar>
            <w:vAlign w:val="center"/>
            <w:hideMark/>
          </w:tcPr>
          <w:p w14:paraId="3D1D621F"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默认</w:t>
            </w:r>
          </w:p>
        </w:tc>
        <w:tc>
          <w:tcPr>
            <w:tcW w:w="2977" w:type="dxa"/>
            <w:noWrap/>
            <w:tcMar>
              <w:top w:w="0" w:type="dxa"/>
              <w:left w:w="108" w:type="dxa"/>
              <w:bottom w:w="0" w:type="dxa"/>
              <w:right w:w="108" w:type="dxa"/>
            </w:tcMar>
            <w:vAlign w:val="center"/>
            <w:hideMark/>
          </w:tcPr>
          <w:p w14:paraId="2B4A1FC5" w14:textId="4BF3551C"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销售面访</w:t>
            </w:r>
          </w:p>
        </w:tc>
        <w:tc>
          <w:tcPr>
            <w:tcW w:w="1696" w:type="dxa"/>
            <w:vAlign w:val="center"/>
            <w:hideMark/>
          </w:tcPr>
          <w:p w14:paraId="55B1A09B" w14:textId="77777777" w:rsidR="00284F29" w:rsidRPr="00A66324" w:rsidRDefault="00284F29" w:rsidP="0027550A">
            <w:pPr>
              <w:jc w:val="both"/>
              <w:rPr>
                <w:rFonts w:ascii="微软雅黑" w:eastAsia="微软雅黑" w:hAnsi="微软雅黑"/>
                <w:color w:val="000000"/>
                <w:sz w:val="18"/>
                <w:szCs w:val="18"/>
              </w:rPr>
            </w:pPr>
            <w:r w:rsidRPr="00A66324">
              <w:rPr>
                <w:rFonts w:ascii="微软雅黑" w:eastAsia="微软雅黑" w:hAnsi="微软雅黑" w:hint="eastAsia"/>
                <w:color w:val="000000"/>
                <w:sz w:val="18"/>
                <w:szCs w:val="18"/>
              </w:rPr>
              <w:t>-</w:t>
            </w:r>
          </w:p>
        </w:tc>
      </w:tr>
    </w:tbl>
    <w:p w14:paraId="08169CE5" w14:textId="0F7D1D0F" w:rsidR="00284F29" w:rsidRDefault="00284F29" w:rsidP="003F1426">
      <w:pPr>
        <w:widowControl/>
        <w:spacing w:line="240" w:lineRule="auto"/>
        <w:ind w:firstLine="200"/>
        <w:rPr>
          <w:rFonts w:ascii="微软雅黑" w:eastAsia="微软雅黑" w:hAnsi="微软雅黑"/>
          <w:lang w:eastAsia="zh-CN"/>
        </w:rPr>
        <w:sectPr w:rsidR="00284F29" w:rsidSect="00E74CB2">
          <w:pgSz w:w="11907" w:h="16840" w:code="9"/>
          <w:pgMar w:top="1800" w:right="1440" w:bottom="1440" w:left="1440" w:header="1800" w:footer="864" w:gutter="0"/>
          <w:cols w:space="720"/>
          <w:docGrid w:linePitch="272"/>
        </w:sectPr>
      </w:pPr>
    </w:p>
    <w:p w14:paraId="699BCCE1" w14:textId="52F28018" w:rsidR="007578C0" w:rsidRPr="00F329CF" w:rsidRDefault="00F329CF" w:rsidP="00BF5530">
      <w:pPr>
        <w:pStyle w:val="Heading2"/>
        <w:spacing w:before="120" w:after="120"/>
        <w:ind w:left="578" w:hanging="578"/>
        <w:rPr>
          <w:rFonts w:ascii="微软雅黑" w:eastAsia="微软雅黑" w:hAnsi="微软雅黑" w:cs="Calibri"/>
        </w:rPr>
      </w:pPr>
      <w:bookmarkStart w:id="234" w:name="_Toc111473591"/>
      <w:r w:rsidRPr="00F329CF">
        <w:rPr>
          <w:rFonts w:ascii="微软雅黑" w:eastAsia="微软雅黑" w:hAnsi="微软雅黑" w:cs="Calibri" w:hint="eastAsia"/>
        </w:rPr>
        <w:lastRenderedPageBreak/>
        <w:t>月重点客户</w:t>
      </w:r>
      <w:bookmarkEnd w:id="234"/>
    </w:p>
    <w:p w14:paraId="6284FBE5" w14:textId="4AB47693" w:rsidR="00ED4ECD" w:rsidRPr="00EE0A9C" w:rsidRDefault="00FC6C12" w:rsidP="00BF5530">
      <w:pPr>
        <w:pStyle w:val="Heading3"/>
        <w:spacing w:before="120" w:after="120"/>
        <w:rPr>
          <w:rFonts w:ascii="微软雅黑" w:eastAsia="微软雅黑" w:hAnsi="微软雅黑"/>
        </w:rPr>
      </w:pPr>
      <w:bookmarkStart w:id="235" w:name="_Toc92378230"/>
      <w:bookmarkStart w:id="236" w:name="_Toc111473592"/>
      <w:r>
        <w:rPr>
          <w:rFonts w:ascii="微软雅黑" w:eastAsia="微软雅黑" w:hAnsi="微软雅黑" w:hint="eastAsia"/>
        </w:rPr>
        <w:t>重点客户</w:t>
      </w:r>
      <w:r w:rsidRPr="00EE0A9C">
        <w:rPr>
          <w:rFonts w:ascii="微软雅黑" w:eastAsia="微软雅黑" w:hAnsi="微软雅黑" w:hint="eastAsia"/>
        </w:rPr>
        <w:t>圈选规则</w:t>
      </w:r>
      <w:bookmarkEnd w:id="235"/>
      <w:bookmarkEnd w:id="236"/>
    </w:p>
    <w:p w14:paraId="22C06D37" w14:textId="3C7F4EAB" w:rsidR="00ED4ECD" w:rsidRDefault="00ED4ECD" w:rsidP="00621128">
      <w:pPr>
        <w:pStyle w:val="BodyText3"/>
        <w:numPr>
          <w:ilvl w:val="0"/>
          <w:numId w:val="55"/>
        </w:numPr>
      </w:pPr>
      <w:r w:rsidRPr="00764C1C">
        <w:rPr>
          <w:rFonts w:hint="eastAsia"/>
        </w:rPr>
        <w:t>支持圈选本月客户、下月客户，及查看上月圈选记录</w:t>
      </w:r>
      <w:r w:rsidR="000647F0">
        <w:rPr>
          <w:rFonts w:hint="eastAsia"/>
        </w:rPr>
        <w:t>（上月的圈选记录只能查看，不允许做任何修改）</w:t>
      </w:r>
      <w:r w:rsidRPr="00764C1C">
        <w:rPr>
          <w:rFonts w:hint="eastAsia"/>
        </w:rPr>
        <w:t>，所有的月份均用数字变量表示，即x月。</w:t>
      </w:r>
    </w:p>
    <w:p w14:paraId="4B2A9578" w14:textId="00314B82" w:rsidR="00ED4ECD" w:rsidRPr="00764C1C" w:rsidRDefault="00780E14" w:rsidP="00621128">
      <w:pPr>
        <w:pStyle w:val="BodyText3"/>
        <w:numPr>
          <w:ilvl w:val="0"/>
          <w:numId w:val="55"/>
        </w:numPr>
      </w:pPr>
      <w:r>
        <w:rPr>
          <w:rFonts w:hint="eastAsia"/>
        </w:rPr>
        <w:t>点</w:t>
      </w:r>
      <w:r w:rsidR="00ED4ECD">
        <w:rPr>
          <w:rFonts w:hint="eastAsia"/>
        </w:rPr>
        <w:t>开【月重点客户】默认进入本月重点客户，如4月内，打开月重点客户，默认进入4月重点客户，可以点击查看3月重点客户，或点击进入5月重点客户</w:t>
      </w:r>
      <w:r w:rsidR="00EE0A9C">
        <w:rPr>
          <w:rFonts w:hint="eastAsia"/>
        </w:rPr>
        <w:t>。</w:t>
      </w:r>
    </w:p>
    <w:p w14:paraId="6EB99498" w14:textId="1F7D08DA" w:rsidR="00B93403" w:rsidRDefault="00ED4ECD" w:rsidP="00621128">
      <w:pPr>
        <w:pStyle w:val="BodyText3"/>
        <w:numPr>
          <w:ilvl w:val="0"/>
          <w:numId w:val="55"/>
        </w:numPr>
      </w:pPr>
      <w:r w:rsidRPr="00764C1C">
        <w:rPr>
          <w:rFonts w:hint="eastAsia"/>
        </w:rPr>
        <w:t>每月圈选客户数无上限，每月1日0点，进行月度数据切换处理，即更新x</w:t>
      </w:r>
      <w:r w:rsidRPr="00764C1C">
        <w:t>-1</w:t>
      </w:r>
      <w:r w:rsidRPr="00764C1C">
        <w:rPr>
          <w:rFonts w:hint="eastAsia"/>
        </w:rPr>
        <w:t>、x、x</w:t>
      </w:r>
      <w:r w:rsidRPr="00764C1C">
        <w:t>+1</w:t>
      </w:r>
      <w:r w:rsidRPr="00764C1C">
        <w:rPr>
          <w:rFonts w:hint="eastAsia"/>
        </w:rPr>
        <w:t>月，三个列表的数据</w:t>
      </w:r>
      <w:r>
        <w:rPr>
          <w:rFonts w:hint="eastAsia"/>
        </w:rPr>
        <w:t>。其中x-1月的客户列表，在此时固定，无法修改。</w:t>
      </w:r>
    </w:p>
    <w:p w14:paraId="00354D6A" w14:textId="18F02552" w:rsidR="00EE0A9C" w:rsidRPr="00722D13" w:rsidRDefault="00ED4ECD" w:rsidP="00621128">
      <w:pPr>
        <w:pStyle w:val="BodyText3"/>
      </w:pPr>
      <w:r w:rsidRPr="00722D13">
        <w:rPr>
          <w:rFonts w:hint="eastAsia"/>
        </w:rPr>
        <w:t xml:space="preserve">例： </w:t>
      </w:r>
    </w:p>
    <w:p w14:paraId="096E65B2" w14:textId="36214E22" w:rsidR="00ED4ECD" w:rsidRDefault="00ED4ECD" w:rsidP="00621128">
      <w:pPr>
        <w:pStyle w:val="BodyText3"/>
      </w:pPr>
      <w:r>
        <w:rPr>
          <w:rFonts w:hint="eastAsia"/>
        </w:rPr>
        <w:t>从</w:t>
      </w:r>
      <w:r>
        <w:t>3</w:t>
      </w:r>
      <w:r>
        <w:rPr>
          <w:rFonts w:hint="eastAsia"/>
        </w:rPr>
        <w:t>月3</w:t>
      </w:r>
      <w:r>
        <w:t>1</w:t>
      </w:r>
      <w:r>
        <w:rPr>
          <w:rFonts w:hint="eastAsia"/>
        </w:rPr>
        <w:t>日（前端展示的是2、3、4月重点客户选项）</w:t>
      </w:r>
      <w:r w:rsidR="00FE6646">
        <w:rPr>
          <w:rFonts w:hint="eastAsia"/>
        </w:rPr>
        <w:t>，</w:t>
      </w:r>
      <w:r>
        <w:rPr>
          <w:rFonts w:hint="eastAsia"/>
        </w:rPr>
        <w:t>到</w:t>
      </w:r>
      <w:r>
        <w:t>4</w:t>
      </w:r>
      <w:r>
        <w:rPr>
          <w:rFonts w:hint="eastAsia"/>
        </w:rPr>
        <w:t>月1日0点时（前端展示的是</w:t>
      </w:r>
      <w:r>
        <w:t>3</w:t>
      </w:r>
      <w:r>
        <w:rPr>
          <w:rFonts w:hint="eastAsia"/>
        </w:rPr>
        <w:t>、</w:t>
      </w:r>
      <w:r>
        <w:t>4</w:t>
      </w:r>
      <w:r>
        <w:rPr>
          <w:rFonts w:hint="eastAsia"/>
        </w:rPr>
        <w:t>、</w:t>
      </w:r>
      <w:r>
        <w:t>5</w:t>
      </w:r>
      <w:r>
        <w:rPr>
          <w:rFonts w:hint="eastAsia"/>
        </w:rPr>
        <w:t>月重点客户选项</w:t>
      </w:r>
      <w:r w:rsidR="00FF5228">
        <w:rPr>
          <w:rFonts w:hint="eastAsia"/>
        </w:rPr>
        <w:t>）</w:t>
      </w:r>
    </w:p>
    <w:p w14:paraId="7D51B745" w14:textId="77777777" w:rsidR="00FE6646" w:rsidRDefault="00ED4ECD" w:rsidP="00621128">
      <w:pPr>
        <w:pStyle w:val="BodyText3"/>
        <w:numPr>
          <w:ilvl w:val="0"/>
          <w:numId w:val="56"/>
        </w:numPr>
      </w:pPr>
      <w:r>
        <w:t>3</w:t>
      </w:r>
      <w:r>
        <w:rPr>
          <w:rFonts w:hint="eastAsia"/>
        </w:rPr>
        <w:t>月重点客户列表封存，无法增加或删除；</w:t>
      </w:r>
    </w:p>
    <w:p w14:paraId="707105E7" w14:textId="563158F1" w:rsidR="00FE6646" w:rsidRDefault="00ED4ECD" w:rsidP="00621128">
      <w:pPr>
        <w:pStyle w:val="BodyText3"/>
        <w:numPr>
          <w:ilvl w:val="0"/>
          <w:numId w:val="56"/>
        </w:numPr>
      </w:pPr>
      <w:r>
        <w:t>4</w:t>
      </w:r>
      <w:r>
        <w:rPr>
          <w:rFonts w:hint="eastAsia"/>
        </w:rPr>
        <w:t>、5月重点客户均可增加</w:t>
      </w:r>
      <w:r w:rsidR="005B13FB">
        <w:rPr>
          <w:rFonts w:hint="eastAsia"/>
        </w:rPr>
        <w:t>；</w:t>
      </w:r>
    </w:p>
    <w:p w14:paraId="6B401675" w14:textId="2B1219B5" w:rsidR="00ED4ECD" w:rsidRPr="00B90265" w:rsidRDefault="00ED4ECD" w:rsidP="00621128">
      <w:pPr>
        <w:pStyle w:val="BodyText3"/>
        <w:numPr>
          <w:ilvl w:val="0"/>
          <w:numId w:val="56"/>
        </w:numPr>
      </w:pPr>
      <w:r>
        <w:rPr>
          <w:rFonts w:hint="eastAsia"/>
        </w:rPr>
        <w:t>若自然时间在3月时，已经提前维护过部分4月的重点客户列表，进入自然时间的4月时，4月重点客户列表中自然存在了之前维护过的重点客户。</w:t>
      </w:r>
    </w:p>
    <w:p w14:paraId="519D7EAD" w14:textId="04DF5501" w:rsidR="004F0D41" w:rsidRDefault="00ED4ECD" w:rsidP="00621128">
      <w:pPr>
        <w:pStyle w:val="BodyText3"/>
        <w:numPr>
          <w:ilvl w:val="0"/>
          <w:numId w:val="55"/>
        </w:numPr>
      </w:pPr>
      <w:r>
        <w:rPr>
          <w:rFonts w:hint="eastAsia"/>
        </w:rPr>
        <w:t>月重点客户下，x-</w:t>
      </w:r>
      <w:r>
        <w:t>1</w:t>
      </w:r>
      <w:r>
        <w:rPr>
          <w:rFonts w:hint="eastAsia"/>
        </w:rPr>
        <w:t>、x、x+</w:t>
      </w:r>
      <w:r>
        <w:t>1</w:t>
      </w:r>
      <w:r>
        <w:rPr>
          <w:rFonts w:hint="eastAsia"/>
        </w:rPr>
        <w:t>月的切换交互，以U</w:t>
      </w:r>
      <w:r>
        <w:t xml:space="preserve">X </w:t>
      </w:r>
      <w:r>
        <w:rPr>
          <w:rFonts w:hint="eastAsia"/>
        </w:rPr>
        <w:t>设计为准</w:t>
      </w:r>
      <w:r w:rsidR="00C91C88">
        <w:rPr>
          <w:rFonts w:hint="eastAsia"/>
        </w:rPr>
        <w:t>。</w:t>
      </w:r>
    </w:p>
    <w:p w14:paraId="4918750C" w14:textId="6DD0AE21" w:rsidR="00FF5228" w:rsidRDefault="00ED4ECD" w:rsidP="00621128">
      <w:pPr>
        <w:pStyle w:val="BodyText3"/>
      </w:pPr>
      <w:r w:rsidRPr="00764C1C">
        <w:rPr>
          <w:rFonts w:hint="eastAsia"/>
        </w:rPr>
        <w:t>示意图</w:t>
      </w:r>
    </w:p>
    <w:p w14:paraId="36AACF92" w14:textId="7B6C6B1B" w:rsidR="00ED4ECD" w:rsidRDefault="00BB474F" w:rsidP="00621128">
      <w:pPr>
        <w:pStyle w:val="BodyText3"/>
      </w:pPr>
      <w:r w:rsidRPr="00BB474F">
        <w:drawing>
          <wp:inline distT="0" distB="0" distL="0" distR="0" wp14:anchorId="0955F581" wp14:editId="744F36F7">
            <wp:extent cx="5081530" cy="2198788"/>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1649" cy="2207494"/>
                    </a:xfrm>
                    <a:prstGeom prst="rect">
                      <a:avLst/>
                    </a:prstGeom>
                  </pic:spPr>
                </pic:pic>
              </a:graphicData>
            </a:graphic>
          </wp:inline>
        </w:drawing>
      </w:r>
    </w:p>
    <w:p w14:paraId="2C7E1280" w14:textId="77777777" w:rsidR="00EE0A9C" w:rsidRPr="00764C1C" w:rsidRDefault="00EE0A9C" w:rsidP="00621128">
      <w:pPr>
        <w:pStyle w:val="BodyText3"/>
      </w:pPr>
    </w:p>
    <w:p w14:paraId="51E9EE2D" w14:textId="3CA1E85E" w:rsidR="00ED4ECD" w:rsidRPr="00764C1C" w:rsidRDefault="00ED4ECD" w:rsidP="00621128">
      <w:pPr>
        <w:pStyle w:val="BodyText3"/>
        <w:numPr>
          <w:ilvl w:val="0"/>
          <w:numId w:val="55"/>
        </w:numPr>
      </w:pPr>
      <w:r w:rsidRPr="00764C1C">
        <w:rPr>
          <w:rFonts w:hint="eastAsia"/>
        </w:rPr>
        <w:t>进入圈选页面的方式：</w:t>
      </w:r>
    </w:p>
    <w:p w14:paraId="166321E5" w14:textId="4FE3DCD9" w:rsidR="00ED4ECD" w:rsidRDefault="00ED4ECD" w:rsidP="00621128">
      <w:pPr>
        <w:pStyle w:val="BodyText3"/>
        <w:numPr>
          <w:ilvl w:val="0"/>
          <w:numId w:val="56"/>
        </w:numPr>
      </w:pPr>
      <w:r>
        <w:rPr>
          <w:rFonts w:hint="eastAsia"/>
        </w:rPr>
        <w:t>第一个</w:t>
      </w:r>
      <w:r w:rsidRPr="00764C1C">
        <w:rPr>
          <w:rFonts w:hint="eastAsia"/>
        </w:rPr>
        <w:t>月2</w:t>
      </w:r>
      <w:r w:rsidRPr="00764C1C">
        <w:t>7</w:t>
      </w:r>
      <w:r w:rsidRPr="00764C1C">
        <w:rPr>
          <w:rFonts w:hint="eastAsia"/>
        </w:rPr>
        <w:t>日至</w:t>
      </w:r>
      <w:r>
        <w:rPr>
          <w:rFonts w:hint="eastAsia"/>
        </w:rPr>
        <w:t>第二个</w:t>
      </w:r>
      <w:r w:rsidRPr="00764C1C">
        <w:rPr>
          <w:rFonts w:hint="eastAsia"/>
        </w:rPr>
        <w:t>月2</w:t>
      </w:r>
      <w:r w:rsidRPr="00764C1C">
        <w:t>6</w:t>
      </w:r>
      <w:r w:rsidRPr="00764C1C">
        <w:rPr>
          <w:rFonts w:hint="eastAsia"/>
        </w:rPr>
        <w:t>日期间，首次进入客户</w:t>
      </w:r>
      <w:r w:rsidR="009B78F0">
        <w:rPr>
          <w:rFonts w:hint="eastAsia"/>
        </w:rPr>
        <w:t>通讯录</w:t>
      </w:r>
      <w:r w:rsidRPr="00764C1C">
        <w:rPr>
          <w:rFonts w:hint="eastAsia"/>
        </w:rPr>
        <w:t>模块，弹窗提示圈选</w:t>
      </w:r>
      <w:r>
        <w:rPr>
          <w:rFonts w:hint="eastAsia"/>
        </w:rPr>
        <w:t>第二个月的名单</w:t>
      </w:r>
      <w:r w:rsidRPr="00764C1C">
        <w:rPr>
          <w:rFonts w:hint="eastAsia"/>
        </w:rPr>
        <w:t>。</w:t>
      </w:r>
    </w:p>
    <w:p w14:paraId="150C61D0" w14:textId="1D6F213C" w:rsidR="0041427D" w:rsidRPr="0041427D" w:rsidRDefault="00ED4ECD" w:rsidP="00621128">
      <w:pPr>
        <w:pStyle w:val="BodyText3"/>
      </w:pPr>
      <w:r w:rsidRPr="002C5AB6">
        <w:rPr>
          <w:rFonts w:hint="eastAsia"/>
          <w:b/>
          <w:bCs/>
        </w:rPr>
        <w:t>例</w:t>
      </w:r>
      <w:r w:rsidRPr="0041427D">
        <w:rPr>
          <w:rFonts w:hint="eastAsia"/>
        </w:rPr>
        <w:t>：</w:t>
      </w:r>
    </w:p>
    <w:p w14:paraId="74181718" w14:textId="7B8ACBCF" w:rsidR="00ED4ECD" w:rsidRPr="00764C1C" w:rsidRDefault="00ED4ECD" w:rsidP="00621128">
      <w:pPr>
        <w:pStyle w:val="BodyText3"/>
      </w:pPr>
      <w:r w:rsidRPr="00764C1C">
        <w:t>3</w:t>
      </w:r>
      <w:r w:rsidRPr="00764C1C">
        <w:rPr>
          <w:rFonts w:hint="eastAsia"/>
        </w:rPr>
        <w:t>月2</w:t>
      </w:r>
      <w:r w:rsidRPr="00764C1C">
        <w:t>7</w:t>
      </w:r>
      <w:r w:rsidRPr="00764C1C">
        <w:rPr>
          <w:rFonts w:hint="eastAsia"/>
        </w:rPr>
        <w:t>日，至</w:t>
      </w:r>
      <w:r w:rsidRPr="00764C1C">
        <w:t>4</w:t>
      </w:r>
      <w:r w:rsidRPr="00764C1C">
        <w:rPr>
          <w:rFonts w:hint="eastAsia"/>
        </w:rPr>
        <w:t>月2</w:t>
      </w:r>
      <w:r w:rsidRPr="00764C1C">
        <w:t>6</w:t>
      </w:r>
      <w:r w:rsidRPr="00764C1C">
        <w:rPr>
          <w:rFonts w:hint="eastAsia"/>
        </w:rPr>
        <w:t>日期间，用户首次进入【客户通讯录】大模块时，弹窗提示：“请圈选</w:t>
      </w:r>
      <w:r w:rsidRPr="00796FA4">
        <w:rPr>
          <w:rFonts w:hint="eastAsia"/>
          <w:color w:val="FF0000"/>
        </w:rPr>
        <w:t>4</w:t>
      </w:r>
      <w:r w:rsidRPr="00764C1C">
        <w:rPr>
          <w:rFonts w:hint="eastAsia"/>
        </w:rPr>
        <w:t>月重点经营客户”</w:t>
      </w:r>
      <w:r w:rsidR="00F85CD9">
        <w:rPr>
          <w:rFonts w:hint="eastAsia"/>
        </w:rPr>
        <w:t>，</w:t>
      </w:r>
      <w:r w:rsidR="005A4433">
        <w:rPr>
          <w:rFonts w:hint="eastAsia"/>
        </w:rPr>
        <w:t>点击【立即圈选】去做圈选操作，点击【暂不圈选】</w:t>
      </w:r>
      <w:r w:rsidRPr="00764C1C">
        <w:rPr>
          <w:rFonts w:hint="eastAsia"/>
        </w:rPr>
        <w:t>关闭</w:t>
      </w:r>
      <w:r w:rsidR="005A4433">
        <w:rPr>
          <w:rFonts w:hint="eastAsia"/>
        </w:rPr>
        <w:t>页面</w:t>
      </w:r>
      <w:r w:rsidRPr="00764C1C">
        <w:rPr>
          <w:rFonts w:hint="eastAsia"/>
        </w:rPr>
        <w:t>，每个周期仅提示1次。</w:t>
      </w:r>
    </w:p>
    <w:p w14:paraId="3545F612" w14:textId="77777777" w:rsidR="002338A7" w:rsidRDefault="002338A7" w:rsidP="00621128">
      <w:pPr>
        <w:pStyle w:val="BodyText3"/>
      </w:pPr>
    </w:p>
    <w:p w14:paraId="5B3AE9CE" w14:textId="22A1D3C5" w:rsidR="00ED4ECD" w:rsidRDefault="00ED4ECD" w:rsidP="00621128">
      <w:pPr>
        <w:pStyle w:val="BodyText3"/>
      </w:pPr>
      <w:r>
        <w:rPr>
          <w:rFonts w:hint="eastAsia"/>
        </w:rPr>
        <w:t>示意图</w:t>
      </w:r>
    </w:p>
    <w:p w14:paraId="7E2867DD" w14:textId="62B06024" w:rsidR="00ED4ECD" w:rsidRDefault="00BA0DA3" w:rsidP="00621128">
      <w:pPr>
        <w:pStyle w:val="BodyText3"/>
      </w:pPr>
      <w:r w:rsidRPr="00BA0DA3">
        <w:drawing>
          <wp:inline distT="0" distB="0" distL="0" distR="0" wp14:anchorId="2365394B" wp14:editId="3C1FDFD8">
            <wp:extent cx="2495550" cy="162451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15100" cy="1637238"/>
                    </a:xfrm>
                    <a:prstGeom prst="rect">
                      <a:avLst/>
                    </a:prstGeom>
                  </pic:spPr>
                </pic:pic>
              </a:graphicData>
            </a:graphic>
          </wp:inline>
        </w:drawing>
      </w:r>
    </w:p>
    <w:p w14:paraId="442C305E" w14:textId="77777777" w:rsidR="002338A7" w:rsidRPr="00764C1C" w:rsidRDefault="002338A7" w:rsidP="00621128">
      <w:pPr>
        <w:pStyle w:val="BodyText3"/>
      </w:pPr>
    </w:p>
    <w:p w14:paraId="7590066B" w14:textId="77777777" w:rsidR="00C749A8" w:rsidRDefault="00ED4ECD" w:rsidP="00621128">
      <w:pPr>
        <w:pStyle w:val="BodyText3"/>
        <w:numPr>
          <w:ilvl w:val="0"/>
          <w:numId w:val="56"/>
        </w:numPr>
      </w:pPr>
      <w:r w:rsidRPr="00764C1C">
        <w:rPr>
          <w:rFonts w:hint="eastAsia"/>
        </w:rPr>
        <w:t>进入</w:t>
      </w:r>
      <w:r w:rsidR="005B13FB" w:rsidRPr="005B13FB">
        <w:rPr>
          <w:rFonts w:hint="eastAsia"/>
        </w:rPr>
        <w:t>【月重点客户】</w:t>
      </w:r>
      <w:r w:rsidRPr="00764C1C">
        <w:rPr>
          <w:rFonts w:hint="eastAsia"/>
        </w:rPr>
        <w:t>页面，在对应月份列表下，点击【</w:t>
      </w:r>
      <w:r w:rsidR="00C749A8">
        <w:rPr>
          <w:rFonts w:hint="eastAsia"/>
        </w:rPr>
        <w:t>圈选重点客户</w:t>
      </w:r>
      <w:r w:rsidRPr="00764C1C">
        <w:rPr>
          <w:rFonts w:hint="eastAsia"/>
        </w:rPr>
        <w:t>】按钮。</w:t>
      </w:r>
    </w:p>
    <w:p w14:paraId="6F2575EE" w14:textId="57A86E34" w:rsidR="00ED4ECD" w:rsidRDefault="00ED4ECD" w:rsidP="00621128">
      <w:pPr>
        <w:pStyle w:val="BodyText3"/>
      </w:pPr>
      <w:r w:rsidRPr="00764C1C">
        <w:rPr>
          <w:rFonts w:hint="eastAsia"/>
        </w:rPr>
        <w:t>若x月重点经营客户列表为空，进入该页面</w:t>
      </w:r>
      <w:r w:rsidR="00780E14">
        <w:rPr>
          <w:rFonts w:hint="eastAsia"/>
        </w:rPr>
        <w:t>时</w:t>
      </w:r>
      <w:r w:rsidRPr="00764C1C">
        <w:rPr>
          <w:rFonts w:hint="eastAsia"/>
        </w:rPr>
        <w:t>，</w:t>
      </w:r>
      <w:r>
        <w:rPr>
          <w:rFonts w:hint="eastAsia"/>
        </w:rPr>
        <w:t>在空白处显示</w:t>
      </w:r>
      <w:r w:rsidRPr="00764C1C">
        <w:rPr>
          <w:rFonts w:hint="eastAsia"/>
        </w:rPr>
        <w:t>提醒文案</w:t>
      </w:r>
      <w:r>
        <w:rPr>
          <w:rFonts w:hint="eastAsia"/>
        </w:rPr>
        <w:t>：</w:t>
      </w:r>
      <w:r w:rsidRPr="00764C1C">
        <w:rPr>
          <w:rFonts w:hint="eastAsia"/>
        </w:rPr>
        <w:t>“</w:t>
      </w:r>
      <w:r w:rsidR="00FF5228">
        <w:rPr>
          <w:rFonts w:hint="eastAsia"/>
        </w:rPr>
        <w:t>暂无</w:t>
      </w:r>
      <w:r w:rsidRPr="00764C1C">
        <w:rPr>
          <w:rFonts w:hint="eastAsia"/>
        </w:rPr>
        <w:t>任何</w:t>
      </w:r>
      <w:r w:rsidR="00FF5228">
        <w:rPr>
          <w:rFonts w:hint="eastAsia"/>
        </w:rPr>
        <w:t>圈选的</w:t>
      </w:r>
      <w:r w:rsidRPr="00764C1C">
        <w:rPr>
          <w:rFonts w:hint="eastAsia"/>
        </w:rPr>
        <w:t>重点经营客户”</w:t>
      </w:r>
      <w:r w:rsidR="00B97D4D">
        <w:rPr>
          <w:rFonts w:hint="eastAsia"/>
        </w:rPr>
        <w:t>，</w:t>
      </w:r>
      <w:r w:rsidRPr="00764C1C">
        <w:rPr>
          <w:rFonts w:hint="eastAsia"/>
        </w:rPr>
        <w:t>下方配去圈选按钮</w:t>
      </w:r>
      <w:r w:rsidR="003D51AD">
        <w:rPr>
          <w:rFonts w:hint="eastAsia"/>
        </w:rPr>
        <w:t>，点击按钮进入圈选月重点客户页面。</w:t>
      </w:r>
    </w:p>
    <w:p w14:paraId="25839972" w14:textId="494F482F" w:rsidR="00EE0A9C" w:rsidRDefault="00A60E75" w:rsidP="00621128">
      <w:pPr>
        <w:pStyle w:val="BodyText3"/>
      </w:pPr>
      <w:r>
        <w:rPr>
          <w:rFonts w:hint="eastAsia"/>
        </w:rPr>
        <w:t>如果上月无重点客户的情况，只显示空白文案，但是无【立即圈选】按钮。</w:t>
      </w:r>
    </w:p>
    <w:p w14:paraId="01910114" w14:textId="77777777" w:rsidR="00A60E75" w:rsidRPr="00764C1C" w:rsidRDefault="00A60E75" w:rsidP="00621128">
      <w:pPr>
        <w:pStyle w:val="BodyText3"/>
      </w:pPr>
    </w:p>
    <w:p w14:paraId="0B2A13FD" w14:textId="77777777" w:rsidR="00ED4ECD" w:rsidRPr="00764C1C" w:rsidRDefault="00ED4ECD" w:rsidP="00621128">
      <w:pPr>
        <w:pStyle w:val="BodyText3"/>
      </w:pPr>
      <w:r w:rsidRPr="00764C1C">
        <w:rPr>
          <w:rFonts w:hint="eastAsia"/>
        </w:rPr>
        <w:t>示意图</w:t>
      </w:r>
    </w:p>
    <w:p w14:paraId="684D935F" w14:textId="48EAC6AA" w:rsidR="00ED4ECD" w:rsidRDefault="00156B77" w:rsidP="00621128">
      <w:pPr>
        <w:pStyle w:val="BodyText3"/>
      </w:pPr>
      <w:r w:rsidRPr="00156B77">
        <w:drawing>
          <wp:inline distT="0" distB="0" distL="0" distR="0" wp14:anchorId="71D44604" wp14:editId="6D9723CE">
            <wp:extent cx="3975100" cy="2380568"/>
            <wp:effectExtent l="0" t="0" r="635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5856" cy="2387010"/>
                    </a:xfrm>
                    <a:prstGeom prst="rect">
                      <a:avLst/>
                    </a:prstGeom>
                  </pic:spPr>
                </pic:pic>
              </a:graphicData>
            </a:graphic>
          </wp:inline>
        </w:drawing>
      </w:r>
    </w:p>
    <w:p w14:paraId="514E4FBC" w14:textId="77777777" w:rsidR="00ED4ECD" w:rsidRDefault="00ED4ECD" w:rsidP="00621128">
      <w:pPr>
        <w:pStyle w:val="BodyText3"/>
      </w:pPr>
    </w:p>
    <w:p w14:paraId="4455D217" w14:textId="77777777" w:rsidR="00ED4ECD" w:rsidRDefault="00ED4ECD" w:rsidP="00621128">
      <w:pPr>
        <w:pStyle w:val="BodyText3"/>
        <w:numPr>
          <w:ilvl w:val="0"/>
          <w:numId w:val="55"/>
        </w:numPr>
      </w:pPr>
      <w:r w:rsidRPr="00FD6553">
        <w:rPr>
          <w:rFonts w:hint="eastAsia"/>
        </w:rPr>
        <w:t>圈选功能</w:t>
      </w:r>
    </w:p>
    <w:p w14:paraId="1576AC26" w14:textId="77777777" w:rsidR="00800C91" w:rsidRDefault="00ED4ECD" w:rsidP="00621128">
      <w:pPr>
        <w:pStyle w:val="BodyText3"/>
      </w:pPr>
      <w:r>
        <w:rPr>
          <w:rFonts w:hint="eastAsia"/>
        </w:rPr>
        <w:t>进入圈选功能后，</w:t>
      </w:r>
      <w:r w:rsidR="003D51AD">
        <w:rPr>
          <w:rFonts w:hint="eastAsia"/>
        </w:rPr>
        <w:t>默认圈选当前所在月，可切换至下个月进行圈选。</w:t>
      </w:r>
    </w:p>
    <w:p w14:paraId="2B699153" w14:textId="47FB79A6" w:rsidR="00ED4ECD" w:rsidRDefault="003D51AD" w:rsidP="00621128">
      <w:pPr>
        <w:pStyle w:val="BodyText3"/>
      </w:pPr>
      <w:r>
        <w:rPr>
          <w:rFonts w:hint="eastAsia"/>
        </w:rPr>
        <w:t>圈选时默认显示全部客户列表，</w:t>
      </w:r>
      <w:r w:rsidR="00ED4ECD">
        <w:rPr>
          <w:rFonts w:hint="eastAsia"/>
        </w:rPr>
        <w:t>并配有辅助圈选的功能点</w:t>
      </w:r>
      <w:r w:rsidR="00E34F07">
        <w:rPr>
          <w:rFonts w:hint="eastAsia"/>
        </w:rPr>
        <w:t>。</w:t>
      </w:r>
    </w:p>
    <w:p w14:paraId="0BF8F63F" w14:textId="5318895A" w:rsidR="00ED4ECD" w:rsidRDefault="00ED4ECD" w:rsidP="00621128">
      <w:pPr>
        <w:pStyle w:val="BodyText3"/>
        <w:numPr>
          <w:ilvl w:val="0"/>
          <w:numId w:val="57"/>
        </w:numPr>
      </w:pPr>
      <w:r>
        <w:rPr>
          <w:rFonts w:hint="eastAsia"/>
        </w:rPr>
        <w:t>搜索（与主通讯录搜索功能保持一致）</w:t>
      </w:r>
    </w:p>
    <w:p w14:paraId="5FB697C4" w14:textId="6929BA82" w:rsidR="00660CDD" w:rsidRDefault="00ED4ECD" w:rsidP="00621128">
      <w:pPr>
        <w:pStyle w:val="BodyText3"/>
        <w:numPr>
          <w:ilvl w:val="0"/>
          <w:numId w:val="57"/>
        </w:numPr>
      </w:pPr>
      <w:r>
        <w:rPr>
          <w:rFonts w:hint="eastAsia"/>
        </w:rPr>
        <w:t>筛选</w:t>
      </w:r>
    </w:p>
    <w:p w14:paraId="7969DD65" w14:textId="65B25471" w:rsidR="00ED4ECD" w:rsidRDefault="00ED4ECD" w:rsidP="00621128">
      <w:pPr>
        <w:pStyle w:val="BodyText3"/>
        <w:numPr>
          <w:ilvl w:val="0"/>
          <w:numId w:val="58"/>
        </w:numPr>
      </w:pPr>
      <w:r>
        <w:rPr>
          <w:rFonts w:hint="eastAsia"/>
        </w:rPr>
        <w:t>基础筛选（与主通讯录筛选功能保持一致）</w:t>
      </w:r>
    </w:p>
    <w:p w14:paraId="1372A203" w14:textId="04B6F54A" w:rsidR="00131ED5" w:rsidRPr="009F7D1E" w:rsidRDefault="00131ED5" w:rsidP="00621128">
      <w:pPr>
        <w:pStyle w:val="BodyText3"/>
        <w:numPr>
          <w:ilvl w:val="0"/>
          <w:numId w:val="58"/>
        </w:numPr>
      </w:pPr>
      <w:r>
        <w:rPr>
          <w:rFonts w:hint="eastAsia"/>
        </w:rPr>
        <w:t>特殊筛选</w:t>
      </w:r>
      <w:r w:rsidR="00E34F07">
        <w:rPr>
          <w:rFonts w:hint="eastAsia"/>
        </w:rPr>
        <w:t>，按系统推送的名单列表进行圈选，点击可切换查看</w:t>
      </w:r>
      <w:r w:rsidR="00800C91">
        <w:rPr>
          <w:rFonts w:hint="eastAsia"/>
        </w:rPr>
        <w:t>。</w:t>
      </w:r>
    </w:p>
    <w:p w14:paraId="25613402" w14:textId="061D37F7" w:rsidR="00E34F07" w:rsidRDefault="00E34F07" w:rsidP="009B528D">
      <w:pPr>
        <w:pStyle w:val="BodyText3"/>
        <w:numPr>
          <w:ilvl w:val="0"/>
          <w:numId w:val="109"/>
        </w:numPr>
      </w:pPr>
      <w:r>
        <w:rPr>
          <w:rFonts w:hint="eastAsia"/>
        </w:rPr>
        <w:t>全部客户：值通讯录全部客户列表，默认选中。</w:t>
      </w:r>
    </w:p>
    <w:p w14:paraId="29F8A625" w14:textId="17E8413E" w:rsidR="00E34F07" w:rsidRDefault="00E34F07" w:rsidP="009B528D">
      <w:pPr>
        <w:pStyle w:val="BodyText3"/>
        <w:numPr>
          <w:ilvl w:val="0"/>
          <w:numId w:val="109"/>
        </w:numPr>
      </w:pPr>
      <w:r>
        <w:lastRenderedPageBreak/>
        <w:t>X</w:t>
      </w:r>
      <w:r>
        <w:rPr>
          <w:rFonts w:hint="eastAsia"/>
        </w:rPr>
        <w:t>-</w:t>
      </w:r>
      <w:r>
        <w:t>1</w:t>
      </w:r>
      <w:r>
        <w:rPr>
          <w:rFonts w:hint="eastAsia"/>
        </w:rPr>
        <w:t>月重点客户：上个月圈选的重点客户；</w:t>
      </w:r>
    </w:p>
    <w:p w14:paraId="334B5D43" w14:textId="06277F30" w:rsidR="00E34F07" w:rsidRDefault="00E34F07" w:rsidP="009B528D">
      <w:pPr>
        <w:pStyle w:val="BodyText3"/>
        <w:numPr>
          <w:ilvl w:val="0"/>
          <w:numId w:val="109"/>
        </w:numPr>
      </w:pPr>
      <w:r>
        <w:rPr>
          <w:rFonts w:hint="eastAsia"/>
        </w:rPr>
        <w:t>意向客户：根据</w:t>
      </w:r>
      <w:r w:rsidRPr="00E34F07">
        <w:rPr>
          <w:rFonts w:hint="eastAsia"/>
        </w:rPr>
        <w:t>客户阶段</w:t>
      </w:r>
      <w:r w:rsidR="00800C91">
        <w:rPr>
          <w:rFonts w:hint="eastAsia"/>
        </w:rPr>
        <w:t>，标签为意向客户的通讯录客户。</w:t>
      </w:r>
    </w:p>
    <w:p w14:paraId="11A1E584" w14:textId="3943B83C" w:rsidR="00E34F07" w:rsidRDefault="00E34F07" w:rsidP="009B528D">
      <w:pPr>
        <w:pStyle w:val="BodyText3"/>
        <w:numPr>
          <w:ilvl w:val="0"/>
          <w:numId w:val="109"/>
        </w:numPr>
      </w:pPr>
      <w:r w:rsidRPr="00E34F07">
        <w:rPr>
          <w:rFonts w:hint="eastAsia"/>
        </w:rPr>
        <w:t>加保意向客户</w:t>
      </w:r>
      <w:r>
        <w:rPr>
          <w:rFonts w:hint="eastAsia"/>
        </w:rPr>
        <w:t>：</w:t>
      </w:r>
      <w:r w:rsidR="00800C91">
        <w:rPr>
          <w:rFonts w:hint="eastAsia"/>
        </w:rPr>
        <w:t>根据</w:t>
      </w:r>
      <w:r w:rsidR="00800C91" w:rsidRPr="00E34F07">
        <w:rPr>
          <w:rFonts w:hint="eastAsia"/>
        </w:rPr>
        <w:t>客户阶段</w:t>
      </w:r>
      <w:r w:rsidR="00800C91">
        <w:rPr>
          <w:rFonts w:hint="eastAsia"/>
        </w:rPr>
        <w:t>，标签为</w:t>
      </w:r>
      <w:r w:rsidR="00800C91" w:rsidRPr="00E34F07">
        <w:rPr>
          <w:rFonts w:hint="eastAsia"/>
        </w:rPr>
        <w:t>加保意向客户</w:t>
      </w:r>
      <w:r w:rsidR="00800C91">
        <w:rPr>
          <w:rFonts w:hint="eastAsia"/>
        </w:rPr>
        <w:t>的通讯录客户。</w:t>
      </w:r>
    </w:p>
    <w:p w14:paraId="75FFA61E" w14:textId="67C0B862" w:rsidR="00800C91" w:rsidRDefault="00800C91" w:rsidP="009B528D">
      <w:pPr>
        <w:pStyle w:val="BodyText3"/>
        <w:numPr>
          <w:ilvl w:val="0"/>
          <w:numId w:val="109"/>
        </w:numPr>
      </w:pPr>
      <w:r>
        <w:rPr>
          <w:rFonts w:hint="eastAsia"/>
        </w:rPr>
        <w:t>生日客户</w:t>
      </w:r>
      <w:r w:rsidR="00614BA2">
        <w:rPr>
          <w:rFonts w:hint="eastAsia"/>
        </w:rPr>
        <w:t>9</w:t>
      </w:r>
      <w:r w:rsidR="00614BA2">
        <w:t>0</w:t>
      </w:r>
      <w:r w:rsidR="00614BA2">
        <w:rPr>
          <w:rFonts w:hint="eastAsia"/>
        </w:rPr>
        <w:t>天</w:t>
      </w:r>
      <w:r>
        <w:rPr>
          <w:rFonts w:hint="eastAsia"/>
        </w:rPr>
        <w:t>：</w:t>
      </w:r>
      <w:r w:rsidR="00EB69C4">
        <w:rPr>
          <w:rFonts w:hint="eastAsia"/>
        </w:rPr>
        <w:t>在9</w:t>
      </w:r>
      <w:r w:rsidR="00EB69C4">
        <w:t>0</w:t>
      </w:r>
      <w:r w:rsidR="00EB69C4">
        <w:rPr>
          <w:rFonts w:hint="eastAsia"/>
        </w:rPr>
        <w:t>天内</w:t>
      </w:r>
      <w:r w:rsidR="000D4B75">
        <w:rPr>
          <w:rFonts w:hint="eastAsia"/>
        </w:rPr>
        <w:t>生日的通讯录客户。</w:t>
      </w:r>
    </w:p>
    <w:p w14:paraId="13A0EA33" w14:textId="7B897B9E" w:rsidR="00800C91" w:rsidRDefault="006B6DB4" w:rsidP="009B528D">
      <w:pPr>
        <w:pStyle w:val="BodyText3"/>
        <w:numPr>
          <w:ilvl w:val="0"/>
          <w:numId w:val="109"/>
        </w:numPr>
      </w:pPr>
      <w:r>
        <w:rPr>
          <w:rFonts w:hint="eastAsia"/>
        </w:rPr>
        <w:t>Y</w:t>
      </w:r>
      <w:r>
        <w:t>RT</w:t>
      </w:r>
      <w:r w:rsidR="00800C91" w:rsidRPr="0055580D">
        <w:rPr>
          <w:rFonts w:hint="eastAsia"/>
        </w:rPr>
        <w:t>客户</w:t>
      </w:r>
      <w:r w:rsidR="00614BA2">
        <w:rPr>
          <w:rFonts w:hint="eastAsia"/>
        </w:rPr>
        <w:t>6</w:t>
      </w:r>
      <w:r w:rsidR="00614BA2">
        <w:t>0</w:t>
      </w:r>
      <w:r w:rsidR="00614BA2">
        <w:rPr>
          <w:rFonts w:hint="eastAsia"/>
        </w:rPr>
        <w:t>天</w:t>
      </w:r>
      <w:r w:rsidR="00800C91">
        <w:rPr>
          <w:rFonts w:hint="eastAsia"/>
        </w:rPr>
        <w:t>：</w:t>
      </w:r>
      <w:r w:rsidR="00EB69C4">
        <w:t>6</w:t>
      </w:r>
      <w:r w:rsidR="00800C91" w:rsidRPr="00800C91">
        <w:rPr>
          <w:rFonts w:hint="eastAsia"/>
        </w:rPr>
        <w:t>0天之内可续保的一年期保单转换客户</w:t>
      </w:r>
      <w:r w:rsidR="00800C91">
        <w:rPr>
          <w:rFonts w:hint="eastAsia"/>
        </w:rPr>
        <w:t>。</w:t>
      </w:r>
    </w:p>
    <w:p w14:paraId="0BB8D030" w14:textId="3BBED92E" w:rsidR="00800C91" w:rsidRDefault="00800C91" w:rsidP="009B528D">
      <w:pPr>
        <w:pStyle w:val="BodyText3"/>
        <w:numPr>
          <w:ilvl w:val="0"/>
          <w:numId w:val="109"/>
        </w:numPr>
      </w:pPr>
      <w:r w:rsidRPr="0055580D">
        <w:rPr>
          <w:rFonts w:hint="eastAsia"/>
        </w:rPr>
        <w:t>续期客户</w:t>
      </w:r>
      <w:r w:rsidR="00614BA2">
        <w:rPr>
          <w:rFonts w:hint="eastAsia"/>
        </w:rPr>
        <w:t>6</w:t>
      </w:r>
      <w:r w:rsidR="00614BA2">
        <w:t>0</w:t>
      </w:r>
      <w:r w:rsidR="00614BA2">
        <w:rPr>
          <w:rFonts w:hint="eastAsia"/>
        </w:rPr>
        <w:t>天</w:t>
      </w:r>
      <w:r>
        <w:rPr>
          <w:rFonts w:hint="eastAsia"/>
        </w:rPr>
        <w:t>：</w:t>
      </w:r>
      <w:r w:rsidR="00EB69C4">
        <w:t>6</w:t>
      </w:r>
      <w:r w:rsidRPr="00800C91">
        <w:rPr>
          <w:rFonts w:hint="eastAsia"/>
        </w:rPr>
        <w:t>0天之内</w:t>
      </w:r>
      <w:r w:rsidR="000D4B75">
        <w:rPr>
          <w:rFonts w:hint="eastAsia"/>
        </w:rPr>
        <w:t>有保单待</w:t>
      </w:r>
      <w:r w:rsidRPr="00800C91">
        <w:rPr>
          <w:rFonts w:hint="eastAsia"/>
        </w:rPr>
        <w:t>续期的客户</w:t>
      </w:r>
      <w:r>
        <w:rPr>
          <w:rFonts w:hint="eastAsia"/>
        </w:rPr>
        <w:t>。</w:t>
      </w:r>
    </w:p>
    <w:p w14:paraId="6D5F5C88" w14:textId="164645A9" w:rsidR="00ED4ECD" w:rsidRDefault="008B5991" w:rsidP="009B528D">
      <w:pPr>
        <w:pStyle w:val="BodyText3"/>
        <w:numPr>
          <w:ilvl w:val="0"/>
          <w:numId w:val="109"/>
        </w:numPr>
      </w:pPr>
      <w:r>
        <w:rPr>
          <w:rFonts w:hint="eastAsia"/>
        </w:rPr>
        <w:t>ECM活动客户</w:t>
      </w:r>
      <w:r w:rsidR="000D4B75">
        <w:rPr>
          <w:rFonts w:hint="eastAsia"/>
        </w:rPr>
        <w:t>：显示E</w:t>
      </w:r>
      <w:r w:rsidR="000D4B75">
        <w:t>CM</w:t>
      </w:r>
      <w:r w:rsidR="000D4B75">
        <w:rPr>
          <w:rFonts w:hint="eastAsia"/>
        </w:rPr>
        <w:t>的6个活动名单客户，详见7</w:t>
      </w:r>
      <w:r w:rsidR="000D4B75">
        <w:t>.8.2.4 ECM</w:t>
      </w:r>
      <w:r w:rsidR="000D4B75">
        <w:rPr>
          <w:rFonts w:hint="eastAsia"/>
        </w:rPr>
        <w:t>活动名单列表。若E</w:t>
      </w:r>
      <w:r w:rsidR="000D4B75">
        <w:t>CM</w:t>
      </w:r>
      <w:r w:rsidR="000D4B75">
        <w:rPr>
          <w:rFonts w:hint="eastAsia"/>
        </w:rPr>
        <w:t>活动名单下无任何客户，则不显示。</w:t>
      </w:r>
    </w:p>
    <w:p w14:paraId="7AC91AD7" w14:textId="730C7F63" w:rsidR="00A91F05" w:rsidRDefault="00A91F05" w:rsidP="00621128">
      <w:pPr>
        <w:pStyle w:val="BodyText3"/>
      </w:pPr>
    </w:p>
    <w:p w14:paraId="417FF246" w14:textId="5044D032" w:rsidR="000D4B75" w:rsidRDefault="000D4B75" w:rsidP="00621128">
      <w:pPr>
        <w:pStyle w:val="BodyText3"/>
      </w:pPr>
      <w:r>
        <w:rPr>
          <w:rFonts w:hint="eastAsia"/>
        </w:rPr>
        <w:t>关于搜索筛选项的说明：</w:t>
      </w:r>
    </w:p>
    <w:p w14:paraId="7BF04F6D" w14:textId="5AC0D78C" w:rsidR="001B65A4" w:rsidRDefault="001B65A4" w:rsidP="009B528D">
      <w:pPr>
        <w:pStyle w:val="BodyText3"/>
        <w:numPr>
          <w:ilvl w:val="0"/>
          <w:numId w:val="107"/>
        </w:numPr>
      </w:pPr>
      <w:r>
        <w:rPr>
          <w:rFonts w:hint="eastAsia"/>
        </w:rPr>
        <w:t>可同时进行搜索和特殊筛选操作，显示的结果为同时满足搜索条件和特殊筛选条件的客户。</w:t>
      </w:r>
    </w:p>
    <w:p w14:paraId="7AF3EF31" w14:textId="2378DC42" w:rsidR="000D4B75" w:rsidRDefault="006434C7" w:rsidP="009B528D">
      <w:pPr>
        <w:pStyle w:val="BodyText3"/>
        <w:numPr>
          <w:ilvl w:val="0"/>
          <w:numId w:val="107"/>
        </w:numPr>
      </w:pPr>
      <w:r>
        <w:rPr>
          <w:rFonts w:hint="eastAsia"/>
        </w:rPr>
        <w:t>若做了基础筛选，则不能进行搜索和特殊筛选的操作。</w:t>
      </w:r>
    </w:p>
    <w:p w14:paraId="57740547" w14:textId="69F8273C" w:rsidR="001B65A4" w:rsidRDefault="002E241D" w:rsidP="009B528D">
      <w:pPr>
        <w:pStyle w:val="BodyText3"/>
        <w:numPr>
          <w:ilvl w:val="0"/>
          <w:numId w:val="107"/>
        </w:numPr>
      </w:pPr>
      <w:r>
        <w:rPr>
          <w:rFonts w:hint="eastAsia"/>
        </w:rPr>
        <w:t>若搜索筛选出的客户已经在月重点客户中存在，则列表显示中默认勾中。</w:t>
      </w:r>
      <w:r w:rsidR="00614330">
        <w:rPr>
          <w:rFonts w:hint="eastAsia"/>
        </w:rPr>
        <w:t>去掉勾选后保存则从月重点客户列表中移除。</w:t>
      </w:r>
    </w:p>
    <w:p w14:paraId="13BEFE68" w14:textId="77777777" w:rsidR="006434C7" w:rsidRDefault="006434C7" w:rsidP="00621128">
      <w:pPr>
        <w:pStyle w:val="BodyText3"/>
      </w:pPr>
    </w:p>
    <w:p w14:paraId="7E6DBC85" w14:textId="25D1FBE8" w:rsidR="00ED4ECD" w:rsidRDefault="00ED4ECD" w:rsidP="00621128">
      <w:pPr>
        <w:pStyle w:val="BodyText3"/>
      </w:pPr>
      <w:r>
        <w:rPr>
          <w:rFonts w:hint="eastAsia"/>
        </w:rPr>
        <w:t>示意图</w:t>
      </w:r>
    </w:p>
    <w:p w14:paraId="6787B93B" w14:textId="5E2467AC" w:rsidR="00ED4ECD" w:rsidRDefault="00CF2C9D" w:rsidP="00621128">
      <w:pPr>
        <w:pStyle w:val="BodyText3"/>
      </w:pPr>
      <w:r w:rsidRPr="00CF2C9D">
        <w:drawing>
          <wp:inline distT="0" distB="0" distL="0" distR="0" wp14:anchorId="6495D6B4" wp14:editId="5B5DF775">
            <wp:extent cx="5473433" cy="1974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1920" cy="1977912"/>
                    </a:xfrm>
                    <a:prstGeom prst="rect">
                      <a:avLst/>
                    </a:prstGeom>
                  </pic:spPr>
                </pic:pic>
              </a:graphicData>
            </a:graphic>
          </wp:inline>
        </w:drawing>
      </w:r>
    </w:p>
    <w:p w14:paraId="35AA0794" w14:textId="77777777" w:rsidR="00FE5CDA" w:rsidRDefault="00FE5CDA" w:rsidP="00621128">
      <w:pPr>
        <w:pStyle w:val="BodyText3"/>
      </w:pPr>
    </w:p>
    <w:p w14:paraId="2EF039AC" w14:textId="60785FDD" w:rsidR="00076BF1" w:rsidRDefault="00ED4ECD" w:rsidP="00621128">
      <w:pPr>
        <w:pStyle w:val="BodyText3"/>
        <w:numPr>
          <w:ilvl w:val="0"/>
          <w:numId w:val="55"/>
        </w:numPr>
      </w:pPr>
      <w:r>
        <w:rPr>
          <w:rFonts w:hint="eastAsia"/>
        </w:rPr>
        <w:t>完成圈选后，单客户可选择移出</w:t>
      </w:r>
      <w:r w:rsidR="007F5004">
        <w:rPr>
          <w:rFonts w:hint="eastAsia"/>
        </w:rPr>
        <w:t>月</w:t>
      </w:r>
      <w:r>
        <w:rPr>
          <w:rFonts w:hint="eastAsia"/>
        </w:rPr>
        <w:t>重点客户圈选列表</w:t>
      </w:r>
      <w:r w:rsidR="00DA3902">
        <w:rPr>
          <w:rFonts w:hint="eastAsia"/>
        </w:rPr>
        <w:t>。</w:t>
      </w:r>
    </w:p>
    <w:p w14:paraId="6AF8C303" w14:textId="7579E939" w:rsidR="003A003C" w:rsidRDefault="003A003C" w:rsidP="009B528D">
      <w:pPr>
        <w:pStyle w:val="BodyText3"/>
        <w:numPr>
          <w:ilvl w:val="0"/>
          <w:numId w:val="106"/>
        </w:numPr>
      </w:pPr>
      <w:r w:rsidRPr="003A003C">
        <w:rPr>
          <w:rFonts w:hint="eastAsia"/>
        </w:rPr>
        <w:t>在</w:t>
      </w:r>
      <w:r w:rsidR="008E6FF3">
        <w:rPr>
          <w:rFonts w:hint="eastAsia"/>
        </w:rPr>
        <w:t>全部客户</w:t>
      </w:r>
      <w:r w:rsidRPr="003A003C">
        <w:rPr>
          <w:rFonts w:hint="eastAsia"/>
        </w:rPr>
        <w:t>通讯录外层（参见7.1.4.3）及个人详情页（参见7.2.11）</w:t>
      </w:r>
      <w:r>
        <w:rPr>
          <w:rFonts w:hint="eastAsia"/>
        </w:rPr>
        <w:t>星星特殊标识</w:t>
      </w:r>
    </w:p>
    <w:p w14:paraId="292CE769" w14:textId="1D4986BE" w:rsidR="00BA0DA3" w:rsidRDefault="00BA0DA3" w:rsidP="009B528D">
      <w:pPr>
        <w:pStyle w:val="BodyText3"/>
        <w:numPr>
          <w:ilvl w:val="0"/>
          <w:numId w:val="133"/>
        </w:numPr>
      </w:pPr>
      <w:r>
        <w:rPr>
          <w:rFonts w:hint="eastAsia"/>
        </w:rPr>
        <w:t>点击空</w:t>
      </w:r>
      <w:r w:rsidR="007F5004">
        <w:rPr>
          <w:rFonts w:hint="eastAsia"/>
        </w:rPr>
        <w:t>心</w:t>
      </w:r>
      <w:r>
        <w:rPr>
          <w:rFonts w:hint="eastAsia"/>
        </w:rPr>
        <w:t>星星则出</w:t>
      </w:r>
      <w:r w:rsidR="007F5004">
        <w:rPr>
          <w:rFonts w:hint="eastAsia"/>
        </w:rPr>
        <w:t>小</w:t>
      </w:r>
      <w:r>
        <w:rPr>
          <w:rFonts w:hint="eastAsia"/>
        </w:rPr>
        <w:t>浮层，选择圈选</w:t>
      </w:r>
      <w:r w:rsidR="007F5004">
        <w:rPr>
          <w:rFonts w:hint="eastAsia"/>
        </w:rPr>
        <w:t>月</w:t>
      </w:r>
      <w:r>
        <w:rPr>
          <w:rFonts w:hint="eastAsia"/>
        </w:rPr>
        <w:t>份</w:t>
      </w:r>
      <w:r w:rsidR="00FE5CDA">
        <w:rPr>
          <w:rFonts w:hint="eastAsia"/>
        </w:rPr>
        <w:t>，选择置为本月或者下月重点客户</w:t>
      </w:r>
      <w:r w:rsidR="008214F2">
        <w:rPr>
          <w:rFonts w:hint="eastAsia"/>
        </w:rPr>
        <w:t>（如下图1）</w:t>
      </w:r>
      <w:r w:rsidR="00FE5CDA">
        <w:rPr>
          <w:rFonts w:hint="eastAsia"/>
        </w:rPr>
        <w:t>，但不能同时置为两个月的重点客户。</w:t>
      </w:r>
      <w:r>
        <w:rPr>
          <w:rFonts w:hint="eastAsia"/>
        </w:rPr>
        <w:t>点击后，星星为实</w:t>
      </w:r>
      <w:r w:rsidR="007F5004">
        <w:rPr>
          <w:rFonts w:hint="eastAsia"/>
        </w:rPr>
        <w:t>心</w:t>
      </w:r>
      <w:r>
        <w:rPr>
          <w:rFonts w:hint="eastAsia"/>
        </w:rPr>
        <w:t>红</w:t>
      </w:r>
      <w:r w:rsidR="00BB474F">
        <w:rPr>
          <w:rFonts w:hint="eastAsia"/>
        </w:rPr>
        <w:t>色</w:t>
      </w:r>
      <w:r>
        <w:rPr>
          <w:rFonts w:hint="eastAsia"/>
        </w:rPr>
        <w:t>。</w:t>
      </w:r>
    </w:p>
    <w:p w14:paraId="3AB67BBD" w14:textId="0F014637" w:rsidR="00BA0DA3" w:rsidRDefault="00BA0DA3" w:rsidP="009B528D">
      <w:pPr>
        <w:pStyle w:val="BodyText3"/>
        <w:numPr>
          <w:ilvl w:val="0"/>
          <w:numId w:val="133"/>
        </w:numPr>
      </w:pPr>
      <w:r>
        <w:rPr>
          <w:rFonts w:hint="eastAsia"/>
        </w:rPr>
        <w:t>点击实</w:t>
      </w:r>
      <w:r w:rsidR="007F5004">
        <w:rPr>
          <w:rFonts w:hint="eastAsia"/>
        </w:rPr>
        <w:t>心</w:t>
      </w:r>
      <w:r>
        <w:rPr>
          <w:rFonts w:hint="eastAsia"/>
        </w:rPr>
        <w:t>星星则取消圈选</w:t>
      </w:r>
      <w:r w:rsidR="00FE5CDA">
        <w:rPr>
          <w:rFonts w:hint="eastAsia"/>
        </w:rPr>
        <w:t>，即从本月和下月重点客户中都移除</w:t>
      </w:r>
      <w:r>
        <w:rPr>
          <w:rFonts w:hint="eastAsia"/>
        </w:rPr>
        <w:t>。</w:t>
      </w:r>
      <w:r w:rsidR="00FE5CDA">
        <w:rPr>
          <w:rFonts w:hint="eastAsia"/>
        </w:rPr>
        <w:t>点击后星星变为空心。</w:t>
      </w:r>
    </w:p>
    <w:p w14:paraId="3EEF533E" w14:textId="282BC5CC" w:rsidR="008E6FF3" w:rsidRDefault="008E6FF3" w:rsidP="009B528D">
      <w:pPr>
        <w:pStyle w:val="BodyText3"/>
        <w:numPr>
          <w:ilvl w:val="0"/>
          <w:numId w:val="106"/>
        </w:numPr>
      </w:pPr>
      <w:r>
        <w:rPr>
          <w:rFonts w:hint="eastAsia"/>
        </w:rPr>
        <w:t>在月重点客户通讯录外层星星特殊标识</w:t>
      </w:r>
    </w:p>
    <w:p w14:paraId="43B5748F" w14:textId="7AED747E" w:rsidR="008E6FF3" w:rsidRDefault="008E6FF3" w:rsidP="00621128">
      <w:pPr>
        <w:pStyle w:val="BodyText3"/>
      </w:pPr>
      <w:r>
        <w:rPr>
          <w:rFonts w:hint="eastAsia"/>
        </w:rPr>
        <w:t>点击</w:t>
      </w:r>
      <w:r w:rsidR="000A0C2C">
        <w:rPr>
          <w:rFonts w:hint="eastAsia"/>
        </w:rPr>
        <w:t>当</w:t>
      </w:r>
      <w:r>
        <w:rPr>
          <w:rFonts w:hint="eastAsia"/>
        </w:rPr>
        <w:t>月</w:t>
      </w:r>
      <w:r w:rsidR="000A0C2C">
        <w:rPr>
          <w:rFonts w:hint="eastAsia"/>
        </w:rPr>
        <w:t>重点客户列表中</w:t>
      </w:r>
      <w:r>
        <w:rPr>
          <w:rFonts w:hint="eastAsia"/>
        </w:rPr>
        <w:t>的实心星星标识则仅取消该月份的重点客户圈选，不影响</w:t>
      </w:r>
      <w:r w:rsidR="000A0C2C">
        <w:rPr>
          <w:rFonts w:hint="eastAsia"/>
        </w:rPr>
        <w:t>下</w:t>
      </w:r>
      <w:r>
        <w:rPr>
          <w:rFonts w:hint="eastAsia"/>
        </w:rPr>
        <w:t>月份的重点客户身份。</w:t>
      </w:r>
      <w:r w:rsidR="000A0C2C">
        <w:rPr>
          <w:rFonts w:hint="eastAsia"/>
        </w:rPr>
        <w:t>同理，点击下月重点客户列表中的实心星星也只取消下月的重点客户圈选</w:t>
      </w:r>
      <w:r>
        <w:rPr>
          <w:rFonts w:hint="eastAsia"/>
        </w:rPr>
        <w:t>。</w:t>
      </w:r>
      <w:r w:rsidR="000A0C2C">
        <w:rPr>
          <w:rFonts w:hint="eastAsia"/>
        </w:rPr>
        <w:t>取消之后，重新进入该页面时月重点客户列表刷新。</w:t>
      </w:r>
    </w:p>
    <w:p w14:paraId="5C01FCEE" w14:textId="025D912E" w:rsidR="00FE5CDA" w:rsidRDefault="00FE5CDA" w:rsidP="009B528D">
      <w:pPr>
        <w:pStyle w:val="BodyText3"/>
        <w:numPr>
          <w:ilvl w:val="0"/>
          <w:numId w:val="106"/>
        </w:numPr>
      </w:pPr>
      <w:r>
        <w:rPr>
          <w:rFonts w:hint="eastAsia"/>
        </w:rPr>
        <w:lastRenderedPageBreak/>
        <w:t>实心星星客户到了下个月开始的零时，如果不在下月重点客户列表中，则实心星星自动变成空心星星。</w:t>
      </w:r>
    </w:p>
    <w:p w14:paraId="5DDBF56D" w14:textId="50595DDA" w:rsidR="00BB474F" w:rsidRDefault="005F304B" w:rsidP="009B528D">
      <w:pPr>
        <w:pStyle w:val="BodyText3"/>
        <w:numPr>
          <w:ilvl w:val="0"/>
          <w:numId w:val="106"/>
        </w:numPr>
      </w:pPr>
      <w:r>
        <w:rPr>
          <w:rFonts w:hint="eastAsia"/>
        </w:rPr>
        <w:t>安装N</w:t>
      </w:r>
      <w:r>
        <w:t>avi APP</w:t>
      </w:r>
      <w:r>
        <w:rPr>
          <w:rFonts w:hint="eastAsia"/>
        </w:rPr>
        <w:t>之后</w:t>
      </w:r>
      <w:r w:rsidR="00BB474F">
        <w:rPr>
          <w:rFonts w:hint="eastAsia"/>
        </w:rPr>
        <w:t>首次点击星星时有浮窗</w:t>
      </w:r>
      <w:r w:rsidR="008D1141">
        <w:rPr>
          <w:rFonts w:hint="eastAsia"/>
        </w:rPr>
        <w:t>温馨</w:t>
      </w:r>
      <w:r w:rsidR="00BB474F">
        <w:rPr>
          <w:rFonts w:hint="eastAsia"/>
        </w:rPr>
        <w:t>提示，提示一次</w:t>
      </w:r>
      <w:r>
        <w:rPr>
          <w:rFonts w:hint="eastAsia"/>
        </w:rPr>
        <w:t>之后下次点击不再提示</w:t>
      </w:r>
      <w:r w:rsidR="008214F2">
        <w:rPr>
          <w:rFonts w:hint="eastAsia"/>
        </w:rPr>
        <w:t>（如下图2）</w:t>
      </w:r>
      <w:r w:rsidR="00BB474F">
        <w:rPr>
          <w:rFonts w:hint="eastAsia"/>
        </w:rPr>
        <w:t>。</w:t>
      </w:r>
    </w:p>
    <w:p w14:paraId="5FC3549E" w14:textId="4FD9A215" w:rsidR="00BB474F" w:rsidRDefault="00BB474F" w:rsidP="00621128">
      <w:pPr>
        <w:pStyle w:val="BodyText3"/>
      </w:pPr>
    </w:p>
    <w:p w14:paraId="3185D905" w14:textId="611E3AD1" w:rsidR="00ED4ECD" w:rsidRDefault="00ED4ECD" w:rsidP="00621128">
      <w:pPr>
        <w:pStyle w:val="BodyText3"/>
      </w:pPr>
      <w:r>
        <w:rPr>
          <w:rFonts w:hint="eastAsia"/>
        </w:rPr>
        <w:t>示意图</w:t>
      </w:r>
    </w:p>
    <w:p w14:paraId="695B14C1" w14:textId="3678D604" w:rsidR="009F5025" w:rsidRDefault="00BA0DA3" w:rsidP="00621128">
      <w:pPr>
        <w:pStyle w:val="BodyText3"/>
      </w:pPr>
      <w:r w:rsidRPr="00BA0DA3">
        <w:drawing>
          <wp:inline distT="0" distB="0" distL="0" distR="0" wp14:anchorId="599EA1A3" wp14:editId="0B1371BE">
            <wp:extent cx="3024362" cy="129540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41003" cy="1302528"/>
                    </a:xfrm>
                    <a:prstGeom prst="rect">
                      <a:avLst/>
                    </a:prstGeom>
                  </pic:spPr>
                </pic:pic>
              </a:graphicData>
            </a:graphic>
          </wp:inline>
        </w:drawing>
      </w:r>
    </w:p>
    <w:p w14:paraId="54B72AFF" w14:textId="1A992659" w:rsidR="007F5004" w:rsidRDefault="00622BFF" w:rsidP="00621128">
      <w:pPr>
        <w:pStyle w:val="BodyText3"/>
      </w:pPr>
      <w:r>
        <w:rPr>
          <w:rFonts w:hint="eastAsia"/>
        </w:rPr>
        <w:t>图1</w:t>
      </w:r>
    </w:p>
    <w:p w14:paraId="27E8E0F2" w14:textId="006FA594" w:rsidR="007F5004" w:rsidRDefault="007F5004" w:rsidP="00621128">
      <w:pPr>
        <w:pStyle w:val="BodyText3"/>
      </w:pPr>
      <w:r w:rsidRPr="007F5004">
        <w:drawing>
          <wp:inline distT="0" distB="0" distL="0" distR="0" wp14:anchorId="562FD65D" wp14:editId="1E8BBA03">
            <wp:extent cx="2266950" cy="156727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78639" cy="1575355"/>
                    </a:xfrm>
                    <a:prstGeom prst="rect">
                      <a:avLst/>
                    </a:prstGeom>
                  </pic:spPr>
                </pic:pic>
              </a:graphicData>
            </a:graphic>
          </wp:inline>
        </w:drawing>
      </w:r>
    </w:p>
    <w:p w14:paraId="4999C7ED" w14:textId="03DD69BF" w:rsidR="00897587" w:rsidRDefault="00622BFF" w:rsidP="00621128">
      <w:pPr>
        <w:pStyle w:val="BodyText3"/>
      </w:pPr>
      <w:r>
        <w:rPr>
          <w:rFonts w:hint="eastAsia"/>
        </w:rPr>
        <w:t>图2</w:t>
      </w:r>
    </w:p>
    <w:p w14:paraId="602E759D" w14:textId="77777777" w:rsidR="00622BFF" w:rsidRDefault="00622BFF" w:rsidP="00621128">
      <w:pPr>
        <w:pStyle w:val="BodyText3"/>
      </w:pPr>
    </w:p>
    <w:p w14:paraId="345FA868" w14:textId="235AC95A" w:rsidR="00816F79" w:rsidRPr="00FC6C12" w:rsidRDefault="00FC6C12" w:rsidP="00FC6C12">
      <w:pPr>
        <w:pStyle w:val="Heading3"/>
        <w:spacing w:before="120" w:after="120"/>
        <w:rPr>
          <w:rFonts w:ascii="微软雅黑" w:eastAsia="微软雅黑" w:hAnsi="微软雅黑"/>
        </w:rPr>
      </w:pPr>
      <w:bookmarkStart w:id="237" w:name="_Toc111473593"/>
      <w:r>
        <w:rPr>
          <w:rFonts w:ascii="微软雅黑" w:eastAsia="微软雅黑" w:hAnsi="微软雅黑" w:hint="eastAsia"/>
        </w:rPr>
        <w:t>圈选</w:t>
      </w:r>
      <w:r w:rsidR="00ED4ECD" w:rsidRPr="00FC6C12">
        <w:rPr>
          <w:rFonts w:ascii="微软雅黑" w:eastAsia="微软雅黑" w:hAnsi="微软雅黑" w:hint="eastAsia"/>
        </w:rPr>
        <w:t>待办联动</w:t>
      </w:r>
      <w:bookmarkEnd w:id="237"/>
    </w:p>
    <w:p w14:paraId="48555BD2" w14:textId="51EE084F" w:rsidR="00A410EF" w:rsidRDefault="00ED4ECD" w:rsidP="00621128">
      <w:pPr>
        <w:pStyle w:val="BodyText3"/>
      </w:pPr>
      <w:bookmarkStart w:id="238" w:name="_Hlk96297775"/>
      <w:r>
        <w:rPr>
          <w:rFonts w:hint="eastAsia"/>
        </w:rPr>
        <w:t>圈选将进入待办任务</w:t>
      </w:r>
      <w:r w:rsidR="00A410EF">
        <w:rPr>
          <w:rFonts w:hint="eastAsia"/>
        </w:rPr>
        <w:t>。</w:t>
      </w:r>
    </w:p>
    <w:p w14:paraId="545DAAB6" w14:textId="77474F56" w:rsidR="003A003C" w:rsidRDefault="00ED4ECD" w:rsidP="00621128">
      <w:pPr>
        <w:pStyle w:val="BodyText3"/>
        <w:sectPr w:rsidR="003A003C" w:rsidSect="00E74CB2">
          <w:pgSz w:w="11907" w:h="16840" w:code="9"/>
          <w:pgMar w:top="1800" w:right="1440" w:bottom="1440" w:left="1440" w:header="1800" w:footer="864" w:gutter="0"/>
          <w:cols w:space="720"/>
          <w:docGrid w:linePitch="272"/>
        </w:sectPr>
      </w:pPr>
      <w:r w:rsidRPr="00764C1C">
        <w:rPr>
          <w:rFonts w:hint="eastAsia"/>
        </w:rPr>
        <w:t>该待办</w:t>
      </w:r>
      <w:r w:rsidR="00A410EF">
        <w:rPr>
          <w:rFonts w:hint="eastAsia"/>
        </w:rPr>
        <w:t>在每月2</w:t>
      </w:r>
      <w:r w:rsidR="00A410EF">
        <w:t>7</w:t>
      </w:r>
      <w:r w:rsidR="00A410EF">
        <w:rPr>
          <w:rFonts w:hint="eastAsia"/>
        </w:rPr>
        <w:t>号</w:t>
      </w:r>
      <w:r w:rsidR="00DB53AF">
        <w:rPr>
          <w:rFonts w:hint="eastAsia"/>
        </w:rPr>
        <w:t>由N</w:t>
      </w:r>
      <w:r w:rsidR="00DB53AF">
        <w:t>avi</w:t>
      </w:r>
      <w:r w:rsidR="00DB53AF">
        <w:rPr>
          <w:rFonts w:hint="eastAsia"/>
        </w:rPr>
        <w:t>平台生成，无需在C</w:t>
      </w:r>
      <w:r w:rsidR="00DB53AF">
        <w:t>RM</w:t>
      </w:r>
      <w:r w:rsidR="00DB53AF">
        <w:rPr>
          <w:rFonts w:hint="eastAsia"/>
        </w:rPr>
        <w:t>模块中展示</w:t>
      </w:r>
      <w:r w:rsidR="004D252A">
        <w:rPr>
          <w:rFonts w:hint="eastAsia"/>
        </w:rPr>
        <w:t>。</w:t>
      </w:r>
      <w:r w:rsidR="00022256">
        <w:rPr>
          <w:rFonts w:hint="eastAsia"/>
        </w:rPr>
        <w:t>具体</w:t>
      </w:r>
      <w:r w:rsidR="00A410EF" w:rsidRPr="00764C1C">
        <w:rPr>
          <w:rFonts w:hint="eastAsia"/>
        </w:rPr>
        <w:t>以</w:t>
      </w:r>
      <w:r w:rsidR="00A410EF">
        <w:rPr>
          <w:rFonts w:hint="eastAsia"/>
        </w:rPr>
        <w:t>N</w:t>
      </w:r>
      <w:r w:rsidR="00A410EF">
        <w:t>avi</w:t>
      </w:r>
      <w:r w:rsidR="00A410EF">
        <w:rPr>
          <w:rFonts w:hint="eastAsia"/>
        </w:rPr>
        <w:t>平台</w:t>
      </w:r>
      <w:r w:rsidR="00A410EF" w:rsidRPr="00764C1C">
        <w:rPr>
          <w:rFonts w:hint="eastAsia"/>
        </w:rPr>
        <w:t>待办中心需求约束为准</w:t>
      </w:r>
      <w:r w:rsidR="00A410EF">
        <w:rPr>
          <w:rFonts w:hint="eastAsia"/>
        </w:rPr>
        <w:t>，</w:t>
      </w:r>
      <w:r w:rsidR="005122C0" w:rsidRPr="005C40AD">
        <w:rPr>
          <w:rFonts w:hint="eastAsia"/>
        </w:rPr>
        <w:t>详细规则</w:t>
      </w:r>
      <w:r w:rsidR="00DB53AF">
        <w:rPr>
          <w:rFonts w:hint="eastAsia"/>
        </w:rPr>
        <w:t>描述</w:t>
      </w:r>
      <w:r w:rsidR="005122C0" w:rsidRPr="005C40AD">
        <w:rPr>
          <w:rFonts w:hint="eastAsia"/>
        </w:rPr>
        <w:t>参见N</w:t>
      </w:r>
      <w:r w:rsidR="005122C0" w:rsidRPr="005C40AD">
        <w:t xml:space="preserve">avi </w:t>
      </w:r>
      <w:r w:rsidR="005122C0">
        <w:rPr>
          <w:rFonts w:hint="eastAsia"/>
        </w:rPr>
        <w:t>商机</w:t>
      </w:r>
      <w:r w:rsidR="005122C0" w:rsidRPr="005C40AD">
        <w:rPr>
          <w:rFonts w:hint="eastAsia"/>
        </w:rPr>
        <w:t>待办</w:t>
      </w:r>
      <w:r w:rsidR="005122C0">
        <w:rPr>
          <w:rFonts w:hint="eastAsia"/>
        </w:rPr>
        <w:t>中的待办业务1</w:t>
      </w:r>
      <w:r w:rsidR="005122C0">
        <w:t>-</w:t>
      </w:r>
      <w:r w:rsidR="005122C0">
        <w:rPr>
          <w:rFonts w:hint="eastAsia"/>
        </w:rPr>
        <w:t>下月重点客户圈选</w:t>
      </w:r>
      <w:r w:rsidR="005122C0" w:rsidRPr="005C40AD">
        <w:rPr>
          <w:rFonts w:hint="eastAsia"/>
        </w:rPr>
        <w:t>。</w:t>
      </w:r>
      <w:bookmarkStart w:id="239" w:name="_Hlk35967013"/>
      <w:bookmarkEnd w:id="238"/>
    </w:p>
    <w:p w14:paraId="4C69C39C" w14:textId="085CD4B7" w:rsidR="00DA70C4" w:rsidRPr="00E65965" w:rsidRDefault="00F9638B" w:rsidP="00F81422">
      <w:pPr>
        <w:pStyle w:val="Heading2"/>
        <w:spacing w:before="120" w:after="120"/>
        <w:ind w:left="578" w:hanging="578"/>
        <w:rPr>
          <w:rFonts w:ascii="微软雅黑" w:eastAsia="微软雅黑" w:hAnsi="微软雅黑" w:cs="Calibri"/>
        </w:rPr>
      </w:pPr>
      <w:bookmarkStart w:id="240" w:name="_Toc111473594"/>
      <w:r>
        <w:rPr>
          <w:rFonts w:ascii="微软雅黑" w:eastAsia="微软雅黑" w:hAnsi="微软雅黑" w:cs="Calibri" w:hint="eastAsia"/>
        </w:rPr>
        <w:lastRenderedPageBreak/>
        <w:t>待识别访客</w:t>
      </w:r>
      <w:bookmarkEnd w:id="240"/>
    </w:p>
    <w:p w14:paraId="40898D11" w14:textId="2C98DE3E" w:rsidR="0072006E" w:rsidRDefault="00F9638B" w:rsidP="00CF71BE">
      <w:pPr>
        <w:pStyle w:val="Heading3"/>
        <w:spacing w:before="0" w:after="0"/>
        <w:rPr>
          <w:rFonts w:ascii="微软雅黑" w:eastAsia="微软雅黑" w:hAnsi="微软雅黑"/>
        </w:rPr>
      </w:pPr>
      <w:bookmarkStart w:id="241" w:name="_Toc111473595"/>
      <w:r>
        <w:rPr>
          <w:rFonts w:ascii="微软雅黑" w:eastAsia="微软雅黑" w:hAnsi="微软雅黑" w:hint="eastAsia"/>
        </w:rPr>
        <w:t>待识别</w:t>
      </w:r>
      <w:r w:rsidR="009636DE">
        <w:rPr>
          <w:rFonts w:ascii="微软雅黑" w:eastAsia="微软雅黑" w:hAnsi="微软雅黑" w:hint="eastAsia"/>
        </w:rPr>
        <w:t>访客</w:t>
      </w:r>
      <w:r w:rsidR="00674245">
        <w:rPr>
          <w:rFonts w:ascii="微软雅黑" w:eastAsia="微软雅黑" w:hAnsi="微软雅黑" w:hint="eastAsia"/>
        </w:rPr>
        <w:t>标签</w:t>
      </w:r>
      <w:bookmarkEnd w:id="241"/>
    </w:p>
    <w:p w14:paraId="73AAB4CE" w14:textId="64C9C7D7" w:rsidR="00315207" w:rsidRPr="00170159" w:rsidRDefault="00315207" w:rsidP="009B528D">
      <w:pPr>
        <w:pStyle w:val="ListParagraph"/>
        <w:numPr>
          <w:ilvl w:val="0"/>
          <w:numId w:val="122"/>
        </w:numPr>
        <w:ind w:firstLineChars="0"/>
        <w:rPr>
          <w:rFonts w:ascii="微软雅黑" w:eastAsia="微软雅黑" w:hAnsi="微软雅黑"/>
          <w:sz w:val="20"/>
          <w:szCs w:val="20"/>
        </w:rPr>
      </w:pPr>
      <w:r w:rsidRPr="00170159">
        <w:rPr>
          <w:rFonts w:ascii="微软雅黑" w:eastAsia="微软雅黑" w:hAnsi="微软雅黑" w:hint="eastAsia"/>
          <w:sz w:val="20"/>
          <w:szCs w:val="20"/>
        </w:rPr>
        <w:t>待识别访客根据其生态来源可分为4类</w:t>
      </w:r>
    </w:p>
    <w:p w14:paraId="3D98CA45" w14:textId="77777777" w:rsidR="00363F1F" w:rsidRPr="00170159" w:rsidRDefault="00363F1F" w:rsidP="006C6D45">
      <w:pPr>
        <w:pStyle w:val="ListParagraph"/>
        <w:numPr>
          <w:ilvl w:val="0"/>
          <w:numId w:val="47"/>
        </w:numPr>
        <w:ind w:firstLineChars="0"/>
        <w:rPr>
          <w:rFonts w:ascii="微软雅黑" w:eastAsia="微软雅黑" w:hAnsi="微软雅黑"/>
          <w:sz w:val="20"/>
          <w:szCs w:val="20"/>
        </w:rPr>
      </w:pPr>
      <w:bookmarkStart w:id="242" w:name="_Hlk109747925"/>
      <w:r w:rsidRPr="00170159">
        <w:rPr>
          <w:rFonts w:ascii="微软雅黑" w:eastAsia="微软雅黑" w:hAnsi="微软雅黑" w:hint="eastAsia"/>
          <w:sz w:val="20"/>
          <w:szCs w:val="20"/>
        </w:rPr>
        <w:t>微信互动客户</w:t>
      </w:r>
    </w:p>
    <w:p w14:paraId="13885301" w14:textId="482DD4F6" w:rsidR="004D64EE" w:rsidRPr="00170159" w:rsidRDefault="00ED4ECD" w:rsidP="00363F1F">
      <w:pPr>
        <w:pStyle w:val="ListParagraph"/>
        <w:ind w:left="840" w:firstLineChars="0" w:firstLine="0"/>
        <w:rPr>
          <w:rFonts w:ascii="微软雅黑" w:eastAsia="微软雅黑" w:hAnsi="微软雅黑"/>
          <w:sz w:val="20"/>
          <w:szCs w:val="20"/>
        </w:rPr>
      </w:pPr>
      <w:r w:rsidRPr="00170159">
        <w:rPr>
          <w:rFonts w:ascii="微软雅黑" w:eastAsia="微软雅黑" w:hAnsi="微软雅黑" w:hint="eastAsia"/>
          <w:sz w:val="20"/>
          <w:szCs w:val="20"/>
        </w:rPr>
        <w:t>在微信生态与</w:t>
      </w:r>
      <w:r w:rsidR="0072006E" w:rsidRPr="00170159">
        <w:rPr>
          <w:rFonts w:ascii="微软雅黑" w:eastAsia="微软雅黑" w:hAnsi="微软雅黑" w:hint="eastAsia"/>
          <w:sz w:val="20"/>
          <w:szCs w:val="20"/>
        </w:rPr>
        <w:t>营销员</w:t>
      </w:r>
      <w:r w:rsidRPr="00170159">
        <w:rPr>
          <w:rFonts w:ascii="微软雅黑" w:eastAsia="微软雅黑" w:hAnsi="微软雅黑" w:hint="eastAsia"/>
          <w:sz w:val="20"/>
          <w:szCs w:val="20"/>
        </w:rPr>
        <w:t>发生互动行为，并采集到</w:t>
      </w:r>
      <w:bookmarkStart w:id="243" w:name="_Hlk102588618"/>
      <w:r w:rsidR="00F426C6" w:rsidRPr="00170159">
        <w:rPr>
          <w:rFonts w:ascii="微软雅黑" w:eastAsia="微软雅黑" w:hAnsi="微软雅黑" w:hint="eastAsia"/>
          <w:sz w:val="20"/>
          <w:szCs w:val="20"/>
        </w:rPr>
        <w:t>微信</w:t>
      </w:r>
      <w:r w:rsidRPr="00170159">
        <w:rPr>
          <w:rFonts w:ascii="微软雅黑" w:eastAsia="微软雅黑" w:hAnsi="微软雅黑" w:hint="eastAsia"/>
          <w:sz w:val="20"/>
          <w:szCs w:val="20"/>
        </w:rPr>
        <w:t>头像</w:t>
      </w:r>
      <w:r w:rsidR="0031779B" w:rsidRPr="00170159">
        <w:rPr>
          <w:rFonts w:ascii="微软雅黑" w:eastAsia="微软雅黑" w:hAnsi="微软雅黑" w:hint="eastAsia"/>
          <w:sz w:val="20"/>
          <w:szCs w:val="20"/>
        </w:rPr>
        <w:t>、</w:t>
      </w:r>
      <w:r w:rsidRPr="00170159">
        <w:rPr>
          <w:rFonts w:ascii="微软雅黑" w:eastAsia="微软雅黑" w:hAnsi="微软雅黑" w:hint="eastAsia"/>
          <w:sz w:val="20"/>
          <w:szCs w:val="20"/>
        </w:rPr>
        <w:t>昵称、</w:t>
      </w:r>
      <w:r w:rsidR="00F426C6" w:rsidRPr="00170159">
        <w:rPr>
          <w:rFonts w:ascii="微软雅黑" w:eastAsia="微软雅黑" w:hAnsi="微软雅黑"/>
          <w:sz w:val="20"/>
          <w:szCs w:val="20"/>
        </w:rPr>
        <w:t>U</w:t>
      </w:r>
      <w:r w:rsidRPr="00170159">
        <w:rPr>
          <w:rFonts w:ascii="微软雅黑" w:eastAsia="微软雅黑" w:hAnsi="微软雅黑" w:hint="eastAsia"/>
          <w:sz w:val="20"/>
          <w:szCs w:val="20"/>
        </w:rPr>
        <w:t>nion</w:t>
      </w:r>
      <w:r w:rsidRPr="00170159">
        <w:rPr>
          <w:rFonts w:ascii="微软雅黑" w:eastAsia="微软雅黑" w:hAnsi="微软雅黑"/>
          <w:sz w:val="20"/>
          <w:szCs w:val="20"/>
        </w:rPr>
        <w:t xml:space="preserve"> ID</w:t>
      </w:r>
      <w:bookmarkEnd w:id="243"/>
      <w:r w:rsidR="00D103B4" w:rsidRPr="00170159">
        <w:rPr>
          <w:rFonts w:ascii="微软雅黑" w:eastAsia="微软雅黑" w:hAnsi="微软雅黑" w:hint="eastAsia"/>
          <w:sz w:val="20"/>
          <w:szCs w:val="20"/>
        </w:rPr>
        <w:t>、手机号（如有）</w:t>
      </w:r>
      <w:r w:rsidRPr="00170159">
        <w:rPr>
          <w:rFonts w:ascii="微软雅黑" w:eastAsia="微软雅黑" w:hAnsi="微软雅黑" w:hint="eastAsia"/>
          <w:sz w:val="20"/>
          <w:szCs w:val="20"/>
        </w:rPr>
        <w:t>的</w:t>
      </w:r>
      <w:r w:rsidR="0072006E" w:rsidRPr="00170159">
        <w:rPr>
          <w:rFonts w:ascii="微软雅黑" w:eastAsia="微软雅黑" w:hAnsi="微软雅黑" w:hint="eastAsia"/>
          <w:sz w:val="20"/>
          <w:szCs w:val="20"/>
        </w:rPr>
        <w:t>客户</w:t>
      </w:r>
      <w:r w:rsidR="00363F1F" w:rsidRPr="00170159">
        <w:rPr>
          <w:rFonts w:ascii="微软雅黑" w:eastAsia="微软雅黑" w:hAnsi="微软雅黑" w:hint="eastAsia"/>
          <w:sz w:val="20"/>
          <w:szCs w:val="20"/>
        </w:rPr>
        <w:t>，判断依据</w:t>
      </w:r>
      <w:bookmarkStart w:id="244" w:name="_Hlk102482770"/>
      <w:r w:rsidR="00363F1F" w:rsidRPr="00170159">
        <w:rPr>
          <w:rFonts w:ascii="微软雅黑" w:eastAsia="微软雅黑" w:hAnsi="微软雅黑" w:hint="eastAsia"/>
          <w:sz w:val="20"/>
          <w:szCs w:val="20"/>
        </w:rPr>
        <w:t>以个人资产是否存在Union ID这个字段为依据</w:t>
      </w:r>
      <w:bookmarkEnd w:id="244"/>
      <w:r w:rsidR="00363F1F" w:rsidRPr="00170159">
        <w:rPr>
          <w:rFonts w:ascii="微软雅黑" w:eastAsia="微软雅黑" w:hAnsi="微软雅黑" w:hint="eastAsia"/>
          <w:sz w:val="20"/>
          <w:szCs w:val="20"/>
        </w:rPr>
        <w:t>。</w:t>
      </w:r>
    </w:p>
    <w:p w14:paraId="497D2D96" w14:textId="01A21215" w:rsidR="00D103B4" w:rsidRPr="00170159" w:rsidRDefault="00D103B4" w:rsidP="009B528D">
      <w:pPr>
        <w:pStyle w:val="BodyText3"/>
        <w:numPr>
          <w:ilvl w:val="0"/>
          <w:numId w:val="67"/>
        </w:numPr>
      </w:pPr>
      <w:r w:rsidRPr="00170159">
        <w:rPr>
          <w:rFonts w:hint="eastAsia"/>
        </w:rPr>
        <w:t>微信生态包括Navi微信端</w:t>
      </w:r>
      <w:r w:rsidR="00DF6CF5" w:rsidRPr="00170159">
        <w:rPr>
          <w:rFonts w:hint="eastAsia"/>
        </w:rPr>
        <w:t>（友资讯）</w:t>
      </w:r>
      <w:r w:rsidRPr="00170159">
        <w:rPr>
          <w:rFonts w:hint="eastAsia"/>
        </w:rPr>
        <w:t>、</w:t>
      </w:r>
      <w:r w:rsidR="005073A6" w:rsidRPr="00170159">
        <w:rPr>
          <w:rFonts w:hint="eastAsia"/>
        </w:rPr>
        <w:t>友享</w:t>
      </w:r>
      <w:r w:rsidRPr="00170159">
        <w:rPr>
          <w:rFonts w:hint="eastAsia"/>
        </w:rPr>
        <w:t>公众号、赢家拓客公众号、</w:t>
      </w:r>
      <w:r w:rsidR="005073A6" w:rsidRPr="00170159">
        <w:rPr>
          <w:rFonts w:hint="eastAsia"/>
        </w:rPr>
        <w:t>友享</w:t>
      </w:r>
      <w:r w:rsidRPr="00170159">
        <w:rPr>
          <w:rFonts w:hint="eastAsia"/>
        </w:rPr>
        <w:t>小程序</w:t>
      </w:r>
      <w:r w:rsidR="005D3059" w:rsidRPr="00170159">
        <w:rPr>
          <w:rFonts w:hint="eastAsia"/>
        </w:rPr>
        <w:t>这</w:t>
      </w:r>
      <w:r w:rsidR="00054CD7" w:rsidRPr="00170159">
        <w:t>4</w:t>
      </w:r>
      <w:r w:rsidR="005D3059" w:rsidRPr="00170159">
        <w:rPr>
          <w:rFonts w:hint="eastAsia"/>
        </w:rPr>
        <w:t>个号。</w:t>
      </w:r>
    </w:p>
    <w:p w14:paraId="4320FE74" w14:textId="233645BE" w:rsidR="004D64EE" w:rsidRPr="00170159" w:rsidRDefault="004D64EE" w:rsidP="009B528D">
      <w:pPr>
        <w:pStyle w:val="BodyText3"/>
        <w:numPr>
          <w:ilvl w:val="0"/>
          <w:numId w:val="67"/>
        </w:numPr>
      </w:pPr>
      <w:r w:rsidRPr="00170159">
        <w:rPr>
          <w:rFonts w:hint="eastAsia"/>
        </w:rPr>
        <w:t>不同微信生态来源的同一个</w:t>
      </w:r>
      <w:r w:rsidR="00F9638B" w:rsidRPr="00170159">
        <w:rPr>
          <w:rFonts w:hint="eastAsia"/>
        </w:rPr>
        <w:t>待识别访客</w:t>
      </w:r>
      <w:r w:rsidRPr="00170159">
        <w:rPr>
          <w:rFonts w:hint="eastAsia"/>
        </w:rPr>
        <w:t>（Union ID相同），如果不同来源的信息不一致，字段的显示优先级在Data Mart中做处理。（目前暂时没有这种情况）。</w:t>
      </w:r>
    </w:p>
    <w:p w14:paraId="15273AFD" w14:textId="77777777" w:rsidR="00363F1F" w:rsidRPr="00170159" w:rsidRDefault="00363F1F" w:rsidP="006C6D45">
      <w:pPr>
        <w:pStyle w:val="ListParagraph"/>
        <w:numPr>
          <w:ilvl w:val="0"/>
          <w:numId w:val="47"/>
        </w:numPr>
        <w:ind w:firstLineChars="0"/>
        <w:rPr>
          <w:rFonts w:ascii="微软雅黑" w:eastAsia="微软雅黑" w:hAnsi="微软雅黑"/>
          <w:sz w:val="20"/>
          <w:szCs w:val="20"/>
        </w:rPr>
      </w:pPr>
      <w:r w:rsidRPr="00170159">
        <w:rPr>
          <w:rFonts w:ascii="微软雅黑" w:eastAsia="微软雅黑" w:hAnsi="微软雅黑" w:hint="eastAsia"/>
          <w:sz w:val="20"/>
          <w:szCs w:val="20"/>
        </w:rPr>
        <w:t>友邦友享客户</w:t>
      </w:r>
    </w:p>
    <w:p w14:paraId="24C28F8D" w14:textId="675128C7" w:rsidR="0072006E" w:rsidRPr="00170159" w:rsidRDefault="0072006E" w:rsidP="00363F1F">
      <w:pPr>
        <w:pStyle w:val="ListParagraph"/>
        <w:ind w:left="840" w:firstLineChars="0" w:firstLine="0"/>
        <w:rPr>
          <w:rFonts w:ascii="微软雅黑" w:eastAsia="微软雅黑" w:hAnsi="微软雅黑"/>
          <w:sz w:val="20"/>
          <w:szCs w:val="20"/>
        </w:rPr>
      </w:pPr>
      <w:r w:rsidRPr="00170159">
        <w:rPr>
          <w:rFonts w:ascii="微软雅黑" w:eastAsia="微软雅黑" w:hAnsi="微软雅黑" w:hint="eastAsia"/>
          <w:sz w:val="20"/>
          <w:szCs w:val="20"/>
        </w:rPr>
        <w:t>在友邦友享内，绑定本营销员的客户</w:t>
      </w:r>
      <w:r w:rsidR="00DE46F7" w:rsidRPr="00170159">
        <w:rPr>
          <w:rFonts w:ascii="微软雅黑" w:eastAsia="微软雅黑" w:hAnsi="微软雅黑" w:hint="eastAsia"/>
          <w:sz w:val="20"/>
          <w:szCs w:val="20"/>
        </w:rPr>
        <w:t>。</w:t>
      </w:r>
      <w:r w:rsidR="00FB702E" w:rsidRPr="00170159">
        <w:rPr>
          <w:rFonts w:ascii="微软雅黑" w:eastAsia="微软雅黑" w:hAnsi="微软雅黑" w:hint="eastAsia"/>
          <w:sz w:val="20"/>
          <w:szCs w:val="20"/>
        </w:rPr>
        <w:t>判断依据</w:t>
      </w:r>
      <w:bookmarkStart w:id="245" w:name="_Hlk102482783"/>
      <w:r w:rsidR="00FB702E" w:rsidRPr="00170159">
        <w:rPr>
          <w:rFonts w:ascii="微软雅黑" w:eastAsia="微软雅黑" w:hAnsi="微软雅黑" w:hint="eastAsia"/>
          <w:sz w:val="20"/>
          <w:szCs w:val="20"/>
        </w:rPr>
        <w:t>以OLS传过来的访客手机号是否注册OA为判断依据</w:t>
      </w:r>
      <w:bookmarkEnd w:id="245"/>
      <w:r w:rsidR="00FB702E" w:rsidRPr="00170159">
        <w:rPr>
          <w:rFonts w:ascii="微软雅黑" w:eastAsia="微软雅黑" w:hAnsi="微软雅黑" w:hint="eastAsia"/>
          <w:sz w:val="20"/>
          <w:szCs w:val="20"/>
        </w:rPr>
        <w:t>。</w:t>
      </w:r>
    </w:p>
    <w:bookmarkEnd w:id="242"/>
    <w:p w14:paraId="2F96454B" w14:textId="06FDFA31" w:rsidR="006813D4" w:rsidRPr="00170159" w:rsidRDefault="006813D4" w:rsidP="00363F1F">
      <w:pPr>
        <w:pStyle w:val="ListParagraph"/>
        <w:ind w:left="840" w:firstLineChars="0" w:firstLine="0"/>
        <w:rPr>
          <w:rFonts w:ascii="微软雅黑" w:eastAsia="微软雅黑" w:hAnsi="微软雅黑"/>
          <w:sz w:val="20"/>
          <w:szCs w:val="20"/>
        </w:rPr>
      </w:pPr>
      <w:r w:rsidRPr="00170159">
        <w:rPr>
          <w:rFonts w:ascii="微软雅黑" w:eastAsia="微软雅黑" w:hAnsi="微软雅黑" w:hint="eastAsia"/>
          <w:sz w:val="20"/>
          <w:szCs w:val="20"/>
        </w:rPr>
        <w:t>友享客户信息包含姓名，性别，手机号，生日，身份证等信息。</w:t>
      </w:r>
      <w:r w:rsidR="000C6C7A">
        <w:rPr>
          <w:rFonts w:ascii="微软雅黑" w:eastAsia="微软雅黑" w:hAnsi="微软雅黑" w:hint="eastAsia"/>
          <w:sz w:val="20"/>
          <w:szCs w:val="20"/>
        </w:rPr>
        <w:t>（友享客户头像信息不</w:t>
      </w:r>
      <w:r w:rsidR="00FE0AB2">
        <w:rPr>
          <w:rFonts w:ascii="微软雅黑" w:eastAsia="微软雅黑" w:hAnsi="微软雅黑" w:hint="eastAsia"/>
          <w:sz w:val="20"/>
          <w:szCs w:val="20"/>
        </w:rPr>
        <w:t>采集）</w:t>
      </w:r>
    </w:p>
    <w:p w14:paraId="075F218B" w14:textId="362B33A5" w:rsidR="006F35A5" w:rsidRPr="00170159" w:rsidRDefault="006F35A5" w:rsidP="006C6D45">
      <w:pPr>
        <w:pStyle w:val="ListParagraph"/>
        <w:numPr>
          <w:ilvl w:val="0"/>
          <w:numId w:val="47"/>
        </w:numPr>
        <w:ind w:firstLineChars="0"/>
        <w:rPr>
          <w:rFonts w:ascii="微软雅黑" w:eastAsia="微软雅黑" w:hAnsi="微软雅黑"/>
          <w:sz w:val="20"/>
          <w:szCs w:val="20"/>
        </w:rPr>
      </w:pPr>
      <w:r w:rsidRPr="00170159">
        <w:rPr>
          <w:rFonts w:ascii="微软雅黑" w:eastAsia="微软雅黑" w:hAnsi="微软雅黑" w:hint="eastAsia"/>
          <w:sz w:val="20"/>
          <w:szCs w:val="20"/>
        </w:rPr>
        <w:t>白名单客户</w:t>
      </w:r>
    </w:p>
    <w:p w14:paraId="32690A4C" w14:textId="7CAF4B89" w:rsidR="006F35A5" w:rsidRPr="00170159" w:rsidRDefault="00CF71BE" w:rsidP="00363F1F">
      <w:pPr>
        <w:pStyle w:val="ListParagraph"/>
        <w:ind w:left="840" w:firstLineChars="0" w:firstLine="0"/>
        <w:rPr>
          <w:rFonts w:ascii="微软雅黑" w:eastAsia="微软雅黑" w:hAnsi="微软雅黑"/>
          <w:sz w:val="20"/>
          <w:szCs w:val="20"/>
        </w:rPr>
      </w:pPr>
      <w:r w:rsidRPr="00170159">
        <w:rPr>
          <w:rFonts w:ascii="微软雅黑" w:eastAsia="微软雅黑" w:hAnsi="微软雅黑" w:hint="eastAsia"/>
          <w:sz w:val="20"/>
          <w:szCs w:val="20"/>
        </w:rPr>
        <w:t>公司公域流量获得的客户。比如官网留资、和携程合作留资、OA自主注册留资的客户。</w:t>
      </w:r>
      <w:bookmarkStart w:id="246" w:name="_Hlk102482793"/>
      <w:r w:rsidR="006F35A5" w:rsidRPr="00170159">
        <w:rPr>
          <w:rFonts w:ascii="微软雅黑" w:eastAsia="微软雅黑" w:hAnsi="微软雅黑" w:hint="eastAsia"/>
          <w:sz w:val="20"/>
          <w:szCs w:val="20"/>
        </w:rPr>
        <w:t>以</w:t>
      </w:r>
      <w:bookmarkStart w:id="247" w:name="_Hlk109748064"/>
      <w:r w:rsidR="006F35A5" w:rsidRPr="00170159">
        <w:rPr>
          <w:rFonts w:ascii="微软雅黑" w:eastAsia="微软雅黑" w:hAnsi="微软雅黑" w:hint="eastAsia"/>
          <w:sz w:val="20"/>
          <w:szCs w:val="20"/>
        </w:rPr>
        <w:t>OLS 传过来访客是否有白名单标识</w:t>
      </w:r>
      <w:bookmarkEnd w:id="247"/>
      <w:r w:rsidR="006F35A5" w:rsidRPr="00170159">
        <w:rPr>
          <w:rFonts w:ascii="微软雅黑" w:eastAsia="微软雅黑" w:hAnsi="微软雅黑" w:hint="eastAsia"/>
          <w:sz w:val="20"/>
          <w:szCs w:val="20"/>
        </w:rPr>
        <w:t>为判断依据</w:t>
      </w:r>
      <w:bookmarkEnd w:id="246"/>
      <w:r w:rsidR="006F35A5" w:rsidRPr="00170159">
        <w:rPr>
          <w:rFonts w:ascii="微软雅黑" w:eastAsia="微软雅黑" w:hAnsi="微软雅黑" w:hint="eastAsia"/>
          <w:sz w:val="20"/>
          <w:szCs w:val="20"/>
        </w:rPr>
        <w:t>。</w:t>
      </w:r>
    </w:p>
    <w:p w14:paraId="0E485E1E" w14:textId="77777777" w:rsidR="00973E45" w:rsidRDefault="00A566A3" w:rsidP="00363F1F">
      <w:pPr>
        <w:pStyle w:val="ListParagraph"/>
        <w:ind w:left="840" w:firstLineChars="0" w:firstLine="0"/>
        <w:rPr>
          <w:rFonts w:ascii="微软雅黑" w:eastAsia="微软雅黑" w:hAnsi="微软雅黑"/>
          <w:sz w:val="20"/>
          <w:szCs w:val="20"/>
        </w:rPr>
      </w:pPr>
      <w:r w:rsidRPr="00170159">
        <w:rPr>
          <w:rFonts w:ascii="微软雅黑" w:eastAsia="微软雅黑" w:hAnsi="微软雅黑" w:hint="eastAsia"/>
          <w:sz w:val="20"/>
          <w:szCs w:val="20"/>
        </w:rPr>
        <w:t>白名单</w:t>
      </w:r>
      <w:r w:rsidR="00A13A29" w:rsidRPr="00170159">
        <w:rPr>
          <w:rFonts w:ascii="微软雅黑" w:eastAsia="微软雅黑" w:hAnsi="微软雅黑" w:hint="eastAsia"/>
          <w:sz w:val="20"/>
          <w:szCs w:val="20"/>
        </w:rPr>
        <w:t>客户信息包含姓名，手机号</w:t>
      </w:r>
      <w:r w:rsidR="00BF49F0">
        <w:rPr>
          <w:rFonts w:ascii="微软雅黑" w:eastAsia="微软雅黑" w:hAnsi="微软雅黑" w:hint="eastAsia"/>
          <w:sz w:val="20"/>
          <w:szCs w:val="20"/>
        </w:rPr>
        <w:t>。</w:t>
      </w:r>
    </w:p>
    <w:p w14:paraId="6BF1C4F2" w14:textId="274A4E94" w:rsidR="00A566A3" w:rsidRPr="00170159" w:rsidRDefault="00973E45" w:rsidP="00363F1F">
      <w:pPr>
        <w:pStyle w:val="ListParagraph"/>
        <w:ind w:left="840" w:firstLineChars="0" w:firstLine="0"/>
        <w:rPr>
          <w:rFonts w:ascii="微软雅黑" w:eastAsia="微软雅黑" w:hAnsi="微软雅黑"/>
          <w:sz w:val="20"/>
          <w:szCs w:val="20"/>
        </w:rPr>
      </w:pPr>
      <w:r>
        <w:rPr>
          <w:rFonts w:ascii="微软雅黑" w:eastAsia="微软雅黑" w:hAnsi="微软雅黑" w:hint="eastAsia"/>
          <w:sz w:val="20"/>
          <w:szCs w:val="20"/>
        </w:rPr>
        <w:t>白名单客户首次进入访客列表时需生成一条</w:t>
      </w:r>
      <w:r w:rsidR="00A13A29" w:rsidRPr="00170159">
        <w:rPr>
          <w:rFonts w:ascii="微软雅黑" w:eastAsia="微软雅黑" w:hAnsi="微软雅黑" w:hint="eastAsia"/>
          <w:sz w:val="20"/>
          <w:szCs w:val="20"/>
        </w:rPr>
        <w:t>初始化待办</w:t>
      </w:r>
      <w:r>
        <w:rPr>
          <w:rFonts w:ascii="微软雅黑" w:eastAsia="微软雅黑" w:hAnsi="微软雅黑" w:hint="eastAsia"/>
          <w:sz w:val="20"/>
          <w:szCs w:val="20"/>
        </w:rPr>
        <w:t>，详见待办列表</w:t>
      </w:r>
      <w:r w:rsidR="00A13A29" w:rsidRPr="00170159">
        <w:rPr>
          <w:rFonts w:ascii="微软雅黑" w:eastAsia="微软雅黑" w:hAnsi="微软雅黑" w:hint="eastAsia"/>
          <w:sz w:val="20"/>
          <w:szCs w:val="20"/>
        </w:rPr>
        <w:t>。</w:t>
      </w:r>
    </w:p>
    <w:p w14:paraId="2F4A07F7" w14:textId="57C9E09A" w:rsidR="0045049D" w:rsidRPr="00170159" w:rsidRDefault="00FA0249" w:rsidP="006C6D45">
      <w:pPr>
        <w:pStyle w:val="ListParagraph"/>
        <w:numPr>
          <w:ilvl w:val="0"/>
          <w:numId w:val="47"/>
        </w:numPr>
        <w:ind w:firstLineChars="0"/>
        <w:rPr>
          <w:rFonts w:ascii="微软雅黑" w:eastAsia="微软雅黑" w:hAnsi="微软雅黑"/>
          <w:sz w:val="20"/>
          <w:szCs w:val="20"/>
        </w:rPr>
      </w:pPr>
      <w:r w:rsidRPr="00170159">
        <w:rPr>
          <w:rFonts w:ascii="微软雅黑" w:eastAsia="微软雅黑" w:hAnsi="微软雅黑" w:hint="eastAsia"/>
          <w:sz w:val="20"/>
          <w:szCs w:val="20"/>
        </w:rPr>
        <w:t>其它客户</w:t>
      </w:r>
    </w:p>
    <w:p w14:paraId="76BA5905" w14:textId="12700F73" w:rsidR="00FA0249" w:rsidRPr="00170159" w:rsidRDefault="00FA0249" w:rsidP="00363F1F">
      <w:pPr>
        <w:pStyle w:val="ListParagraph"/>
        <w:ind w:left="840" w:firstLineChars="0" w:firstLine="0"/>
        <w:rPr>
          <w:rFonts w:ascii="微软雅黑" w:eastAsia="微软雅黑" w:hAnsi="微软雅黑"/>
          <w:sz w:val="20"/>
          <w:szCs w:val="20"/>
        </w:rPr>
      </w:pPr>
      <w:bookmarkStart w:id="248" w:name="_Hlk102482803"/>
      <w:r w:rsidRPr="00170159">
        <w:rPr>
          <w:rFonts w:ascii="微软雅黑" w:eastAsia="微软雅黑" w:hAnsi="微软雅黑" w:hint="eastAsia"/>
          <w:sz w:val="20"/>
          <w:szCs w:val="20"/>
        </w:rPr>
        <w:t>兜底不满足上方任意条件的待识别访客。（目前业务层无此类型访客）</w:t>
      </w:r>
    </w:p>
    <w:bookmarkEnd w:id="248"/>
    <w:p w14:paraId="700D70F0" w14:textId="78D4016E" w:rsidR="00312A6B" w:rsidRPr="00170159" w:rsidRDefault="00616C9B" w:rsidP="009B528D">
      <w:pPr>
        <w:pStyle w:val="ListParagraph"/>
        <w:numPr>
          <w:ilvl w:val="0"/>
          <w:numId w:val="122"/>
        </w:numPr>
        <w:ind w:firstLineChars="0"/>
        <w:rPr>
          <w:rFonts w:ascii="微软雅黑" w:eastAsia="微软雅黑" w:hAnsi="微软雅黑"/>
          <w:sz w:val="20"/>
          <w:szCs w:val="20"/>
        </w:rPr>
      </w:pPr>
      <w:r w:rsidRPr="00170159">
        <w:rPr>
          <w:rFonts w:ascii="微软雅黑" w:eastAsia="微软雅黑" w:hAnsi="微软雅黑" w:hint="eastAsia"/>
          <w:sz w:val="20"/>
          <w:szCs w:val="20"/>
        </w:rPr>
        <w:t>待识别访客分类处理</w:t>
      </w:r>
    </w:p>
    <w:p w14:paraId="5A34A14D" w14:textId="671FB8C1" w:rsidR="00616C9B" w:rsidRPr="00170159" w:rsidRDefault="00616C9B" w:rsidP="002C6FDF">
      <w:pPr>
        <w:ind w:left="420"/>
        <w:rPr>
          <w:rFonts w:ascii="微软雅黑" w:eastAsia="微软雅黑" w:hAnsi="微软雅黑"/>
          <w:lang w:eastAsia="zh-CN"/>
        </w:rPr>
      </w:pPr>
      <w:r w:rsidRPr="00663E15">
        <w:rPr>
          <w:rFonts w:ascii="微软雅黑" w:eastAsia="微软雅黑" w:hAnsi="微软雅黑" w:hint="eastAsia"/>
          <w:lang w:eastAsia="zh-CN"/>
        </w:rPr>
        <w:t>访客</w:t>
      </w:r>
      <w:r w:rsidR="00204575" w:rsidRPr="00663E15">
        <w:rPr>
          <w:rFonts w:ascii="微软雅黑" w:eastAsia="微软雅黑" w:hAnsi="微软雅黑" w:hint="eastAsia"/>
          <w:lang w:eastAsia="zh-CN"/>
        </w:rPr>
        <w:t>来源按</w:t>
      </w:r>
      <w:r w:rsidRPr="00663E15">
        <w:rPr>
          <w:rFonts w:ascii="微软雅黑" w:eastAsia="微软雅黑" w:hAnsi="微软雅黑" w:hint="eastAsia"/>
          <w:lang w:eastAsia="zh-CN"/>
        </w:rPr>
        <w:t>标签</w:t>
      </w:r>
      <w:r w:rsidR="00170159" w:rsidRPr="00663E15">
        <w:rPr>
          <w:rFonts w:ascii="微软雅黑" w:eastAsia="微软雅黑" w:hAnsi="微软雅黑" w:hint="eastAsia"/>
          <w:lang w:eastAsia="zh-CN"/>
        </w:rPr>
        <w:t>形式</w:t>
      </w:r>
      <w:r w:rsidRPr="00663E15">
        <w:rPr>
          <w:rFonts w:ascii="微软雅黑" w:eastAsia="微软雅黑" w:hAnsi="微软雅黑" w:hint="eastAsia"/>
          <w:lang w:eastAsia="zh-CN"/>
        </w:rPr>
        <w:t>统一由One Service处理</w:t>
      </w:r>
      <w:r w:rsidR="00204575" w:rsidRPr="00663E15">
        <w:rPr>
          <w:rFonts w:ascii="微软雅黑" w:eastAsia="微软雅黑" w:hAnsi="微软雅黑" w:hint="eastAsia"/>
          <w:lang w:eastAsia="zh-CN"/>
        </w:rPr>
        <w:t>（</w:t>
      </w:r>
      <w:r w:rsidR="00A566A3" w:rsidRPr="00663E15">
        <w:rPr>
          <w:rFonts w:ascii="微软雅黑" w:eastAsia="微软雅黑" w:hAnsi="微软雅黑" w:hint="eastAsia"/>
          <w:lang w:eastAsia="zh-CN"/>
        </w:rPr>
        <w:t>包括O</w:t>
      </w:r>
      <w:r w:rsidR="00A566A3" w:rsidRPr="00663E15">
        <w:rPr>
          <w:rFonts w:ascii="微软雅黑" w:eastAsia="微软雅黑" w:hAnsi="微软雅黑"/>
          <w:lang w:eastAsia="zh-CN"/>
        </w:rPr>
        <w:t>LS</w:t>
      </w:r>
      <w:r w:rsidR="00204575" w:rsidRPr="00663E15">
        <w:rPr>
          <w:rFonts w:ascii="微软雅黑" w:eastAsia="微软雅黑" w:hAnsi="微软雅黑" w:hint="eastAsia"/>
          <w:lang w:eastAsia="zh-CN"/>
        </w:rPr>
        <w:t>提供的访客数据）</w:t>
      </w:r>
      <w:r w:rsidR="00663E15">
        <w:rPr>
          <w:rFonts w:ascii="微软雅黑" w:eastAsia="微软雅黑" w:hAnsi="微软雅黑" w:hint="eastAsia"/>
          <w:lang w:eastAsia="zh-CN"/>
        </w:rPr>
        <w:t>。</w:t>
      </w:r>
      <w:r w:rsidRPr="00170159">
        <w:rPr>
          <w:rFonts w:ascii="微软雅黑" w:eastAsia="微软雅黑" w:hAnsi="微软雅黑" w:hint="eastAsia"/>
          <w:lang w:eastAsia="zh-CN"/>
        </w:rPr>
        <w:t>其中【友邦友享</w:t>
      </w:r>
      <w:r w:rsidR="00204575" w:rsidRPr="00170159">
        <w:rPr>
          <w:rFonts w:ascii="微软雅黑" w:eastAsia="微软雅黑" w:hAnsi="微软雅黑" w:hint="eastAsia"/>
          <w:lang w:eastAsia="zh-CN"/>
        </w:rPr>
        <w:t>客</w:t>
      </w:r>
      <w:r w:rsidR="003E4AA9" w:rsidRPr="00170159">
        <w:rPr>
          <w:rFonts w:ascii="微软雅黑" w:eastAsia="微软雅黑" w:hAnsi="微软雅黑" w:hint="eastAsia"/>
          <w:lang w:eastAsia="zh-CN"/>
        </w:rPr>
        <w:t>户</w:t>
      </w:r>
      <w:r w:rsidRPr="00170159">
        <w:rPr>
          <w:rFonts w:ascii="微软雅黑" w:eastAsia="微软雅黑" w:hAnsi="微软雅黑" w:hint="eastAsia"/>
          <w:lang w:eastAsia="zh-CN"/>
        </w:rPr>
        <w:t>】【微信互动</w:t>
      </w:r>
      <w:r w:rsidR="003E4AA9" w:rsidRPr="00170159">
        <w:rPr>
          <w:rFonts w:ascii="微软雅黑" w:eastAsia="微软雅黑" w:hAnsi="微软雅黑" w:hint="eastAsia"/>
          <w:lang w:eastAsia="zh-CN"/>
        </w:rPr>
        <w:t>客户</w:t>
      </w:r>
      <w:r w:rsidRPr="00170159">
        <w:rPr>
          <w:rFonts w:ascii="微软雅黑" w:eastAsia="微软雅黑" w:hAnsi="微软雅黑" w:hint="eastAsia"/>
          <w:lang w:eastAsia="zh-CN"/>
        </w:rPr>
        <w:t>】【白名单客户】之间不互斥，只要满足对应的条件就打上相应的标签。在</w:t>
      </w:r>
      <w:r w:rsidR="003E4AA9" w:rsidRPr="00170159">
        <w:rPr>
          <w:rFonts w:ascii="微软雅黑" w:eastAsia="微软雅黑" w:hAnsi="微软雅黑" w:hint="eastAsia"/>
          <w:lang w:eastAsia="zh-CN"/>
        </w:rPr>
        <w:t>这</w:t>
      </w:r>
      <w:r w:rsidRPr="00170159">
        <w:rPr>
          <w:rFonts w:ascii="微软雅黑" w:eastAsia="微软雅黑" w:hAnsi="微软雅黑" w:hint="eastAsia"/>
          <w:lang w:eastAsia="zh-CN"/>
        </w:rPr>
        <w:t>三个标签都不满足的情况下，则打上【其他</w:t>
      </w:r>
      <w:r w:rsidR="003E4AA9" w:rsidRPr="00170159">
        <w:rPr>
          <w:rFonts w:ascii="微软雅黑" w:eastAsia="微软雅黑" w:hAnsi="微软雅黑" w:hint="eastAsia"/>
          <w:lang w:eastAsia="zh-CN"/>
        </w:rPr>
        <w:t>客户</w:t>
      </w:r>
      <w:r w:rsidRPr="00170159">
        <w:rPr>
          <w:rFonts w:ascii="微软雅黑" w:eastAsia="微软雅黑" w:hAnsi="微软雅黑" w:hint="eastAsia"/>
          <w:lang w:eastAsia="zh-CN"/>
        </w:rPr>
        <w:t>】的标签</w:t>
      </w:r>
      <w:r w:rsidR="00204575" w:rsidRPr="00170159">
        <w:rPr>
          <w:rFonts w:ascii="微软雅黑" w:eastAsia="微软雅黑" w:hAnsi="微软雅黑" w:hint="eastAsia"/>
          <w:lang w:eastAsia="zh-CN"/>
        </w:rPr>
        <w:t>。</w:t>
      </w:r>
    </w:p>
    <w:p w14:paraId="28E8C5F6" w14:textId="5A2ABC2F" w:rsidR="00663E15" w:rsidRDefault="00802ACB" w:rsidP="002C6FDF">
      <w:pPr>
        <w:ind w:firstLine="420"/>
        <w:rPr>
          <w:rFonts w:ascii="微软雅黑" w:eastAsia="微软雅黑" w:hAnsi="微软雅黑"/>
          <w:lang w:eastAsia="zh-CN"/>
        </w:rPr>
      </w:pPr>
      <w:r>
        <w:rPr>
          <w:rFonts w:ascii="微软雅黑" w:eastAsia="微软雅黑" w:hAnsi="微软雅黑" w:hint="eastAsia"/>
          <w:lang w:eastAsia="zh-CN"/>
        </w:rPr>
        <w:t>举例</w:t>
      </w:r>
      <w:r w:rsidR="00663E15">
        <w:rPr>
          <w:rFonts w:ascii="微软雅黑" w:eastAsia="微软雅黑" w:hAnsi="微软雅黑" w:hint="eastAsia"/>
          <w:lang w:eastAsia="zh-CN"/>
        </w:rPr>
        <w:t>说明：</w:t>
      </w:r>
    </w:p>
    <w:p w14:paraId="4285DBDF" w14:textId="2093EB74" w:rsidR="00D65751" w:rsidRPr="00663E15" w:rsidRDefault="00663E15" w:rsidP="002C6FDF">
      <w:pPr>
        <w:ind w:left="420"/>
        <w:rPr>
          <w:rFonts w:ascii="微软雅黑" w:eastAsia="微软雅黑" w:hAnsi="微软雅黑"/>
          <w:lang w:eastAsia="zh-CN"/>
        </w:rPr>
      </w:pPr>
      <w:r>
        <w:rPr>
          <w:rFonts w:ascii="微软雅黑" w:eastAsia="微软雅黑" w:hAnsi="微软雅黑" w:hint="eastAsia"/>
          <w:lang w:eastAsia="zh-CN"/>
        </w:rPr>
        <w:t>业务上</w:t>
      </w:r>
      <w:r w:rsidR="006969BE">
        <w:rPr>
          <w:rFonts w:ascii="微软雅黑" w:eastAsia="微软雅黑" w:hAnsi="微软雅黑" w:hint="eastAsia"/>
          <w:lang w:eastAsia="zh-CN"/>
        </w:rPr>
        <w:t>对于</w:t>
      </w:r>
      <w:r w:rsidR="00D65751" w:rsidRPr="00663E15">
        <w:rPr>
          <w:rFonts w:ascii="微软雅黑" w:eastAsia="微软雅黑" w:hAnsi="微软雅黑" w:hint="eastAsia"/>
          <w:lang w:eastAsia="zh-CN"/>
        </w:rPr>
        <w:t>一个访客，可能既有【微信互动</w:t>
      </w:r>
      <w:r w:rsidR="003E4307" w:rsidRPr="00663E15">
        <w:rPr>
          <w:rFonts w:ascii="微软雅黑" w:eastAsia="微软雅黑" w:hAnsi="微软雅黑" w:hint="eastAsia"/>
          <w:lang w:eastAsia="zh-CN"/>
        </w:rPr>
        <w:t>客户</w:t>
      </w:r>
      <w:r w:rsidR="00D65751" w:rsidRPr="00663E15">
        <w:rPr>
          <w:rFonts w:ascii="微软雅黑" w:eastAsia="微软雅黑" w:hAnsi="微软雅黑" w:hint="eastAsia"/>
          <w:lang w:eastAsia="zh-CN"/>
        </w:rPr>
        <w:t>】，也有【友邦友享</w:t>
      </w:r>
      <w:r w:rsidR="003E4307" w:rsidRPr="00663E15">
        <w:rPr>
          <w:rFonts w:ascii="微软雅黑" w:eastAsia="微软雅黑" w:hAnsi="微软雅黑" w:hint="eastAsia"/>
          <w:lang w:eastAsia="zh-CN"/>
        </w:rPr>
        <w:t>客户</w:t>
      </w:r>
      <w:r w:rsidR="00D65751" w:rsidRPr="00663E15">
        <w:rPr>
          <w:rFonts w:ascii="微软雅黑" w:eastAsia="微软雅黑" w:hAnsi="微软雅黑" w:hint="eastAsia"/>
          <w:lang w:eastAsia="zh-CN"/>
        </w:rPr>
        <w:t>】</w:t>
      </w:r>
      <w:r w:rsidR="006969BE">
        <w:rPr>
          <w:rFonts w:ascii="微软雅黑" w:eastAsia="微软雅黑" w:hAnsi="微软雅黑" w:hint="eastAsia"/>
          <w:lang w:eastAsia="zh-CN"/>
        </w:rPr>
        <w:t>标签</w:t>
      </w:r>
      <w:r w:rsidR="00D65751" w:rsidRPr="00663E15">
        <w:rPr>
          <w:rFonts w:ascii="微软雅黑" w:eastAsia="微软雅黑" w:hAnsi="微软雅黑" w:hint="eastAsia"/>
          <w:lang w:eastAsia="zh-CN"/>
        </w:rPr>
        <w:t>，如OA 小程序互动的客户，OLS 传过来</w:t>
      </w:r>
      <w:r w:rsidR="003E4307" w:rsidRPr="00663E15">
        <w:rPr>
          <w:rFonts w:ascii="微软雅黑" w:eastAsia="微软雅黑" w:hAnsi="微软雅黑" w:hint="eastAsia"/>
          <w:lang w:eastAsia="zh-CN"/>
        </w:rPr>
        <w:t>时既</w:t>
      </w:r>
      <w:r w:rsidR="00D65751" w:rsidRPr="00663E15">
        <w:rPr>
          <w:rFonts w:ascii="微软雅黑" w:eastAsia="微软雅黑" w:hAnsi="微软雅黑" w:hint="eastAsia"/>
          <w:lang w:eastAsia="zh-CN"/>
        </w:rPr>
        <w:t>有手机号又有微信号</w:t>
      </w:r>
      <w:r w:rsidR="003E4307" w:rsidRPr="00663E15">
        <w:rPr>
          <w:rFonts w:ascii="微软雅黑" w:eastAsia="微软雅黑" w:hAnsi="微软雅黑" w:hint="eastAsia"/>
          <w:lang w:eastAsia="zh-CN"/>
        </w:rPr>
        <w:t>，则O</w:t>
      </w:r>
      <w:r w:rsidR="003E4307" w:rsidRPr="00663E15">
        <w:rPr>
          <w:rFonts w:ascii="微软雅黑" w:eastAsia="微软雅黑" w:hAnsi="微软雅黑"/>
          <w:lang w:eastAsia="zh-CN"/>
        </w:rPr>
        <w:t xml:space="preserve">ne Service </w:t>
      </w:r>
      <w:r w:rsidR="003E4307" w:rsidRPr="00663E15">
        <w:rPr>
          <w:rFonts w:ascii="微软雅黑" w:eastAsia="微软雅黑" w:hAnsi="微软雅黑" w:hint="eastAsia"/>
          <w:lang w:eastAsia="zh-CN"/>
        </w:rPr>
        <w:t>需同时给该客户打上微信互动客户和友邦友享客户标签。</w:t>
      </w:r>
    </w:p>
    <w:p w14:paraId="7F3B9F53" w14:textId="33FFBCBA" w:rsidR="00616C9B" w:rsidRPr="00616C9B" w:rsidRDefault="001B0147" w:rsidP="00616C9B">
      <w:pPr>
        <w:rPr>
          <w:rFonts w:ascii="微软雅黑" w:eastAsia="微软雅黑" w:hAnsi="微软雅黑"/>
          <w:lang w:eastAsia="zh-CN"/>
        </w:rPr>
      </w:pPr>
      <w:r>
        <w:rPr>
          <w:rFonts w:ascii="微软雅黑" w:eastAsia="微软雅黑" w:hAnsi="微软雅黑"/>
          <w:lang w:eastAsia="zh-CN"/>
        </w:rPr>
        <w:tab/>
      </w:r>
    </w:p>
    <w:p w14:paraId="71A085B1" w14:textId="0DA51CF6" w:rsidR="00603DB7" w:rsidRPr="00727468" w:rsidRDefault="00603DB7" w:rsidP="00603DB7">
      <w:pPr>
        <w:pStyle w:val="Heading3"/>
        <w:spacing w:before="0" w:after="0"/>
        <w:rPr>
          <w:rFonts w:ascii="微软雅黑" w:eastAsia="微软雅黑" w:hAnsi="微软雅黑"/>
        </w:rPr>
      </w:pPr>
      <w:bookmarkStart w:id="249" w:name="_Toc111473596"/>
      <w:r>
        <w:rPr>
          <w:rFonts w:ascii="微软雅黑" w:eastAsia="微软雅黑" w:hAnsi="微软雅黑" w:hint="eastAsia"/>
        </w:rPr>
        <w:t>待识别访客标识</w:t>
      </w:r>
      <w:bookmarkEnd w:id="249"/>
    </w:p>
    <w:p w14:paraId="37495D0C" w14:textId="00F760B3" w:rsidR="00E54833" w:rsidRPr="00951708" w:rsidRDefault="00D141E1" w:rsidP="009B528D">
      <w:pPr>
        <w:pStyle w:val="ListParagraph"/>
        <w:numPr>
          <w:ilvl w:val="0"/>
          <w:numId w:val="123"/>
        </w:numPr>
        <w:ind w:firstLineChars="0"/>
        <w:rPr>
          <w:rFonts w:ascii="微软雅黑" w:eastAsia="微软雅黑" w:hAnsi="微软雅黑"/>
          <w:sz w:val="20"/>
          <w:szCs w:val="20"/>
        </w:rPr>
      </w:pPr>
      <w:r w:rsidRPr="00951708">
        <w:rPr>
          <w:rFonts w:ascii="微软雅黑" w:eastAsia="微软雅黑" w:hAnsi="微软雅黑" w:hint="eastAsia"/>
          <w:sz w:val="20"/>
          <w:szCs w:val="20"/>
        </w:rPr>
        <w:t>待识别访客，根据其身份识别的唯一性判断标准</w:t>
      </w:r>
      <w:r w:rsidR="00036501">
        <w:rPr>
          <w:rFonts w:ascii="微软雅黑" w:eastAsia="微软雅黑" w:hAnsi="微软雅黑" w:hint="eastAsia"/>
          <w:sz w:val="20"/>
          <w:szCs w:val="20"/>
        </w:rPr>
        <w:t>区分</w:t>
      </w:r>
      <w:r w:rsidRPr="00951708">
        <w:rPr>
          <w:rFonts w:ascii="微软雅黑" w:eastAsia="微软雅黑" w:hAnsi="微软雅黑" w:hint="eastAsia"/>
          <w:sz w:val="20"/>
          <w:szCs w:val="20"/>
        </w:rPr>
        <w:t>为2类</w:t>
      </w:r>
      <w:r w:rsidR="0036778F">
        <w:rPr>
          <w:rFonts w:ascii="微软雅黑" w:eastAsia="微软雅黑" w:hAnsi="微软雅黑" w:hint="eastAsia"/>
          <w:sz w:val="20"/>
          <w:szCs w:val="20"/>
        </w:rPr>
        <w:t>：</w:t>
      </w:r>
    </w:p>
    <w:p w14:paraId="53FF7B6A" w14:textId="1960E35B" w:rsidR="008478D1" w:rsidRDefault="008478D1" w:rsidP="009B528D">
      <w:pPr>
        <w:pStyle w:val="ListParagraph"/>
        <w:numPr>
          <w:ilvl w:val="0"/>
          <w:numId w:val="124"/>
        </w:numPr>
        <w:ind w:firstLineChars="0"/>
        <w:rPr>
          <w:rFonts w:ascii="微软雅黑" w:eastAsia="微软雅黑" w:hAnsi="微软雅黑"/>
          <w:sz w:val="20"/>
          <w:szCs w:val="20"/>
        </w:rPr>
      </w:pPr>
      <w:bookmarkStart w:id="250" w:name="_Hlk102482859"/>
      <w:r w:rsidRPr="00674245">
        <w:rPr>
          <w:rFonts w:ascii="微软雅黑" w:eastAsia="微软雅黑" w:hAnsi="微软雅黑" w:hint="eastAsia"/>
          <w:sz w:val="20"/>
          <w:szCs w:val="20"/>
        </w:rPr>
        <w:t>通过</w:t>
      </w:r>
      <w:r w:rsidRPr="00674245">
        <w:rPr>
          <w:rFonts w:ascii="微软雅黑" w:eastAsia="微软雅黑" w:hAnsi="微软雅黑"/>
          <w:sz w:val="20"/>
          <w:szCs w:val="20"/>
        </w:rPr>
        <w:t>One Service</w:t>
      </w:r>
      <w:r w:rsidRPr="00674245">
        <w:rPr>
          <w:rFonts w:ascii="微软雅黑" w:eastAsia="微软雅黑" w:hAnsi="微软雅黑" w:hint="eastAsia"/>
          <w:sz w:val="20"/>
          <w:szCs w:val="20"/>
        </w:rPr>
        <w:t>清洗出来的访客</w:t>
      </w:r>
      <w:r w:rsidR="00D141E1">
        <w:rPr>
          <w:rFonts w:ascii="微软雅黑" w:eastAsia="微软雅黑" w:hAnsi="微软雅黑" w:hint="eastAsia"/>
          <w:sz w:val="20"/>
          <w:szCs w:val="20"/>
        </w:rPr>
        <w:t>，</w:t>
      </w:r>
      <w:r w:rsidRPr="00674245">
        <w:rPr>
          <w:rFonts w:ascii="微软雅黑" w:eastAsia="微软雅黑" w:hAnsi="微软雅黑" w:hint="eastAsia"/>
          <w:sz w:val="20"/>
          <w:szCs w:val="20"/>
        </w:rPr>
        <w:t>以微信生态</w:t>
      </w:r>
      <w:r w:rsidRPr="00674245">
        <w:rPr>
          <w:rFonts w:ascii="微软雅黑" w:eastAsia="微软雅黑" w:hAnsi="微软雅黑"/>
          <w:sz w:val="20"/>
          <w:szCs w:val="20"/>
        </w:rPr>
        <w:t>Union ID</w:t>
      </w:r>
      <w:r w:rsidR="00D141E1">
        <w:rPr>
          <w:rFonts w:ascii="微软雅黑" w:eastAsia="微软雅黑" w:hAnsi="微软雅黑" w:hint="eastAsia"/>
          <w:sz w:val="20"/>
          <w:szCs w:val="20"/>
        </w:rPr>
        <w:t>作为唯一性判断标准，标识为</w:t>
      </w:r>
      <w:r w:rsidRPr="00674245">
        <w:rPr>
          <w:rFonts w:ascii="微软雅黑" w:eastAsia="微软雅黑" w:hAnsi="微软雅黑" w:hint="eastAsia"/>
          <w:sz w:val="20"/>
          <w:szCs w:val="20"/>
        </w:rPr>
        <w:t>【微信标识客户】</w:t>
      </w:r>
      <w:r w:rsidR="00474EBC">
        <w:rPr>
          <w:rFonts w:ascii="微软雅黑" w:eastAsia="微软雅黑" w:hAnsi="微软雅黑" w:hint="eastAsia"/>
          <w:sz w:val="20"/>
          <w:szCs w:val="20"/>
        </w:rPr>
        <w:t>。</w:t>
      </w:r>
    </w:p>
    <w:p w14:paraId="34FEE12B" w14:textId="6557AD43" w:rsidR="00810F0B" w:rsidRPr="00674245" w:rsidRDefault="00810F0B" w:rsidP="00810F0B">
      <w:pPr>
        <w:pStyle w:val="ListParagraph"/>
        <w:ind w:left="840" w:firstLineChars="0" w:firstLine="0"/>
        <w:rPr>
          <w:rFonts w:ascii="微软雅黑" w:eastAsia="微软雅黑" w:hAnsi="微软雅黑"/>
          <w:sz w:val="20"/>
          <w:szCs w:val="20"/>
        </w:rPr>
      </w:pPr>
      <w:r>
        <w:rPr>
          <w:rFonts w:ascii="微软雅黑" w:eastAsia="微软雅黑" w:hAnsi="微软雅黑" w:hint="eastAsia"/>
          <w:sz w:val="20"/>
          <w:szCs w:val="20"/>
        </w:rPr>
        <w:t>若【微信标识客户】无微信昵称，则不</w:t>
      </w:r>
      <w:r w:rsidR="002E1AD9">
        <w:rPr>
          <w:rFonts w:ascii="微软雅黑" w:eastAsia="微软雅黑" w:hAnsi="微软雅黑" w:hint="eastAsia"/>
          <w:sz w:val="20"/>
          <w:szCs w:val="20"/>
        </w:rPr>
        <w:t>清洗到</w:t>
      </w:r>
      <w:r>
        <w:rPr>
          <w:rFonts w:ascii="微软雅黑" w:eastAsia="微软雅黑" w:hAnsi="微软雅黑" w:hint="eastAsia"/>
          <w:sz w:val="20"/>
          <w:szCs w:val="20"/>
        </w:rPr>
        <w:t>待识别访客列表中。</w:t>
      </w:r>
    </w:p>
    <w:p w14:paraId="0B2E6B6D" w14:textId="5838729C" w:rsidR="008478D1" w:rsidRDefault="008478D1" w:rsidP="009B528D">
      <w:pPr>
        <w:pStyle w:val="ListParagraph"/>
        <w:numPr>
          <w:ilvl w:val="0"/>
          <w:numId w:val="124"/>
        </w:numPr>
        <w:ind w:firstLineChars="0"/>
        <w:rPr>
          <w:rFonts w:ascii="微软雅黑" w:eastAsia="微软雅黑" w:hAnsi="微软雅黑"/>
          <w:sz w:val="20"/>
          <w:szCs w:val="20"/>
        </w:rPr>
      </w:pPr>
      <w:r w:rsidRPr="00674245">
        <w:rPr>
          <w:rFonts w:ascii="微软雅黑" w:eastAsia="微软雅黑" w:hAnsi="微软雅黑" w:hint="eastAsia"/>
          <w:sz w:val="20"/>
          <w:szCs w:val="20"/>
        </w:rPr>
        <w:lastRenderedPageBreak/>
        <w:t>通过</w:t>
      </w:r>
      <w:r w:rsidRPr="00674245">
        <w:rPr>
          <w:rFonts w:ascii="微软雅黑" w:eastAsia="微软雅黑" w:hAnsi="微软雅黑"/>
          <w:sz w:val="20"/>
          <w:szCs w:val="20"/>
        </w:rPr>
        <w:t>OLS</w:t>
      </w:r>
      <w:r w:rsidRPr="00674245">
        <w:rPr>
          <w:rFonts w:ascii="微软雅黑" w:eastAsia="微软雅黑" w:hAnsi="微软雅黑" w:hint="eastAsia"/>
          <w:sz w:val="20"/>
          <w:szCs w:val="20"/>
        </w:rPr>
        <w:t>清洗出来的访客</w:t>
      </w:r>
      <w:r w:rsidR="00474EBC">
        <w:rPr>
          <w:rFonts w:ascii="微软雅黑" w:eastAsia="微软雅黑" w:hAnsi="微软雅黑" w:hint="eastAsia"/>
          <w:sz w:val="20"/>
          <w:szCs w:val="20"/>
        </w:rPr>
        <w:t>，</w:t>
      </w:r>
      <w:r w:rsidRPr="00674245">
        <w:rPr>
          <w:rFonts w:ascii="微软雅黑" w:eastAsia="微软雅黑" w:hAnsi="微软雅黑" w:hint="eastAsia"/>
          <w:sz w:val="20"/>
          <w:szCs w:val="20"/>
        </w:rPr>
        <w:t>以手机号作为</w:t>
      </w:r>
      <w:r w:rsidR="00474EBC">
        <w:rPr>
          <w:rFonts w:ascii="微软雅黑" w:eastAsia="微软雅黑" w:hAnsi="微软雅黑" w:hint="eastAsia"/>
          <w:sz w:val="20"/>
          <w:szCs w:val="20"/>
        </w:rPr>
        <w:t>唯一性判断标准，</w:t>
      </w:r>
      <w:r w:rsidRPr="00674245">
        <w:rPr>
          <w:rFonts w:ascii="微软雅黑" w:eastAsia="微软雅黑" w:hAnsi="微软雅黑" w:hint="eastAsia"/>
          <w:sz w:val="20"/>
          <w:szCs w:val="20"/>
        </w:rPr>
        <w:t>标识为【手机号标识客户】</w:t>
      </w:r>
      <w:r w:rsidR="00474EBC">
        <w:rPr>
          <w:rFonts w:ascii="微软雅黑" w:eastAsia="微软雅黑" w:hAnsi="微软雅黑" w:hint="eastAsia"/>
          <w:sz w:val="20"/>
          <w:szCs w:val="20"/>
        </w:rPr>
        <w:t>。</w:t>
      </w:r>
    </w:p>
    <w:p w14:paraId="0891A6C3" w14:textId="629E3960" w:rsidR="00810F0B" w:rsidRDefault="00810F0B" w:rsidP="00810F0B">
      <w:pPr>
        <w:pStyle w:val="ListParagraph"/>
        <w:ind w:left="840" w:firstLineChars="0" w:firstLine="0"/>
        <w:rPr>
          <w:rFonts w:ascii="微软雅黑" w:eastAsia="微软雅黑" w:hAnsi="微软雅黑"/>
          <w:sz w:val="20"/>
          <w:szCs w:val="20"/>
        </w:rPr>
      </w:pPr>
      <w:r>
        <w:rPr>
          <w:rFonts w:ascii="微软雅黑" w:eastAsia="微软雅黑" w:hAnsi="微软雅黑" w:hint="eastAsia"/>
          <w:sz w:val="20"/>
          <w:szCs w:val="20"/>
        </w:rPr>
        <w:t>【手机号标识客户】的姓名优先于昵称</w:t>
      </w:r>
      <w:r w:rsidR="009B1679">
        <w:rPr>
          <w:rFonts w:ascii="微软雅黑" w:eastAsia="微软雅黑" w:hAnsi="微软雅黑" w:hint="eastAsia"/>
          <w:sz w:val="20"/>
          <w:szCs w:val="20"/>
        </w:rPr>
        <w:t>显示，若既无姓名又无昵称则不</w:t>
      </w:r>
      <w:r w:rsidR="002E1AD9">
        <w:rPr>
          <w:rFonts w:ascii="微软雅黑" w:eastAsia="微软雅黑" w:hAnsi="微软雅黑" w:hint="eastAsia"/>
          <w:sz w:val="20"/>
          <w:szCs w:val="20"/>
        </w:rPr>
        <w:t>清洗到</w:t>
      </w:r>
      <w:r w:rsidR="009B1679">
        <w:rPr>
          <w:rFonts w:ascii="微软雅黑" w:eastAsia="微软雅黑" w:hAnsi="微软雅黑" w:hint="eastAsia"/>
          <w:sz w:val="20"/>
          <w:szCs w:val="20"/>
        </w:rPr>
        <w:t>待识别访客列表中。</w:t>
      </w:r>
    </w:p>
    <w:p w14:paraId="1CAD7656" w14:textId="490A5EEC" w:rsidR="003515BE" w:rsidRPr="003515BE" w:rsidRDefault="003515BE" w:rsidP="009B528D">
      <w:pPr>
        <w:pStyle w:val="ListParagraph"/>
        <w:numPr>
          <w:ilvl w:val="0"/>
          <w:numId w:val="124"/>
        </w:numPr>
        <w:ind w:firstLineChars="0"/>
        <w:rPr>
          <w:rFonts w:ascii="微软雅黑" w:eastAsia="微软雅黑" w:hAnsi="微软雅黑"/>
          <w:sz w:val="20"/>
          <w:szCs w:val="20"/>
        </w:rPr>
      </w:pPr>
      <w:r w:rsidRPr="00DC0B43">
        <w:rPr>
          <w:rFonts w:ascii="微软雅黑" w:eastAsia="微软雅黑" w:hAnsi="微软雅黑" w:hint="eastAsia"/>
          <w:sz w:val="20"/>
          <w:szCs w:val="20"/>
        </w:rPr>
        <w:t>【微信标识客户】与【手机号标识客户】自动合并的情况下，该访客同时具备两个标识</w:t>
      </w:r>
      <w:r>
        <w:rPr>
          <w:rFonts w:ascii="微软雅黑" w:eastAsia="微软雅黑" w:hAnsi="微软雅黑" w:hint="eastAsia"/>
          <w:sz w:val="20"/>
          <w:szCs w:val="20"/>
        </w:rPr>
        <w:t>。</w:t>
      </w:r>
    </w:p>
    <w:bookmarkEnd w:id="250"/>
    <w:p w14:paraId="563ED7FC" w14:textId="3CDEEA49" w:rsidR="00312A6B" w:rsidRPr="007D087B" w:rsidRDefault="007D087B" w:rsidP="009B528D">
      <w:pPr>
        <w:pStyle w:val="ListParagraph"/>
        <w:numPr>
          <w:ilvl w:val="0"/>
          <w:numId w:val="123"/>
        </w:numPr>
        <w:ind w:firstLineChars="0"/>
        <w:rPr>
          <w:rFonts w:ascii="微软雅黑" w:eastAsia="微软雅黑" w:hAnsi="微软雅黑"/>
          <w:sz w:val="20"/>
          <w:szCs w:val="20"/>
        </w:rPr>
      </w:pPr>
      <w:r w:rsidRPr="007D087B">
        <w:rPr>
          <w:rFonts w:ascii="微软雅黑" w:eastAsia="微软雅黑" w:hAnsi="微软雅黑" w:hint="eastAsia"/>
          <w:sz w:val="20"/>
          <w:szCs w:val="20"/>
        </w:rPr>
        <w:t>待识别访客自动合并规则</w:t>
      </w:r>
    </w:p>
    <w:p w14:paraId="197981F5" w14:textId="1924CB36" w:rsidR="007D087B" w:rsidRDefault="009E129E" w:rsidP="00CF0A01">
      <w:pPr>
        <w:ind w:left="420"/>
        <w:rPr>
          <w:rFonts w:ascii="微软雅黑" w:eastAsia="微软雅黑" w:hAnsi="微软雅黑"/>
          <w:lang w:eastAsia="zh-CN"/>
        </w:rPr>
      </w:pPr>
      <w:r>
        <w:rPr>
          <w:rFonts w:ascii="微软雅黑" w:eastAsia="微软雅黑" w:hAnsi="微软雅黑"/>
          <w:lang w:eastAsia="zh-CN"/>
        </w:rPr>
        <w:t>One Service</w:t>
      </w:r>
      <w:r>
        <w:rPr>
          <w:rFonts w:ascii="微软雅黑" w:eastAsia="微软雅黑" w:hAnsi="微软雅黑" w:hint="eastAsia"/>
          <w:lang w:eastAsia="zh-CN"/>
        </w:rPr>
        <w:t>根据待识别访客的</w:t>
      </w:r>
      <w:r w:rsidR="00E5305C">
        <w:rPr>
          <w:rFonts w:ascii="微软雅黑" w:eastAsia="微软雅黑" w:hAnsi="微软雅黑" w:hint="eastAsia"/>
          <w:lang w:eastAsia="zh-CN"/>
        </w:rPr>
        <w:t>唯一性标识来触发自动合并</w:t>
      </w:r>
      <w:r w:rsidR="00CF0A01">
        <w:rPr>
          <w:rFonts w:ascii="微软雅黑" w:eastAsia="微软雅黑" w:hAnsi="微软雅黑" w:hint="eastAsia"/>
          <w:lang w:eastAsia="zh-CN"/>
        </w:rPr>
        <w:t>，自动合并之后作为一个访客出现在待识别访客列表。</w:t>
      </w:r>
    </w:p>
    <w:p w14:paraId="67131D59" w14:textId="7AC7954A" w:rsidR="00036501" w:rsidRPr="00036501" w:rsidRDefault="00036501" w:rsidP="009B528D">
      <w:pPr>
        <w:pStyle w:val="ListParagraph"/>
        <w:numPr>
          <w:ilvl w:val="0"/>
          <w:numId w:val="125"/>
        </w:numPr>
        <w:ind w:firstLineChars="0"/>
        <w:rPr>
          <w:rFonts w:ascii="微软雅黑" w:eastAsia="微软雅黑" w:hAnsi="微软雅黑"/>
          <w:sz w:val="20"/>
          <w:szCs w:val="20"/>
        </w:rPr>
      </w:pPr>
      <w:r w:rsidRPr="00036501">
        <w:rPr>
          <w:rFonts w:ascii="微软雅黑" w:eastAsia="微软雅黑" w:hAnsi="微软雅黑" w:hint="eastAsia"/>
          <w:sz w:val="20"/>
          <w:szCs w:val="20"/>
        </w:rPr>
        <w:t>若</w:t>
      </w:r>
      <w:r w:rsidRPr="00474EBC">
        <w:rPr>
          <w:rFonts w:ascii="微软雅黑" w:eastAsia="微软雅黑" w:hAnsi="微软雅黑" w:hint="eastAsia"/>
          <w:sz w:val="20"/>
          <w:szCs w:val="20"/>
        </w:rPr>
        <w:t>【微信标识客户】与【手机号标识客户】</w:t>
      </w:r>
      <w:r w:rsidRPr="00036501">
        <w:rPr>
          <w:rFonts w:ascii="微软雅黑" w:eastAsia="微软雅黑" w:hAnsi="微软雅黑" w:hint="eastAsia"/>
          <w:sz w:val="20"/>
          <w:szCs w:val="20"/>
        </w:rPr>
        <w:t>的手机号和Union ID都分别存在的情况下，判断手机号和Union ID 都一致才自动合并</w:t>
      </w:r>
      <w:r w:rsidR="007E1670">
        <w:rPr>
          <w:rFonts w:ascii="微软雅黑" w:eastAsia="微软雅黑" w:hAnsi="微软雅黑" w:hint="eastAsia"/>
          <w:sz w:val="20"/>
          <w:szCs w:val="20"/>
        </w:rPr>
        <w:t>。</w:t>
      </w:r>
    </w:p>
    <w:p w14:paraId="324AFEF8" w14:textId="55B739F5" w:rsidR="00E5305C" w:rsidRDefault="00036501" w:rsidP="009B528D">
      <w:pPr>
        <w:pStyle w:val="ListParagraph"/>
        <w:numPr>
          <w:ilvl w:val="0"/>
          <w:numId w:val="125"/>
        </w:numPr>
        <w:ind w:firstLineChars="0"/>
        <w:rPr>
          <w:rFonts w:ascii="微软雅黑" w:eastAsia="微软雅黑" w:hAnsi="微软雅黑"/>
          <w:sz w:val="20"/>
          <w:szCs w:val="20"/>
        </w:rPr>
      </w:pPr>
      <w:r w:rsidRPr="00036501">
        <w:rPr>
          <w:rFonts w:ascii="微软雅黑" w:eastAsia="微软雅黑" w:hAnsi="微软雅黑" w:hint="eastAsia"/>
          <w:sz w:val="20"/>
          <w:szCs w:val="20"/>
        </w:rPr>
        <w:t>若</w:t>
      </w:r>
      <w:r w:rsidRPr="00474EBC">
        <w:rPr>
          <w:rFonts w:ascii="微软雅黑" w:eastAsia="微软雅黑" w:hAnsi="微软雅黑" w:hint="eastAsia"/>
          <w:sz w:val="20"/>
          <w:szCs w:val="20"/>
        </w:rPr>
        <w:t>【微信标识客户】与【手机号标识客户】</w:t>
      </w:r>
      <w:r w:rsidRPr="00036501">
        <w:rPr>
          <w:rFonts w:ascii="微软雅黑" w:eastAsia="微软雅黑" w:hAnsi="微软雅黑" w:hint="eastAsia"/>
          <w:sz w:val="20"/>
          <w:szCs w:val="20"/>
        </w:rPr>
        <w:t>中有一个客户缺少手机号或Union ID，则手机号一致或Union ID一致，就执行自动合并</w:t>
      </w:r>
      <w:r w:rsidR="007E1670">
        <w:rPr>
          <w:rFonts w:ascii="微软雅黑" w:eastAsia="微软雅黑" w:hAnsi="微软雅黑" w:hint="eastAsia"/>
          <w:sz w:val="20"/>
          <w:szCs w:val="20"/>
        </w:rPr>
        <w:t>。</w:t>
      </w:r>
    </w:p>
    <w:tbl>
      <w:tblPr>
        <w:tblW w:w="7726" w:type="dxa"/>
        <w:tblInd w:w="800" w:type="dxa"/>
        <w:tblLook w:val="04A0" w:firstRow="1" w:lastRow="0" w:firstColumn="1" w:lastColumn="0" w:noHBand="0" w:noVBand="1"/>
      </w:tblPr>
      <w:tblGrid>
        <w:gridCol w:w="704"/>
        <w:gridCol w:w="1656"/>
        <w:gridCol w:w="1460"/>
        <w:gridCol w:w="1638"/>
        <w:gridCol w:w="2268"/>
      </w:tblGrid>
      <w:tr w:rsidR="000260FC" w:rsidRPr="001A0E4F" w14:paraId="5B6028AE" w14:textId="77777777" w:rsidTr="0036778F">
        <w:trPr>
          <w:trHeight w:val="260"/>
        </w:trPr>
        <w:tc>
          <w:tcPr>
            <w:tcW w:w="70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57928E5"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bookmarkStart w:id="251" w:name="_Hlk102482939"/>
            <w:r w:rsidRPr="001A0E4F">
              <w:rPr>
                <w:rFonts w:ascii="微软雅黑" w:eastAsia="微软雅黑" w:hAnsi="微软雅黑" w:cs="宋体" w:hint="eastAsia"/>
                <w:color w:val="000000"/>
                <w:sz w:val="18"/>
                <w:szCs w:val="18"/>
                <w:lang w:eastAsia="zh-CN"/>
              </w:rPr>
              <w:t>场景</w:t>
            </w:r>
          </w:p>
        </w:tc>
        <w:tc>
          <w:tcPr>
            <w:tcW w:w="1656" w:type="dxa"/>
            <w:tcBorders>
              <w:top w:val="single" w:sz="4" w:space="0" w:color="auto"/>
              <w:left w:val="nil"/>
              <w:bottom w:val="single" w:sz="4" w:space="0" w:color="auto"/>
              <w:right w:val="single" w:sz="4" w:space="0" w:color="auto"/>
            </w:tcBorders>
            <w:shd w:val="clear" w:color="000000" w:fill="BFBFBF"/>
            <w:noWrap/>
            <w:vAlign w:val="center"/>
            <w:hideMark/>
          </w:tcPr>
          <w:p w14:paraId="14229D4E"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客户类型</w:t>
            </w:r>
          </w:p>
        </w:tc>
        <w:tc>
          <w:tcPr>
            <w:tcW w:w="1460" w:type="dxa"/>
            <w:tcBorders>
              <w:top w:val="single" w:sz="4" w:space="0" w:color="auto"/>
              <w:left w:val="nil"/>
              <w:bottom w:val="single" w:sz="4" w:space="0" w:color="auto"/>
              <w:right w:val="single" w:sz="4" w:space="0" w:color="auto"/>
            </w:tcBorders>
            <w:shd w:val="clear" w:color="000000" w:fill="BFBFBF"/>
            <w:noWrap/>
            <w:vAlign w:val="center"/>
            <w:hideMark/>
          </w:tcPr>
          <w:p w14:paraId="0EF98814"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是否有手机号</w:t>
            </w:r>
          </w:p>
        </w:tc>
        <w:tc>
          <w:tcPr>
            <w:tcW w:w="1638" w:type="dxa"/>
            <w:tcBorders>
              <w:top w:val="single" w:sz="4" w:space="0" w:color="auto"/>
              <w:left w:val="nil"/>
              <w:bottom w:val="single" w:sz="4" w:space="0" w:color="auto"/>
              <w:right w:val="single" w:sz="4" w:space="0" w:color="auto"/>
            </w:tcBorders>
            <w:shd w:val="clear" w:color="000000" w:fill="BFBFBF"/>
            <w:noWrap/>
            <w:vAlign w:val="center"/>
            <w:hideMark/>
          </w:tcPr>
          <w:p w14:paraId="15E62E30"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是否有Union ID</w:t>
            </w:r>
          </w:p>
        </w:tc>
        <w:tc>
          <w:tcPr>
            <w:tcW w:w="2268" w:type="dxa"/>
            <w:tcBorders>
              <w:top w:val="single" w:sz="4" w:space="0" w:color="auto"/>
              <w:left w:val="nil"/>
              <w:bottom w:val="single" w:sz="4" w:space="0" w:color="auto"/>
              <w:right w:val="single" w:sz="4" w:space="0" w:color="auto"/>
            </w:tcBorders>
            <w:shd w:val="clear" w:color="000000" w:fill="BFBFBF"/>
            <w:noWrap/>
            <w:vAlign w:val="center"/>
            <w:hideMark/>
          </w:tcPr>
          <w:p w14:paraId="3A86AB23" w14:textId="66CA8A1C"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自动合并判断</w:t>
            </w:r>
            <w:r w:rsidR="009B49C6">
              <w:rPr>
                <w:rFonts w:ascii="微软雅黑" w:eastAsia="微软雅黑" w:hAnsi="微软雅黑" w:cs="宋体" w:hint="eastAsia"/>
                <w:color w:val="000000"/>
                <w:sz w:val="18"/>
                <w:szCs w:val="18"/>
                <w:lang w:eastAsia="zh-CN"/>
              </w:rPr>
              <w:t>逻辑</w:t>
            </w:r>
          </w:p>
        </w:tc>
      </w:tr>
      <w:tr w:rsidR="001A0E4F" w:rsidRPr="001A0E4F" w14:paraId="7EBDF7E7" w14:textId="77777777" w:rsidTr="0036778F">
        <w:trPr>
          <w:trHeight w:val="26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057DF8" w14:textId="77777777" w:rsidR="001A0E4F" w:rsidRPr="001A0E4F" w:rsidRDefault="001A0E4F" w:rsidP="001A0E4F">
            <w:pPr>
              <w:widowControl/>
              <w:spacing w:line="240" w:lineRule="auto"/>
              <w:jc w:val="center"/>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1</w:t>
            </w:r>
          </w:p>
        </w:tc>
        <w:tc>
          <w:tcPr>
            <w:tcW w:w="1656" w:type="dxa"/>
            <w:tcBorders>
              <w:top w:val="nil"/>
              <w:left w:val="nil"/>
              <w:bottom w:val="single" w:sz="4" w:space="0" w:color="auto"/>
              <w:right w:val="single" w:sz="4" w:space="0" w:color="auto"/>
            </w:tcBorders>
            <w:shd w:val="clear" w:color="auto" w:fill="auto"/>
            <w:vAlign w:val="center"/>
            <w:hideMark/>
          </w:tcPr>
          <w:p w14:paraId="54BE5601"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微信标识客户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24F64612"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无</w:t>
            </w:r>
          </w:p>
        </w:tc>
        <w:tc>
          <w:tcPr>
            <w:tcW w:w="1638" w:type="dxa"/>
            <w:tcBorders>
              <w:top w:val="nil"/>
              <w:left w:val="nil"/>
              <w:bottom w:val="single" w:sz="4" w:space="0" w:color="auto"/>
              <w:right w:val="single" w:sz="4" w:space="0" w:color="auto"/>
            </w:tcBorders>
            <w:shd w:val="clear" w:color="auto" w:fill="auto"/>
            <w:noWrap/>
            <w:vAlign w:val="center"/>
            <w:hideMark/>
          </w:tcPr>
          <w:p w14:paraId="16EAF4FC"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22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C53639"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不合并</w:t>
            </w:r>
          </w:p>
        </w:tc>
      </w:tr>
      <w:tr w:rsidR="001A0E4F" w:rsidRPr="001A0E4F" w14:paraId="0BAC71FD" w14:textId="77777777" w:rsidTr="0036778F">
        <w:trPr>
          <w:trHeight w:val="260"/>
        </w:trPr>
        <w:tc>
          <w:tcPr>
            <w:tcW w:w="704" w:type="dxa"/>
            <w:vMerge/>
            <w:tcBorders>
              <w:top w:val="nil"/>
              <w:left w:val="single" w:sz="4" w:space="0" w:color="auto"/>
              <w:bottom w:val="single" w:sz="4" w:space="0" w:color="auto"/>
              <w:right w:val="single" w:sz="4" w:space="0" w:color="auto"/>
            </w:tcBorders>
            <w:vAlign w:val="center"/>
            <w:hideMark/>
          </w:tcPr>
          <w:p w14:paraId="58DC58E5"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c>
          <w:tcPr>
            <w:tcW w:w="1656" w:type="dxa"/>
            <w:tcBorders>
              <w:top w:val="nil"/>
              <w:left w:val="nil"/>
              <w:bottom w:val="single" w:sz="4" w:space="0" w:color="auto"/>
              <w:right w:val="single" w:sz="4" w:space="0" w:color="auto"/>
            </w:tcBorders>
            <w:shd w:val="clear" w:color="auto" w:fill="auto"/>
            <w:vAlign w:val="center"/>
            <w:hideMark/>
          </w:tcPr>
          <w:p w14:paraId="184B2C53"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手机号标识客户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16F02B8B"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1638" w:type="dxa"/>
            <w:tcBorders>
              <w:top w:val="nil"/>
              <w:left w:val="nil"/>
              <w:bottom w:val="single" w:sz="4" w:space="0" w:color="auto"/>
              <w:right w:val="single" w:sz="4" w:space="0" w:color="auto"/>
            </w:tcBorders>
            <w:shd w:val="clear" w:color="auto" w:fill="auto"/>
            <w:noWrap/>
            <w:vAlign w:val="center"/>
            <w:hideMark/>
          </w:tcPr>
          <w:p w14:paraId="16C3409A"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无</w:t>
            </w:r>
          </w:p>
        </w:tc>
        <w:tc>
          <w:tcPr>
            <w:tcW w:w="2268" w:type="dxa"/>
            <w:vMerge/>
            <w:tcBorders>
              <w:top w:val="nil"/>
              <w:left w:val="single" w:sz="4" w:space="0" w:color="auto"/>
              <w:bottom w:val="single" w:sz="4" w:space="0" w:color="auto"/>
              <w:right w:val="single" w:sz="4" w:space="0" w:color="auto"/>
            </w:tcBorders>
            <w:vAlign w:val="center"/>
            <w:hideMark/>
          </w:tcPr>
          <w:p w14:paraId="5B9203E6"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r>
      <w:tr w:rsidR="001A0E4F" w:rsidRPr="001A0E4F" w14:paraId="2AA0AE15" w14:textId="77777777" w:rsidTr="0036778F">
        <w:trPr>
          <w:trHeight w:val="26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9DABCF" w14:textId="77777777" w:rsidR="001A0E4F" w:rsidRPr="001A0E4F" w:rsidRDefault="001A0E4F" w:rsidP="001A0E4F">
            <w:pPr>
              <w:widowControl/>
              <w:spacing w:line="240" w:lineRule="auto"/>
              <w:jc w:val="center"/>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2</w:t>
            </w:r>
          </w:p>
        </w:tc>
        <w:tc>
          <w:tcPr>
            <w:tcW w:w="1656" w:type="dxa"/>
            <w:tcBorders>
              <w:top w:val="nil"/>
              <w:left w:val="nil"/>
              <w:bottom w:val="single" w:sz="4" w:space="0" w:color="auto"/>
              <w:right w:val="single" w:sz="4" w:space="0" w:color="auto"/>
            </w:tcBorders>
            <w:shd w:val="clear" w:color="auto" w:fill="auto"/>
            <w:vAlign w:val="center"/>
            <w:hideMark/>
          </w:tcPr>
          <w:p w14:paraId="48D5072E"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微信标识客户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2F81479A"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无</w:t>
            </w:r>
          </w:p>
        </w:tc>
        <w:tc>
          <w:tcPr>
            <w:tcW w:w="1638" w:type="dxa"/>
            <w:tcBorders>
              <w:top w:val="nil"/>
              <w:left w:val="nil"/>
              <w:bottom w:val="single" w:sz="4" w:space="0" w:color="auto"/>
              <w:right w:val="single" w:sz="4" w:space="0" w:color="auto"/>
            </w:tcBorders>
            <w:shd w:val="clear" w:color="auto" w:fill="auto"/>
            <w:noWrap/>
            <w:vAlign w:val="center"/>
            <w:hideMark/>
          </w:tcPr>
          <w:p w14:paraId="0DA4BB43"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22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B0A46D"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若Union ID相同则自动合并</w:t>
            </w:r>
          </w:p>
        </w:tc>
      </w:tr>
      <w:tr w:rsidR="001A0E4F" w:rsidRPr="001A0E4F" w14:paraId="376CF1E8" w14:textId="77777777" w:rsidTr="0036778F">
        <w:trPr>
          <w:trHeight w:val="260"/>
        </w:trPr>
        <w:tc>
          <w:tcPr>
            <w:tcW w:w="704" w:type="dxa"/>
            <w:vMerge/>
            <w:tcBorders>
              <w:top w:val="nil"/>
              <w:left w:val="single" w:sz="4" w:space="0" w:color="auto"/>
              <w:bottom w:val="single" w:sz="4" w:space="0" w:color="auto"/>
              <w:right w:val="single" w:sz="4" w:space="0" w:color="auto"/>
            </w:tcBorders>
            <w:vAlign w:val="center"/>
            <w:hideMark/>
          </w:tcPr>
          <w:p w14:paraId="71433637"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c>
          <w:tcPr>
            <w:tcW w:w="1656" w:type="dxa"/>
            <w:tcBorders>
              <w:top w:val="nil"/>
              <w:left w:val="nil"/>
              <w:bottom w:val="single" w:sz="4" w:space="0" w:color="auto"/>
              <w:right w:val="single" w:sz="4" w:space="0" w:color="auto"/>
            </w:tcBorders>
            <w:shd w:val="clear" w:color="auto" w:fill="auto"/>
            <w:vAlign w:val="center"/>
            <w:hideMark/>
          </w:tcPr>
          <w:p w14:paraId="3A83CCF9"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手机号标识客户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6D5B42FF"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1638" w:type="dxa"/>
            <w:tcBorders>
              <w:top w:val="nil"/>
              <w:left w:val="nil"/>
              <w:bottom w:val="single" w:sz="4" w:space="0" w:color="auto"/>
              <w:right w:val="single" w:sz="4" w:space="0" w:color="auto"/>
            </w:tcBorders>
            <w:shd w:val="clear" w:color="auto" w:fill="auto"/>
            <w:noWrap/>
            <w:vAlign w:val="center"/>
            <w:hideMark/>
          </w:tcPr>
          <w:p w14:paraId="612628F8"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2268" w:type="dxa"/>
            <w:vMerge/>
            <w:tcBorders>
              <w:top w:val="nil"/>
              <w:left w:val="single" w:sz="4" w:space="0" w:color="auto"/>
              <w:bottom w:val="single" w:sz="4" w:space="0" w:color="auto"/>
              <w:right w:val="single" w:sz="4" w:space="0" w:color="auto"/>
            </w:tcBorders>
            <w:vAlign w:val="center"/>
            <w:hideMark/>
          </w:tcPr>
          <w:p w14:paraId="0FFEA782"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r>
      <w:tr w:rsidR="001A0E4F" w:rsidRPr="001A0E4F" w14:paraId="5C0EBC87" w14:textId="77777777" w:rsidTr="0036778F">
        <w:trPr>
          <w:trHeight w:val="26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89164A" w14:textId="77777777" w:rsidR="001A0E4F" w:rsidRPr="001A0E4F" w:rsidRDefault="001A0E4F" w:rsidP="001A0E4F">
            <w:pPr>
              <w:widowControl/>
              <w:spacing w:line="240" w:lineRule="auto"/>
              <w:jc w:val="center"/>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3</w:t>
            </w:r>
          </w:p>
        </w:tc>
        <w:tc>
          <w:tcPr>
            <w:tcW w:w="1656" w:type="dxa"/>
            <w:tcBorders>
              <w:top w:val="nil"/>
              <w:left w:val="nil"/>
              <w:bottom w:val="single" w:sz="4" w:space="0" w:color="auto"/>
              <w:right w:val="single" w:sz="4" w:space="0" w:color="auto"/>
            </w:tcBorders>
            <w:shd w:val="clear" w:color="auto" w:fill="auto"/>
            <w:vAlign w:val="center"/>
            <w:hideMark/>
          </w:tcPr>
          <w:p w14:paraId="4B28F9E3"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微信标识客户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7E074D9B"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1638" w:type="dxa"/>
            <w:tcBorders>
              <w:top w:val="nil"/>
              <w:left w:val="nil"/>
              <w:bottom w:val="single" w:sz="4" w:space="0" w:color="auto"/>
              <w:right w:val="single" w:sz="4" w:space="0" w:color="auto"/>
            </w:tcBorders>
            <w:shd w:val="clear" w:color="auto" w:fill="auto"/>
            <w:noWrap/>
            <w:vAlign w:val="center"/>
            <w:hideMark/>
          </w:tcPr>
          <w:p w14:paraId="793932D5"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22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601B94"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若手机号相同则自动合并</w:t>
            </w:r>
          </w:p>
        </w:tc>
      </w:tr>
      <w:tr w:rsidR="001A0E4F" w:rsidRPr="001A0E4F" w14:paraId="69F5B7A1" w14:textId="77777777" w:rsidTr="0036778F">
        <w:trPr>
          <w:trHeight w:val="260"/>
        </w:trPr>
        <w:tc>
          <w:tcPr>
            <w:tcW w:w="704" w:type="dxa"/>
            <w:vMerge/>
            <w:tcBorders>
              <w:top w:val="nil"/>
              <w:left w:val="single" w:sz="4" w:space="0" w:color="auto"/>
              <w:bottom w:val="single" w:sz="4" w:space="0" w:color="auto"/>
              <w:right w:val="single" w:sz="4" w:space="0" w:color="auto"/>
            </w:tcBorders>
            <w:vAlign w:val="center"/>
            <w:hideMark/>
          </w:tcPr>
          <w:p w14:paraId="3C6376FD"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c>
          <w:tcPr>
            <w:tcW w:w="1656" w:type="dxa"/>
            <w:tcBorders>
              <w:top w:val="nil"/>
              <w:left w:val="nil"/>
              <w:bottom w:val="single" w:sz="4" w:space="0" w:color="auto"/>
              <w:right w:val="single" w:sz="4" w:space="0" w:color="auto"/>
            </w:tcBorders>
            <w:shd w:val="clear" w:color="auto" w:fill="auto"/>
            <w:vAlign w:val="center"/>
            <w:hideMark/>
          </w:tcPr>
          <w:p w14:paraId="4ED8899F"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手机号标识客户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64247E10"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1638" w:type="dxa"/>
            <w:tcBorders>
              <w:top w:val="nil"/>
              <w:left w:val="nil"/>
              <w:bottom w:val="single" w:sz="4" w:space="0" w:color="auto"/>
              <w:right w:val="single" w:sz="4" w:space="0" w:color="auto"/>
            </w:tcBorders>
            <w:shd w:val="clear" w:color="auto" w:fill="auto"/>
            <w:noWrap/>
            <w:vAlign w:val="center"/>
            <w:hideMark/>
          </w:tcPr>
          <w:p w14:paraId="67051BD4"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无</w:t>
            </w:r>
          </w:p>
        </w:tc>
        <w:tc>
          <w:tcPr>
            <w:tcW w:w="2268" w:type="dxa"/>
            <w:vMerge/>
            <w:tcBorders>
              <w:top w:val="nil"/>
              <w:left w:val="single" w:sz="4" w:space="0" w:color="auto"/>
              <w:bottom w:val="single" w:sz="4" w:space="0" w:color="auto"/>
              <w:right w:val="single" w:sz="4" w:space="0" w:color="auto"/>
            </w:tcBorders>
            <w:vAlign w:val="center"/>
            <w:hideMark/>
          </w:tcPr>
          <w:p w14:paraId="4A09830F"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r>
      <w:tr w:rsidR="001A0E4F" w:rsidRPr="001A0E4F" w14:paraId="5070EE9C" w14:textId="77777777" w:rsidTr="0036778F">
        <w:trPr>
          <w:trHeight w:val="260"/>
        </w:trPr>
        <w:tc>
          <w:tcPr>
            <w:tcW w:w="7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928BE2" w14:textId="77777777" w:rsidR="001A0E4F" w:rsidRPr="001A0E4F" w:rsidRDefault="001A0E4F" w:rsidP="001A0E4F">
            <w:pPr>
              <w:widowControl/>
              <w:spacing w:line="240" w:lineRule="auto"/>
              <w:jc w:val="center"/>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4</w:t>
            </w:r>
          </w:p>
        </w:tc>
        <w:tc>
          <w:tcPr>
            <w:tcW w:w="1656" w:type="dxa"/>
            <w:tcBorders>
              <w:top w:val="nil"/>
              <w:left w:val="nil"/>
              <w:bottom w:val="single" w:sz="4" w:space="0" w:color="auto"/>
              <w:right w:val="single" w:sz="4" w:space="0" w:color="auto"/>
            </w:tcBorders>
            <w:shd w:val="clear" w:color="auto" w:fill="auto"/>
            <w:vAlign w:val="center"/>
            <w:hideMark/>
          </w:tcPr>
          <w:p w14:paraId="1B0D2243"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微信标识客户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61E830EA"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1638" w:type="dxa"/>
            <w:tcBorders>
              <w:top w:val="nil"/>
              <w:left w:val="nil"/>
              <w:bottom w:val="single" w:sz="4" w:space="0" w:color="auto"/>
              <w:right w:val="single" w:sz="4" w:space="0" w:color="auto"/>
            </w:tcBorders>
            <w:shd w:val="clear" w:color="auto" w:fill="auto"/>
            <w:noWrap/>
            <w:vAlign w:val="center"/>
            <w:hideMark/>
          </w:tcPr>
          <w:p w14:paraId="23A97347"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22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B81E58"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若手机号和Union ID 都相同则自动合并</w:t>
            </w:r>
          </w:p>
        </w:tc>
      </w:tr>
      <w:tr w:rsidR="001A0E4F" w:rsidRPr="001A0E4F" w14:paraId="22F1A0FE" w14:textId="77777777" w:rsidTr="0036778F">
        <w:trPr>
          <w:trHeight w:val="260"/>
        </w:trPr>
        <w:tc>
          <w:tcPr>
            <w:tcW w:w="704" w:type="dxa"/>
            <w:vMerge/>
            <w:tcBorders>
              <w:top w:val="nil"/>
              <w:left w:val="single" w:sz="4" w:space="0" w:color="auto"/>
              <w:bottom w:val="single" w:sz="4" w:space="0" w:color="auto"/>
              <w:right w:val="single" w:sz="4" w:space="0" w:color="auto"/>
            </w:tcBorders>
            <w:vAlign w:val="center"/>
            <w:hideMark/>
          </w:tcPr>
          <w:p w14:paraId="177EABF1"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c>
          <w:tcPr>
            <w:tcW w:w="1656" w:type="dxa"/>
            <w:tcBorders>
              <w:top w:val="nil"/>
              <w:left w:val="nil"/>
              <w:bottom w:val="single" w:sz="4" w:space="0" w:color="auto"/>
              <w:right w:val="single" w:sz="4" w:space="0" w:color="auto"/>
            </w:tcBorders>
            <w:shd w:val="clear" w:color="auto" w:fill="auto"/>
            <w:vAlign w:val="center"/>
            <w:hideMark/>
          </w:tcPr>
          <w:p w14:paraId="71970B26"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手机号标识客户</w:t>
            </w:r>
          </w:p>
        </w:tc>
        <w:tc>
          <w:tcPr>
            <w:tcW w:w="1460" w:type="dxa"/>
            <w:tcBorders>
              <w:top w:val="nil"/>
              <w:left w:val="nil"/>
              <w:bottom w:val="single" w:sz="4" w:space="0" w:color="auto"/>
              <w:right w:val="single" w:sz="4" w:space="0" w:color="auto"/>
            </w:tcBorders>
            <w:shd w:val="clear" w:color="auto" w:fill="auto"/>
            <w:noWrap/>
            <w:vAlign w:val="center"/>
            <w:hideMark/>
          </w:tcPr>
          <w:p w14:paraId="4A939F66"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1638" w:type="dxa"/>
            <w:tcBorders>
              <w:top w:val="nil"/>
              <w:left w:val="nil"/>
              <w:bottom w:val="single" w:sz="4" w:space="0" w:color="auto"/>
              <w:right w:val="single" w:sz="4" w:space="0" w:color="auto"/>
            </w:tcBorders>
            <w:shd w:val="clear" w:color="auto" w:fill="auto"/>
            <w:noWrap/>
            <w:vAlign w:val="center"/>
            <w:hideMark/>
          </w:tcPr>
          <w:p w14:paraId="1C56E9CB"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r w:rsidRPr="001A0E4F">
              <w:rPr>
                <w:rFonts w:ascii="微软雅黑" w:eastAsia="微软雅黑" w:hAnsi="微软雅黑" w:cs="宋体" w:hint="eastAsia"/>
                <w:color w:val="000000"/>
                <w:sz w:val="18"/>
                <w:szCs w:val="18"/>
                <w:lang w:eastAsia="zh-CN"/>
              </w:rPr>
              <w:t>有</w:t>
            </w:r>
          </w:p>
        </w:tc>
        <w:tc>
          <w:tcPr>
            <w:tcW w:w="2268" w:type="dxa"/>
            <w:vMerge/>
            <w:tcBorders>
              <w:top w:val="nil"/>
              <w:left w:val="single" w:sz="4" w:space="0" w:color="auto"/>
              <w:bottom w:val="single" w:sz="4" w:space="0" w:color="auto"/>
              <w:right w:val="single" w:sz="4" w:space="0" w:color="auto"/>
            </w:tcBorders>
            <w:vAlign w:val="center"/>
            <w:hideMark/>
          </w:tcPr>
          <w:p w14:paraId="4D53CD23" w14:textId="77777777" w:rsidR="001A0E4F" w:rsidRPr="001A0E4F" w:rsidRDefault="001A0E4F" w:rsidP="001A0E4F">
            <w:pPr>
              <w:widowControl/>
              <w:spacing w:line="240" w:lineRule="auto"/>
              <w:rPr>
                <w:rFonts w:ascii="微软雅黑" w:eastAsia="微软雅黑" w:hAnsi="微软雅黑" w:cs="宋体"/>
                <w:color w:val="000000"/>
                <w:sz w:val="18"/>
                <w:szCs w:val="18"/>
                <w:lang w:eastAsia="zh-CN"/>
              </w:rPr>
            </w:pPr>
          </w:p>
        </w:tc>
      </w:tr>
    </w:tbl>
    <w:p w14:paraId="63194722" w14:textId="77777777" w:rsidR="00B64636" w:rsidRDefault="00B64636" w:rsidP="00B64636">
      <w:pPr>
        <w:ind w:left="420"/>
        <w:rPr>
          <w:rFonts w:ascii="微软雅黑" w:eastAsia="微软雅黑" w:hAnsi="微软雅黑"/>
          <w:lang w:eastAsia="zh-CN"/>
        </w:rPr>
      </w:pPr>
      <w:bookmarkStart w:id="252" w:name="_Hlk102482989"/>
      <w:bookmarkEnd w:id="251"/>
    </w:p>
    <w:p w14:paraId="537E9349" w14:textId="271B730B" w:rsidR="00B64636" w:rsidRDefault="00B64636" w:rsidP="00B64636">
      <w:pPr>
        <w:ind w:left="420"/>
        <w:rPr>
          <w:rFonts w:ascii="微软雅黑" w:eastAsia="微软雅黑" w:hAnsi="微软雅黑"/>
        </w:rPr>
      </w:pPr>
      <w:r>
        <w:rPr>
          <w:rFonts w:ascii="微软雅黑" w:eastAsia="微软雅黑" w:hAnsi="微软雅黑" w:hint="eastAsia"/>
          <w:lang w:eastAsia="zh-CN"/>
        </w:rPr>
        <w:t>注：</w:t>
      </w:r>
    </w:p>
    <w:p w14:paraId="39E54AC3" w14:textId="72659822" w:rsidR="00B64636" w:rsidRPr="00B64636" w:rsidRDefault="00B64636" w:rsidP="00B64636">
      <w:pPr>
        <w:ind w:left="420"/>
        <w:rPr>
          <w:rFonts w:ascii="微软雅黑" w:eastAsia="微软雅黑" w:hAnsi="微软雅黑"/>
          <w:lang w:eastAsia="zh-CN"/>
        </w:rPr>
      </w:pPr>
      <w:r w:rsidRPr="00B64636">
        <w:rPr>
          <w:rFonts w:ascii="微软雅黑" w:eastAsia="微软雅黑" w:hAnsi="微软雅黑" w:hint="eastAsia"/>
          <w:lang w:eastAsia="zh-CN"/>
        </w:rPr>
        <w:t>只有尚未合并至通讯录客户的访客之间才触发自动合并规则。若访客已经和通讯录客户合并，</w:t>
      </w:r>
      <w:r w:rsidR="00336E5D">
        <w:rPr>
          <w:rFonts w:ascii="微软雅黑" w:eastAsia="微软雅黑" w:hAnsi="微软雅黑" w:hint="eastAsia"/>
          <w:lang w:eastAsia="zh-CN"/>
        </w:rPr>
        <w:t>则</w:t>
      </w:r>
      <w:r w:rsidRPr="00B64636">
        <w:rPr>
          <w:rFonts w:ascii="微软雅黑" w:eastAsia="微软雅黑" w:hAnsi="微软雅黑" w:hint="eastAsia"/>
          <w:lang w:eastAsia="zh-CN"/>
        </w:rPr>
        <w:t>不再触发该访客和其它访客之间的自动合并。</w:t>
      </w:r>
    </w:p>
    <w:bookmarkEnd w:id="252"/>
    <w:p w14:paraId="6DAE78B3" w14:textId="21B79E08" w:rsidR="006C2FEE" w:rsidRPr="00782475" w:rsidRDefault="001E6055" w:rsidP="00782475">
      <w:pPr>
        <w:rPr>
          <w:rFonts w:ascii="微软雅黑" w:eastAsia="微软雅黑" w:hAnsi="微软雅黑"/>
          <w:lang w:eastAsia="zh-CN"/>
        </w:rPr>
      </w:pPr>
      <w:r>
        <w:rPr>
          <w:rFonts w:ascii="微软雅黑" w:eastAsia="微软雅黑" w:hAnsi="微软雅黑"/>
          <w:lang w:eastAsia="zh-CN"/>
        </w:rPr>
        <w:tab/>
      </w:r>
      <w:r>
        <w:rPr>
          <w:rFonts w:ascii="微软雅黑" w:eastAsia="微软雅黑" w:hAnsi="微软雅黑"/>
          <w:lang w:eastAsia="zh-CN"/>
        </w:rPr>
        <w:tab/>
      </w:r>
    </w:p>
    <w:p w14:paraId="14529795" w14:textId="027A6E1A" w:rsidR="00CF71BE" w:rsidRDefault="00CF71BE" w:rsidP="00603DB7">
      <w:pPr>
        <w:pStyle w:val="Heading3"/>
        <w:spacing w:before="0" w:after="0"/>
        <w:rPr>
          <w:rFonts w:ascii="微软雅黑" w:eastAsia="微软雅黑" w:hAnsi="微软雅黑"/>
        </w:rPr>
      </w:pPr>
      <w:bookmarkStart w:id="253" w:name="_Toc111473597"/>
      <w:r>
        <w:rPr>
          <w:rFonts w:ascii="微软雅黑" w:eastAsia="微软雅黑" w:hAnsi="微软雅黑" w:hint="eastAsia"/>
        </w:rPr>
        <w:t>进入待识别访客途径</w:t>
      </w:r>
      <w:bookmarkEnd w:id="253"/>
    </w:p>
    <w:p w14:paraId="13AB9330" w14:textId="64BFF799" w:rsidR="00027CFC" w:rsidRPr="00493DF0" w:rsidRDefault="00ED4ECD" w:rsidP="00493DF0">
      <w:pPr>
        <w:rPr>
          <w:rFonts w:ascii="微软雅黑" w:eastAsia="微软雅黑" w:hAnsi="微软雅黑"/>
          <w:lang w:eastAsia="zh-CN"/>
        </w:rPr>
      </w:pPr>
      <w:r w:rsidRPr="00493DF0">
        <w:rPr>
          <w:rFonts w:ascii="微软雅黑" w:eastAsia="微软雅黑" w:hAnsi="微软雅黑" w:hint="eastAsia"/>
          <w:lang w:eastAsia="zh-CN"/>
        </w:rPr>
        <w:t>进入</w:t>
      </w:r>
      <w:r w:rsidR="00F9638B" w:rsidRPr="00493DF0">
        <w:rPr>
          <w:rFonts w:ascii="微软雅黑" w:eastAsia="微软雅黑" w:hAnsi="微软雅黑" w:hint="eastAsia"/>
          <w:lang w:eastAsia="zh-CN"/>
        </w:rPr>
        <w:t>待识别访客</w:t>
      </w:r>
      <w:r w:rsidRPr="00493DF0">
        <w:rPr>
          <w:rFonts w:ascii="微软雅黑" w:eastAsia="微软雅黑" w:hAnsi="微软雅黑" w:hint="eastAsia"/>
          <w:lang w:eastAsia="zh-CN"/>
        </w:rPr>
        <w:t>列表的</w:t>
      </w:r>
      <w:r w:rsidR="00891D29" w:rsidRPr="00493DF0">
        <w:rPr>
          <w:rFonts w:ascii="微软雅黑" w:eastAsia="微软雅黑" w:hAnsi="微软雅黑"/>
          <w:lang w:eastAsia="zh-CN"/>
        </w:rPr>
        <w:t>2</w:t>
      </w:r>
      <w:r w:rsidRPr="00493DF0">
        <w:rPr>
          <w:rFonts w:ascii="微软雅黑" w:eastAsia="微软雅黑" w:hAnsi="微软雅黑" w:hint="eastAsia"/>
          <w:lang w:eastAsia="zh-CN"/>
        </w:rPr>
        <w:t>个途径：</w:t>
      </w:r>
    </w:p>
    <w:p w14:paraId="2F092D66" w14:textId="1993A504" w:rsidR="00E81C42" w:rsidRDefault="005912E8" w:rsidP="009B528D">
      <w:pPr>
        <w:pStyle w:val="ListParagraph"/>
        <w:numPr>
          <w:ilvl w:val="0"/>
          <w:numId w:val="127"/>
        </w:numPr>
        <w:ind w:firstLineChars="0"/>
        <w:rPr>
          <w:rFonts w:ascii="微软雅黑" w:eastAsia="微软雅黑" w:hAnsi="微软雅黑"/>
          <w:sz w:val="20"/>
          <w:szCs w:val="20"/>
        </w:rPr>
      </w:pPr>
      <w:r w:rsidRPr="005912E8">
        <w:rPr>
          <w:rFonts w:ascii="微软雅黑" w:eastAsia="微软雅黑" w:hAnsi="微软雅黑" w:hint="eastAsia"/>
          <w:sz w:val="20"/>
          <w:szCs w:val="20"/>
        </w:rPr>
        <w:t>C</w:t>
      </w:r>
      <w:r w:rsidRPr="005912E8">
        <w:rPr>
          <w:rFonts w:ascii="微软雅黑" w:eastAsia="微软雅黑" w:hAnsi="微软雅黑"/>
          <w:sz w:val="20"/>
          <w:szCs w:val="20"/>
        </w:rPr>
        <w:t>RM</w:t>
      </w:r>
      <w:r w:rsidR="00ED4ECD" w:rsidRPr="005912E8">
        <w:rPr>
          <w:rFonts w:ascii="微软雅黑" w:eastAsia="微软雅黑" w:hAnsi="微软雅黑" w:hint="eastAsia"/>
          <w:sz w:val="20"/>
          <w:szCs w:val="20"/>
        </w:rPr>
        <w:t>接收到</w:t>
      </w:r>
      <w:r w:rsidRPr="005912E8">
        <w:rPr>
          <w:rFonts w:ascii="微软雅黑" w:eastAsia="微软雅黑" w:hAnsi="微软雅黑" w:hint="eastAsia"/>
          <w:sz w:val="20"/>
          <w:szCs w:val="20"/>
        </w:rPr>
        <w:t>通过O</w:t>
      </w:r>
      <w:r w:rsidRPr="005912E8">
        <w:rPr>
          <w:rFonts w:ascii="微软雅黑" w:eastAsia="微软雅黑" w:hAnsi="微软雅黑"/>
          <w:sz w:val="20"/>
          <w:szCs w:val="20"/>
        </w:rPr>
        <w:t>ne Service</w:t>
      </w:r>
      <w:r w:rsidR="006924FE">
        <w:rPr>
          <w:rFonts w:ascii="微软雅黑" w:eastAsia="微软雅黑" w:hAnsi="微软雅黑" w:hint="eastAsia"/>
          <w:sz w:val="20"/>
          <w:szCs w:val="20"/>
        </w:rPr>
        <w:t>清洗出来</w:t>
      </w:r>
      <w:r w:rsidR="00ED4ECD" w:rsidRPr="005912E8">
        <w:rPr>
          <w:rFonts w:ascii="微软雅黑" w:eastAsia="微软雅黑" w:hAnsi="微软雅黑" w:hint="eastAsia"/>
          <w:sz w:val="20"/>
          <w:szCs w:val="20"/>
        </w:rPr>
        <w:t>的</w:t>
      </w:r>
      <w:r w:rsidRPr="005912E8">
        <w:rPr>
          <w:rFonts w:ascii="微软雅黑" w:eastAsia="微软雅黑" w:hAnsi="微软雅黑" w:hint="eastAsia"/>
          <w:sz w:val="20"/>
          <w:szCs w:val="20"/>
        </w:rPr>
        <w:t>新</w:t>
      </w:r>
      <w:r w:rsidR="00F9638B" w:rsidRPr="00F9638B">
        <w:rPr>
          <w:rFonts w:ascii="微软雅黑" w:eastAsia="微软雅黑" w:hAnsi="微软雅黑" w:hint="eastAsia"/>
          <w:sz w:val="20"/>
          <w:szCs w:val="20"/>
        </w:rPr>
        <w:t>待识别访客</w:t>
      </w:r>
      <w:r w:rsidR="00440A6A">
        <w:rPr>
          <w:rFonts w:ascii="微软雅黑" w:eastAsia="微软雅黑" w:hAnsi="微软雅黑" w:hint="eastAsia"/>
          <w:sz w:val="20"/>
          <w:szCs w:val="20"/>
        </w:rPr>
        <w:t>（包括O</w:t>
      </w:r>
      <w:r w:rsidR="00440A6A">
        <w:rPr>
          <w:rFonts w:ascii="微软雅黑" w:eastAsia="微软雅黑" w:hAnsi="微软雅黑"/>
          <w:sz w:val="20"/>
          <w:szCs w:val="20"/>
        </w:rPr>
        <w:t>LS</w:t>
      </w:r>
      <w:r w:rsidR="00440A6A">
        <w:rPr>
          <w:rFonts w:ascii="微软雅黑" w:eastAsia="微软雅黑" w:hAnsi="微软雅黑" w:hint="eastAsia"/>
          <w:sz w:val="20"/>
          <w:szCs w:val="20"/>
        </w:rPr>
        <w:t>清洗的访客）</w:t>
      </w:r>
      <w:r w:rsidR="00F01015">
        <w:rPr>
          <w:rFonts w:ascii="微软雅黑" w:eastAsia="微软雅黑" w:hAnsi="微软雅黑" w:hint="eastAsia"/>
          <w:sz w:val="20"/>
          <w:szCs w:val="20"/>
        </w:rPr>
        <w:t>。</w:t>
      </w:r>
    </w:p>
    <w:p w14:paraId="0494C11E" w14:textId="09917FDD" w:rsidR="00971611" w:rsidRPr="00971611" w:rsidRDefault="00AE100D" w:rsidP="009B528D">
      <w:pPr>
        <w:pStyle w:val="ListParagraph"/>
        <w:numPr>
          <w:ilvl w:val="0"/>
          <w:numId w:val="127"/>
        </w:numPr>
        <w:ind w:firstLineChars="0"/>
        <w:rPr>
          <w:rFonts w:ascii="微软雅黑" w:eastAsia="微软雅黑" w:hAnsi="微软雅黑"/>
          <w:sz w:val="20"/>
          <w:szCs w:val="20"/>
        </w:rPr>
      </w:pPr>
      <w:r>
        <w:rPr>
          <w:rFonts w:ascii="微软雅黑" w:eastAsia="微软雅黑" w:hAnsi="微软雅黑" w:hint="eastAsia"/>
          <w:sz w:val="20"/>
          <w:szCs w:val="20"/>
        </w:rPr>
        <w:t>待识别访客合并后被拆分</w:t>
      </w:r>
      <w:r w:rsidR="00971611">
        <w:rPr>
          <w:rFonts w:ascii="微软雅黑" w:eastAsia="微软雅黑" w:hAnsi="微软雅黑" w:hint="eastAsia"/>
          <w:sz w:val="20"/>
          <w:szCs w:val="20"/>
        </w:rPr>
        <w:t>，分为如下3个场景：</w:t>
      </w:r>
    </w:p>
    <w:p w14:paraId="6F4E6B63" w14:textId="2FF80713" w:rsidR="00891D29" w:rsidRDefault="00891D29" w:rsidP="009B528D">
      <w:pPr>
        <w:pStyle w:val="ListParagraph"/>
        <w:numPr>
          <w:ilvl w:val="0"/>
          <w:numId w:val="129"/>
        </w:numPr>
        <w:ind w:firstLineChars="0"/>
        <w:rPr>
          <w:rFonts w:ascii="微软雅黑" w:eastAsia="微软雅黑" w:hAnsi="微软雅黑"/>
          <w:sz w:val="20"/>
          <w:szCs w:val="20"/>
        </w:rPr>
      </w:pPr>
      <w:r w:rsidRPr="00891D29">
        <w:rPr>
          <w:rFonts w:ascii="微软雅黑" w:eastAsia="微软雅黑" w:hAnsi="微软雅黑" w:hint="eastAsia"/>
          <w:sz w:val="20"/>
          <w:szCs w:val="20"/>
        </w:rPr>
        <w:t>待识别访客与通讯录客户合并后被</w:t>
      </w:r>
      <w:r>
        <w:rPr>
          <w:rFonts w:ascii="微软雅黑" w:eastAsia="微软雅黑" w:hAnsi="微软雅黑" w:hint="eastAsia"/>
          <w:sz w:val="20"/>
          <w:szCs w:val="20"/>
        </w:rPr>
        <w:t>操作</w:t>
      </w:r>
      <w:r w:rsidRPr="00891D29">
        <w:rPr>
          <w:rFonts w:ascii="微软雅黑" w:eastAsia="微软雅黑" w:hAnsi="微软雅黑" w:hint="eastAsia"/>
          <w:sz w:val="20"/>
          <w:szCs w:val="20"/>
        </w:rPr>
        <w:t>拆分</w:t>
      </w:r>
    </w:p>
    <w:p w14:paraId="0603414B" w14:textId="4C5D3569" w:rsidR="00C23427" w:rsidRDefault="002045E4" w:rsidP="009B528D">
      <w:pPr>
        <w:pStyle w:val="ListParagraph"/>
        <w:numPr>
          <w:ilvl w:val="0"/>
          <w:numId w:val="129"/>
        </w:numPr>
        <w:ind w:firstLineChars="0"/>
        <w:rPr>
          <w:rFonts w:ascii="微软雅黑" w:eastAsia="微软雅黑" w:hAnsi="微软雅黑"/>
          <w:sz w:val="20"/>
          <w:szCs w:val="20"/>
        </w:rPr>
      </w:pPr>
      <w:r w:rsidRPr="00651B5F">
        <w:rPr>
          <w:rFonts w:ascii="微软雅黑" w:eastAsia="微软雅黑" w:hAnsi="微软雅黑" w:hint="eastAsia"/>
          <w:sz w:val="20"/>
          <w:szCs w:val="20"/>
        </w:rPr>
        <w:t>现客</w:t>
      </w:r>
      <w:r w:rsidR="00A21550">
        <w:rPr>
          <w:rFonts w:ascii="微软雅黑" w:eastAsia="微软雅黑" w:hAnsi="微软雅黑" w:hint="eastAsia"/>
          <w:sz w:val="20"/>
          <w:szCs w:val="20"/>
        </w:rPr>
        <w:t>与</w:t>
      </w:r>
      <w:r w:rsidRPr="00651B5F">
        <w:rPr>
          <w:rFonts w:ascii="微软雅黑" w:eastAsia="微软雅黑" w:hAnsi="微软雅黑" w:hint="eastAsia"/>
          <w:sz w:val="20"/>
          <w:szCs w:val="20"/>
        </w:rPr>
        <w:t>潜客</w:t>
      </w:r>
      <w:r w:rsidR="00A21550">
        <w:rPr>
          <w:rFonts w:ascii="微软雅黑" w:eastAsia="微软雅黑" w:hAnsi="微软雅黑" w:hint="eastAsia"/>
          <w:sz w:val="20"/>
          <w:szCs w:val="20"/>
        </w:rPr>
        <w:t>合并</w:t>
      </w:r>
      <w:r w:rsidR="00891D29">
        <w:rPr>
          <w:rFonts w:ascii="微软雅黑" w:eastAsia="微软雅黑" w:hAnsi="微软雅黑" w:hint="eastAsia"/>
          <w:sz w:val="20"/>
          <w:szCs w:val="20"/>
        </w:rPr>
        <w:t>（自动或手动合并）</w:t>
      </w:r>
      <w:r w:rsidRPr="00651B5F">
        <w:rPr>
          <w:rFonts w:ascii="微软雅黑" w:eastAsia="微软雅黑" w:hAnsi="微软雅黑" w:hint="eastAsia"/>
          <w:sz w:val="20"/>
          <w:szCs w:val="20"/>
        </w:rPr>
        <w:t>的场景</w:t>
      </w:r>
    </w:p>
    <w:p w14:paraId="6D0E2F12" w14:textId="66A63C28" w:rsidR="002045E4" w:rsidRDefault="002045E4" w:rsidP="001C5374">
      <w:pPr>
        <w:pStyle w:val="ListParagraph"/>
        <w:ind w:leftChars="430" w:left="860" w:firstLineChars="0" w:firstLine="0"/>
        <w:rPr>
          <w:rFonts w:ascii="微软雅黑" w:eastAsia="微软雅黑" w:hAnsi="微软雅黑"/>
          <w:sz w:val="20"/>
          <w:szCs w:val="20"/>
        </w:rPr>
      </w:pPr>
      <w:r w:rsidRPr="00651B5F">
        <w:rPr>
          <w:rFonts w:ascii="微软雅黑" w:eastAsia="微软雅黑" w:hAnsi="微软雅黑" w:hint="eastAsia"/>
          <w:sz w:val="20"/>
          <w:szCs w:val="20"/>
        </w:rPr>
        <w:t>如果现客和潜客各自都</w:t>
      </w:r>
      <w:r w:rsidR="006A41A2">
        <w:rPr>
          <w:rFonts w:ascii="微软雅黑" w:eastAsia="微软雅黑" w:hAnsi="微软雅黑" w:hint="eastAsia"/>
          <w:sz w:val="20"/>
          <w:szCs w:val="20"/>
        </w:rPr>
        <w:t>合并</w:t>
      </w:r>
      <w:r w:rsidRPr="00651B5F">
        <w:rPr>
          <w:rFonts w:ascii="微软雅黑" w:eastAsia="微软雅黑" w:hAnsi="微软雅黑" w:hint="eastAsia"/>
          <w:sz w:val="20"/>
          <w:szCs w:val="20"/>
        </w:rPr>
        <w:t>了一个</w:t>
      </w:r>
      <w:r w:rsidR="008B0534">
        <w:rPr>
          <w:rFonts w:ascii="微软雅黑" w:eastAsia="微软雅黑" w:hAnsi="微软雅黑" w:hint="eastAsia"/>
          <w:sz w:val="20"/>
          <w:szCs w:val="20"/>
        </w:rPr>
        <w:t>类型相同的</w:t>
      </w:r>
      <w:r w:rsidR="00F9638B" w:rsidRPr="00F9638B">
        <w:rPr>
          <w:rFonts w:ascii="微软雅黑" w:eastAsia="微软雅黑" w:hAnsi="微软雅黑" w:hint="eastAsia"/>
          <w:sz w:val="20"/>
          <w:szCs w:val="20"/>
        </w:rPr>
        <w:t>待识别访客</w:t>
      </w:r>
      <w:r w:rsidR="008B0534">
        <w:rPr>
          <w:rFonts w:ascii="微软雅黑" w:eastAsia="微软雅黑" w:hAnsi="微软雅黑" w:hint="eastAsia"/>
          <w:sz w:val="20"/>
          <w:szCs w:val="20"/>
        </w:rPr>
        <w:t>（</w:t>
      </w:r>
      <w:r w:rsidR="008B0534" w:rsidRPr="008B0534">
        <w:rPr>
          <w:rFonts w:ascii="微软雅黑" w:eastAsia="微软雅黑" w:hAnsi="微软雅黑" w:hint="eastAsia"/>
          <w:sz w:val="20"/>
          <w:szCs w:val="20"/>
        </w:rPr>
        <w:t>微信标识客户，手机号标识客户）</w:t>
      </w:r>
      <w:r w:rsidRPr="00651B5F">
        <w:rPr>
          <w:rFonts w:ascii="微软雅黑" w:eastAsia="微软雅黑" w:hAnsi="微软雅黑" w:hint="eastAsia"/>
          <w:sz w:val="20"/>
          <w:szCs w:val="20"/>
        </w:rPr>
        <w:t>，合并之后，</w:t>
      </w:r>
      <w:r w:rsidR="00A21550">
        <w:rPr>
          <w:rFonts w:ascii="微软雅黑" w:eastAsia="微软雅黑" w:hAnsi="微软雅黑" w:hint="eastAsia"/>
          <w:sz w:val="20"/>
          <w:szCs w:val="20"/>
        </w:rPr>
        <w:t>保留</w:t>
      </w:r>
      <w:r w:rsidR="008446F1">
        <w:rPr>
          <w:rFonts w:ascii="微软雅黑" w:eastAsia="微软雅黑" w:hAnsi="微软雅黑" w:hint="eastAsia"/>
          <w:sz w:val="20"/>
          <w:szCs w:val="20"/>
        </w:rPr>
        <w:t>现客</w:t>
      </w:r>
      <w:r w:rsidR="006A41A2">
        <w:rPr>
          <w:rFonts w:ascii="微软雅黑" w:eastAsia="微软雅黑" w:hAnsi="微软雅黑" w:hint="eastAsia"/>
          <w:sz w:val="20"/>
          <w:szCs w:val="20"/>
        </w:rPr>
        <w:t>合并</w:t>
      </w:r>
      <w:r w:rsidR="008446F1">
        <w:rPr>
          <w:rFonts w:ascii="微软雅黑" w:eastAsia="微软雅黑" w:hAnsi="微软雅黑" w:hint="eastAsia"/>
          <w:sz w:val="20"/>
          <w:szCs w:val="20"/>
        </w:rPr>
        <w:t>的</w:t>
      </w:r>
      <w:r w:rsidR="00F9638B" w:rsidRPr="00F9638B">
        <w:rPr>
          <w:rFonts w:ascii="微软雅黑" w:eastAsia="微软雅黑" w:hAnsi="微软雅黑" w:hint="eastAsia"/>
          <w:sz w:val="20"/>
          <w:szCs w:val="20"/>
        </w:rPr>
        <w:t>待识别访客</w:t>
      </w:r>
      <w:r w:rsidR="00A21550">
        <w:rPr>
          <w:rFonts w:ascii="微软雅黑" w:eastAsia="微软雅黑" w:hAnsi="微软雅黑" w:hint="eastAsia"/>
          <w:sz w:val="20"/>
          <w:szCs w:val="20"/>
        </w:rPr>
        <w:t>，</w:t>
      </w:r>
      <w:r w:rsidR="008446F1">
        <w:rPr>
          <w:rFonts w:ascii="微软雅黑" w:eastAsia="微软雅黑" w:hAnsi="微软雅黑" w:hint="eastAsia"/>
          <w:sz w:val="20"/>
          <w:szCs w:val="20"/>
        </w:rPr>
        <w:t>潜客</w:t>
      </w:r>
      <w:r w:rsidR="00914D2F">
        <w:rPr>
          <w:rFonts w:ascii="微软雅黑" w:eastAsia="微软雅黑" w:hAnsi="微软雅黑" w:hint="eastAsia"/>
          <w:sz w:val="20"/>
          <w:szCs w:val="20"/>
        </w:rPr>
        <w:t>上</w:t>
      </w:r>
      <w:r w:rsidR="008446F1">
        <w:rPr>
          <w:rFonts w:ascii="微软雅黑" w:eastAsia="微软雅黑" w:hAnsi="微软雅黑" w:hint="eastAsia"/>
          <w:sz w:val="20"/>
          <w:szCs w:val="20"/>
        </w:rPr>
        <w:t>的</w:t>
      </w:r>
      <w:r w:rsidR="008B0534">
        <w:rPr>
          <w:rFonts w:ascii="微软雅黑" w:eastAsia="微软雅黑" w:hAnsi="微软雅黑" w:hint="eastAsia"/>
          <w:sz w:val="20"/>
          <w:szCs w:val="20"/>
        </w:rPr>
        <w:t>相同类型的</w:t>
      </w:r>
      <w:r w:rsidR="00F9638B" w:rsidRPr="00F9638B">
        <w:rPr>
          <w:rFonts w:ascii="微软雅黑" w:eastAsia="微软雅黑" w:hAnsi="微软雅黑" w:hint="eastAsia"/>
          <w:sz w:val="20"/>
          <w:szCs w:val="20"/>
        </w:rPr>
        <w:t>待识别访客</w:t>
      </w:r>
      <w:r w:rsidRPr="00651B5F">
        <w:rPr>
          <w:rFonts w:ascii="微软雅黑" w:eastAsia="微软雅黑" w:hAnsi="微软雅黑" w:hint="eastAsia"/>
          <w:sz w:val="20"/>
          <w:szCs w:val="20"/>
        </w:rPr>
        <w:t>回退到</w:t>
      </w:r>
      <w:r w:rsidR="00F9638B" w:rsidRPr="00F9638B">
        <w:rPr>
          <w:rFonts w:ascii="微软雅黑" w:eastAsia="微软雅黑" w:hAnsi="微软雅黑" w:hint="eastAsia"/>
          <w:sz w:val="20"/>
          <w:szCs w:val="20"/>
        </w:rPr>
        <w:t>待识别访客</w:t>
      </w:r>
      <w:r w:rsidRPr="00651B5F">
        <w:rPr>
          <w:rFonts w:ascii="微软雅黑" w:eastAsia="微软雅黑" w:hAnsi="微软雅黑" w:hint="eastAsia"/>
          <w:sz w:val="20"/>
          <w:szCs w:val="20"/>
        </w:rPr>
        <w:t>列表。</w:t>
      </w:r>
    </w:p>
    <w:p w14:paraId="1C2039E7" w14:textId="1F24DC27" w:rsidR="00AE100D" w:rsidRPr="00C23427" w:rsidRDefault="00C23427" w:rsidP="009B528D">
      <w:pPr>
        <w:pStyle w:val="ListParagraph"/>
        <w:numPr>
          <w:ilvl w:val="0"/>
          <w:numId w:val="129"/>
        </w:numPr>
        <w:ind w:firstLineChars="0"/>
        <w:rPr>
          <w:rFonts w:ascii="微软雅黑" w:eastAsia="微软雅黑" w:hAnsi="微软雅黑"/>
          <w:sz w:val="20"/>
          <w:szCs w:val="20"/>
        </w:rPr>
      </w:pPr>
      <w:r w:rsidRPr="00C23427">
        <w:rPr>
          <w:rFonts w:ascii="微软雅黑" w:eastAsia="微软雅黑" w:hAnsi="微软雅黑" w:hint="eastAsia"/>
          <w:sz w:val="20"/>
          <w:szCs w:val="20"/>
        </w:rPr>
        <w:t>待识别访客合并至通讯录客户的场景</w:t>
      </w:r>
    </w:p>
    <w:p w14:paraId="0ACDE1F7" w14:textId="0EE5CA25" w:rsidR="00C23427" w:rsidRDefault="00A601B4" w:rsidP="001C5374">
      <w:pPr>
        <w:ind w:leftChars="430" w:left="860"/>
        <w:rPr>
          <w:rFonts w:ascii="微软雅黑" w:eastAsia="微软雅黑" w:hAnsi="微软雅黑"/>
          <w:lang w:eastAsia="zh-CN"/>
        </w:rPr>
      </w:pPr>
      <w:r>
        <w:rPr>
          <w:rFonts w:ascii="微软雅黑" w:eastAsia="微软雅黑" w:hAnsi="微软雅黑" w:hint="eastAsia"/>
          <w:lang w:eastAsia="zh-CN"/>
        </w:rPr>
        <w:t>待识别访客合并至通讯录客户时，若通讯录已经合并了一个类型相同的待识别访客，合并之后，自动将原有的待识别访客回退到待识别访客列表。</w:t>
      </w:r>
    </w:p>
    <w:p w14:paraId="598ECCD0" w14:textId="5135D0DA" w:rsidR="007C2C02" w:rsidRPr="00DA4EFE" w:rsidRDefault="00DA4EFE" w:rsidP="009B528D">
      <w:pPr>
        <w:pStyle w:val="ListParagraph"/>
        <w:numPr>
          <w:ilvl w:val="0"/>
          <w:numId w:val="129"/>
        </w:numPr>
        <w:ind w:firstLineChars="0"/>
        <w:rPr>
          <w:rFonts w:ascii="微软雅黑" w:eastAsia="微软雅黑" w:hAnsi="微软雅黑"/>
          <w:sz w:val="20"/>
          <w:szCs w:val="20"/>
        </w:rPr>
      </w:pPr>
      <w:r w:rsidRPr="00DA4EFE">
        <w:rPr>
          <w:rFonts w:ascii="微软雅黑" w:eastAsia="微软雅黑" w:hAnsi="微软雅黑" w:hint="eastAsia"/>
          <w:sz w:val="20"/>
          <w:szCs w:val="20"/>
        </w:rPr>
        <w:lastRenderedPageBreak/>
        <w:t>删除潜客时，绑定在该潜客上的待识别访客回退到待识别访客列表。</w:t>
      </w:r>
    </w:p>
    <w:p w14:paraId="6C64B213" w14:textId="77777777" w:rsidR="00DA4EFE" w:rsidRDefault="00DA4EFE" w:rsidP="00493DF0">
      <w:pPr>
        <w:rPr>
          <w:rFonts w:ascii="微软雅黑" w:eastAsia="微软雅黑" w:hAnsi="微软雅黑"/>
          <w:lang w:eastAsia="zh-CN"/>
        </w:rPr>
      </w:pPr>
    </w:p>
    <w:p w14:paraId="746F8B95" w14:textId="189A2406" w:rsidR="007D1CFD" w:rsidRPr="00493DF0" w:rsidRDefault="00AE100D" w:rsidP="00493DF0">
      <w:pPr>
        <w:rPr>
          <w:rFonts w:ascii="微软雅黑" w:eastAsia="微软雅黑" w:hAnsi="微软雅黑"/>
          <w:lang w:eastAsia="zh-CN"/>
        </w:rPr>
      </w:pPr>
      <w:r w:rsidRPr="00493DF0">
        <w:rPr>
          <w:rFonts w:ascii="微软雅黑" w:eastAsia="微软雅黑" w:hAnsi="微软雅黑" w:hint="eastAsia"/>
          <w:lang w:eastAsia="zh-CN"/>
        </w:rPr>
        <w:t>进入待识别访客列表</w:t>
      </w:r>
      <w:r w:rsidR="0036778F" w:rsidRPr="00493DF0">
        <w:rPr>
          <w:rFonts w:ascii="微软雅黑" w:eastAsia="微软雅黑" w:hAnsi="微软雅黑" w:hint="eastAsia"/>
          <w:lang w:eastAsia="zh-CN"/>
        </w:rPr>
        <w:t>处理</w:t>
      </w:r>
      <w:r w:rsidR="00432B1A">
        <w:rPr>
          <w:rFonts w:ascii="微软雅黑" w:eastAsia="微软雅黑" w:hAnsi="微软雅黑" w:hint="eastAsia"/>
          <w:lang w:eastAsia="zh-CN"/>
        </w:rPr>
        <w:t>流程：</w:t>
      </w:r>
    </w:p>
    <w:p w14:paraId="25EB5258" w14:textId="6D9DAFD3" w:rsidR="00EA254A" w:rsidRPr="00432B1A" w:rsidRDefault="0036778F" w:rsidP="009B528D">
      <w:pPr>
        <w:pStyle w:val="ListParagraph"/>
        <w:numPr>
          <w:ilvl w:val="0"/>
          <w:numId w:val="128"/>
        </w:numPr>
        <w:ind w:firstLineChars="0"/>
        <w:rPr>
          <w:rFonts w:ascii="微软雅黑" w:eastAsia="微软雅黑" w:hAnsi="微软雅黑"/>
          <w:sz w:val="20"/>
          <w:szCs w:val="20"/>
        </w:rPr>
      </w:pPr>
      <w:r w:rsidRPr="00432B1A">
        <w:rPr>
          <w:rFonts w:ascii="微软雅黑" w:eastAsia="微软雅黑" w:hAnsi="微软雅黑" w:hint="eastAsia"/>
          <w:sz w:val="20"/>
          <w:szCs w:val="20"/>
        </w:rPr>
        <w:t>由CRM先调用One Service接口，One Service返回30天内的全量待识别访客清单</w:t>
      </w:r>
      <w:r w:rsidR="001F4175" w:rsidRPr="00432B1A">
        <w:rPr>
          <w:rFonts w:ascii="微软雅黑" w:eastAsia="微软雅黑" w:hAnsi="微软雅黑" w:hint="eastAsia"/>
          <w:sz w:val="20"/>
          <w:szCs w:val="20"/>
        </w:rPr>
        <w:t>（包含O</w:t>
      </w:r>
      <w:r w:rsidR="001F4175" w:rsidRPr="00432B1A">
        <w:rPr>
          <w:rFonts w:ascii="微软雅黑" w:eastAsia="微软雅黑" w:hAnsi="微软雅黑"/>
          <w:sz w:val="20"/>
          <w:szCs w:val="20"/>
        </w:rPr>
        <w:t xml:space="preserve">ne Service </w:t>
      </w:r>
      <w:r w:rsidR="001F4175" w:rsidRPr="00432B1A">
        <w:rPr>
          <w:rFonts w:ascii="微软雅黑" w:eastAsia="微软雅黑" w:hAnsi="微软雅黑" w:hint="eastAsia"/>
          <w:sz w:val="20"/>
          <w:szCs w:val="20"/>
        </w:rPr>
        <w:t>和O</w:t>
      </w:r>
      <w:r w:rsidR="001F4175" w:rsidRPr="00432B1A">
        <w:rPr>
          <w:rFonts w:ascii="微软雅黑" w:eastAsia="微软雅黑" w:hAnsi="微软雅黑"/>
          <w:sz w:val="20"/>
          <w:szCs w:val="20"/>
        </w:rPr>
        <w:t>LS</w:t>
      </w:r>
      <w:r w:rsidR="001F4175" w:rsidRPr="00432B1A">
        <w:rPr>
          <w:rFonts w:ascii="微软雅黑" w:eastAsia="微软雅黑" w:hAnsi="微软雅黑" w:hint="eastAsia"/>
          <w:sz w:val="20"/>
          <w:szCs w:val="20"/>
        </w:rPr>
        <w:t>清洗出来的访客），</w:t>
      </w:r>
      <w:r w:rsidRPr="00432B1A">
        <w:rPr>
          <w:rFonts w:ascii="微软雅黑" w:eastAsia="微软雅黑" w:hAnsi="微软雅黑" w:hint="eastAsia"/>
          <w:sz w:val="20"/>
          <w:szCs w:val="20"/>
        </w:rPr>
        <w:t>以及One Service客户下的旅程明细数据。</w:t>
      </w:r>
    </w:p>
    <w:p w14:paraId="556F2185" w14:textId="18E5637A" w:rsidR="009876DA" w:rsidRPr="00432B1A" w:rsidRDefault="00CC40A1" w:rsidP="00432B1A">
      <w:pPr>
        <w:pStyle w:val="ListParagraph"/>
        <w:ind w:left="420" w:firstLineChars="0" w:firstLine="0"/>
        <w:rPr>
          <w:rFonts w:ascii="微软雅黑" w:eastAsia="微软雅黑" w:hAnsi="微软雅黑"/>
          <w:sz w:val="20"/>
          <w:szCs w:val="20"/>
        </w:rPr>
      </w:pPr>
      <w:r w:rsidRPr="00432B1A">
        <w:rPr>
          <w:rFonts w:ascii="微软雅黑" w:eastAsia="微软雅黑" w:hAnsi="微软雅黑" w:hint="eastAsia"/>
          <w:sz w:val="20"/>
          <w:szCs w:val="20"/>
        </w:rPr>
        <w:t>同时</w:t>
      </w:r>
      <w:r w:rsidR="009876DA" w:rsidRPr="00432B1A">
        <w:rPr>
          <w:rFonts w:ascii="微软雅黑" w:eastAsia="微软雅黑" w:hAnsi="微软雅黑" w:hint="eastAsia"/>
          <w:sz w:val="20"/>
          <w:szCs w:val="20"/>
        </w:rPr>
        <w:t>One Service需根据接口时间参数，标记哪些客户</w:t>
      </w:r>
      <w:r w:rsidR="00D82E77" w:rsidRPr="00432B1A">
        <w:rPr>
          <w:rFonts w:ascii="微软雅黑" w:eastAsia="微软雅黑" w:hAnsi="微软雅黑" w:hint="eastAsia"/>
          <w:sz w:val="20"/>
          <w:szCs w:val="20"/>
        </w:rPr>
        <w:t>在代理人上次查看访客列表之后又</w:t>
      </w:r>
      <w:r w:rsidR="009876DA" w:rsidRPr="00432B1A">
        <w:rPr>
          <w:rFonts w:ascii="微软雅黑" w:eastAsia="微软雅黑" w:hAnsi="微软雅黑" w:hint="eastAsia"/>
          <w:sz w:val="20"/>
          <w:szCs w:val="20"/>
        </w:rPr>
        <w:t>产生过新的互动。</w:t>
      </w:r>
    </w:p>
    <w:p w14:paraId="7F58C879" w14:textId="28E44918" w:rsidR="00EA254A" w:rsidRPr="00432B1A" w:rsidRDefault="00EA254A" w:rsidP="009B528D">
      <w:pPr>
        <w:pStyle w:val="ListParagraph"/>
        <w:numPr>
          <w:ilvl w:val="0"/>
          <w:numId w:val="128"/>
        </w:numPr>
        <w:ind w:firstLineChars="0"/>
        <w:rPr>
          <w:rFonts w:ascii="微软雅黑" w:eastAsia="微软雅黑" w:hAnsi="微软雅黑"/>
          <w:sz w:val="20"/>
          <w:szCs w:val="20"/>
        </w:rPr>
      </w:pPr>
      <w:r w:rsidRPr="00432B1A">
        <w:rPr>
          <w:rFonts w:ascii="微软雅黑" w:eastAsia="微软雅黑" w:hAnsi="微软雅黑" w:hint="eastAsia"/>
          <w:sz w:val="20"/>
          <w:szCs w:val="20"/>
        </w:rPr>
        <w:t>CRM再调用OLS接口，返回OLS中30天内的待识别访客清单和客户下的旅程明细数据。</w:t>
      </w:r>
    </w:p>
    <w:p w14:paraId="53A06617" w14:textId="6871370C" w:rsidR="00EA254A" w:rsidRPr="00432B1A" w:rsidRDefault="00EA254A" w:rsidP="009B528D">
      <w:pPr>
        <w:pStyle w:val="ListParagraph"/>
        <w:numPr>
          <w:ilvl w:val="0"/>
          <w:numId w:val="128"/>
        </w:numPr>
        <w:ind w:firstLineChars="0"/>
        <w:rPr>
          <w:rFonts w:ascii="微软雅黑" w:eastAsia="微软雅黑" w:hAnsi="微软雅黑"/>
          <w:sz w:val="20"/>
          <w:szCs w:val="20"/>
        </w:rPr>
      </w:pPr>
      <w:r w:rsidRPr="00432B1A">
        <w:rPr>
          <w:rFonts w:ascii="微软雅黑" w:eastAsia="微软雅黑" w:hAnsi="微软雅黑" w:hint="eastAsia"/>
          <w:sz w:val="20"/>
          <w:szCs w:val="20"/>
        </w:rPr>
        <w:t>CRM根据两份数据做合并和排序，分别计算出待识别访客数量、最新互动人数。</w:t>
      </w:r>
    </w:p>
    <w:p w14:paraId="777A662A" w14:textId="77777777" w:rsidR="007D1CFD" w:rsidRPr="007D1CFD" w:rsidRDefault="007D1CFD" w:rsidP="007D1CFD">
      <w:pPr>
        <w:rPr>
          <w:rFonts w:ascii="微软雅黑" w:eastAsia="微软雅黑" w:hAnsi="微软雅黑"/>
          <w:lang w:eastAsia="zh-CN"/>
        </w:rPr>
      </w:pPr>
    </w:p>
    <w:p w14:paraId="7E1AE8C5" w14:textId="5B565860" w:rsidR="00A27CFE" w:rsidRDefault="00ED4ECD" w:rsidP="00147E9B">
      <w:pPr>
        <w:pStyle w:val="Heading3"/>
        <w:spacing w:before="0" w:after="0"/>
        <w:rPr>
          <w:rFonts w:ascii="微软雅黑" w:eastAsia="微软雅黑" w:hAnsi="微软雅黑"/>
        </w:rPr>
      </w:pPr>
      <w:bookmarkStart w:id="254" w:name="_Toc111473598"/>
      <w:r w:rsidRPr="00027CFC">
        <w:rPr>
          <w:rFonts w:ascii="微软雅黑" w:eastAsia="微软雅黑" w:hAnsi="微软雅黑" w:hint="eastAsia"/>
        </w:rPr>
        <w:t>退出</w:t>
      </w:r>
      <w:r w:rsidR="00F9638B" w:rsidRPr="00F9638B">
        <w:rPr>
          <w:rFonts w:ascii="微软雅黑" w:eastAsia="微软雅黑" w:hAnsi="微软雅黑" w:hint="eastAsia"/>
        </w:rPr>
        <w:t>待识别访客</w:t>
      </w:r>
      <w:r w:rsidRPr="00027CFC">
        <w:rPr>
          <w:rFonts w:ascii="微软雅黑" w:eastAsia="微软雅黑" w:hAnsi="微软雅黑" w:hint="eastAsia"/>
        </w:rPr>
        <w:t>途径</w:t>
      </w:r>
      <w:bookmarkEnd w:id="254"/>
    </w:p>
    <w:p w14:paraId="352F52DF" w14:textId="4343628C" w:rsidR="00147E9B" w:rsidRPr="007C2C02" w:rsidRDefault="00147E9B" w:rsidP="007C2C02">
      <w:pPr>
        <w:rPr>
          <w:rFonts w:ascii="微软雅黑" w:eastAsia="微软雅黑" w:hAnsi="微软雅黑"/>
          <w:lang w:eastAsia="zh-CN"/>
        </w:rPr>
      </w:pPr>
      <w:r w:rsidRPr="007C2C02">
        <w:rPr>
          <w:rFonts w:ascii="微软雅黑" w:eastAsia="微软雅黑" w:hAnsi="微软雅黑" w:hint="eastAsia"/>
          <w:lang w:eastAsia="zh-CN"/>
        </w:rPr>
        <w:t>退出待识别访客列表的4个途径：</w:t>
      </w:r>
    </w:p>
    <w:p w14:paraId="043191A4" w14:textId="30B229A7" w:rsidR="00A27CFE" w:rsidRPr="002605A8" w:rsidRDefault="00ED4ECD" w:rsidP="009B528D">
      <w:pPr>
        <w:pStyle w:val="ListParagraph"/>
        <w:numPr>
          <w:ilvl w:val="0"/>
          <w:numId w:val="126"/>
        </w:numPr>
        <w:ind w:firstLineChars="0"/>
        <w:rPr>
          <w:rFonts w:ascii="微软雅黑" w:eastAsia="微软雅黑" w:hAnsi="微软雅黑"/>
          <w:sz w:val="20"/>
          <w:szCs w:val="20"/>
        </w:rPr>
      </w:pPr>
      <w:r w:rsidRPr="002605A8">
        <w:rPr>
          <w:rFonts w:ascii="微软雅黑" w:eastAsia="微软雅黑" w:hAnsi="微软雅黑" w:hint="eastAsia"/>
          <w:sz w:val="20"/>
          <w:szCs w:val="20"/>
        </w:rPr>
        <w:t>被手工</w:t>
      </w:r>
      <w:r w:rsidR="006A41A2" w:rsidRPr="002605A8">
        <w:rPr>
          <w:rFonts w:ascii="微软雅黑" w:eastAsia="微软雅黑" w:hAnsi="微软雅黑" w:hint="eastAsia"/>
          <w:sz w:val="20"/>
          <w:szCs w:val="20"/>
        </w:rPr>
        <w:t>合并</w:t>
      </w:r>
      <w:r w:rsidRPr="002605A8">
        <w:rPr>
          <w:rFonts w:ascii="微软雅黑" w:eastAsia="微软雅黑" w:hAnsi="微软雅黑" w:hint="eastAsia"/>
          <w:sz w:val="20"/>
          <w:szCs w:val="20"/>
        </w:rPr>
        <w:t>至现有</w:t>
      </w:r>
      <w:r w:rsidR="00350373" w:rsidRPr="002605A8">
        <w:rPr>
          <w:rFonts w:ascii="微软雅黑" w:eastAsia="微软雅黑" w:hAnsi="微软雅黑" w:hint="eastAsia"/>
          <w:sz w:val="20"/>
          <w:szCs w:val="20"/>
        </w:rPr>
        <w:t>通讯录</w:t>
      </w:r>
      <w:r w:rsidRPr="002605A8">
        <w:rPr>
          <w:rFonts w:ascii="微软雅黑" w:eastAsia="微软雅黑" w:hAnsi="微软雅黑" w:hint="eastAsia"/>
          <w:sz w:val="20"/>
          <w:szCs w:val="20"/>
        </w:rPr>
        <w:t>客户</w:t>
      </w:r>
      <w:r w:rsidR="002605A8">
        <w:rPr>
          <w:rFonts w:ascii="微软雅黑" w:eastAsia="微软雅黑" w:hAnsi="微软雅黑" w:hint="eastAsia"/>
          <w:sz w:val="20"/>
          <w:szCs w:val="20"/>
        </w:rPr>
        <w:t>。</w:t>
      </w:r>
    </w:p>
    <w:p w14:paraId="352AE92C" w14:textId="71A60544" w:rsidR="00350373" w:rsidRPr="002605A8" w:rsidRDefault="00350373" w:rsidP="009B528D">
      <w:pPr>
        <w:pStyle w:val="ListParagraph"/>
        <w:numPr>
          <w:ilvl w:val="0"/>
          <w:numId w:val="126"/>
        </w:numPr>
        <w:ind w:firstLineChars="0"/>
        <w:rPr>
          <w:rFonts w:ascii="微软雅黑" w:eastAsia="微软雅黑" w:hAnsi="微软雅黑"/>
          <w:sz w:val="20"/>
          <w:szCs w:val="20"/>
        </w:rPr>
      </w:pPr>
      <w:r w:rsidRPr="002605A8">
        <w:rPr>
          <w:rFonts w:ascii="微软雅黑" w:eastAsia="微软雅黑" w:hAnsi="微软雅黑" w:hint="eastAsia"/>
          <w:sz w:val="20"/>
          <w:szCs w:val="20"/>
        </w:rPr>
        <w:t>被自动</w:t>
      </w:r>
      <w:r w:rsidR="006A41A2" w:rsidRPr="002605A8">
        <w:rPr>
          <w:rFonts w:ascii="微软雅黑" w:eastAsia="微软雅黑" w:hAnsi="微软雅黑" w:hint="eastAsia"/>
          <w:sz w:val="20"/>
          <w:szCs w:val="20"/>
        </w:rPr>
        <w:t>合并</w:t>
      </w:r>
      <w:r w:rsidRPr="002605A8">
        <w:rPr>
          <w:rFonts w:ascii="微软雅黑" w:eastAsia="微软雅黑" w:hAnsi="微软雅黑" w:hint="eastAsia"/>
          <w:sz w:val="20"/>
          <w:szCs w:val="20"/>
        </w:rPr>
        <w:t>至现有通讯录客户</w:t>
      </w:r>
      <w:r w:rsidR="002605A8">
        <w:rPr>
          <w:rFonts w:ascii="微软雅黑" w:eastAsia="微软雅黑" w:hAnsi="微软雅黑" w:hint="eastAsia"/>
          <w:sz w:val="20"/>
          <w:szCs w:val="20"/>
        </w:rPr>
        <w:t>。</w:t>
      </w:r>
    </w:p>
    <w:p w14:paraId="4A400969" w14:textId="6C6ACB94" w:rsidR="00350373" w:rsidRPr="002605A8" w:rsidRDefault="00350373" w:rsidP="009B528D">
      <w:pPr>
        <w:pStyle w:val="ListParagraph"/>
        <w:numPr>
          <w:ilvl w:val="0"/>
          <w:numId w:val="126"/>
        </w:numPr>
        <w:ind w:firstLineChars="0"/>
        <w:rPr>
          <w:rFonts w:ascii="微软雅黑" w:eastAsia="微软雅黑" w:hAnsi="微软雅黑"/>
          <w:sz w:val="20"/>
          <w:szCs w:val="20"/>
        </w:rPr>
      </w:pPr>
      <w:r w:rsidRPr="002605A8">
        <w:rPr>
          <w:rFonts w:ascii="微软雅黑" w:eastAsia="微软雅黑" w:hAnsi="微软雅黑" w:hint="eastAsia"/>
          <w:sz w:val="20"/>
          <w:szCs w:val="20"/>
        </w:rPr>
        <w:t>被</w:t>
      </w:r>
      <w:r w:rsidR="006A41A2" w:rsidRPr="002605A8">
        <w:rPr>
          <w:rFonts w:ascii="微软雅黑" w:eastAsia="微软雅黑" w:hAnsi="微软雅黑" w:hint="eastAsia"/>
          <w:sz w:val="20"/>
          <w:szCs w:val="20"/>
        </w:rPr>
        <w:t>添加</w:t>
      </w:r>
      <w:r w:rsidRPr="002605A8">
        <w:rPr>
          <w:rFonts w:ascii="微软雅黑" w:eastAsia="微软雅黑" w:hAnsi="微软雅黑" w:hint="eastAsia"/>
          <w:sz w:val="20"/>
          <w:szCs w:val="20"/>
        </w:rPr>
        <w:t>为新</w:t>
      </w:r>
      <w:r w:rsidR="00B50B3D" w:rsidRPr="002605A8">
        <w:rPr>
          <w:rFonts w:ascii="微软雅黑" w:eastAsia="微软雅黑" w:hAnsi="微软雅黑" w:hint="eastAsia"/>
          <w:sz w:val="20"/>
          <w:szCs w:val="20"/>
        </w:rPr>
        <w:t>的通讯录</w:t>
      </w:r>
      <w:r w:rsidRPr="002605A8">
        <w:rPr>
          <w:rFonts w:ascii="微软雅黑" w:eastAsia="微软雅黑" w:hAnsi="微软雅黑" w:hint="eastAsia"/>
          <w:sz w:val="20"/>
          <w:szCs w:val="20"/>
        </w:rPr>
        <w:t>客户</w:t>
      </w:r>
      <w:r w:rsidR="002605A8">
        <w:rPr>
          <w:rFonts w:ascii="微软雅黑" w:eastAsia="微软雅黑" w:hAnsi="微软雅黑" w:hint="eastAsia"/>
          <w:sz w:val="20"/>
          <w:szCs w:val="20"/>
        </w:rPr>
        <w:t>。</w:t>
      </w:r>
    </w:p>
    <w:p w14:paraId="0C5A90AB" w14:textId="16268B03" w:rsidR="00ED4ECD" w:rsidRDefault="00ED4ECD" w:rsidP="009B528D">
      <w:pPr>
        <w:pStyle w:val="ListParagraph"/>
        <w:numPr>
          <w:ilvl w:val="0"/>
          <w:numId w:val="126"/>
        </w:numPr>
        <w:ind w:firstLineChars="0"/>
        <w:rPr>
          <w:rFonts w:ascii="微软雅黑" w:eastAsia="微软雅黑" w:hAnsi="微软雅黑"/>
          <w:sz w:val="20"/>
          <w:szCs w:val="20"/>
        </w:rPr>
      </w:pPr>
      <w:r w:rsidRPr="002605A8">
        <w:rPr>
          <w:rFonts w:ascii="微软雅黑" w:eastAsia="微软雅黑" w:hAnsi="微软雅黑" w:hint="eastAsia"/>
          <w:sz w:val="20"/>
          <w:szCs w:val="20"/>
        </w:rPr>
        <w:t>超</w:t>
      </w:r>
      <w:r w:rsidR="00B50B3D" w:rsidRPr="002605A8">
        <w:rPr>
          <w:rFonts w:ascii="微软雅黑" w:eastAsia="微软雅黑" w:hAnsi="微软雅黑" w:hint="eastAsia"/>
          <w:sz w:val="20"/>
          <w:szCs w:val="20"/>
        </w:rPr>
        <w:t>过</w:t>
      </w:r>
      <w:r w:rsidRPr="002605A8">
        <w:rPr>
          <w:rFonts w:ascii="微软雅黑" w:eastAsia="微软雅黑" w:hAnsi="微软雅黑" w:hint="eastAsia"/>
          <w:sz w:val="20"/>
          <w:szCs w:val="20"/>
        </w:rPr>
        <w:t>3</w:t>
      </w:r>
      <w:r w:rsidRPr="002605A8">
        <w:rPr>
          <w:rFonts w:ascii="微软雅黑" w:eastAsia="微软雅黑" w:hAnsi="微软雅黑"/>
          <w:sz w:val="20"/>
          <w:szCs w:val="20"/>
        </w:rPr>
        <w:t>0</w:t>
      </w:r>
      <w:r w:rsidRPr="002605A8">
        <w:rPr>
          <w:rFonts w:ascii="微软雅黑" w:eastAsia="微软雅黑" w:hAnsi="微软雅黑" w:hint="eastAsia"/>
          <w:sz w:val="20"/>
          <w:szCs w:val="20"/>
        </w:rPr>
        <w:t>天未互动，</w:t>
      </w:r>
      <w:r w:rsidR="007C2C02">
        <w:rPr>
          <w:rFonts w:ascii="微软雅黑" w:eastAsia="微软雅黑" w:hAnsi="微软雅黑" w:hint="eastAsia"/>
          <w:sz w:val="20"/>
          <w:szCs w:val="20"/>
        </w:rPr>
        <w:t>自动从访客列表中</w:t>
      </w:r>
      <w:r w:rsidRPr="002605A8">
        <w:rPr>
          <w:rFonts w:ascii="微软雅黑" w:eastAsia="微软雅黑" w:hAnsi="微软雅黑" w:hint="eastAsia"/>
          <w:sz w:val="20"/>
          <w:szCs w:val="20"/>
        </w:rPr>
        <w:t>清除</w:t>
      </w:r>
      <w:r w:rsidR="007C2C02">
        <w:rPr>
          <w:rFonts w:ascii="微软雅黑" w:eastAsia="微软雅黑" w:hAnsi="微软雅黑" w:hint="eastAsia"/>
          <w:sz w:val="20"/>
          <w:szCs w:val="20"/>
        </w:rPr>
        <w:t>(</w:t>
      </w:r>
      <w:r w:rsidR="007C2C02">
        <w:rPr>
          <w:rFonts w:ascii="微软雅黑" w:eastAsia="微软雅黑" w:hAnsi="微软雅黑"/>
          <w:sz w:val="20"/>
          <w:szCs w:val="20"/>
        </w:rPr>
        <w:t>One Service</w:t>
      </w:r>
      <w:r w:rsidR="007C2C02">
        <w:rPr>
          <w:rFonts w:ascii="微软雅黑" w:eastAsia="微软雅黑" w:hAnsi="微软雅黑" w:hint="eastAsia"/>
          <w:sz w:val="20"/>
          <w:szCs w:val="20"/>
        </w:rPr>
        <w:t>处理)</w:t>
      </w:r>
      <w:r w:rsidR="002605A8">
        <w:rPr>
          <w:rFonts w:ascii="微软雅黑" w:eastAsia="微软雅黑" w:hAnsi="微软雅黑" w:hint="eastAsia"/>
          <w:sz w:val="20"/>
          <w:szCs w:val="20"/>
        </w:rPr>
        <w:t>。</w:t>
      </w:r>
    </w:p>
    <w:p w14:paraId="7E5C6748" w14:textId="35D67639" w:rsidR="004635BF" w:rsidRDefault="009D7E44" w:rsidP="004635BF">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清除出访客列表的时间按天判断，</w:t>
      </w:r>
      <w:r w:rsidR="00DE35F4">
        <w:rPr>
          <w:rFonts w:ascii="微软雅黑" w:eastAsia="微软雅黑" w:hAnsi="微软雅黑" w:hint="eastAsia"/>
          <w:sz w:val="20"/>
          <w:szCs w:val="20"/>
        </w:rPr>
        <w:t>不根据互动的时间精确判断到时分秒。</w:t>
      </w:r>
    </w:p>
    <w:p w14:paraId="096CA327" w14:textId="6848EF9E" w:rsidR="00ED4ECD" w:rsidRPr="0037180D" w:rsidRDefault="0037180D" w:rsidP="009B528D">
      <w:pPr>
        <w:pStyle w:val="ListParagraph"/>
        <w:numPr>
          <w:ilvl w:val="0"/>
          <w:numId w:val="126"/>
        </w:numPr>
        <w:ind w:firstLineChars="0"/>
        <w:rPr>
          <w:rFonts w:ascii="微软雅黑" w:eastAsia="微软雅黑" w:hAnsi="微软雅黑"/>
          <w:sz w:val="20"/>
          <w:szCs w:val="20"/>
        </w:rPr>
      </w:pPr>
      <w:r w:rsidRPr="0037180D">
        <w:rPr>
          <w:rFonts w:ascii="微软雅黑" w:eastAsia="微软雅黑" w:hAnsi="微软雅黑" w:hint="eastAsia"/>
          <w:sz w:val="20"/>
          <w:szCs w:val="20"/>
        </w:rPr>
        <w:t>代理人手动点击删除按钮，</w:t>
      </w:r>
      <w:r w:rsidR="00E35119">
        <w:rPr>
          <w:rFonts w:ascii="微软雅黑" w:eastAsia="微软雅黑" w:hAnsi="微软雅黑" w:hint="eastAsia"/>
          <w:sz w:val="20"/>
          <w:szCs w:val="20"/>
        </w:rPr>
        <w:t>系统弹框提示二次确认，点【确认删除】</w:t>
      </w:r>
      <w:r w:rsidRPr="0037180D">
        <w:rPr>
          <w:rFonts w:ascii="微软雅黑" w:eastAsia="微软雅黑" w:hAnsi="微软雅黑" w:hint="eastAsia"/>
          <w:sz w:val="20"/>
          <w:szCs w:val="20"/>
        </w:rPr>
        <w:t>将</w:t>
      </w:r>
      <w:r>
        <w:rPr>
          <w:rFonts w:ascii="微软雅黑" w:eastAsia="微软雅黑" w:hAnsi="微软雅黑" w:hint="eastAsia"/>
          <w:sz w:val="20"/>
          <w:szCs w:val="20"/>
        </w:rPr>
        <w:t>待识别</w:t>
      </w:r>
      <w:r w:rsidRPr="0037180D">
        <w:rPr>
          <w:rFonts w:ascii="微软雅黑" w:eastAsia="微软雅黑" w:hAnsi="微软雅黑" w:hint="eastAsia"/>
          <w:sz w:val="20"/>
          <w:szCs w:val="20"/>
        </w:rPr>
        <w:t>访客</w:t>
      </w:r>
      <w:r>
        <w:rPr>
          <w:rFonts w:ascii="微软雅黑" w:eastAsia="微软雅黑" w:hAnsi="微软雅黑" w:hint="eastAsia"/>
          <w:sz w:val="20"/>
          <w:szCs w:val="20"/>
        </w:rPr>
        <w:t>从访客列表中删除（二期</w:t>
      </w:r>
      <w:r w:rsidR="001729AB">
        <w:rPr>
          <w:rFonts w:ascii="微软雅黑" w:eastAsia="微软雅黑" w:hAnsi="微软雅黑" w:hint="eastAsia"/>
          <w:sz w:val="20"/>
          <w:szCs w:val="20"/>
        </w:rPr>
        <w:t>需求</w:t>
      </w:r>
      <w:r>
        <w:rPr>
          <w:rFonts w:ascii="微软雅黑" w:eastAsia="微软雅黑" w:hAnsi="微软雅黑" w:hint="eastAsia"/>
          <w:sz w:val="20"/>
          <w:szCs w:val="20"/>
        </w:rPr>
        <w:t>）</w:t>
      </w:r>
      <w:r w:rsidR="00E35119">
        <w:rPr>
          <w:rFonts w:ascii="微软雅黑" w:eastAsia="微软雅黑" w:hAnsi="微软雅黑" w:hint="eastAsia"/>
          <w:sz w:val="20"/>
          <w:szCs w:val="20"/>
        </w:rPr>
        <w:t>。</w:t>
      </w:r>
    </w:p>
    <w:p w14:paraId="03CAAF91" w14:textId="29B562A1" w:rsidR="00E227F7" w:rsidRDefault="00383B90" w:rsidP="001A56D9">
      <w:pPr>
        <w:ind w:left="420"/>
        <w:rPr>
          <w:rFonts w:ascii="微软雅黑" w:eastAsia="微软雅黑" w:hAnsi="微软雅黑"/>
          <w:lang w:eastAsia="zh-CN"/>
        </w:rPr>
      </w:pPr>
      <w:r w:rsidRPr="00383B90">
        <w:rPr>
          <w:rFonts w:ascii="微软雅黑" w:eastAsia="微软雅黑" w:hAnsi="微软雅黑"/>
          <w:noProof/>
          <w:lang w:eastAsia="zh-CN"/>
        </w:rPr>
        <w:drawing>
          <wp:inline distT="0" distB="0" distL="0" distR="0" wp14:anchorId="2E95832C" wp14:editId="3D1326E4">
            <wp:extent cx="5365750" cy="1908654"/>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8539" cy="1913203"/>
                    </a:xfrm>
                    <a:prstGeom prst="rect">
                      <a:avLst/>
                    </a:prstGeom>
                  </pic:spPr>
                </pic:pic>
              </a:graphicData>
            </a:graphic>
          </wp:inline>
        </w:drawing>
      </w:r>
    </w:p>
    <w:p w14:paraId="3FFD476C" w14:textId="77777777" w:rsidR="0063372F" w:rsidRPr="0037180D" w:rsidRDefault="0063372F" w:rsidP="001A56D9">
      <w:pPr>
        <w:ind w:left="420"/>
        <w:rPr>
          <w:rFonts w:ascii="微软雅黑" w:eastAsia="微软雅黑" w:hAnsi="微软雅黑"/>
          <w:lang w:eastAsia="zh-CN"/>
        </w:rPr>
      </w:pPr>
    </w:p>
    <w:p w14:paraId="27BBB708" w14:textId="29DCC2C0" w:rsidR="00ED4ECD" w:rsidRPr="00585C3E" w:rsidRDefault="00205BCE" w:rsidP="00F81422">
      <w:pPr>
        <w:pStyle w:val="Heading3"/>
        <w:spacing w:before="120" w:after="120"/>
        <w:rPr>
          <w:rFonts w:ascii="微软雅黑" w:eastAsia="微软雅黑" w:hAnsi="微软雅黑"/>
        </w:rPr>
      </w:pPr>
      <w:bookmarkStart w:id="255" w:name="_Toc92378235"/>
      <w:bookmarkStart w:id="256" w:name="_Toc111473599"/>
      <w:r>
        <w:rPr>
          <w:rFonts w:ascii="微软雅黑" w:eastAsia="微软雅黑" w:hAnsi="微软雅黑" w:hint="eastAsia"/>
        </w:rPr>
        <w:t>业务</w:t>
      </w:r>
      <w:r w:rsidR="00ED4ECD" w:rsidRPr="00585C3E">
        <w:rPr>
          <w:rFonts w:ascii="微软雅黑" w:eastAsia="微软雅黑" w:hAnsi="微软雅黑" w:hint="eastAsia"/>
        </w:rPr>
        <w:t>功能描述</w:t>
      </w:r>
      <w:bookmarkEnd w:id="255"/>
      <w:bookmarkEnd w:id="256"/>
    </w:p>
    <w:p w14:paraId="5E5DC125" w14:textId="0CD7A4BD" w:rsidR="00585C3E" w:rsidRPr="00205F33" w:rsidRDefault="00F9638B"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sidRPr="00205F33">
        <w:rPr>
          <w:rFonts w:ascii="微软雅黑" w:eastAsia="微软雅黑" w:hAnsi="微软雅黑" w:hint="eastAsia"/>
          <w:i w:val="0"/>
          <w:iCs/>
        </w:rPr>
        <w:t>待识别访客</w:t>
      </w:r>
      <w:r w:rsidR="00ED4ECD" w:rsidRPr="00205F33">
        <w:rPr>
          <w:rFonts w:ascii="微软雅黑" w:eastAsia="微软雅黑" w:hAnsi="微软雅黑" w:hint="eastAsia"/>
          <w:i w:val="0"/>
          <w:iCs/>
        </w:rPr>
        <w:t>提醒</w:t>
      </w:r>
    </w:p>
    <w:p w14:paraId="3C658ED9" w14:textId="05E30407" w:rsidR="00E56720" w:rsidRDefault="0084029B" w:rsidP="009B528D">
      <w:pPr>
        <w:pStyle w:val="ListParagraph"/>
        <w:numPr>
          <w:ilvl w:val="0"/>
          <w:numId w:val="141"/>
        </w:numPr>
        <w:ind w:firstLineChars="0"/>
        <w:rPr>
          <w:rFonts w:ascii="微软雅黑" w:eastAsia="微软雅黑" w:hAnsi="微软雅黑"/>
          <w:sz w:val="20"/>
          <w:szCs w:val="20"/>
        </w:rPr>
      </w:pPr>
      <w:r w:rsidRPr="00205F33">
        <w:rPr>
          <w:rFonts w:ascii="微软雅黑" w:eastAsia="微软雅黑" w:hAnsi="微软雅黑" w:hint="eastAsia"/>
          <w:sz w:val="20"/>
          <w:szCs w:val="20"/>
        </w:rPr>
        <w:t>对新进入的</w:t>
      </w:r>
      <w:r w:rsidR="00F9638B" w:rsidRPr="00205F33">
        <w:rPr>
          <w:rFonts w:ascii="微软雅黑" w:eastAsia="微软雅黑" w:hAnsi="微软雅黑" w:hint="eastAsia"/>
          <w:sz w:val="20"/>
          <w:szCs w:val="20"/>
        </w:rPr>
        <w:t>待识别访客</w:t>
      </w:r>
      <w:r w:rsidRPr="00205F33">
        <w:rPr>
          <w:rFonts w:ascii="微软雅黑" w:eastAsia="微软雅黑" w:hAnsi="微软雅黑" w:hint="eastAsia"/>
          <w:sz w:val="20"/>
          <w:szCs w:val="20"/>
        </w:rPr>
        <w:t>，或</w:t>
      </w:r>
      <w:r w:rsidR="008978E0" w:rsidRPr="00205F33">
        <w:rPr>
          <w:rFonts w:ascii="微软雅黑" w:eastAsia="微软雅黑" w:hAnsi="微软雅黑" w:hint="eastAsia"/>
          <w:sz w:val="20"/>
          <w:szCs w:val="20"/>
        </w:rPr>
        <w:t>产生</w:t>
      </w:r>
      <w:r w:rsidRPr="00205F33">
        <w:rPr>
          <w:rFonts w:ascii="微软雅黑" w:eastAsia="微软雅黑" w:hAnsi="微软雅黑" w:hint="eastAsia"/>
          <w:sz w:val="20"/>
          <w:szCs w:val="20"/>
        </w:rPr>
        <w:t>新的互动行为的已有</w:t>
      </w:r>
      <w:r w:rsidR="00F9638B" w:rsidRPr="00205F33">
        <w:rPr>
          <w:rFonts w:ascii="微软雅黑" w:eastAsia="微软雅黑" w:hAnsi="微软雅黑" w:hint="eastAsia"/>
          <w:sz w:val="20"/>
          <w:szCs w:val="20"/>
        </w:rPr>
        <w:t>待识别访客</w:t>
      </w:r>
      <w:r w:rsidRPr="00205F33">
        <w:rPr>
          <w:rFonts w:ascii="微软雅黑" w:eastAsia="微软雅黑" w:hAnsi="微软雅黑" w:hint="eastAsia"/>
          <w:sz w:val="20"/>
          <w:szCs w:val="20"/>
        </w:rPr>
        <w:t>，均在头像处显示红点。</w:t>
      </w:r>
      <w:r w:rsidR="00AB4384">
        <w:rPr>
          <w:rFonts w:ascii="微软雅黑" w:eastAsia="微软雅黑" w:hAnsi="微软雅黑" w:hint="eastAsia"/>
          <w:sz w:val="20"/>
          <w:szCs w:val="20"/>
        </w:rPr>
        <w:t>（合并后被拆分的访客若无新的旅程产生，不需要显示红点）</w:t>
      </w:r>
    </w:p>
    <w:p w14:paraId="0F58ACC5" w14:textId="0C0D5DD8" w:rsidR="0084029B" w:rsidRPr="00205F33" w:rsidRDefault="00E56720" w:rsidP="009B528D">
      <w:pPr>
        <w:pStyle w:val="ListParagraph"/>
        <w:numPr>
          <w:ilvl w:val="0"/>
          <w:numId w:val="141"/>
        </w:numPr>
        <w:ind w:firstLineChars="0"/>
        <w:rPr>
          <w:rFonts w:ascii="微软雅黑" w:eastAsia="微软雅黑" w:hAnsi="微软雅黑"/>
          <w:sz w:val="20"/>
          <w:szCs w:val="20"/>
        </w:rPr>
      </w:pPr>
      <w:r w:rsidRPr="00205F33">
        <w:rPr>
          <w:rFonts w:ascii="微软雅黑" w:eastAsia="微软雅黑" w:hAnsi="微软雅黑" w:hint="eastAsia"/>
          <w:sz w:val="20"/>
          <w:szCs w:val="20"/>
        </w:rPr>
        <w:t>有红点头像的</w:t>
      </w:r>
      <w:r w:rsidR="006A41A2" w:rsidRPr="00205F33">
        <w:rPr>
          <w:rFonts w:ascii="微软雅黑" w:eastAsia="微软雅黑" w:hAnsi="微软雅黑" w:hint="eastAsia"/>
          <w:sz w:val="20"/>
          <w:szCs w:val="20"/>
        </w:rPr>
        <w:t>待识别访客</w:t>
      </w:r>
      <w:r w:rsidRPr="00205F33">
        <w:rPr>
          <w:rFonts w:ascii="微软雅黑" w:eastAsia="微软雅黑" w:hAnsi="微软雅黑" w:hint="eastAsia"/>
          <w:sz w:val="20"/>
          <w:szCs w:val="20"/>
        </w:rPr>
        <w:t>统计值，显示在【</w:t>
      </w:r>
      <w:r w:rsidR="00F9638B" w:rsidRPr="00205F33">
        <w:rPr>
          <w:rFonts w:ascii="微软雅黑" w:eastAsia="微软雅黑" w:hAnsi="微软雅黑" w:hint="eastAsia"/>
          <w:sz w:val="20"/>
          <w:szCs w:val="20"/>
        </w:rPr>
        <w:t>待识别访客</w:t>
      </w:r>
      <w:r w:rsidRPr="00205F33">
        <w:rPr>
          <w:rFonts w:ascii="微软雅黑" w:eastAsia="微软雅黑" w:hAnsi="微软雅黑" w:hint="eastAsia"/>
          <w:sz w:val="20"/>
          <w:szCs w:val="20"/>
        </w:rPr>
        <w:t>】模块右上角处。</w:t>
      </w:r>
      <w:r w:rsidR="00BE59A6" w:rsidRPr="00205F33">
        <w:rPr>
          <w:rFonts w:ascii="微软雅黑" w:eastAsia="微软雅黑" w:hAnsi="微软雅黑" w:hint="eastAsia"/>
          <w:sz w:val="20"/>
          <w:szCs w:val="20"/>
        </w:rPr>
        <w:t>点击到【</w:t>
      </w:r>
      <w:r w:rsidR="00F9638B" w:rsidRPr="00205F33">
        <w:rPr>
          <w:rFonts w:ascii="微软雅黑" w:eastAsia="微软雅黑" w:hAnsi="微软雅黑" w:hint="eastAsia"/>
          <w:sz w:val="20"/>
          <w:szCs w:val="20"/>
        </w:rPr>
        <w:t>待识别访客</w:t>
      </w:r>
      <w:r w:rsidR="00BE59A6" w:rsidRPr="00205F33">
        <w:rPr>
          <w:rFonts w:ascii="微软雅黑" w:eastAsia="微软雅黑" w:hAnsi="微软雅黑" w:hint="eastAsia"/>
          <w:sz w:val="20"/>
          <w:szCs w:val="20"/>
        </w:rPr>
        <w:t>】T</w:t>
      </w:r>
      <w:r w:rsidR="00BE59A6" w:rsidRPr="00205F33">
        <w:rPr>
          <w:rFonts w:ascii="微软雅黑" w:eastAsia="微软雅黑" w:hAnsi="微软雅黑"/>
          <w:sz w:val="20"/>
          <w:szCs w:val="20"/>
        </w:rPr>
        <w:t>ab</w:t>
      </w:r>
      <w:r w:rsidR="00BE59A6" w:rsidRPr="00205F33">
        <w:rPr>
          <w:rFonts w:ascii="微软雅黑" w:eastAsia="微软雅黑" w:hAnsi="微软雅黑" w:hint="eastAsia"/>
          <w:sz w:val="20"/>
          <w:szCs w:val="20"/>
        </w:rPr>
        <w:t>时，</w:t>
      </w:r>
      <w:r w:rsidRPr="00205F33">
        <w:rPr>
          <w:rFonts w:ascii="微软雅黑" w:eastAsia="微软雅黑" w:hAnsi="微软雅黑" w:hint="eastAsia"/>
          <w:sz w:val="20"/>
          <w:szCs w:val="20"/>
        </w:rPr>
        <w:t>外显</w:t>
      </w:r>
      <w:r w:rsidR="00107E30" w:rsidRPr="00205F33">
        <w:rPr>
          <w:rFonts w:ascii="微软雅黑" w:eastAsia="微软雅黑" w:hAnsi="微软雅黑" w:hint="eastAsia"/>
          <w:sz w:val="20"/>
          <w:szCs w:val="20"/>
        </w:rPr>
        <w:t>统计值</w:t>
      </w:r>
      <w:r w:rsidRPr="00205F33">
        <w:rPr>
          <w:rFonts w:ascii="微软雅黑" w:eastAsia="微软雅黑" w:hAnsi="微软雅黑" w:hint="eastAsia"/>
          <w:sz w:val="20"/>
          <w:szCs w:val="20"/>
        </w:rPr>
        <w:t>立即清除，</w:t>
      </w:r>
      <w:r w:rsidR="00BE59A6" w:rsidRPr="00205F33">
        <w:rPr>
          <w:rFonts w:ascii="微软雅黑" w:eastAsia="微软雅黑" w:hAnsi="微软雅黑" w:hint="eastAsia"/>
          <w:sz w:val="20"/>
          <w:szCs w:val="20"/>
        </w:rPr>
        <w:t>头像</w:t>
      </w:r>
      <w:r w:rsidRPr="00205F33">
        <w:rPr>
          <w:rFonts w:ascii="微软雅黑" w:eastAsia="微软雅黑" w:hAnsi="微软雅黑" w:hint="eastAsia"/>
          <w:sz w:val="20"/>
          <w:szCs w:val="20"/>
        </w:rPr>
        <w:t>处</w:t>
      </w:r>
      <w:r w:rsidR="00BE59A6" w:rsidRPr="00205F33">
        <w:rPr>
          <w:rFonts w:ascii="微软雅黑" w:eastAsia="微软雅黑" w:hAnsi="微软雅黑" w:hint="eastAsia"/>
          <w:sz w:val="20"/>
          <w:szCs w:val="20"/>
        </w:rPr>
        <w:t>红点仍存在。离开该页面后</w:t>
      </w:r>
      <w:r w:rsidRPr="00205F33">
        <w:rPr>
          <w:rFonts w:ascii="微软雅黑" w:eastAsia="微软雅黑" w:hAnsi="微软雅黑" w:hint="eastAsia"/>
          <w:sz w:val="20"/>
          <w:szCs w:val="20"/>
        </w:rPr>
        <w:t>，</w:t>
      </w:r>
      <w:r w:rsidR="00107E30" w:rsidRPr="00205F33">
        <w:rPr>
          <w:rFonts w:ascii="微软雅黑" w:eastAsia="微软雅黑" w:hAnsi="微软雅黑" w:hint="eastAsia"/>
          <w:sz w:val="20"/>
          <w:szCs w:val="20"/>
        </w:rPr>
        <w:t>将重复该循环，</w:t>
      </w:r>
      <w:r w:rsidRPr="00205F33">
        <w:rPr>
          <w:rFonts w:ascii="微软雅黑" w:eastAsia="微软雅黑" w:hAnsi="微软雅黑" w:hint="eastAsia"/>
          <w:sz w:val="20"/>
          <w:szCs w:val="20"/>
        </w:rPr>
        <w:t>红点重置重新标记，</w:t>
      </w:r>
      <w:r w:rsidRPr="00205F33">
        <w:rPr>
          <w:rFonts w:ascii="微软雅黑" w:eastAsia="微软雅黑" w:hAnsi="微软雅黑" w:hint="eastAsia"/>
          <w:sz w:val="20"/>
          <w:szCs w:val="20"/>
        </w:rPr>
        <w:lastRenderedPageBreak/>
        <w:t>外显数字重新计数。</w:t>
      </w:r>
    </w:p>
    <w:p w14:paraId="546D145F" w14:textId="52D12896" w:rsidR="00ED4ECD" w:rsidRDefault="00ED4ECD" w:rsidP="00E56720">
      <w:pPr>
        <w:spacing w:line="240" w:lineRule="auto"/>
        <w:ind w:firstLine="420"/>
        <w:rPr>
          <w:rFonts w:ascii="微软雅黑" w:eastAsia="微软雅黑" w:hAnsi="微软雅黑"/>
          <w:lang w:eastAsia="zh-CN"/>
        </w:rPr>
      </w:pPr>
      <w:r w:rsidRPr="0084029B">
        <w:rPr>
          <w:rFonts w:ascii="微软雅黑" w:eastAsia="微软雅黑" w:hAnsi="微软雅黑" w:hint="eastAsia"/>
          <w:lang w:eastAsia="zh-CN"/>
        </w:rPr>
        <w:t>注</w:t>
      </w:r>
      <w:r w:rsidR="00E56720">
        <w:rPr>
          <w:rFonts w:ascii="微软雅黑" w:eastAsia="微软雅黑" w:hAnsi="微软雅黑" w:hint="eastAsia"/>
          <w:lang w:eastAsia="zh-CN"/>
        </w:rPr>
        <w:t>：</w:t>
      </w:r>
      <w:r w:rsidRPr="0084029B">
        <w:rPr>
          <w:rFonts w:ascii="微软雅黑" w:eastAsia="微软雅黑" w:hAnsi="微软雅黑" w:hint="eastAsia"/>
          <w:lang w:eastAsia="zh-CN"/>
        </w:rPr>
        <w:t>一个</w:t>
      </w:r>
      <w:r w:rsidR="006A41A2" w:rsidRPr="00F9638B">
        <w:rPr>
          <w:rFonts w:ascii="微软雅黑" w:eastAsia="微软雅黑" w:hAnsi="微软雅黑" w:hint="eastAsia"/>
          <w:lang w:eastAsia="zh-CN"/>
        </w:rPr>
        <w:t>待识别访客</w:t>
      </w:r>
      <w:r w:rsidRPr="0084029B">
        <w:rPr>
          <w:rFonts w:ascii="微软雅黑" w:eastAsia="微软雅黑" w:hAnsi="微软雅黑" w:hint="eastAsia"/>
          <w:lang w:eastAsia="zh-CN"/>
        </w:rPr>
        <w:t>产生1</w:t>
      </w:r>
      <w:r w:rsidRPr="0084029B">
        <w:rPr>
          <w:rFonts w:ascii="微软雅黑" w:eastAsia="微软雅黑" w:hAnsi="微软雅黑"/>
          <w:lang w:eastAsia="zh-CN"/>
        </w:rPr>
        <w:t>00</w:t>
      </w:r>
      <w:r w:rsidRPr="0084029B">
        <w:rPr>
          <w:rFonts w:ascii="微软雅黑" w:eastAsia="微软雅黑" w:hAnsi="微软雅黑" w:hint="eastAsia"/>
          <w:lang w:eastAsia="zh-CN"/>
        </w:rPr>
        <w:t>条新互动数据，对于统计值来说也仅</w:t>
      </w:r>
      <w:r w:rsidR="00E56720">
        <w:rPr>
          <w:rFonts w:ascii="微软雅黑" w:eastAsia="微软雅黑" w:hAnsi="微软雅黑" w:hint="eastAsia"/>
          <w:lang w:eastAsia="zh-CN"/>
        </w:rPr>
        <w:t>为</w:t>
      </w:r>
      <w:r w:rsidRPr="0084029B">
        <w:rPr>
          <w:rFonts w:ascii="微软雅黑" w:eastAsia="微软雅黑" w:hAnsi="微软雅黑"/>
          <w:lang w:eastAsia="zh-CN"/>
        </w:rPr>
        <w:t>1</w:t>
      </w:r>
      <w:r w:rsidRPr="0084029B">
        <w:rPr>
          <w:rFonts w:ascii="微软雅黑" w:eastAsia="微软雅黑" w:hAnsi="微软雅黑" w:hint="eastAsia"/>
          <w:lang w:eastAsia="zh-CN"/>
        </w:rPr>
        <w:t>。</w:t>
      </w:r>
    </w:p>
    <w:p w14:paraId="3D0EEE17" w14:textId="2955C30A" w:rsidR="00DD0068" w:rsidRDefault="00DD0068" w:rsidP="00E56720">
      <w:pPr>
        <w:spacing w:line="240" w:lineRule="auto"/>
        <w:ind w:firstLine="420"/>
        <w:rPr>
          <w:rFonts w:ascii="微软雅黑" w:eastAsia="微软雅黑" w:hAnsi="微软雅黑"/>
          <w:lang w:eastAsia="zh-CN"/>
        </w:rPr>
      </w:pPr>
      <w:r>
        <w:rPr>
          <w:rFonts w:ascii="微软雅黑" w:eastAsia="微软雅黑" w:hAnsi="微软雅黑" w:hint="eastAsia"/>
          <w:lang w:eastAsia="zh-CN"/>
        </w:rPr>
        <w:t>统计值示意图</w:t>
      </w:r>
    </w:p>
    <w:p w14:paraId="5A28284E" w14:textId="690C9F65" w:rsidR="00DD0068" w:rsidRDefault="00DD0068" w:rsidP="00E56720">
      <w:pPr>
        <w:spacing w:line="240" w:lineRule="auto"/>
        <w:ind w:firstLine="420"/>
        <w:rPr>
          <w:rFonts w:ascii="微软雅黑" w:eastAsia="微软雅黑" w:hAnsi="微软雅黑"/>
          <w:lang w:eastAsia="zh-CN"/>
        </w:rPr>
      </w:pPr>
      <w:r w:rsidRPr="00DD0068">
        <w:rPr>
          <w:rFonts w:ascii="微软雅黑" w:eastAsia="微软雅黑" w:hAnsi="微软雅黑"/>
          <w:noProof/>
          <w:lang w:eastAsia="zh-CN"/>
        </w:rPr>
        <w:drawing>
          <wp:inline distT="0" distB="0" distL="0" distR="0" wp14:anchorId="131D21CD" wp14:editId="304E40DB">
            <wp:extent cx="3632200" cy="89567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0504" cy="905122"/>
                    </a:xfrm>
                    <a:prstGeom prst="rect">
                      <a:avLst/>
                    </a:prstGeom>
                  </pic:spPr>
                </pic:pic>
              </a:graphicData>
            </a:graphic>
          </wp:inline>
        </w:drawing>
      </w:r>
    </w:p>
    <w:p w14:paraId="244BE512" w14:textId="77777777" w:rsidR="002F6910" w:rsidRPr="0084029B" w:rsidRDefault="002F6910" w:rsidP="00E56720">
      <w:pPr>
        <w:spacing w:line="240" w:lineRule="auto"/>
        <w:ind w:firstLine="420"/>
        <w:rPr>
          <w:rFonts w:ascii="微软雅黑" w:eastAsia="微软雅黑" w:hAnsi="微软雅黑"/>
          <w:lang w:eastAsia="zh-CN"/>
        </w:rPr>
      </w:pPr>
    </w:p>
    <w:p w14:paraId="66C18BE7" w14:textId="005FD9BE" w:rsidR="00585C3E" w:rsidRPr="00772922" w:rsidRDefault="00F9638B"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sidRPr="00772922">
        <w:rPr>
          <w:rFonts w:ascii="微软雅黑" w:eastAsia="微软雅黑" w:hAnsi="微软雅黑" w:hint="eastAsia"/>
          <w:i w:val="0"/>
          <w:iCs/>
        </w:rPr>
        <w:t>待识别访客</w:t>
      </w:r>
      <w:r w:rsidR="00ED4ECD" w:rsidRPr="00772922">
        <w:rPr>
          <w:rFonts w:ascii="微软雅黑" w:eastAsia="微软雅黑" w:hAnsi="微软雅黑" w:hint="eastAsia"/>
          <w:i w:val="0"/>
          <w:iCs/>
        </w:rPr>
        <w:t>排序</w:t>
      </w:r>
      <w:r w:rsidR="00BE79C3" w:rsidRPr="00772922">
        <w:rPr>
          <w:rFonts w:ascii="微软雅黑" w:eastAsia="微软雅黑" w:hAnsi="微软雅黑" w:hint="eastAsia"/>
          <w:i w:val="0"/>
          <w:iCs/>
        </w:rPr>
        <w:t>及展示</w:t>
      </w:r>
    </w:p>
    <w:p w14:paraId="37AC3436" w14:textId="7A0A47A6" w:rsidR="00ED4ECD" w:rsidRDefault="006A41A2" w:rsidP="009B528D">
      <w:pPr>
        <w:pStyle w:val="ListParagraph"/>
        <w:numPr>
          <w:ilvl w:val="0"/>
          <w:numId w:val="142"/>
        </w:numPr>
        <w:ind w:firstLineChars="0"/>
        <w:rPr>
          <w:rFonts w:ascii="微软雅黑" w:eastAsia="微软雅黑" w:hAnsi="微软雅黑"/>
          <w:sz w:val="20"/>
          <w:szCs w:val="20"/>
        </w:rPr>
      </w:pPr>
      <w:r w:rsidRPr="003C1856">
        <w:rPr>
          <w:rFonts w:ascii="微软雅黑" w:eastAsia="微软雅黑" w:hAnsi="微软雅黑" w:hint="eastAsia"/>
          <w:sz w:val="20"/>
          <w:szCs w:val="20"/>
        </w:rPr>
        <w:t>待识别访客</w:t>
      </w:r>
      <w:r w:rsidR="006C319E" w:rsidRPr="003C1856">
        <w:rPr>
          <w:rFonts w:ascii="微软雅黑" w:eastAsia="微软雅黑" w:hAnsi="微软雅黑" w:hint="eastAsia"/>
          <w:sz w:val="20"/>
          <w:szCs w:val="20"/>
        </w:rPr>
        <w:t>按照</w:t>
      </w:r>
      <w:r w:rsidR="00ED4ECD" w:rsidRPr="003C1856">
        <w:rPr>
          <w:rFonts w:ascii="微软雅黑" w:eastAsia="微软雅黑" w:hAnsi="微软雅黑" w:hint="eastAsia"/>
          <w:sz w:val="20"/>
          <w:szCs w:val="20"/>
        </w:rPr>
        <w:t>最近一条互动旅程的时间排序，即哪个</w:t>
      </w:r>
      <w:r w:rsidR="00F9638B" w:rsidRPr="003C1856">
        <w:rPr>
          <w:rFonts w:ascii="微软雅黑" w:eastAsia="微软雅黑" w:hAnsi="微软雅黑" w:hint="eastAsia"/>
          <w:sz w:val="20"/>
          <w:szCs w:val="20"/>
        </w:rPr>
        <w:t>待识别访客</w:t>
      </w:r>
      <w:r w:rsidR="00ED4ECD" w:rsidRPr="003C1856">
        <w:rPr>
          <w:rFonts w:ascii="微软雅黑" w:eastAsia="微软雅黑" w:hAnsi="微软雅黑" w:hint="eastAsia"/>
          <w:sz w:val="20"/>
          <w:szCs w:val="20"/>
        </w:rPr>
        <w:t>有新互动数据，就</w:t>
      </w:r>
      <w:r w:rsidR="00C06742" w:rsidRPr="003C1856">
        <w:rPr>
          <w:rFonts w:ascii="微软雅黑" w:eastAsia="微软雅黑" w:hAnsi="微软雅黑" w:hint="eastAsia"/>
          <w:sz w:val="20"/>
          <w:szCs w:val="20"/>
        </w:rPr>
        <w:t>排</w:t>
      </w:r>
      <w:r w:rsidR="00ED4ECD" w:rsidRPr="003C1856">
        <w:rPr>
          <w:rFonts w:ascii="微软雅黑" w:eastAsia="微软雅黑" w:hAnsi="微软雅黑" w:hint="eastAsia"/>
          <w:sz w:val="20"/>
          <w:szCs w:val="20"/>
        </w:rPr>
        <w:t>到最上方。</w:t>
      </w:r>
    </w:p>
    <w:p w14:paraId="3C0C6882" w14:textId="65CF78E4" w:rsidR="005E3341" w:rsidRPr="005E3341" w:rsidRDefault="005E3341" w:rsidP="009B528D">
      <w:pPr>
        <w:pStyle w:val="ListParagraph"/>
        <w:numPr>
          <w:ilvl w:val="0"/>
          <w:numId w:val="142"/>
        </w:numPr>
        <w:ind w:firstLineChars="0"/>
        <w:rPr>
          <w:rFonts w:ascii="微软雅黑" w:eastAsia="微软雅黑" w:hAnsi="微软雅黑"/>
          <w:sz w:val="20"/>
          <w:szCs w:val="20"/>
        </w:rPr>
      </w:pPr>
      <w:r>
        <w:rPr>
          <w:rFonts w:ascii="微软雅黑" w:eastAsia="微软雅黑" w:hAnsi="微软雅黑" w:hint="eastAsia"/>
          <w:sz w:val="20"/>
          <w:szCs w:val="20"/>
        </w:rPr>
        <w:t>进入待识别访客页面默认展示1</w:t>
      </w:r>
      <w:r>
        <w:rPr>
          <w:rFonts w:ascii="微软雅黑" w:eastAsia="微软雅黑" w:hAnsi="微软雅黑"/>
          <w:sz w:val="20"/>
          <w:szCs w:val="20"/>
        </w:rPr>
        <w:t>0</w:t>
      </w:r>
      <w:r>
        <w:rPr>
          <w:rFonts w:ascii="微软雅黑" w:eastAsia="微软雅黑" w:hAnsi="微软雅黑" w:hint="eastAsia"/>
          <w:sz w:val="20"/>
          <w:szCs w:val="20"/>
        </w:rPr>
        <w:t>条访客记录，拖动展示更多记录。</w:t>
      </w:r>
    </w:p>
    <w:p w14:paraId="17F4EC2D" w14:textId="5BD32A36" w:rsidR="00183CEC" w:rsidRPr="0097366A" w:rsidRDefault="00ED4ECD" w:rsidP="009B528D">
      <w:pPr>
        <w:pStyle w:val="ListParagraph"/>
        <w:numPr>
          <w:ilvl w:val="0"/>
          <w:numId w:val="142"/>
        </w:numPr>
        <w:ind w:firstLineChars="0"/>
        <w:rPr>
          <w:rFonts w:ascii="微软雅黑" w:eastAsia="微软雅黑" w:hAnsi="微软雅黑"/>
          <w:sz w:val="20"/>
          <w:szCs w:val="20"/>
        </w:rPr>
      </w:pPr>
      <w:r w:rsidRPr="0097366A">
        <w:rPr>
          <w:rFonts w:ascii="微软雅黑" w:eastAsia="微软雅黑" w:hAnsi="微软雅黑" w:hint="eastAsia"/>
          <w:sz w:val="20"/>
          <w:szCs w:val="20"/>
        </w:rPr>
        <w:t>单个</w:t>
      </w:r>
      <w:r w:rsidR="00F9638B" w:rsidRPr="0097366A">
        <w:rPr>
          <w:rFonts w:ascii="微软雅黑" w:eastAsia="微软雅黑" w:hAnsi="微软雅黑" w:hint="eastAsia"/>
          <w:sz w:val="20"/>
          <w:szCs w:val="20"/>
        </w:rPr>
        <w:t>待识别访客</w:t>
      </w:r>
      <w:r w:rsidRPr="0097366A">
        <w:rPr>
          <w:rFonts w:ascii="微软雅黑" w:eastAsia="微软雅黑" w:hAnsi="微软雅黑" w:hint="eastAsia"/>
          <w:sz w:val="20"/>
          <w:szCs w:val="20"/>
        </w:rPr>
        <w:t>展示其</w:t>
      </w:r>
      <w:r w:rsidR="00675570" w:rsidRPr="0097366A">
        <w:rPr>
          <w:rFonts w:ascii="微软雅黑" w:eastAsia="微软雅黑" w:hAnsi="微软雅黑" w:hint="eastAsia"/>
          <w:sz w:val="20"/>
          <w:szCs w:val="20"/>
        </w:rPr>
        <w:t>微信</w:t>
      </w:r>
      <w:r w:rsidRPr="0097366A">
        <w:rPr>
          <w:rFonts w:ascii="微软雅黑" w:eastAsia="微软雅黑" w:hAnsi="微软雅黑" w:hint="eastAsia"/>
          <w:sz w:val="20"/>
          <w:szCs w:val="20"/>
        </w:rPr>
        <w:t>头像、</w:t>
      </w:r>
      <w:r w:rsidR="00DB34D6" w:rsidRPr="0097366A">
        <w:rPr>
          <w:rFonts w:ascii="微软雅黑" w:eastAsia="微软雅黑" w:hAnsi="微软雅黑" w:hint="eastAsia"/>
          <w:sz w:val="20"/>
          <w:szCs w:val="20"/>
        </w:rPr>
        <w:t>姓名或微信</w:t>
      </w:r>
      <w:r w:rsidRPr="0097366A">
        <w:rPr>
          <w:rFonts w:ascii="微软雅黑" w:eastAsia="微软雅黑" w:hAnsi="微软雅黑" w:hint="eastAsia"/>
          <w:sz w:val="20"/>
          <w:szCs w:val="20"/>
        </w:rPr>
        <w:t>昵称、</w:t>
      </w:r>
      <w:r w:rsidR="008E34D1" w:rsidRPr="0097366A">
        <w:rPr>
          <w:rFonts w:ascii="微软雅黑" w:eastAsia="微软雅黑" w:hAnsi="微软雅黑" w:hint="eastAsia"/>
          <w:sz w:val="20"/>
          <w:szCs w:val="20"/>
        </w:rPr>
        <w:t>手机号（有则显示）、</w:t>
      </w:r>
      <w:r w:rsidR="00D51B2C">
        <w:rPr>
          <w:rFonts w:ascii="微软雅黑" w:eastAsia="微软雅黑" w:hAnsi="微软雅黑" w:hint="eastAsia"/>
          <w:sz w:val="20"/>
          <w:szCs w:val="20"/>
        </w:rPr>
        <w:t>及</w:t>
      </w:r>
      <w:r w:rsidR="00250FBD" w:rsidRPr="0097366A">
        <w:rPr>
          <w:rFonts w:ascii="微软雅黑" w:eastAsia="微软雅黑" w:hAnsi="微软雅黑" w:hint="eastAsia"/>
          <w:sz w:val="20"/>
          <w:szCs w:val="20"/>
        </w:rPr>
        <w:t>待识别</w:t>
      </w:r>
      <w:r w:rsidR="00675570" w:rsidRPr="0097366A">
        <w:rPr>
          <w:rFonts w:ascii="微软雅黑" w:eastAsia="微软雅黑" w:hAnsi="微软雅黑" w:hint="eastAsia"/>
          <w:sz w:val="20"/>
          <w:szCs w:val="20"/>
        </w:rPr>
        <w:t>访客</w:t>
      </w:r>
      <w:r w:rsidR="00D43B1E" w:rsidRPr="0097366A">
        <w:rPr>
          <w:rFonts w:ascii="微软雅黑" w:eastAsia="微软雅黑" w:hAnsi="微软雅黑" w:hint="eastAsia"/>
          <w:sz w:val="20"/>
          <w:szCs w:val="20"/>
        </w:rPr>
        <w:t>标签</w:t>
      </w:r>
      <w:r w:rsidR="00183CEC" w:rsidRPr="0097366A">
        <w:rPr>
          <w:rFonts w:ascii="微软雅黑" w:eastAsia="微软雅黑" w:hAnsi="微软雅黑" w:hint="eastAsia"/>
          <w:sz w:val="20"/>
          <w:szCs w:val="20"/>
        </w:rPr>
        <w:t>。</w:t>
      </w:r>
    </w:p>
    <w:p w14:paraId="25D5199A" w14:textId="11BCA313" w:rsidR="00BF49F0" w:rsidRPr="0097366A" w:rsidRDefault="00BF49F0" w:rsidP="009B528D">
      <w:pPr>
        <w:pStyle w:val="ListParagraph"/>
        <w:numPr>
          <w:ilvl w:val="0"/>
          <w:numId w:val="143"/>
        </w:numPr>
        <w:ind w:firstLineChars="0"/>
        <w:rPr>
          <w:rFonts w:ascii="微软雅黑" w:eastAsia="微软雅黑" w:hAnsi="微软雅黑"/>
          <w:sz w:val="20"/>
          <w:szCs w:val="20"/>
        </w:rPr>
      </w:pPr>
      <w:r w:rsidRPr="0097366A">
        <w:rPr>
          <w:rFonts w:ascii="微软雅黑" w:eastAsia="微软雅黑" w:hAnsi="微软雅黑" w:hint="eastAsia"/>
          <w:sz w:val="20"/>
          <w:szCs w:val="20"/>
        </w:rPr>
        <w:t>关于姓名的显示</w:t>
      </w:r>
      <w:r w:rsidR="00D51B2C">
        <w:rPr>
          <w:rFonts w:ascii="微软雅黑" w:eastAsia="微软雅黑" w:hAnsi="微软雅黑" w:hint="eastAsia"/>
          <w:sz w:val="20"/>
          <w:szCs w:val="20"/>
        </w:rPr>
        <w:t>逻辑</w:t>
      </w:r>
      <w:r w:rsidRPr="0097366A">
        <w:rPr>
          <w:rFonts w:ascii="微软雅黑" w:eastAsia="微软雅黑" w:hAnsi="微软雅黑" w:hint="eastAsia"/>
          <w:sz w:val="20"/>
          <w:szCs w:val="20"/>
        </w:rPr>
        <w:t>：</w:t>
      </w:r>
      <w:bookmarkStart w:id="257" w:name="_Hlk104240156"/>
      <w:r w:rsidRPr="0097366A">
        <w:rPr>
          <w:rFonts w:ascii="微软雅黑" w:eastAsia="微软雅黑" w:hAnsi="微软雅黑" w:hint="eastAsia"/>
          <w:sz w:val="20"/>
          <w:szCs w:val="20"/>
        </w:rPr>
        <w:t>若为微信互动客户则显示微信昵称，若为</w:t>
      </w:r>
      <w:r w:rsidR="00D61BFA" w:rsidRPr="0097366A">
        <w:rPr>
          <w:rFonts w:ascii="微软雅黑" w:eastAsia="微软雅黑" w:hAnsi="微软雅黑" w:hint="eastAsia"/>
          <w:sz w:val="20"/>
          <w:szCs w:val="20"/>
        </w:rPr>
        <w:t>友邦友享客户或白名单客户，则显示客户姓名。</w:t>
      </w:r>
      <w:r w:rsidR="004316A7">
        <w:rPr>
          <w:rFonts w:ascii="微软雅黑" w:eastAsia="微软雅黑" w:hAnsi="微软雅黑" w:hint="eastAsia"/>
          <w:sz w:val="20"/>
          <w:szCs w:val="20"/>
        </w:rPr>
        <w:t>若友邦友享客户无客户姓名则显示微信昵称。</w:t>
      </w:r>
      <w:bookmarkEnd w:id="257"/>
    </w:p>
    <w:p w14:paraId="20163AB5" w14:textId="322DE5C9" w:rsidR="00DE0535" w:rsidRPr="0097366A" w:rsidRDefault="00DE0535" w:rsidP="009B528D">
      <w:pPr>
        <w:pStyle w:val="ListParagraph"/>
        <w:numPr>
          <w:ilvl w:val="0"/>
          <w:numId w:val="143"/>
        </w:numPr>
        <w:ind w:firstLineChars="0"/>
        <w:rPr>
          <w:rFonts w:ascii="微软雅黑" w:eastAsia="微软雅黑" w:hAnsi="微软雅黑"/>
          <w:sz w:val="20"/>
          <w:szCs w:val="20"/>
        </w:rPr>
      </w:pPr>
      <w:r w:rsidRPr="0097366A">
        <w:rPr>
          <w:rFonts w:ascii="微软雅黑" w:eastAsia="微软雅黑" w:hAnsi="微软雅黑" w:hint="eastAsia"/>
          <w:sz w:val="20"/>
          <w:szCs w:val="20"/>
        </w:rPr>
        <w:t>待识别访客标签显示排序【白名单客户】&gt;【微信互动访客】&gt;【友邦友享访客】&gt;【其他访客】</w:t>
      </w:r>
    </w:p>
    <w:p w14:paraId="13779485" w14:textId="77777777" w:rsidR="00751833" w:rsidRDefault="00BC31E7" w:rsidP="009B528D">
      <w:pPr>
        <w:pStyle w:val="ListParagraph"/>
        <w:numPr>
          <w:ilvl w:val="0"/>
          <w:numId w:val="142"/>
        </w:numPr>
        <w:ind w:firstLineChars="0"/>
        <w:rPr>
          <w:rFonts w:ascii="微软雅黑" w:eastAsia="微软雅黑" w:hAnsi="微软雅黑"/>
          <w:sz w:val="20"/>
          <w:szCs w:val="20"/>
        </w:rPr>
      </w:pPr>
      <w:r w:rsidRPr="0097366A">
        <w:rPr>
          <w:rFonts w:ascii="微软雅黑" w:eastAsia="微软雅黑" w:hAnsi="微软雅黑" w:hint="eastAsia"/>
          <w:sz w:val="20"/>
          <w:szCs w:val="20"/>
        </w:rPr>
        <w:t>待识别访客默认展示最新一条互动旅程，</w:t>
      </w:r>
      <w:r w:rsidR="00183CEC" w:rsidRPr="0097366A">
        <w:rPr>
          <w:rFonts w:ascii="微软雅黑" w:eastAsia="微软雅黑" w:hAnsi="微软雅黑" w:hint="eastAsia"/>
          <w:sz w:val="20"/>
          <w:szCs w:val="20"/>
        </w:rPr>
        <w:t>可点击【展开】，在当前位置展开查看更多</w:t>
      </w:r>
      <w:r w:rsidR="002D36EC" w:rsidRPr="0097366A">
        <w:rPr>
          <w:rFonts w:ascii="微软雅黑" w:eastAsia="微软雅黑" w:hAnsi="微软雅黑" w:hint="eastAsia"/>
          <w:sz w:val="20"/>
          <w:szCs w:val="20"/>
        </w:rPr>
        <w:t>旅程</w:t>
      </w:r>
      <w:r w:rsidR="00183CEC" w:rsidRPr="0097366A">
        <w:rPr>
          <w:rFonts w:ascii="微软雅黑" w:eastAsia="微软雅黑" w:hAnsi="微软雅黑" w:hint="eastAsia"/>
          <w:sz w:val="20"/>
          <w:szCs w:val="20"/>
        </w:rPr>
        <w:t>信息</w:t>
      </w:r>
      <w:r w:rsidR="002D36EC" w:rsidRPr="0097366A">
        <w:rPr>
          <w:rFonts w:ascii="微软雅黑" w:eastAsia="微软雅黑" w:hAnsi="微软雅黑" w:hint="eastAsia"/>
          <w:sz w:val="20"/>
          <w:szCs w:val="20"/>
        </w:rPr>
        <w:t>。</w:t>
      </w:r>
    </w:p>
    <w:p w14:paraId="5BEC4C77" w14:textId="0CC8D570" w:rsidR="00E71932" w:rsidRDefault="00B93E0D" w:rsidP="009B528D">
      <w:pPr>
        <w:pStyle w:val="ListParagraph"/>
        <w:numPr>
          <w:ilvl w:val="0"/>
          <w:numId w:val="142"/>
        </w:numPr>
        <w:ind w:firstLineChars="0"/>
        <w:rPr>
          <w:rFonts w:ascii="微软雅黑" w:eastAsia="微软雅黑" w:hAnsi="微软雅黑"/>
          <w:sz w:val="20"/>
          <w:szCs w:val="20"/>
        </w:rPr>
      </w:pPr>
      <w:r>
        <w:rPr>
          <w:rFonts w:ascii="微软雅黑" w:eastAsia="微软雅黑" w:hAnsi="微软雅黑" w:hint="eastAsia"/>
          <w:sz w:val="20"/>
          <w:szCs w:val="20"/>
        </w:rPr>
        <w:t>提供</w:t>
      </w:r>
      <w:r w:rsidR="00E71932" w:rsidRPr="00E71932">
        <w:rPr>
          <w:rFonts w:ascii="微软雅黑" w:eastAsia="微软雅黑" w:hAnsi="微软雅黑" w:hint="eastAsia"/>
          <w:sz w:val="20"/>
          <w:szCs w:val="20"/>
        </w:rPr>
        <w:t>来源分类筛选</w:t>
      </w:r>
      <w:r>
        <w:rPr>
          <w:rFonts w:ascii="微软雅黑" w:eastAsia="微软雅黑" w:hAnsi="微软雅黑" w:hint="eastAsia"/>
          <w:sz w:val="20"/>
          <w:szCs w:val="20"/>
        </w:rPr>
        <w:t>功能。</w:t>
      </w:r>
      <w:r w:rsidR="00E71932" w:rsidRPr="00E71932">
        <w:rPr>
          <w:rFonts w:ascii="微软雅黑" w:eastAsia="微软雅黑" w:hAnsi="微软雅黑" w:hint="eastAsia"/>
          <w:sz w:val="20"/>
          <w:szCs w:val="20"/>
        </w:rPr>
        <w:t>根据待识别访客标签选项为：微信互动客户、友邦友享客户，白名单客户，其他客户。</w:t>
      </w:r>
    </w:p>
    <w:p w14:paraId="0FB0F2BF" w14:textId="2D39D1BC" w:rsidR="004316A7" w:rsidRPr="00E71932" w:rsidRDefault="0066553E" w:rsidP="009B528D">
      <w:pPr>
        <w:pStyle w:val="ListParagraph"/>
        <w:numPr>
          <w:ilvl w:val="0"/>
          <w:numId w:val="142"/>
        </w:numPr>
        <w:ind w:firstLineChars="0"/>
        <w:rPr>
          <w:rFonts w:ascii="微软雅黑" w:eastAsia="微软雅黑" w:hAnsi="微软雅黑"/>
          <w:sz w:val="20"/>
          <w:szCs w:val="20"/>
        </w:rPr>
      </w:pPr>
      <w:r>
        <w:rPr>
          <w:rFonts w:ascii="微软雅黑" w:eastAsia="微软雅黑" w:hAnsi="微软雅黑" w:hint="eastAsia"/>
          <w:sz w:val="20"/>
          <w:szCs w:val="20"/>
        </w:rPr>
        <w:t>待识别访客列表中姓名搜索逻辑说明</w:t>
      </w:r>
    </w:p>
    <w:p w14:paraId="4957896F" w14:textId="7595BFBA" w:rsidR="00183CEC" w:rsidRDefault="0066553E" w:rsidP="009B528D">
      <w:pPr>
        <w:pStyle w:val="ListParagraph"/>
        <w:numPr>
          <w:ilvl w:val="0"/>
          <w:numId w:val="156"/>
        </w:numPr>
        <w:ind w:firstLineChars="0"/>
        <w:rPr>
          <w:rFonts w:ascii="微软雅黑" w:eastAsia="微软雅黑" w:hAnsi="微软雅黑"/>
          <w:sz w:val="20"/>
          <w:szCs w:val="20"/>
        </w:rPr>
      </w:pPr>
      <w:r w:rsidRPr="0066553E">
        <w:rPr>
          <w:rFonts w:ascii="微软雅黑" w:eastAsia="微软雅黑" w:hAnsi="微软雅黑" w:hint="eastAsia"/>
          <w:sz w:val="20"/>
          <w:szCs w:val="20"/>
        </w:rPr>
        <w:t>待识别访客页面上姓名搜索只支持左匹配的模糊查询功能（无需支持右匹配），如搜索客户“曹操“时，输入”曹“可查询到该客户，若仅输入”操“则搜索不到该客户。</w:t>
      </w:r>
    </w:p>
    <w:p w14:paraId="0CE92E3F" w14:textId="0EA7356A" w:rsidR="0066553E" w:rsidRDefault="0066553E" w:rsidP="009B528D">
      <w:pPr>
        <w:pStyle w:val="ListParagraph"/>
        <w:numPr>
          <w:ilvl w:val="0"/>
          <w:numId w:val="156"/>
        </w:numPr>
        <w:ind w:firstLineChars="0"/>
        <w:rPr>
          <w:rFonts w:ascii="微软雅黑" w:eastAsia="微软雅黑" w:hAnsi="微软雅黑"/>
          <w:sz w:val="20"/>
          <w:szCs w:val="20"/>
        </w:rPr>
      </w:pPr>
      <w:r w:rsidRPr="0066553E">
        <w:rPr>
          <w:rFonts w:ascii="微软雅黑" w:eastAsia="微软雅黑" w:hAnsi="微软雅黑" w:hint="eastAsia"/>
          <w:sz w:val="20"/>
          <w:szCs w:val="20"/>
        </w:rPr>
        <w:t>微信互动客户根据微信昵称进行搜索</w:t>
      </w:r>
      <w:r>
        <w:rPr>
          <w:rFonts w:ascii="微软雅黑" w:eastAsia="微软雅黑" w:hAnsi="微软雅黑" w:hint="eastAsia"/>
          <w:sz w:val="20"/>
          <w:szCs w:val="20"/>
        </w:rPr>
        <w:t>。</w:t>
      </w:r>
    </w:p>
    <w:p w14:paraId="50196950" w14:textId="3FB8D70F" w:rsidR="0066553E" w:rsidRDefault="0066553E" w:rsidP="009B528D">
      <w:pPr>
        <w:pStyle w:val="ListParagraph"/>
        <w:numPr>
          <w:ilvl w:val="0"/>
          <w:numId w:val="156"/>
        </w:numPr>
        <w:ind w:firstLineChars="0"/>
        <w:rPr>
          <w:rFonts w:ascii="微软雅黑" w:eastAsia="微软雅黑" w:hAnsi="微软雅黑"/>
          <w:sz w:val="20"/>
          <w:szCs w:val="20"/>
        </w:rPr>
      </w:pPr>
      <w:r w:rsidRPr="0066553E">
        <w:rPr>
          <w:rFonts w:ascii="微软雅黑" w:eastAsia="微软雅黑" w:hAnsi="微软雅黑" w:hint="eastAsia"/>
          <w:sz w:val="20"/>
          <w:szCs w:val="20"/>
        </w:rPr>
        <w:t>白名单客户根据姓名进行搜索</w:t>
      </w:r>
      <w:r>
        <w:rPr>
          <w:rFonts w:ascii="微软雅黑" w:eastAsia="微软雅黑" w:hAnsi="微软雅黑" w:hint="eastAsia"/>
          <w:sz w:val="20"/>
          <w:szCs w:val="20"/>
        </w:rPr>
        <w:t>。</w:t>
      </w:r>
    </w:p>
    <w:p w14:paraId="3CBA4918" w14:textId="311F3317" w:rsidR="0066553E" w:rsidRPr="0066553E" w:rsidRDefault="0066553E" w:rsidP="009B528D">
      <w:pPr>
        <w:pStyle w:val="ListParagraph"/>
        <w:numPr>
          <w:ilvl w:val="0"/>
          <w:numId w:val="156"/>
        </w:numPr>
        <w:ind w:firstLineChars="0"/>
        <w:rPr>
          <w:rFonts w:ascii="微软雅黑" w:eastAsia="微软雅黑" w:hAnsi="微软雅黑"/>
          <w:sz w:val="20"/>
          <w:szCs w:val="20"/>
        </w:rPr>
      </w:pPr>
      <w:r w:rsidRPr="0066553E">
        <w:rPr>
          <w:rFonts w:ascii="微软雅黑" w:eastAsia="微软雅黑" w:hAnsi="微软雅黑" w:hint="eastAsia"/>
          <w:sz w:val="20"/>
          <w:szCs w:val="20"/>
        </w:rPr>
        <w:t>友邦友享客户有姓名的情况下仅根据姓名进行搜索，若无姓名则根据昵称进行搜索</w:t>
      </w:r>
      <w:r>
        <w:rPr>
          <w:rFonts w:ascii="微软雅黑" w:eastAsia="微软雅黑" w:hAnsi="微软雅黑" w:hint="eastAsia"/>
          <w:sz w:val="20"/>
          <w:szCs w:val="20"/>
        </w:rPr>
        <w:t>。</w:t>
      </w:r>
    </w:p>
    <w:p w14:paraId="313EAF80" w14:textId="77777777" w:rsidR="0066553E" w:rsidRPr="00E71932" w:rsidRDefault="0066553E" w:rsidP="00751833">
      <w:pPr>
        <w:pStyle w:val="ListParagraph"/>
        <w:ind w:left="420" w:firstLineChars="0" w:firstLine="0"/>
        <w:rPr>
          <w:rFonts w:ascii="微软雅黑" w:eastAsia="微软雅黑" w:hAnsi="微软雅黑"/>
          <w:sz w:val="20"/>
          <w:szCs w:val="20"/>
        </w:rPr>
      </w:pPr>
    </w:p>
    <w:p w14:paraId="622C788B" w14:textId="2216CCE7" w:rsidR="00585C3E" w:rsidRPr="00772922" w:rsidRDefault="006A41A2" w:rsidP="009B528D">
      <w:pPr>
        <w:pStyle w:val="Heading4"/>
        <w:keepLines w:val="0"/>
        <w:widowControl/>
        <w:numPr>
          <w:ilvl w:val="3"/>
          <w:numId w:val="69"/>
        </w:numPr>
        <w:tabs>
          <w:tab w:val="clear" w:pos="2140"/>
          <w:tab w:val="num" w:pos="864"/>
        </w:tabs>
        <w:spacing w:before="120" w:after="120"/>
        <w:rPr>
          <w:rFonts w:ascii="微软雅黑" w:eastAsia="微软雅黑" w:hAnsi="微软雅黑"/>
          <w:i w:val="0"/>
          <w:iCs/>
        </w:rPr>
      </w:pPr>
      <w:r w:rsidRPr="00772922">
        <w:rPr>
          <w:rFonts w:ascii="微软雅黑" w:eastAsia="微软雅黑" w:hAnsi="微软雅黑" w:hint="eastAsia"/>
          <w:i w:val="0"/>
          <w:iCs/>
        </w:rPr>
        <w:t>添加</w:t>
      </w:r>
      <w:r w:rsidR="00ED4ECD" w:rsidRPr="00772922">
        <w:rPr>
          <w:rFonts w:ascii="微软雅黑" w:eastAsia="微软雅黑" w:hAnsi="微软雅黑" w:hint="eastAsia"/>
          <w:i w:val="0"/>
          <w:iCs/>
        </w:rPr>
        <w:t>为新客户</w:t>
      </w:r>
    </w:p>
    <w:p w14:paraId="3D794388" w14:textId="08CA9035" w:rsidR="00ED4ECD" w:rsidRDefault="00ED4ECD" w:rsidP="00EE73DC">
      <w:pPr>
        <w:spacing w:line="240" w:lineRule="auto"/>
        <w:rPr>
          <w:rFonts w:ascii="微软雅黑" w:eastAsia="微软雅黑" w:hAnsi="微软雅黑"/>
          <w:lang w:eastAsia="zh-CN"/>
        </w:rPr>
      </w:pPr>
      <w:r w:rsidRPr="001D1FF6">
        <w:rPr>
          <w:rFonts w:ascii="微软雅黑" w:eastAsia="微软雅黑" w:hAnsi="微软雅黑" w:hint="eastAsia"/>
          <w:lang w:eastAsia="zh-CN"/>
        </w:rPr>
        <w:t>点击</w:t>
      </w:r>
      <w:r w:rsidR="00585C3E">
        <w:rPr>
          <w:rFonts w:ascii="微软雅黑" w:eastAsia="微软雅黑" w:hAnsi="微软雅黑" w:hint="eastAsia"/>
          <w:lang w:eastAsia="zh-CN"/>
        </w:rPr>
        <w:t>【</w:t>
      </w:r>
      <w:r w:rsidR="00F9638B">
        <w:rPr>
          <w:rFonts w:ascii="微软雅黑" w:eastAsia="微软雅黑" w:hAnsi="微软雅黑" w:hint="eastAsia"/>
          <w:lang w:eastAsia="zh-CN"/>
        </w:rPr>
        <w:t>添加</w:t>
      </w:r>
      <w:r w:rsidRPr="001D1FF6">
        <w:rPr>
          <w:rFonts w:ascii="微软雅黑" w:eastAsia="微软雅黑" w:hAnsi="微软雅黑" w:hint="eastAsia"/>
          <w:lang w:eastAsia="zh-CN"/>
        </w:rPr>
        <w:t>为新客户</w:t>
      </w:r>
      <w:r w:rsidR="00585C3E">
        <w:rPr>
          <w:rFonts w:ascii="微软雅黑" w:eastAsia="微软雅黑" w:hAnsi="微软雅黑" w:hint="eastAsia"/>
          <w:lang w:eastAsia="zh-CN"/>
        </w:rPr>
        <w:t>】</w:t>
      </w:r>
      <w:r w:rsidRPr="001D1FF6">
        <w:rPr>
          <w:rFonts w:ascii="微软雅黑" w:eastAsia="微软雅黑" w:hAnsi="微软雅黑" w:hint="eastAsia"/>
          <w:lang w:eastAsia="zh-CN"/>
        </w:rPr>
        <w:t>后，弹出【新建客户录入表单】，填写确认后，</w:t>
      </w:r>
      <w:r w:rsidR="00520A54" w:rsidRPr="00520A54">
        <w:rPr>
          <w:rFonts w:ascii="微软雅黑" w:eastAsia="微软雅黑" w:hAnsi="微软雅黑" w:hint="eastAsia"/>
          <w:lang w:eastAsia="zh-CN"/>
        </w:rPr>
        <w:t>创建CRM通讯录客户</w:t>
      </w:r>
      <w:r w:rsidRPr="001D1FF6">
        <w:rPr>
          <w:rFonts w:ascii="微软雅黑" w:eastAsia="微软雅黑" w:hAnsi="微软雅黑" w:hint="eastAsia"/>
          <w:lang w:eastAsia="zh-CN"/>
        </w:rPr>
        <w:t>。</w:t>
      </w:r>
      <w:r w:rsidR="00520A54">
        <w:rPr>
          <w:rFonts w:ascii="微软雅黑" w:eastAsia="微软雅黑" w:hAnsi="微软雅黑" w:hint="eastAsia"/>
          <w:lang w:eastAsia="zh-CN"/>
        </w:rPr>
        <w:t>创建</w:t>
      </w:r>
      <w:r w:rsidR="005A5284">
        <w:rPr>
          <w:rFonts w:ascii="微软雅黑" w:eastAsia="微软雅黑" w:hAnsi="微软雅黑" w:hint="eastAsia"/>
          <w:lang w:eastAsia="zh-CN"/>
        </w:rPr>
        <w:t>成功后，</w:t>
      </w:r>
      <w:r w:rsidRPr="001D1FF6">
        <w:rPr>
          <w:rFonts w:ascii="微软雅黑" w:eastAsia="微软雅黑" w:hAnsi="微软雅黑" w:hint="eastAsia"/>
          <w:lang w:eastAsia="zh-CN"/>
        </w:rPr>
        <w:t>页面弱提示文案“xxx已</w:t>
      </w:r>
      <w:r w:rsidR="006A41A2">
        <w:rPr>
          <w:rFonts w:ascii="微软雅黑" w:eastAsia="微软雅黑" w:hAnsi="微软雅黑" w:hint="eastAsia"/>
          <w:lang w:eastAsia="zh-CN"/>
        </w:rPr>
        <w:t>添加</w:t>
      </w:r>
      <w:r w:rsidRPr="001D1FF6">
        <w:rPr>
          <w:rFonts w:ascii="微软雅黑" w:eastAsia="微软雅黑" w:hAnsi="微软雅黑" w:hint="eastAsia"/>
          <w:lang w:eastAsia="zh-CN"/>
        </w:rPr>
        <w:t>为新客户”，并从</w:t>
      </w:r>
      <w:r w:rsidR="00F9638B" w:rsidRPr="00F9638B">
        <w:rPr>
          <w:rFonts w:ascii="微软雅黑" w:eastAsia="微软雅黑" w:hAnsi="微软雅黑" w:hint="eastAsia"/>
          <w:lang w:eastAsia="zh-CN"/>
        </w:rPr>
        <w:t>待识别访客</w:t>
      </w:r>
      <w:r w:rsidRPr="001D1FF6">
        <w:rPr>
          <w:rFonts w:ascii="微软雅黑" w:eastAsia="微软雅黑" w:hAnsi="微软雅黑" w:hint="eastAsia"/>
          <w:lang w:eastAsia="zh-CN"/>
        </w:rPr>
        <w:t>中消失。</w:t>
      </w:r>
    </w:p>
    <w:p w14:paraId="514F8613" w14:textId="2BF82CFC" w:rsidR="00167625" w:rsidRPr="00520A54" w:rsidRDefault="00167625" w:rsidP="006C6D45">
      <w:pPr>
        <w:pStyle w:val="ListParagraph"/>
        <w:numPr>
          <w:ilvl w:val="0"/>
          <w:numId w:val="59"/>
        </w:numPr>
        <w:ind w:firstLineChars="0"/>
        <w:rPr>
          <w:rFonts w:ascii="微软雅黑" w:eastAsia="微软雅黑" w:hAnsi="微软雅黑"/>
          <w:sz w:val="20"/>
          <w:szCs w:val="20"/>
        </w:rPr>
      </w:pPr>
      <w:r w:rsidRPr="00520A54">
        <w:rPr>
          <w:rFonts w:ascii="微软雅黑" w:eastAsia="微软雅黑" w:hAnsi="微软雅黑" w:hint="eastAsia"/>
          <w:sz w:val="20"/>
          <w:szCs w:val="20"/>
        </w:rPr>
        <w:t>新建客户录入表单中，自动带入</w:t>
      </w:r>
      <w:r w:rsidR="006A41A2" w:rsidRPr="00F9638B">
        <w:rPr>
          <w:rFonts w:ascii="微软雅黑" w:eastAsia="微软雅黑" w:hAnsi="微软雅黑" w:hint="eastAsia"/>
          <w:sz w:val="20"/>
          <w:szCs w:val="20"/>
        </w:rPr>
        <w:t>待识别访客</w:t>
      </w:r>
      <w:r w:rsidR="00520A54">
        <w:rPr>
          <w:rFonts w:ascii="微软雅黑" w:eastAsia="微软雅黑" w:hAnsi="微软雅黑" w:hint="eastAsia"/>
          <w:sz w:val="20"/>
          <w:szCs w:val="20"/>
        </w:rPr>
        <w:t>信息，如</w:t>
      </w:r>
      <w:r w:rsidRPr="00520A54">
        <w:rPr>
          <w:rFonts w:ascii="微软雅黑" w:eastAsia="微软雅黑" w:hAnsi="微软雅黑" w:hint="eastAsia"/>
          <w:sz w:val="20"/>
          <w:szCs w:val="20"/>
        </w:rPr>
        <w:t>微信昵称</w:t>
      </w:r>
      <w:r w:rsidR="00ED08A9" w:rsidRPr="00520A54">
        <w:rPr>
          <w:rFonts w:ascii="微软雅黑" w:eastAsia="微软雅黑" w:hAnsi="微软雅黑" w:hint="eastAsia"/>
          <w:sz w:val="20"/>
          <w:szCs w:val="20"/>
        </w:rPr>
        <w:t>，微信头像</w:t>
      </w:r>
      <w:r w:rsidR="00746C24" w:rsidRPr="00520A54">
        <w:rPr>
          <w:rFonts w:ascii="微软雅黑" w:eastAsia="微软雅黑" w:hAnsi="微软雅黑" w:hint="eastAsia"/>
          <w:sz w:val="20"/>
          <w:szCs w:val="20"/>
        </w:rPr>
        <w:t>，手机号（如有）</w:t>
      </w:r>
      <w:r w:rsidRPr="00520A54">
        <w:rPr>
          <w:rFonts w:ascii="微软雅黑" w:eastAsia="微软雅黑" w:hAnsi="微软雅黑" w:hint="eastAsia"/>
          <w:sz w:val="20"/>
          <w:szCs w:val="20"/>
        </w:rPr>
        <w:t>信息</w:t>
      </w:r>
      <w:r w:rsidR="00520A54">
        <w:rPr>
          <w:rFonts w:ascii="微软雅黑" w:eastAsia="微软雅黑" w:hAnsi="微软雅黑" w:hint="eastAsia"/>
          <w:sz w:val="20"/>
          <w:szCs w:val="20"/>
        </w:rPr>
        <w:t>，</w:t>
      </w:r>
      <w:r w:rsidR="00821A7E">
        <w:rPr>
          <w:rFonts w:ascii="微软雅黑" w:eastAsia="微软雅黑" w:hAnsi="微软雅黑" w:hint="eastAsia"/>
          <w:sz w:val="20"/>
          <w:szCs w:val="20"/>
        </w:rPr>
        <w:t>页面上</w:t>
      </w:r>
      <w:r w:rsidR="00520A54">
        <w:rPr>
          <w:rFonts w:ascii="微软雅黑" w:eastAsia="微软雅黑" w:hAnsi="微软雅黑" w:hint="eastAsia"/>
          <w:sz w:val="20"/>
          <w:szCs w:val="20"/>
        </w:rPr>
        <w:t>允许修改</w:t>
      </w:r>
      <w:r w:rsidR="00746C24" w:rsidRPr="00520A54">
        <w:rPr>
          <w:rFonts w:ascii="微软雅黑" w:eastAsia="微软雅黑" w:hAnsi="微软雅黑" w:hint="eastAsia"/>
          <w:sz w:val="20"/>
          <w:szCs w:val="20"/>
        </w:rPr>
        <w:t>。</w:t>
      </w:r>
    </w:p>
    <w:p w14:paraId="1E14F7F1" w14:textId="13489CF5" w:rsidR="00C619E9" w:rsidRDefault="00C619E9" w:rsidP="006C6D45">
      <w:pPr>
        <w:pStyle w:val="ListParagraph"/>
        <w:numPr>
          <w:ilvl w:val="0"/>
          <w:numId w:val="59"/>
        </w:numPr>
        <w:ind w:firstLineChars="0"/>
        <w:rPr>
          <w:rFonts w:ascii="微软雅黑" w:eastAsia="微软雅黑" w:hAnsi="微软雅黑"/>
          <w:sz w:val="20"/>
          <w:szCs w:val="20"/>
        </w:rPr>
      </w:pPr>
      <w:r w:rsidRPr="00520A54">
        <w:rPr>
          <w:rFonts w:ascii="微软雅黑" w:eastAsia="微软雅黑" w:hAnsi="微软雅黑" w:hint="eastAsia"/>
          <w:sz w:val="20"/>
          <w:szCs w:val="20"/>
        </w:rPr>
        <w:t>该操作只有在信息编辑表单页面提交确认之后才生效，点取消按钮则不创建新客，</w:t>
      </w:r>
      <w:r w:rsidR="00F9638B" w:rsidRPr="00F9638B">
        <w:rPr>
          <w:rFonts w:ascii="微软雅黑" w:eastAsia="微软雅黑" w:hAnsi="微软雅黑" w:hint="eastAsia"/>
          <w:sz w:val="20"/>
          <w:szCs w:val="20"/>
        </w:rPr>
        <w:t>待识别访客</w:t>
      </w:r>
      <w:r w:rsidRPr="00520A54">
        <w:rPr>
          <w:rFonts w:ascii="微软雅黑" w:eastAsia="微软雅黑" w:hAnsi="微软雅黑" w:hint="eastAsia"/>
          <w:sz w:val="20"/>
          <w:szCs w:val="20"/>
        </w:rPr>
        <w:t>仍保留。</w:t>
      </w:r>
    </w:p>
    <w:p w14:paraId="63BA1E92" w14:textId="6D8961F8" w:rsidR="009D6CCE" w:rsidRDefault="009D6CCE" w:rsidP="006C6D45">
      <w:pPr>
        <w:pStyle w:val="ListParagraph"/>
        <w:numPr>
          <w:ilvl w:val="0"/>
          <w:numId w:val="59"/>
        </w:numPr>
        <w:ind w:firstLineChars="0"/>
        <w:rPr>
          <w:rFonts w:ascii="微软雅黑" w:eastAsia="微软雅黑" w:hAnsi="微软雅黑"/>
          <w:sz w:val="20"/>
          <w:szCs w:val="20"/>
        </w:rPr>
      </w:pPr>
      <w:r>
        <w:rPr>
          <w:rFonts w:ascii="微软雅黑" w:eastAsia="微软雅黑" w:hAnsi="微软雅黑" w:hint="eastAsia"/>
          <w:sz w:val="20"/>
          <w:szCs w:val="20"/>
        </w:rPr>
        <w:t>添加为新客户的处理逻辑为：首先根据客户录入表单中的信息创建一个新的通讯录客户，然后将该新建的客户与所选待识别访客合并。</w:t>
      </w:r>
      <w:r w:rsidR="00775DB1">
        <w:rPr>
          <w:rFonts w:ascii="微软雅黑" w:eastAsia="微软雅黑" w:hAnsi="微软雅黑" w:hint="eastAsia"/>
          <w:sz w:val="20"/>
          <w:szCs w:val="20"/>
        </w:rPr>
        <w:t>该合并关系可支持拆分操作。</w:t>
      </w:r>
    </w:p>
    <w:p w14:paraId="4A806C04" w14:textId="77777777" w:rsidR="00751833" w:rsidRPr="00520A54" w:rsidRDefault="00751833" w:rsidP="00751833">
      <w:pPr>
        <w:pStyle w:val="ListParagraph"/>
        <w:ind w:left="420" w:firstLineChars="0" w:firstLine="0"/>
        <w:rPr>
          <w:rFonts w:ascii="微软雅黑" w:eastAsia="微软雅黑" w:hAnsi="微软雅黑"/>
          <w:sz w:val="20"/>
          <w:szCs w:val="20"/>
        </w:rPr>
      </w:pPr>
    </w:p>
    <w:p w14:paraId="50A0AEE4" w14:textId="711E25EE" w:rsidR="00585C3E" w:rsidRDefault="006A41A2" w:rsidP="009B528D">
      <w:pPr>
        <w:pStyle w:val="Heading4"/>
        <w:keepLines w:val="0"/>
        <w:widowControl/>
        <w:numPr>
          <w:ilvl w:val="3"/>
          <w:numId w:val="69"/>
        </w:numPr>
        <w:tabs>
          <w:tab w:val="clear" w:pos="2140"/>
          <w:tab w:val="num" w:pos="864"/>
        </w:tabs>
        <w:spacing w:before="120" w:after="120"/>
        <w:rPr>
          <w:rFonts w:ascii="微软雅黑" w:eastAsia="微软雅黑" w:hAnsi="微软雅黑"/>
        </w:rPr>
      </w:pPr>
      <w:r w:rsidRPr="00772922">
        <w:rPr>
          <w:rFonts w:ascii="微软雅黑" w:eastAsia="微软雅黑" w:hAnsi="微软雅黑" w:hint="eastAsia"/>
          <w:i w:val="0"/>
          <w:iCs/>
        </w:rPr>
        <w:lastRenderedPageBreak/>
        <w:t>合并</w:t>
      </w:r>
      <w:r w:rsidR="00ED4ECD" w:rsidRPr="00772922">
        <w:rPr>
          <w:rFonts w:ascii="微软雅黑" w:eastAsia="微软雅黑" w:hAnsi="微软雅黑" w:hint="eastAsia"/>
          <w:i w:val="0"/>
          <w:iCs/>
        </w:rPr>
        <w:t>至</w:t>
      </w:r>
      <w:r w:rsidR="007C30A0">
        <w:rPr>
          <w:rFonts w:ascii="微软雅黑" w:eastAsia="微软雅黑" w:hAnsi="微软雅黑" w:hint="eastAsia"/>
          <w:i w:val="0"/>
          <w:iCs/>
        </w:rPr>
        <w:t>已有</w:t>
      </w:r>
      <w:r w:rsidR="00ED4ECD" w:rsidRPr="00772922">
        <w:rPr>
          <w:rFonts w:ascii="微软雅黑" w:eastAsia="微软雅黑" w:hAnsi="微软雅黑" w:hint="eastAsia"/>
          <w:i w:val="0"/>
          <w:iCs/>
        </w:rPr>
        <w:t>客户</w:t>
      </w:r>
    </w:p>
    <w:p w14:paraId="10F1F966" w14:textId="2CA20DCE" w:rsidR="006731D2" w:rsidRPr="00A84543" w:rsidRDefault="00ED4ECD" w:rsidP="009B528D">
      <w:pPr>
        <w:pStyle w:val="ListParagraph"/>
        <w:numPr>
          <w:ilvl w:val="0"/>
          <w:numId w:val="148"/>
        </w:numPr>
        <w:ind w:firstLineChars="0"/>
        <w:rPr>
          <w:rFonts w:ascii="微软雅黑" w:eastAsia="微软雅黑" w:hAnsi="微软雅黑"/>
          <w:sz w:val="20"/>
          <w:szCs w:val="20"/>
        </w:rPr>
      </w:pPr>
      <w:r w:rsidRPr="00A84543">
        <w:rPr>
          <w:rFonts w:ascii="微软雅黑" w:eastAsia="微软雅黑" w:hAnsi="微软雅黑" w:hint="eastAsia"/>
          <w:sz w:val="20"/>
          <w:szCs w:val="20"/>
        </w:rPr>
        <w:t>点击</w:t>
      </w:r>
      <w:r w:rsidR="00585C3E" w:rsidRPr="00A84543">
        <w:rPr>
          <w:rFonts w:ascii="微软雅黑" w:eastAsia="微软雅黑" w:hAnsi="微软雅黑" w:hint="eastAsia"/>
          <w:sz w:val="20"/>
          <w:szCs w:val="20"/>
        </w:rPr>
        <w:t>【</w:t>
      </w:r>
      <w:r w:rsidR="00F9638B" w:rsidRPr="00A84543">
        <w:rPr>
          <w:rFonts w:ascii="微软雅黑" w:eastAsia="微软雅黑" w:hAnsi="微软雅黑" w:hint="eastAsia"/>
          <w:sz w:val="20"/>
          <w:szCs w:val="20"/>
        </w:rPr>
        <w:t>合并至</w:t>
      </w:r>
      <w:r w:rsidR="007C30A0">
        <w:rPr>
          <w:rFonts w:ascii="微软雅黑" w:eastAsia="微软雅黑" w:hAnsi="微软雅黑" w:hint="eastAsia"/>
          <w:sz w:val="20"/>
          <w:szCs w:val="20"/>
        </w:rPr>
        <w:t>已有</w:t>
      </w:r>
      <w:r w:rsidR="00585C3E" w:rsidRPr="00A84543">
        <w:rPr>
          <w:rFonts w:ascii="微软雅黑" w:eastAsia="微软雅黑" w:hAnsi="微软雅黑" w:hint="eastAsia"/>
          <w:sz w:val="20"/>
          <w:szCs w:val="20"/>
        </w:rPr>
        <w:t>客户】</w:t>
      </w:r>
      <w:r w:rsidRPr="00A84543">
        <w:rPr>
          <w:rFonts w:ascii="微软雅黑" w:eastAsia="微软雅黑" w:hAnsi="微软雅黑" w:hint="eastAsia"/>
          <w:sz w:val="20"/>
          <w:szCs w:val="20"/>
        </w:rPr>
        <w:t>后，拉起客户</w:t>
      </w:r>
      <w:r w:rsidR="00A84543" w:rsidRPr="00A84543">
        <w:rPr>
          <w:rFonts w:ascii="微软雅黑" w:eastAsia="微软雅黑" w:hAnsi="微软雅黑" w:hint="eastAsia"/>
          <w:sz w:val="20"/>
          <w:szCs w:val="20"/>
        </w:rPr>
        <w:t>通讯录</w:t>
      </w:r>
      <w:r w:rsidRPr="00A84543">
        <w:rPr>
          <w:rFonts w:ascii="微软雅黑" w:eastAsia="微软雅黑" w:hAnsi="微软雅黑" w:hint="eastAsia"/>
          <w:sz w:val="20"/>
          <w:szCs w:val="20"/>
        </w:rPr>
        <w:t>选择</w:t>
      </w:r>
      <w:r w:rsidR="00A84543" w:rsidRPr="00A84543">
        <w:rPr>
          <w:rFonts w:ascii="微软雅黑" w:eastAsia="微软雅黑" w:hAnsi="微软雅黑" w:hint="eastAsia"/>
          <w:sz w:val="20"/>
          <w:szCs w:val="20"/>
        </w:rPr>
        <w:t>表单</w:t>
      </w:r>
      <w:r w:rsidRPr="00A84543">
        <w:rPr>
          <w:rFonts w:ascii="微软雅黑" w:eastAsia="微软雅黑" w:hAnsi="微软雅黑" w:hint="eastAsia"/>
          <w:sz w:val="20"/>
          <w:szCs w:val="20"/>
        </w:rPr>
        <w:t>，支持</w:t>
      </w:r>
      <w:r w:rsidR="00EB76F8" w:rsidRPr="00A84543">
        <w:rPr>
          <w:rFonts w:ascii="微软雅黑" w:eastAsia="微软雅黑" w:hAnsi="微软雅黑" w:hint="eastAsia"/>
          <w:sz w:val="20"/>
          <w:szCs w:val="20"/>
        </w:rPr>
        <w:t>按客户姓名搜索</w:t>
      </w:r>
      <w:r w:rsidRPr="00A84543">
        <w:rPr>
          <w:rFonts w:ascii="微软雅黑" w:eastAsia="微软雅黑" w:hAnsi="微软雅黑" w:hint="eastAsia"/>
          <w:sz w:val="20"/>
          <w:szCs w:val="20"/>
        </w:rPr>
        <w:t>，此处只能单选</w:t>
      </w:r>
      <w:r w:rsidR="00EB76F8" w:rsidRPr="00A84543">
        <w:rPr>
          <w:rFonts w:ascii="微软雅黑" w:eastAsia="微软雅黑" w:hAnsi="微软雅黑" w:hint="eastAsia"/>
          <w:sz w:val="20"/>
          <w:szCs w:val="20"/>
        </w:rPr>
        <w:t>（如图3）</w:t>
      </w:r>
      <w:r w:rsidR="00167625" w:rsidRPr="00A84543">
        <w:rPr>
          <w:rFonts w:ascii="微软雅黑" w:eastAsia="微软雅黑" w:hAnsi="微软雅黑" w:hint="eastAsia"/>
          <w:sz w:val="20"/>
          <w:szCs w:val="20"/>
        </w:rPr>
        <w:t>。</w:t>
      </w:r>
      <w:r w:rsidRPr="00A84543">
        <w:rPr>
          <w:rFonts w:ascii="微软雅黑" w:eastAsia="微软雅黑" w:hAnsi="微软雅黑" w:hint="eastAsia"/>
          <w:sz w:val="20"/>
          <w:szCs w:val="20"/>
        </w:rPr>
        <w:t>选择后，弹出二次确认</w:t>
      </w:r>
      <w:r w:rsidR="0054135F" w:rsidRPr="00A84543">
        <w:rPr>
          <w:rFonts w:ascii="微软雅黑" w:eastAsia="微软雅黑" w:hAnsi="微软雅黑" w:hint="eastAsia"/>
          <w:sz w:val="20"/>
          <w:szCs w:val="20"/>
        </w:rPr>
        <w:t>温馨提示</w:t>
      </w:r>
      <w:r w:rsidRPr="00A84543">
        <w:rPr>
          <w:rFonts w:ascii="微软雅黑" w:eastAsia="微软雅黑" w:hAnsi="微软雅黑" w:hint="eastAsia"/>
          <w:sz w:val="20"/>
          <w:szCs w:val="20"/>
        </w:rPr>
        <w:t>文案</w:t>
      </w:r>
      <w:r w:rsidR="00816B0E" w:rsidRPr="00A84543">
        <w:rPr>
          <w:rFonts w:ascii="微软雅黑" w:eastAsia="微软雅黑" w:hAnsi="微软雅黑" w:hint="eastAsia"/>
          <w:sz w:val="20"/>
          <w:szCs w:val="20"/>
        </w:rPr>
        <w:t>（如图4）</w:t>
      </w:r>
      <w:r w:rsidR="0054135F" w:rsidRPr="00A84543">
        <w:rPr>
          <w:rFonts w:ascii="微软雅黑" w:eastAsia="微软雅黑" w:hAnsi="微软雅黑" w:hint="eastAsia"/>
          <w:sz w:val="20"/>
          <w:szCs w:val="20"/>
        </w:rPr>
        <w:t>。点击</w:t>
      </w:r>
      <w:r w:rsidRPr="00A84543">
        <w:rPr>
          <w:rFonts w:ascii="微软雅黑" w:eastAsia="微软雅黑" w:hAnsi="微软雅黑" w:hint="eastAsia"/>
          <w:sz w:val="20"/>
          <w:szCs w:val="20"/>
        </w:rPr>
        <w:t>确认后完成</w:t>
      </w:r>
      <w:r w:rsidR="006A41A2" w:rsidRPr="00A84543">
        <w:rPr>
          <w:rFonts w:ascii="微软雅黑" w:eastAsia="微软雅黑" w:hAnsi="微软雅黑" w:hint="eastAsia"/>
          <w:sz w:val="20"/>
          <w:szCs w:val="20"/>
        </w:rPr>
        <w:t>合并</w:t>
      </w:r>
      <w:r w:rsidRPr="00A84543">
        <w:rPr>
          <w:rFonts w:ascii="微软雅黑" w:eastAsia="微软雅黑" w:hAnsi="微软雅黑" w:hint="eastAsia"/>
          <w:sz w:val="20"/>
          <w:szCs w:val="20"/>
        </w:rPr>
        <w:t>，页面弱提示“</w:t>
      </w:r>
      <w:r w:rsidR="006A41A2" w:rsidRPr="00A84543">
        <w:rPr>
          <w:rFonts w:ascii="微软雅黑" w:eastAsia="微软雅黑" w:hAnsi="微软雅黑" w:hint="eastAsia"/>
          <w:sz w:val="20"/>
          <w:szCs w:val="20"/>
        </w:rPr>
        <w:t>合并</w:t>
      </w:r>
      <w:r w:rsidRPr="00A84543">
        <w:rPr>
          <w:rFonts w:ascii="微软雅黑" w:eastAsia="微软雅黑" w:hAnsi="微软雅黑" w:hint="eastAsia"/>
          <w:sz w:val="20"/>
          <w:szCs w:val="20"/>
        </w:rPr>
        <w:t>完成”</w:t>
      </w:r>
      <w:r w:rsidR="00167625" w:rsidRPr="00A84543">
        <w:rPr>
          <w:rFonts w:ascii="微软雅黑" w:eastAsia="微软雅黑" w:hAnsi="微软雅黑" w:hint="eastAsia"/>
          <w:sz w:val="20"/>
          <w:szCs w:val="20"/>
        </w:rPr>
        <w:t>，并</w:t>
      </w:r>
      <w:r w:rsidRPr="00A84543">
        <w:rPr>
          <w:rFonts w:ascii="微软雅黑" w:eastAsia="微软雅黑" w:hAnsi="微软雅黑" w:hint="eastAsia"/>
          <w:sz w:val="20"/>
          <w:szCs w:val="20"/>
        </w:rPr>
        <w:t>从</w:t>
      </w:r>
      <w:r w:rsidR="00F9638B" w:rsidRPr="00A84543">
        <w:rPr>
          <w:rFonts w:ascii="微软雅黑" w:eastAsia="微软雅黑" w:hAnsi="微软雅黑" w:hint="eastAsia"/>
          <w:sz w:val="20"/>
          <w:szCs w:val="20"/>
        </w:rPr>
        <w:t>待识别访客</w:t>
      </w:r>
      <w:r w:rsidRPr="00A84543">
        <w:rPr>
          <w:rFonts w:ascii="微软雅黑" w:eastAsia="微软雅黑" w:hAnsi="微软雅黑" w:hint="eastAsia"/>
          <w:sz w:val="20"/>
          <w:szCs w:val="20"/>
        </w:rPr>
        <w:t>中消失。</w:t>
      </w:r>
    </w:p>
    <w:p w14:paraId="3B4211CB" w14:textId="1B172AB8" w:rsidR="00580A79" w:rsidRPr="00A84543" w:rsidRDefault="00ED4ECD" w:rsidP="009B528D">
      <w:pPr>
        <w:pStyle w:val="ListParagraph"/>
        <w:numPr>
          <w:ilvl w:val="0"/>
          <w:numId w:val="148"/>
        </w:numPr>
        <w:ind w:firstLineChars="0"/>
        <w:rPr>
          <w:rFonts w:ascii="微软雅黑" w:eastAsia="微软雅黑" w:hAnsi="微软雅黑"/>
          <w:sz w:val="20"/>
          <w:szCs w:val="20"/>
        </w:rPr>
      </w:pPr>
      <w:r w:rsidRPr="00A84543">
        <w:rPr>
          <w:rFonts w:ascii="微软雅黑" w:eastAsia="微软雅黑" w:hAnsi="微软雅黑" w:hint="eastAsia"/>
          <w:sz w:val="20"/>
          <w:szCs w:val="20"/>
        </w:rPr>
        <w:t>根据</w:t>
      </w:r>
      <w:r w:rsidR="006A41A2" w:rsidRPr="00A84543">
        <w:rPr>
          <w:rFonts w:ascii="微软雅黑" w:eastAsia="微软雅黑" w:hAnsi="微软雅黑" w:hint="eastAsia"/>
          <w:sz w:val="20"/>
          <w:szCs w:val="20"/>
        </w:rPr>
        <w:t>合并</w:t>
      </w:r>
      <w:r w:rsidRPr="00A84543">
        <w:rPr>
          <w:rFonts w:ascii="微软雅黑" w:eastAsia="微软雅黑" w:hAnsi="微软雅黑" w:hint="eastAsia"/>
          <w:sz w:val="20"/>
          <w:szCs w:val="20"/>
        </w:rPr>
        <w:t>规则</w:t>
      </w:r>
      <w:r w:rsidR="00EA3D2B" w:rsidRPr="00A84543">
        <w:rPr>
          <w:rFonts w:ascii="微软雅黑" w:eastAsia="微软雅黑" w:hAnsi="微软雅黑" w:hint="eastAsia"/>
          <w:sz w:val="20"/>
          <w:szCs w:val="20"/>
        </w:rPr>
        <w:t>，一个通讯录客户只能合并一个</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微信标识客户</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和一个</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手机号标识客户</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，或者一个</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微信标识客户</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和</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手机号标识客户</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自动合并的客户。所以</w:t>
      </w:r>
      <w:r w:rsidR="006E27BB" w:rsidRPr="00A84543">
        <w:rPr>
          <w:rFonts w:ascii="微软雅黑" w:eastAsia="微软雅黑" w:hAnsi="微软雅黑" w:hint="eastAsia"/>
          <w:sz w:val="20"/>
          <w:szCs w:val="20"/>
        </w:rPr>
        <w:t>合并时</w:t>
      </w:r>
      <w:r w:rsidR="00580A79" w:rsidRPr="00A84543">
        <w:rPr>
          <w:rFonts w:ascii="微软雅黑" w:eastAsia="微软雅黑" w:hAnsi="微软雅黑" w:hint="eastAsia"/>
          <w:sz w:val="20"/>
          <w:szCs w:val="20"/>
        </w:rPr>
        <w:t>，</w:t>
      </w:r>
      <w:r w:rsidR="006E27BB" w:rsidRPr="00A84543">
        <w:rPr>
          <w:rFonts w:ascii="微软雅黑" w:eastAsia="微软雅黑" w:hAnsi="微软雅黑" w:hint="eastAsia"/>
          <w:sz w:val="20"/>
          <w:szCs w:val="20"/>
        </w:rPr>
        <w:t>若选择的</w:t>
      </w:r>
      <w:r w:rsidR="00580A79" w:rsidRPr="00A84543">
        <w:rPr>
          <w:rFonts w:ascii="微软雅黑" w:eastAsia="微软雅黑" w:hAnsi="微软雅黑" w:hint="eastAsia"/>
          <w:sz w:val="20"/>
          <w:szCs w:val="20"/>
        </w:rPr>
        <w:t>通讯录</w:t>
      </w:r>
      <w:r w:rsidR="006E27BB" w:rsidRPr="00A84543">
        <w:rPr>
          <w:rFonts w:ascii="微软雅黑" w:eastAsia="微软雅黑" w:hAnsi="微软雅黑" w:hint="eastAsia"/>
          <w:sz w:val="20"/>
          <w:szCs w:val="20"/>
        </w:rPr>
        <w:t>客户</w:t>
      </w:r>
      <w:r w:rsidR="00580A79" w:rsidRPr="00A84543">
        <w:rPr>
          <w:rFonts w:ascii="微软雅黑" w:eastAsia="微软雅黑" w:hAnsi="微软雅黑" w:hint="eastAsia"/>
          <w:sz w:val="20"/>
          <w:szCs w:val="20"/>
        </w:rPr>
        <w:t>已经合并了一个类型相同的待识别访客</w:t>
      </w:r>
      <w:r w:rsidR="004456C6" w:rsidRPr="00A84543">
        <w:rPr>
          <w:rFonts w:ascii="微软雅黑" w:eastAsia="微软雅黑" w:hAnsi="微软雅黑" w:hint="eastAsia"/>
          <w:sz w:val="20"/>
          <w:szCs w:val="20"/>
        </w:rPr>
        <w:t>，则需弹框提示确认（如下图5</w:t>
      </w:r>
      <w:r w:rsidR="00DD0D9F">
        <w:rPr>
          <w:rFonts w:ascii="微软雅黑" w:eastAsia="微软雅黑" w:hAnsi="微软雅黑" w:hint="eastAsia"/>
          <w:sz w:val="20"/>
          <w:szCs w:val="20"/>
        </w:rPr>
        <w:t>，这种情况下无需再出现图4的提示</w:t>
      </w:r>
      <w:r w:rsidR="004456C6" w:rsidRPr="00A84543">
        <w:rPr>
          <w:rFonts w:ascii="微软雅黑" w:eastAsia="微软雅黑" w:hAnsi="微软雅黑" w:hint="eastAsia"/>
          <w:sz w:val="20"/>
          <w:szCs w:val="20"/>
        </w:rPr>
        <w:t>）</w:t>
      </w:r>
      <w:r w:rsidR="00580A79" w:rsidRPr="00A84543">
        <w:rPr>
          <w:rFonts w:ascii="微软雅黑" w:eastAsia="微软雅黑" w:hAnsi="微软雅黑" w:hint="eastAsia"/>
          <w:sz w:val="20"/>
          <w:szCs w:val="20"/>
        </w:rPr>
        <w:t>，</w:t>
      </w:r>
      <w:r w:rsidR="004456C6" w:rsidRPr="00A84543">
        <w:rPr>
          <w:rFonts w:ascii="微软雅黑" w:eastAsia="微软雅黑" w:hAnsi="微软雅黑" w:hint="eastAsia"/>
          <w:sz w:val="20"/>
          <w:szCs w:val="20"/>
        </w:rPr>
        <w:t>确认</w:t>
      </w:r>
      <w:r w:rsidR="00580A79" w:rsidRPr="00A84543">
        <w:rPr>
          <w:rFonts w:ascii="微软雅黑" w:eastAsia="微软雅黑" w:hAnsi="微软雅黑" w:hint="eastAsia"/>
          <w:sz w:val="20"/>
          <w:szCs w:val="20"/>
        </w:rPr>
        <w:t>合并之后自动将原有的待识别访客回退到待识别访客列表。</w:t>
      </w:r>
    </w:p>
    <w:p w14:paraId="3B80F27F" w14:textId="208810AC" w:rsidR="007C0C24" w:rsidRPr="00A84543" w:rsidRDefault="00CD1241" w:rsidP="009B528D">
      <w:pPr>
        <w:pStyle w:val="ListParagraph"/>
        <w:numPr>
          <w:ilvl w:val="0"/>
          <w:numId w:val="148"/>
        </w:numPr>
        <w:ind w:firstLineChars="0"/>
        <w:rPr>
          <w:rFonts w:ascii="微软雅黑" w:eastAsia="微软雅黑" w:hAnsi="微软雅黑"/>
          <w:sz w:val="20"/>
          <w:szCs w:val="20"/>
        </w:rPr>
      </w:pPr>
      <w:r w:rsidRPr="00A84543">
        <w:rPr>
          <w:rFonts w:ascii="微软雅黑" w:eastAsia="微软雅黑" w:hAnsi="微软雅黑" w:hint="eastAsia"/>
          <w:sz w:val="20"/>
          <w:szCs w:val="20"/>
        </w:rPr>
        <w:t>合并时的</w:t>
      </w:r>
      <w:r w:rsidR="001B54AE" w:rsidRPr="00A84543">
        <w:rPr>
          <w:rFonts w:ascii="微软雅黑" w:eastAsia="微软雅黑" w:hAnsi="微软雅黑" w:hint="eastAsia"/>
          <w:sz w:val="20"/>
          <w:szCs w:val="20"/>
        </w:rPr>
        <w:t>特殊情况说明：</w:t>
      </w:r>
    </w:p>
    <w:p w14:paraId="6F630EEC" w14:textId="77777777" w:rsidR="004B6483" w:rsidRDefault="001B54AE" w:rsidP="009B528D">
      <w:pPr>
        <w:pStyle w:val="ListParagraph"/>
        <w:numPr>
          <w:ilvl w:val="0"/>
          <w:numId w:val="149"/>
        </w:numPr>
        <w:ind w:firstLineChars="0"/>
        <w:rPr>
          <w:rFonts w:ascii="微软雅黑" w:eastAsia="微软雅黑" w:hAnsi="微软雅黑"/>
          <w:sz w:val="20"/>
          <w:szCs w:val="20"/>
        </w:rPr>
      </w:pPr>
      <w:r w:rsidRPr="007C0C24">
        <w:rPr>
          <w:rFonts w:ascii="微软雅黑" w:eastAsia="微软雅黑" w:hAnsi="微软雅黑" w:hint="eastAsia"/>
          <w:sz w:val="20"/>
          <w:szCs w:val="20"/>
        </w:rPr>
        <w:t>若一个【手机号标识客户】已经在O</w:t>
      </w:r>
      <w:r w:rsidRPr="007C0C24">
        <w:rPr>
          <w:rFonts w:ascii="微软雅黑" w:eastAsia="微软雅黑" w:hAnsi="微软雅黑"/>
          <w:sz w:val="20"/>
          <w:szCs w:val="20"/>
        </w:rPr>
        <w:t>A</w:t>
      </w:r>
      <w:r w:rsidRPr="007C0C24">
        <w:rPr>
          <w:rFonts w:ascii="微软雅黑" w:eastAsia="微软雅黑" w:hAnsi="微软雅黑" w:hint="eastAsia"/>
          <w:sz w:val="20"/>
          <w:szCs w:val="20"/>
        </w:rPr>
        <w:t>做了现客认证，与</w:t>
      </w:r>
      <w:r w:rsidR="002F7FC1" w:rsidRPr="007C0C24">
        <w:rPr>
          <w:rFonts w:ascii="微软雅黑" w:eastAsia="微软雅黑" w:hAnsi="微软雅黑" w:hint="eastAsia"/>
          <w:sz w:val="20"/>
          <w:szCs w:val="20"/>
        </w:rPr>
        <w:t>通讯录中的现客合并</w:t>
      </w:r>
      <w:r w:rsidR="00B769FB">
        <w:rPr>
          <w:rFonts w:ascii="微软雅黑" w:eastAsia="微软雅黑" w:hAnsi="微软雅黑" w:hint="eastAsia"/>
          <w:sz w:val="20"/>
          <w:szCs w:val="20"/>
        </w:rPr>
        <w:t>（包括自动合并和手工合并）</w:t>
      </w:r>
      <w:r w:rsidR="002F7FC1" w:rsidRPr="007C0C24">
        <w:rPr>
          <w:rFonts w:ascii="微软雅黑" w:eastAsia="微软雅黑" w:hAnsi="微软雅黑" w:hint="eastAsia"/>
          <w:sz w:val="20"/>
          <w:szCs w:val="20"/>
        </w:rPr>
        <w:t>之后不允许拆分。此时若选择该现客</w:t>
      </w:r>
      <w:r w:rsidR="00943C27" w:rsidRPr="007C0C24">
        <w:rPr>
          <w:rFonts w:ascii="微软雅黑" w:eastAsia="微软雅黑" w:hAnsi="微软雅黑" w:hint="eastAsia"/>
          <w:sz w:val="20"/>
          <w:szCs w:val="20"/>
        </w:rPr>
        <w:t>与同类型的访客做合并时，需提示不允许合并（如图6）。</w:t>
      </w:r>
    </w:p>
    <w:p w14:paraId="498A8728" w14:textId="5ABE02B8" w:rsidR="0054606F" w:rsidRDefault="004B6483" w:rsidP="004B6483">
      <w:pPr>
        <w:pStyle w:val="ListParagraph"/>
        <w:ind w:left="840" w:firstLineChars="0" w:firstLine="0"/>
        <w:rPr>
          <w:rFonts w:ascii="微软雅黑" w:eastAsia="微软雅黑" w:hAnsi="微软雅黑"/>
          <w:sz w:val="20"/>
          <w:szCs w:val="20"/>
        </w:rPr>
      </w:pPr>
      <w:r w:rsidRPr="004B6483">
        <w:rPr>
          <w:rFonts w:ascii="微软雅黑" w:eastAsia="微软雅黑" w:hAnsi="微软雅黑" w:hint="eastAsia"/>
          <w:sz w:val="20"/>
          <w:szCs w:val="20"/>
        </w:rPr>
        <w:t>OA访客的现客认证标识保存在One Service</w:t>
      </w:r>
      <w:r w:rsidR="00FB1632">
        <w:rPr>
          <w:rFonts w:ascii="微软雅黑" w:eastAsia="微软雅黑" w:hAnsi="微软雅黑" w:hint="eastAsia"/>
          <w:sz w:val="20"/>
          <w:szCs w:val="20"/>
        </w:rPr>
        <w:t>，所以此种情况下，系统首先</w:t>
      </w:r>
      <w:r w:rsidR="00094FE1">
        <w:rPr>
          <w:rFonts w:ascii="微软雅黑" w:eastAsia="微软雅黑" w:hAnsi="微软雅黑" w:hint="eastAsia"/>
          <w:sz w:val="20"/>
          <w:szCs w:val="20"/>
        </w:rPr>
        <w:t>根据C</w:t>
      </w:r>
      <w:r w:rsidR="00094FE1">
        <w:rPr>
          <w:rFonts w:ascii="微软雅黑" w:eastAsia="微软雅黑" w:hAnsi="微软雅黑"/>
          <w:sz w:val="20"/>
          <w:szCs w:val="20"/>
        </w:rPr>
        <w:t>RM</w:t>
      </w:r>
      <w:r w:rsidR="00094FE1">
        <w:rPr>
          <w:rFonts w:ascii="微软雅黑" w:eastAsia="微软雅黑" w:hAnsi="微软雅黑" w:hint="eastAsia"/>
          <w:sz w:val="20"/>
          <w:szCs w:val="20"/>
        </w:rPr>
        <w:t>本地的判断结果按照</w:t>
      </w:r>
      <w:r w:rsidR="00FB1632">
        <w:rPr>
          <w:rFonts w:ascii="微软雅黑" w:eastAsia="微软雅黑" w:hAnsi="微软雅黑" w:hint="eastAsia"/>
          <w:sz w:val="20"/>
          <w:szCs w:val="20"/>
        </w:rPr>
        <w:t>下图5弹框提示，确认之后</w:t>
      </w:r>
      <w:r w:rsidR="00094FE1">
        <w:rPr>
          <w:rFonts w:ascii="微软雅黑" w:eastAsia="微软雅黑" w:hAnsi="微软雅黑" w:hint="eastAsia"/>
          <w:sz w:val="20"/>
          <w:szCs w:val="20"/>
        </w:rPr>
        <w:t>再</w:t>
      </w:r>
      <w:r w:rsidR="00FB1632">
        <w:rPr>
          <w:rFonts w:ascii="微软雅黑" w:eastAsia="微软雅黑" w:hAnsi="微软雅黑" w:hint="eastAsia"/>
          <w:sz w:val="20"/>
          <w:szCs w:val="20"/>
        </w:rPr>
        <w:t>根据O</w:t>
      </w:r>
      <w:r w:rsidR="00FB1632">
        <w:rPr>
          <w:rFonts w:ascii="微软雅黑" w:eastAsia="微软雅黑" w:hAnsi="微软雅黑"/>
          <w:sz w:val="20"/>
          <w:szCs w:val="20"/>
        </w:rPr>
        <w:t>ne Service</w:t>
      </w:r>
      <w:r w:rsidR="00FB1632">
        <w:rPr>
          <w:rFonts w:ascii="微软雅黑" w:eastAsia="微软雅黑" w:hAnsi="微软雅黑" w:hint="eastAsia"/>
          <w:sz w:val="20"/>
          <w:szCs w:val="20"/>
        </w:rPr>
        <w:t>返回的判断结果按照下图6弹框提示。</w:t>
      </w:r>
    </w:p>
    <w:p w14:paraId="2C0172B1" w14:textId="5FF85281" w:rsidR="007C0C24" w:rsidRPr="007C0C24" w:rsidRDefault="007C0C24" w:rsidP="009B528D">
      <w:pPr>
        <w:pStyle w:val="ListParagraph"/>
        <w:numPr>
          <w:ilvl w:val="0"/>
          <w:numId w:val="149"/>
        </w:numPr>
        <w:ind w:firstLineChars="0"/>
        <w:rPr>
          <w:rFonts w:ascii="微软雅黑" w:eastAsia="微软雅黑" w:hAnsi="微软雅黑"/>
          <w:sz w:val="20"/>
          <w:szCs w:val="20"/>
        </w:rPr>
      </w:pPr>
      <w:r>
        <w:rPr>
          <w:rFonts w:ascii="微软雅黑" w:eastAsia="微软雅黑" w:hAnsi="微软雅黑" w:hint="eastAsia"/>
          <w:sz w:val="20"/>
          <w:szCs w:val="20"/>
        </w:rPr>
        <w:t>执行添加为新客户或合并至</w:t>
      </w:r>
      <w:r w:rsidR="007C30A0">
        <w:rPr>
          <w:rFonts w:ascii="微软雅黑" w:eastAsia="微软雅黑" w:hAnsi="微软雅黑" w:hint="eastAsia"/>
          <w:sz w:val="20"/>
          <w:szCs w:val="20"/>
        </w:rPr>
        <w:t>已有</w:t>
      </w:r>
      <w:r>
        <w:rPr>
          <w:rFonts w:ascii="微软雅黑" w:eastAsia="微软雅黑" w:hAnsi="微软雅黑" w:hint="eastAsia"/>
          <w:sz w:val="20"/>
          <w:szCs w:val="20"/>
        </w:rPr>
        <w:t>客户操作时，若One</w:t>
      </w:r>
      <w:r>
        <w:rPr>
          <w:rFonts w:ascii="微软雅黑" w:eastAsia="微软雅黑" w:hAnsi="微软雅黑"/>
          <w:sz w:val="20"/>
          <w:szCs w:val="20"/>
        </w:rPr>
        <w:t xml:space="preserve"> </w:t>
      </w:r>
      <w:r>
        <w:rPr>
          <w:rFonts w:ascii="微软雅黑" w:eastAsia="微软雅黑" w:hAnsi="微软雅黑" w:hint="eastAsia"/>
          <w:sz w:val="20"/>
          <w:szCs w:val="20"/>
        </w:rPr>
        <w:t>Ser</w:t>
      </w:r>
      <w:r>
        <w:rPr>
          <w:rFonts w:ascii="微软雅黑" w:eastAsia="微软雅黑" w:hAnsi="微软雅黑"/>
          <w:sz w:val="20"/>
          <w:szCs w:val="20"/>
        </w:rPr>
        <w:t xml:space="preserve">vice </w:t>
      </w:r>
      <w:r>
        <w:rPr>
          <w:rFonts w:ascii="微软雅黑" w:eastAsia="微软雅黑" w:hAnsi="微软雅黑" w:hint="eastAsia"/>
          <w:sz w:val="20"/>
          <w:szCs w:val="20"/>
        </w:rPr>
        <w:t>服务暂不可用，则弹框提示服务暂不可用，请稍后再试（如图7所示）。</w:t>
      </w:r>
    </w:p>
    <w:p w14:paraId="7A4AE023" w14:textId="5C348634" w:rsidR="009D71ED" w:rsidRPr="00A84543" w:rsidRDefault="00A84543" w:rsidP="009B528D">
      <w:pPr>
        <w:pStyle w:val="ListParagraph"/>
        <w:numPr>
          <w:ilvl w:val="0"/>
          <w:numId w:val="148"/>
        </w:numPr>
        <w:ind w:firstLineChars="0"/>
        <w:rPr>
          <w:rFonts w:ascii="微软雅黑" w:eastAsia="微软雅黑" w:hAnsi="微软雅黑"/>
          <w:sz w:val="20"/>
          <w:szCs w:val="20"/>
        </w:rPr>
      </w:pPr>
      <w:r w:rsidRPr="00A84543">
        <w:rPr>
          <w:rFonts w:ascii="微软雅黑" w:eastAsia="微软雅黑" w:hAnsi="微软雅黑" w:hint="eastAsia"/>
          <w:sz w:val="20"/>
          <w:szCs w:val="20"/>
        </w:rPr>
        <w:t>通讯录客户已合并了访客情况下，再次合并访客的场景举例</w:t>
      </w:r>
    </w:p>
    <w:p w14:paraId="63342460" w14:textId="77777777" w:rsidR="00F05CBA" w:rsidRDefault="003F1277" w:rsidP="009B528D">
      <w:pPr>
        <w:pStyle w:val="ListParagraph"/>
        <w:numPr>
          <w:ilvl w:val="0"/>
          <w:numId w:val="150"/>
        </w:numPr>
        <w:ind w:firstLineChars="0"/>
        <w:rPr>
          <w:rFonts w:ascii="微软雅黑" w:eastAsia="微软雅黑" w:hAnsi="微软雅黑"/>
          <w:sz w:val="20"/>
          <w:szCs w:val="20"/>
        </w:rPr>
      </w:pPr>
      <w:bookmarkStart w:id="258" w:name="_Hlk102586160"/>
      <w:r w:rsidRPr="003F1277">
        <w:rPr>
          <w:rFonts w:ascii="微软雅黑" w:eastAsia="微软雅黑" w:hAnsi="微软雅黑" w:hint="eastAsia"/>
          <w:sz w:val="20"/>
          <w:szCs w:val="20"/>
        </w:rPr>
        <w:t>其中双标识访客指【微信互动</w:t>
      </w:r>
      <w:r>
        <w:rPr>
          <w:rFonts w:ascii="微软雅黑" w:eastAsia="微软雅黑" w:hAnsi="微软雅黑" w:hint="eastAsia"/>
          <w:sz w:val="20"/>
          <w:szCs w:val="20"/>
        </w:rPr>
        <w:t>客户</w:t>
      </w:r>
      <w:r w:rsidRPr="003F1277">
        <w:rPr>
          <w:rFonts w:ascii="微软雅黑" w:eastAsia="微软雅黑" w:hAnsi="微软雅黑" w:hint="eastAsia"/>
          <w:sz w:val="20"/>
          <w:szCs w:val="20"/>
        </w:rPr>
        <w:t>】与【手机号标识</w:t>
      </w:r>
      <w:r>
        <w:rPr>
          <w:rFonts w:ascii="微软雅黑" w:eastAsia="微软雅黑" w:hAnsi="微软雅黑" w:hint="eastAsia"/>
          <w:sz w:val="20"/>
          <w:szCs w:val="20"/>
        </w:rPr>
        <w:t>客户</w:t>
      </w:r>
      <w:r w:rsidRPr="003F1277">
        <w:rPr>
          <w:rFonts w:ascii="微软雅黑" w:eastAsia="微软雅黑" w:hAnsi="微软雅黑" w:hint="eastAsia"/>
          <w:sz w:val="20"/>
          <w:szCs w:val="20"/>
        </w:rPr>
        <w:t>】自动合并后的访客。</w:t>
      </w:r>
    </w:p>
    <w:p w14:paraId="26310593" w14:textId="07EEB823" w:rsidR="00F05CBA" w:rsidRDefault="00F05CBA" w:rsidP="009B528D">
      <w:pPr>
        <w:pStyle w:val="ListParagraph"/>
        <w:numPr>
          <w:ilvl w:val="0"/>
          <w:numId w:val="150"/>
        </w:numPr>
        <w:ind w:firstLineChars="0"/>
        <w:rPr>
          <w:rFonts w:ascii="微软雅黑" w:eastAsia="微软雅黑" w:hAnsi="微软雅黑"/>
          <w:sz w:val="20"/>
          <w:szCs w:val="20"/>
        </w:rPr>
      </w:pPr>
      <w:r w:rsidRPr="00F05CBA">
        <w:rPr>
          <w:rFonts w:ascii="微软雅黑" w:eastAsia="微软雅黑" w:hAnsi="微软雅黑" w:hint="eastAsia"/>
          <w:sz w:val="20"/>
          <w:szCs w:val="20"/>
        </w:rPr>
        <w:t>已合并两个访客</w:t>
      </w:r>
      <w:r>
        <w:rPr>
          <w:rFonts w:ascii="微软雅黑" w:eastAsia="微软雅黑" w:hAnsi="微软雅黑" w:hint="eastAsia"/>
          <w:sz w:val="20"/>
          <w:szCs w:val="20"/>
        </w:rPr>
        <w:t>可以是一次性合并</w:t>
      </w:r>
      <w:r w:rsidRPr="003F1277">
        <w:rPr>
          <w:rFonts w:ascii="微软雅黑" w:eastAsia="微软雅黑" w:hAnsi="微软雅黑" w:hint="eastAsia"/>
          <w:sz w:val="20"/>
          <w:szCs w:val="20"/>
        </w:rPr>
        <w:t>双标识访客</w:t>
      </w:r>
      <w:r>
        <w:rPr>
          <w:rFonts w:ascii="微软雅黑" w:eastAsia="微软雅黑" w:hAnsi="微软雅黑" w:hint="eastAsia"/>
          <w:sz w:val="20"/>
          <w:szCs w:val="20"/>
        </w:rPr>
        <w:t>，也可以是单独合并</w:t>
      </w:r>
      <w:r w:rsidRPr="003F1277">
        <w:rPr>
          <w:rFonts w:ascii="微软雅黑" w:eastAsia="微软雅黑" w:hAnsi="微软雅黑" w:hint="eastAsia"/>
          <w:sz w:val="20"/>
          <w:szCs w:val="20"/>
        </w:rPr>
        <w:t>【微信互动</w:t>
      </w:r>
      <w:r>
        <w:rPr>
          <w:rFonts w:ascii="微软雅黑" w:eastAsia="微软雅黑" w:hAnsi="微软雅黑" w:hint="eastAsia"/>
          <w:sz w:val="20"/>
          <w:szCs w:val="20"/>
        </w:rPr>
        <w:t>客户</w:t>
      </w:r>
      <w:r w:rsidRPr="003F1277">
        <w:rPr>
          <w:rFonts w:ascii="微软雅黑" w:eastAsia="微软雅黑" w:hAnsi="微软雅黑" w:hint="eastAsia"/>
          <w:sz w:val="20"/>
          <w:szCs w:val="20"/>
        </w:rPr>
        <w:t>】与【手机号标识</w:t>
      </w:r>
      <w:r>
        <w:rPr>
          <w:rFonts w:ascii="微软雅黑" w:eastAsia="微软雅黑" w:hAnsi="微软雅黑" w:hint="eastAsia"/>
          <w:sz w:val="20"/>
          <w:szCs w:val="20"/>
        </w:rPr>
        <w:t>客户</w:t>
      </w:r>
      <w:r w:rsidRPr="003F1277">
        <w:rPr>
          <w:rFonts w:ascii="微软雅黑" w:eastAsia="微软雅黑" w:hAnsi="微软雅黑" w:hint="eastAsia"/>
          <w:sz w:val="20"/>
          <w:szCs w:val="20"/>
        </w:rPr>
        <w:t>】</w:t>
      </w:r>
    </w:p>
    <w:p w14:paraId="660D6323" w14:textId="073F65CC" w:rsidR="00A84543" w:rsidRDefault="001D1F40" w:rsidP="009B528D">
      <w:pPr>
        <w:pStyle w:val="ListParagraph"/>
        <w:numPr>
          <w:ilvl w:val="0"/>
          <w:numId w:val="150"/>
        </w:numPr>
        <w:ind w:firstLineChars="0"/>
        <w:rPr>
          <w:rFonts w:ascii="微软雅黑" w:eastAsia="微软雅黑" w:hAnsi="微软雅黑"/>
          <w:sz w:val="20"/>
          <w:szCs w:val="20"/>
        </w:rPr>
      </w:pPr>
      <w:r w:rsidRPr="001D1F40">
        <w:rPr>
          <w:rFonts w:ascii="微软雅黑" w:eastAsia="微软雅黑" w:hAnsi="微软雅黑" w:hint="eastAsia"/>
          <w:sz w:val="20"/>
          <w:szCs w:val="20"/>
        </w:rPr>
        <w:t>是否做了现客认证</w:t>
      </w:r>
      <w:r>
        <w:rPr>
          <w:rFonts w:ascii="微软雅黑" w:eastAsia="微软雅黑" w:hAnsi="微软雅黑" w:hint="eastAsia"/>
          <w:sz w:val="20"/>
          <w:szCs w:val="20"/>
        </w:rPr>
        <w:t>的访客指</w:t>
      </w:r>
      <w:r w:rsidRPr="003F1277">
        <w:rPr>
          <w:rFonts w:ascii="微软雅黑" w:eastAsia="微软雅黑" w:hAnsi="微软雅黑" w:hint="eastAsia"/>
          <w:sz w:val="20"/>
          <w:szCs w:val="20"/>
        </w:rPr>
        <w:t>【手机号标识</w:t>
      </w:r>
      <w:r>
        <w:rPr>
          <w:rFonts w:ascii="微软雅黑" w:eastAsia="微软雅黑" w:hAnsi="微软雅黑" w:hint="eastAsia"/>
          <w:sz w:val="20"/>
          <w:szCs w:val="20"/>
        </w:rPr>
        <w:t>客户</w:t>
      </w:r>
      <w:r w:rsidRPr="003F1277">
        <w:rPr>
          <w:rFonts w:ascii="微软雅黑" w:eastAsia="微软雅黑" w:hAnsi="微软雅黑" w:hint="eastAsia"/>
          <w:sz w:val="20"/>
          <w:szCs w:val="20"/>
        </w:rPr>
        <w:t>】</w:t>
      </w:r>
      <w:r>
        <w:rPr>
          <w:rFonts w:ascii="微软雅黑" w:eastAsia="微软雅黑" w:hAnsi="微软雅黑" w:hint="eastAsia"/>
          <w:sz w:val="20"/>
          <w:szCs w:val="20"/>
        </w:rPr>
        <w:t>。</w:t>
      </w:r>
    </w:p>
    <w:tbl>
      <w:tblPr>
        <w:tblW w:w="9180" w:type="dxa"/>
        <w:tblLook w:val="04A0" w:firstRow="1" w:lastRow="0" w:firstColumn="1" w:lastColumn="0" w:noHBand="0" w:noVBand="1"/>
      </w:tblPr>
      <w:tblGrid>
        <w:gridCol w:w="500"/>
        <w:gridCol w:w="1196"/>
        <w:gridCol w:w="1664"/>
        <w:gridCol w:w="1030"/>
        <w:gridCol w:w="1559"/>
        <w:gridCol w:w="3231"/>
      </w:tblGrid>
      <w:tr w:rsidR="00BC743F" w:rsidRPr="00BC743F" w14:paraId="6865C8CD" w14:textId="77777777" w:rsidTr="00BC743F">
        <w:trPr>
          <w:trHeight w:val="280"/>
          <w:tblHeader/>
        </w:trPr>
        <w:tc>
          <w:tcPr>
            <w:tcW w:w="500"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bookmarkEnd w:id="258"/>
          <w:p w14:paraId="6E17347E" w14:textId="77777777" w:rsidR="00BC743F" w:rsidRPr="00BC743F" w:rsidRDefault="00BC743F" w:rsidP="00BC743F">
            <w:pPr>
              <w:widowControl/>
              <w:spacing w:line="240" w:lineRule="auto"/>
              <w:jc w:val="center"/>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场景</w:t>
            </w:r>
          </w:p>
        </w:tc>
        <w:tc>
          <w:tcPr>
            <w:tcW w:w="1196" w:type="dxa"/>
            <w:tcBorders>
              <w:top w:val="single" w:sz="4" w:space="0" w:color="auto"/>
              <w:left w:val="nil"/>
              <w:bottom w:val="single" w:sz="4" w:space="0" w:color="auto"/>
              <w:right w:val="single" w:sz="4" w:space="0" w:color="auto"/>
            </w:tcBorders>
            <w:shd w:val="clear" w:color="000000" w:fill="BFBFBF"/>
            <w:vAlign w:val="center"/>
            <w:hideMark/>
          </w:tcPr>
          <w:p w14:paraId="0B45B2A6" w14:textId="66DD8000" w:rsidR="00BC743F" w:rsidRPr="00BC743F" w:rsidRDefault="00BC743F" w:rsidP="00BC743F">
            <w:pPr>
              <w:widowControl/>
              <w:spacing w:line="240" w:lineRule="auto"/>
              <w:jc w:val="center"/>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通讯录客户</w:t>
            </w:r>
          </w:p>
        </w:tc>
        <w:tc>
          <w:tcPr>
            <w:tcW w:w="2694"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0BE33AF0" w14:textId="77777777" w:rsidR="00BC743F" w:rsidRPr="00BC743F" w:rsidRDefault="00BC743F" w:rsidP="00BC743F">
            <w:pPr>
              <w:widowControl/>
              <w:spacing w:line="240" w:lineRule="auto"/>
              <w:jc w:val="center"/>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已合并访客信息</w:t>
            </w:r>
          </w:p>
        </w:tc>
        <w:tc>
          <w:tcPr>
            <w:tcW w:w="1559"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758B83F" w14:textId="77777777" w:rsidR="00BC743F" w:rsidRPr="00BC743F" w:rsidRDefault="00BC743F" w:rsidP="00BC743F">
            <w:pPr>
              <w:widowControl/>
              <w:spacing w:line="240" w:lineRule="auto"/>
              <w:jc w:val="center"/>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待合并访客类型</w:t>
            </w:r>
          </w:p>
        </w:tc>
        <w:tc>
          <w:tcPr>
            <w:tcW w:w="3231"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A0FF10" w14:textId="66FCA5BD" w:rsidR="00BC743F" w:rsidRPr="00BC743F" w:rsidRDefault="00BC743F" w:rsidP="00BC743F">
            <w:pPr>
              <w:widowControl/>
              <w:spacing w:line="240" w:lineRule="auto"/>
              <w:jc w:val="center"/>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执行</w:t>
            </w:r>
            <w:r w:rsidR="00C004E5">
              <w:rPr>
                <w:rFonts w:ascii="微软雅黑" w:eastAsia="微软雅黑" w:hAnsi="微软雅黑" w:cs="宋体" w:hint="eastAsia"/>
                <w:b/>
                <w:bCs/>
                <w:color w:val="000000"/>
                <w:sz w:val="18"/>
                <w:szCs w:val="18"/>
                <w:lang w:eastAsia="zh-CN"/>
              </w:rPr>
              <w:t>结果</w:t>
            </w:r>
          </w:p>
        </w:tc>
      </w:tr>
      <w:tr w:rsidR="00BC743F" w:rsidRPr="00BC743F" w14:paraId="459D43A2" w14:textId="77777777" w:rsidTr="00BC743F">
        <w:trPr>
          <w:trHeight w:val="520"/>
          <w:tblHeader/>
        </w:trPr>
        <w:tc>
          <w:tcPr>
            <w:tcW w:w="500" w:type="dxa"/>
            <w:vMerge/>
            <w:tcBorders>
              <w:top w:val="single" w:sz="4" w:space="0" w:color="auto"/>
              <w:left w:val="single" w:sz="4" w:space="0" w:color="auto"/>
              <w:bottom w:val="single" w:sz="4" w:space="0" w:color="auto"/>
              <w:right w:val="single" w:sz="4" w:space="0" w:color="auto"/>
            </w:tcBorders>
            <w:vAlign w:val="center"/>
            <w:hideMark/>
          </w:tcPr>
          <w:p w14:paraId="23D53EF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p>
        </w:tc>
        <w:tc>
          <w:tcPr>
            <w:tcW w:w="1196" w:type="dxa"/>
            <w:tcBorders>
              <w:top w:val="nil"/>
              <w:left w:val="nil"/>
              <w:bottom w:val="single" w:sz="4" w:space="0" w:color="auto"/>
              <w:right w:val="single" w:sz="4" w:space="0" w:color="auto"/>
            </w:tcBorders>
            <w:shd w:val="clear" w:color="000000" w:fill="BFBFBF"/>
            <w:vAlign w:val="center"/>
            <w:hideMark/>
          </w:tcPr>
          <w:p w14:paraId="46DD18B7" w14:textId="77777777" w:rsidR="00BC743F" w:rsidRPr="00BC743F" w:rsidRDefault="00BC743F" w:rsidP="00BC743F">
            <w:pPr>
              <w:widowControl/>
              <w:spacing w:line="240" w:lineRule="auto"/>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现客/潜客</w:t>
            </w:r>
          </w:p>
        </w:tc>
        <w:tc>
          <w:tcPr>
            <w:tcW w:w="1664" w:type="dxa"/>
            <w:tcBorders>
              <w:top w:val="nil"/>
              <w:left w:val="nil"/>
              <w:bottom w:val="single" w:sz="4" w:space="0" w:color="auto"/>
              <w:right w:val="single" w:sz="4" w:space="0" w:color="auto"/>
            </w:tcBorders>
            <w:shd w:val="clear" w:color="000000" w:fill="BFBFBF"/>
            <w:vAlign w:val="center"/>
            <w:hideMark/>
          </w:tcPr>
          <w:p w14:paraId="2B0A0AE9" w14:textId="77777777" w:rsidR="00BC743F" w:rsidRPr="00BC743F" w:rsidRDefault="00BC743F" w:rsidP="00BC743F">
            <w:pPr>
              <w:widowControl/>
              <w:spacing w:line="240" w:lineRule="auto"/>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访客类型</w:t>
            </w:r>
          </w:p>
        </w:tc>
        <w:tc>
          <w:tcPr>
            <w:tcW w:w="1030" w:type="dxa"/>
            <w:tcBorders>
              <w:top w:val="nil"/>
              <w:left w:val="nil"/>
              <w:bottom w:val="single" w:sz="4" w:space="0" w:color="auto"/>
              <w:right w:val="single" w:sz="4" w:space="0" w:color="auto"/>
            </w:tcBorders>
            <w:shd w:val="clear" w:color="000000" w:fill="BFBFBF"/>
            <w:vAlign w:val="center"/>
            <w:hideMark/>
          </w:tcPr>
          <w:p w14:paraId="3B514BBC" w14:textId="5A847051" w:rsidR="00BC743F" w:rsidRPr="00BC743F" w:rsidRDefault="00BC743F" w:rsidP="00BC743F">
            <w:pPr>
              <w:widowControl/>
              <w:spacing w:line="240" w:lineRule="auto"/>
              <w:rPr>
                <w:rFonts w:ascii="微软雅黑" w:eastAsia="微软雅黑" w:hAnsi="微软雅黑" w:cs="宋体"/>
                <w:b/>
                <w:bCs/>
                <w:color w:val="000000"/>
                <w:sz w:val="18"/>
                <w:szCs w:val="18"/>
                <w:lang w:eastAsia="zh-CN"/>
              </w:rPr>
            </w:pPr>
            <w:r w:rsidRPr="00BC743F">
              <w:rPr>
                <w:rFonts w:ascii="微软雅黑" w:eastAsia="微软雅黑" w:hAnsi="微软雅黑" w:cs="宋体" w:hint="eastAsia"/>
                <w:b/>
                <w:bCs/>
                <w:color w:val="000000"/>
                <w:sz w:val="18"/>
                <w:szCs w:val="18"/>
                <w:lang w:eastAsia="zh-CN"/>
              </w:rPr>
              <w:t>现客认证</w:t>
            </w: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38D342E4" w14:textId="77777777" w:rsidR="00BC743F" w:rsidRPr="00BC743F" w:rsidRDefault="00BC743F" w:rsidP="00BC743F">
            <w:pPr>
              <w:widowControl/>
              <w:spacing w:line="240" w:lineRule="auto"/>
              <w:rPr>
                <w:rFonts w:ascii="微软雅黑" w:eastAsia="微软雅黑" w:hAnsi="微软雅黑" w:cs="宋体"/>
                <w:b/>
                <w:bCs/>
                <w:color w:val="000000"/>
                <w:sz w:val="18"/>
                <w:szCs w:val="18"/>
                <w:lang w:eastAsia="zh-CN"/>
              </w:rPr>
            </w:pPr>
          </w:p>
        </w:tc>
        <w:tc>
          <w:tcPr>
            <w:tcW w:w="3231" w:type="dxa"/>
            <w:vMerge/>
            <w:tcBorders>
              <w:top w:val="single" w:sz="4" w:space="0" w:color="auto"/>
              <w:left w:val="single" w:sz="4" w:space="0" w:color="auto"/>
              <w:bottom w:val="single" w:sz="4" w:space="0" w:color="auto"/>
              <w:right w:val="single" w:sz="4" w:space="0" w:color="auto"/>
            </w:tcBorders>
            <w:vAlign w:val="center"/>
            <w:hideMark/>
          </w:tcPr>
          <w:p w14:paraId="1BB9E545" w14:textId="77777777" w:rsidR="00BC743F" w:rsidRPr="00BC743F" w:rsidRDefault="00BC743F" w:rsidP="00BC743F">
            <w:pPr>
              <w:widowControl/>
              <w:spacing w:line="240" w:lineRule="auto"/>
              <w:rPr>
                <w:rFonts w:ascii="微软雅黑" w:eastAsia="微软雅黑" w:hAnsi="微软雅黑" w:cs="宋体"/>
                <w:b/>
                <w:bCs/>
                <w:color w:val="000000"/>
                <w:sz w:val="18"/>
                <w:szCs w:val="18"/>
                <w:lang w:eastAsia="zh-CN"/>
              </w:rPr>
            </w:pPr>
          </w:p>
        </w:tc>
      </w:tr>
      <w:tr w:rsidR="00BC743F" w:rsidRPr="00BC743F" w14:paraId="4852E881"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3D388734"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w:t>
            </w:r>
          </w:p>
        </w:tc>
        <w:tc>
          <w:tcPr>
            <w:tcW w:w="1196" w:type="dxa"/>
            <w:tcBorders>
              <w:top w:val="nil"/>
              <w:left w:val="nil"/>
              <w:bottom w:val="single" w:sz="4" w:space="0" w:color="auto"/>
              <w:right w:val="single" w:sz="4" w:space="0" w:color="auto"/>
            </w:tcBorders>
            <w:shd w:val="clear" w:color="auto" w:fill="auto"/>
            <w:vAlign w:val="center"/>
            <w:hideMark/>
          </w:tcPr>
          <w:p w14:paraId="3CA7983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0486D33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1030" w:type="dxa"/>
            <w:tcBorders>
              <w:top w:val="nil"/>
              <w:left w:val="nil"/>
              <w:bottom w:val="single" w:sz="4" w:space="0" w:color="auto"/>
              <w:right w:val="single" w:sz="4" w:space="0" w:color="auto"/>
            </w:tcBorders>
            <w:shd w:val="clear" w:color="auto" w:fill="auto"/>
            <w:vAlign w:val="center"/>
            <w:hideMark/>
          </w:tcPr>
          <w:p w14:paraId="4361B40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NA</w:t>
            </w:r>
          </w:p>
        </w:tc>
        <w:tc>
          <w:tcPr>
            <w:tcW w:w="1559" w:type="dxa"/>
            <w:tcBorders>
              <w:top w:val="nil"/>
              <w:left w:val="nil"/>
              <w:bottom w:val="single" w:sz="4" w:space="0" w:color="auto"/>
              <w:right w:val="single" w:sz="4" w:space="0" w:color="auto"/>
            </w:tcBorders>
            <w:shd w:val="clear" w:color="auto" w:fill="auto"/>
            <w:vAlign w:val="center"/>
            <w:hideMark/>
          </w:tcPr>
          <w:p w14:paraId="1644629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5886D98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与新访客合并，挤掉原访客</w:t>
            </w:r>
          </w:p>
        </w:tc>
      </w:tr>
      <w:tr w:rsidR="00BC743F" w:rsidRPr="00BC743F" w14:paraId="25A9D416"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2FAE7102"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w:t>
            </w:r>
          </w:p>
        </w:tc>
        <w:tc>
          <w:tcPr>
            <w:tcW w:w="1196" w:type="dxa"/>
            <w:tcBorders>
              <w:top w:val="nil"/>
              <w:left w:val="nil"/>
              <w:bottom w:val="single" w:sz="4" w:space="0" w:color="auto"/>
              <w:right w:val="single" w:sz="4" w:space="0" w:color="auto"/>
            </w:tcBorders>
            <w:shd w:val="clear" w:color="auto" w:fill="auto"/>
            <w:vAlign w:val="center"/>
            <w:hideMark/>
          </w:tcPr>
          <w:p w14:paraId="523232E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6AD7348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1030" w:type="dxa"/>
            <w:tcBorders>
              <w:top w:val="nil"/>
              <w:left w:val="nil"/>
              <w:bottom w:val="single" w:sz="4" w:space="0" w:color="auto"/>
              <w:right w:val="single" w:sz="4" w:space="0" w:color="auto"/>
            </w:tcBorders>
            <w:shd w:val="clear" w:color="auto" w:fill="auto"/>
            <w:vAlign w:val="center"/>
            <w:hideMark/>
          </w:tcPr>
          <w:p w14:paraId="5D065DB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NA</w:t>
            </w:r>
          </w:p>
        </w:tc>
        <w:tc>
          <w:tcPr>
            <w:tcW w:w="1559" w:type="dxa"/>
            <w:tcBorders>
              <w:top w:val="nil"/>
              <w:left w:val="nil"/>
              <w:bottom w:val="single" w:sz="4" w:space="0" w:color="auto"/>
              <w:right w:val="single" w:sz="4" w:space="0" w:color="auto"/>
            </w:tcBorders>
            <w:shd w:val="clear" w:color="auto" w:fill="auto"/>
            <w:vAlign w:val="center"/>
            <w:hideMark/>
          </w:tcPr>
          <w:p w14:paraId="5845B39B"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05082CC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与新访客合并，原访客保留</w:t>
            </w:r>
          </w:p>
        </w:tc>
      </w:tr>
      <w:tr w:rsidR="00BC743F" w:rsidRPr="00BC743F" w14:paraId="60760162"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F3A2003"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3</w:t>
            </w:r>
          </w:p>
        </w:tc>
        <w:tc>
          <w:tcPr>
            <w:tcW w:w="1196" w:type="dxa"/>
            <w:tcBorders>
              <w:top w:val="nil"/>
              <w:left w:val="nil"/>
              <w:bottom w:val="single" w:sz="4" w:space="0" w:color="auto"/>
              <w:right w:val="single" w:sz="4" w:space="0" w:color="auto"/>
            </w:tcBorders>
            <w:shd w:val="clear" w:color="auto" w:fill="auto"/>
            <w:vAlign w:val="center"/>
            <w:hideMark/>
          </w:tcPr>
          <w:p w14:paraId="73EB12FD"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1C44768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09834A2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0CC03D05"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45F1988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与新访客合并，原访客保留</w:t>
            </w:r>
          </w:p>
        </w:tc>
      </w:tr>
      <w:tr w:rsidR="00BC743F" w:rsidRPr="00BC743F" w14:paraId="6FCB75B3"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2A1FF43B"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4</w:t>
            </w:r>
          </w:p>
        </w:tc>
        <w:tc>
          <w:tcPr>
            <w:tcW w:w="1196" w:type="dxa"/>
            <w:tcBorders>
              <w:top w:val="nil"/>
              <w:left w:val="nil"/>
              <w:bottom w:val="single" w:sz="4" w:space="0" w:color="auto"/>
              <w:right w:val="single" w:sz="4" w:space="0" w:color="auto"/>
            </w:tcBorders>
            <w:shd w:val="clear" w:color="auto" w:fill="auto"/>
            <w:vAlign w:val="center"/>
            <w:hideMark/>
          </w:tcPr>
          <w:p w14:paraId="26E936E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5BED047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2ED1A91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3C51B3D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256D5E6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与新访客合并，挤掉原访客</w:t>
            </w:r>
          </w:p>
        </w:tc>
      </w:tr>
      <w:tr w:rsidR="00BC743F" w:rsidRPr="00BC743F" w14:paraId="3DDA9A94"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6B6F3D86"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5</w:t>
            </w:r>
          </w:p>
        </w:tc>
        <w:tc>
          <w:tcPr>
            <w:tcW w:w="1196" w:type="dxa"/>
            <w:tcBorders>
              <w:top w:val="nil"/>
              <w:left w:val="nil"/>
              <w:bottom w:val="single" w:sz="4" w:space="0" w:color="auto"/>
              <w:right w:val="single" w:sz="4" w:space="0" w:color="auto"/>
            </w:tcBorders>
            <w:shd w:val="clear" w:color="auto" w:fill="auto"/>
            <w:vAlign w:val="center"/>
            <w:hideMark/>
          </w:tcPr>
          <w:p w14:paraId="2598344B"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5B1AE96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3278EB3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63E350F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22A5632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与新访客合并，原访客保留</w:t>
            </w:r>
          </w:p>
        </w:tc>
      </w:tr>
      <w:tr w:rsidR="00BC743F" w:rsidRPr="00BC743F" w14:paraId="50B16636"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0668E275"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6</w:t>
            </w:r>
          </w:p>
        </w:tc>
        <w:tc>
          <w:tcPr>
            <w:tcW w:w="1196" w:type="dxa"/>
            <w:tcBorders>
              <w:top w:val="nil"/>
              <w:left w:val="nil"/>
              <w:bottom w:val="single" w:sz="4" w:space="0" w:color="auto"/>
              <w:right w:val="single" w:sz="4" w:space="0" w:color="auto"/>
            </w:tcBorders>
            <w:shd w:val="clear" w:color="auto" w:fill="auto"/>
            <w:vAlign w:val="center"/>
            <w:hideMark/>
          </w:tcPr>
          <w:p w14:paraId="00C448F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052F265D"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7CDF64F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213189B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047D299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与新访客合并，挤掉原访客</w:t>
            </w:r>
          </w:p>
        </w:tc>
      </w:tr>
      <w:tr w:rsidR="00BC743F" w:rsidRPr="00BC743F" w14:paraId="15A50986"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40AB1616"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7</w:t>
            </w:r>
          </w:p>
        </w:tc>
        <w:tc>
          <w:tcPr>
            <w:tcW w:w="1196" w:type="dxa"/>
            <w:tcBorders>
              <w:top w:val="nil"/>
              <w:left w:val="nil"/>
              <w:bottom w:val="single" w:sz="4" w:space="0" w:color="auto"/>
              <w:right w:val="single" w:sz="4" w:space="0" w:color="auto"/>
            </w:tcBorders>
            <w:shd w:val="clear" w:color="auto" w:fill="auto"/>
            <w:vAlign w:val="center"/>
            <w:hideMark/>
          </w:tcPr>
          <w:p w14:paraId="7E7B161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530C6BB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1030" w:type="dxa"/>
            <w:tcBorders>
              <w:top w:val="nil"/>
              <w:left w:val="nil"/>
              <w:bottom w:val="single" w:sz="4" w:space="0" w:color="auto"/>
              <w:right w:val="single" w:sz="4" w:space="0" w:color="auto"/>
            </w:tcBorders>
            <w:shd w:val="clear" w:color="auto" w:fill="auto"/>
            <w:vAlign w:val="center"/>
            <w:hideMark/>
          </w:tcPr>
          <w:p w14:paraId="1E8D3E3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NA</w:t>
            </w:r>
          </w:p>
        </w:tc>
        <w:tc>
          <w:tcPr>
            <w:tcW w:w="1559" w:type="dxa"/>
            <w:tcBorders>
              <w:top w:val="nil"/>
              <w:left w:val="nil"/>
              <w:bottom w:val="single" w:sz="4" w:space="0" w:color="auto"/>
              <w:right w:val="single" w:sz="4" w:space="0" w:color="auto"/>
            </w:tcBorders>
            <w:shd w:val="clear" w:color="auto" w:fill="auto"/>
            <w:vAlign w:val="center"/>
            <w:hideMark/>
          </w:tcPr>
          <w:p w14:paraId="2B97E18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7CB3B7F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与双标识访客合并，挤掉原访客</w:t>
            </w:r>
          </w:p>
        </w:tc>
      </w:tr>
      <w:tr w:rsidR="00BC743F" w:rsidRPr="00BC743F" w14:paraId="097D8C40"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76B1326"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8</w:t>
            </w:r>
          </w:p>
        </w:tc>
        <w:tc>
          <w:tcPr>
            <w:tcW w:w="1196" w:type="dxa"/>
            <w:tcBorders>
              <w:top w:val="nil"/>
              <w:left w:val="nil"/>
              <w:bottom w:val="single" w:sz="4" w:space="0" w:color="auto"/>
              <w:right w:val="single" w:sz="4" w:space="0" w:color="auto"/>
            </w:tcBorders>
            <w:shd w:val="clear" w:color="auto" w:fill="auto"/>
            <w:vAlign w:val="center"/>
            <w:hideMark/>
          </w:tcPr>
          <w:p w14:paraId="61CA7EDB"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307180A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0D628D5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18D545A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48DE0BF5"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与双标识访客合并，挤掉原访客</w:t>
            </w:r>
          </w:p>
        </w:tc>
      </w:tr>
      <w:tr w:rsidR="00BC743F" w:rsidRPr="00BC743F" w14:paraId="51B035D1"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307A2959"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9</w:t>
            </w:r>
          </w:p>
        </w:tc>
        <w:tc>
          <w:tcPr>
            <w:tcW w:w="1196" w:type="dxa"/>
            <w:tcBorders>
              <w:top w:val="nil"/>
              <w:left w:val="nil"/>
              <w:bottom w:val="single" w:sz="4" w:space="0" w:color="auto"/>
              <w:right w:val="single" w:sz="4" w:space="0" w:color="auto"/>
            </w:tcBorders>
            <w:shd w:val="clear" w:color="auto" w:fill="auto"/>
            <w:vAlign w:val="center"/>
            <w:hideMark/>
          </w:tcPr>
          <w:p w14:paraId="59911AB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2EBAC11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4D8E445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65E0347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65498CE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与双标识访客合并，挤掉原访客</w:t>
            </w:r>
          </w:p>
        </w:tc>
      </w:tr>
      <w:tr w:rsidR="00BC743F" w:rsidRPr="00BC743F" w14:paraId="44299D0E"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00D64F8"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10</w:t>
            </w:r>
          </w:p>
        </w:tc>
        <w:tc>
          <w:tcPr>
            <w:tcW w:w="1196" w:type="dxa"/>
            <w:tcBorders>
              <w:top w:val="nil"/>
              <w:left w:val="nil"/>
              <w:bottom w:val="single" w:sz="4" w:space="0" w:color="auto"/>
              <w:right w:val="single" w:sz="4" w:space="0" w:color="auto"/>
            </w:tcBorders>
            <w:shd w:val="clear" w:color="auto" w:fill="auto"/>
            <w:vAlign w:val="center"/>
            <w:hideMark/>
          </w:tcPr>
          <w:p w14:paraId="4CE77A5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674CA24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01FAA61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07C24C1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43EF089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w:t>
            </w:r>
          </w:p>
        </w:tc>
      </w:tr>
      <w:tr w:rsidR="00BC743F" w:rsidRPr="00BC743F" w14:paraId="12F3A96F"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0B7AF795"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11</w:t>
            </w:r>
          </w:p>
        </w:tc>
        <w:tc>
          <w:tcPr>
            <w:tcW w:w="1196" w:type="dxa"/>
            <w:tcBorders>
              <w:top w:val="nil"/>
              <w:left w:val="nil"/>
              <w:bottom w:val="single" w:sz="4" w:space="0" w:color="auto"/>
              <w:right w:val="single" w:sz="4" w:space="0" w:color="auto"/>
            </w:tcBorders>
            <w:shd w:val="clear" w:color="auto" w:fill="auto"/>
            <w:vAlign w:val="center"/>
            <w:hideMark/>
          </w:tcPr>
          <w:p w14:paraId="0778CC4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4041554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2572237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26C78AC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502412D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w:t>
            </w:r>
          </w:p>
        </w:tc>
      </w:tr>
      <w:tr w:rsidR="00BC743F" w:rsidRPr="00BC743F" w14:paraId="1716FC29"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28B7CD4F"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12</w:t>
            </w:r>
          </w:p>
        </w:tc>
        <w:tc>
          <w:tcPr>
            <w:tcW w:w="1196" w:type="dxa"/>
            <w:tcBorders>
              <w:top w:val="nil"/>
              <w:left w:val="nil"/>
              <w:bottom w:val="single" w:sz="4" w:space="0" w:color="auto"/>
              <w:right w:val="single" w:sz="4" w:space="0" w:color="auto"/>
            </w:tcBorders>
            <w:shd w:val="clear" w:color="auto" w:fill="auto"/>
            <w:vAlign w:val="center"/>
            <w:hideMark/>
          </w:tcPr>
          <w:p w14:paraId="2E4C1C3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38E2BBD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6D4C6BA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27CC173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5BA2FED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与新访客合并，挤掉同源的两个访客</w:t>
            </w:r>
          </w:p>
        </w:tc>
      </w:tr>
      <w:tr w:rsidR="00BC743F" w:rsidRPr="00BC743F" w14:paraId="7FFB9B74"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67D46F02"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lastRenderedPageBreak/>
              <w:t>13</w:t>
            </w:r>
          </w:p>
        </w:tc>
        <w:tc>
          <w:tcPr>
            <w:tcW w:w="1196" w:type="dxa"/>
            <w:tcBorders>
              <w:top w:val="nil"/>
              <w:left w:val="nil"/>
              <w:bottom w:val="single" w:sz="4" w:space="0" w:color="auto"/>
              <w:right w:val="single" w:sz="4" w:space="0" w:color="auto"/>
            </w:tcBorders>
            <w:shd w:val="clear" w:color="auto" w:fill="auto"/>
            <w:vAlign w:val="center"/>
            <w:hideMark/>
          </w:tcPr>
          <w:p w14:paraId="5BB38FD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12A13AF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4E5EE63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29B3EFA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76FDC1A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w:t>
            </w:r>
          </w:p>
        </w:tc>
      </w:tr>
      <w:tr w:rsidR="00BC743F" w:rsidRPr="00BC743F" w14:paraId="3FF1DB67"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287A55A"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14</w:t>
            </w:r>
          </w:p>
        </w:tc>
        <w:tc>
          <w:tcPr>
            <w:tcW w:w="1196" w:type="dxa"/>
            <w:tcBorders>
              <w:top w:val="nil"/>
              <w:left w:val="nil"/>
              <w:bottom w:val="single" w:sz="4" w:space="0" w:color="auto"/>
              <w:right w:val="single" w:sz="4" w:space="0" w:color="auto"/>
            </w:tcBorders>
            <w:shd w:val="clear" w:color="auto" w:fill="auto"/>
            <w:vAlign w:val="center"/>
            <w:hideMark/>
          </w:tcPr>
          <w:p w14:paraId="58DF636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0CF5746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3F7F9BA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1D829E9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370B1A0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w:t>
            </w:r>
          </w:p>
        </w:tc>
      </w:tr>
      <w:tr w:rsidR="00BC743F" w:rsidRPr="00BC743F" w14:paraId="32F4F7B6"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3C7AD0FD"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15</w:t>
            </w:r>
          </w:p>
        </w:tc>
        <w:tc>
          <w:tcPr>
            <w:tcW w:w="1196" w:type="dxa"/>
            <w:tcBorders>
              <w:top w:val="nil"/>
              <w:left w:val="nil"/>
              <w:bottom w:val="single" w:sz="4" w:space="0" w:color="auto"/>
              <w:right w:val="single" w:sz="4" w:space="0" w:color="auto"/>
            </w:tcBorders>
            <w:shd w:val="clear" w:color="auto" w:fill="auto"/>
            <w:vAlign w:val="center"/>
            <w:hideMark/>
          </w:tcPr>
          <w:p w14:paraId="4EB05A3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潜客</w:t>
            </w:r>
          </w:p>
        </w:tc>
        <w:tc>
          <w:tcPr>
            <w:tcW w:w="1664" w:type="dxa"/>
            <w:tcBorders>
              <w:top w:val="nil"/>
              <w:left w:val="nil"/>
              <w:bottom w:val="single" w:sz="4" w:space="0" w:color="auto"/>
              <w:right w:val="single" w:sz="4" w:space="0" w:color="auto"/>
            </w:tcBorders>
            <w:shd w:val="clear" w:color="auto" w:fill="auto"/>
            <w:vAlign w:val="center"/>
            <w:hideMark/>
          </w:tcPr>
          <w:p w14:paraId="5E80F34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1402A13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43EFCFC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6203482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与新访客合并，挤掉同源的两个访客</w:t>
            </w:r>
          </w:p>
        </w:tc>
      </w:tr>
      <w:tr w:rsidR="00BC743F" w:rsidRPr="00BC743F" w14:paraId="28F40399"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ACFC347"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16</w:t>
            </w:r>
          </w:p>
        </w:tc>
        <w:tc>
          <w:tcPr>
            <w:tcW w:w="1196" w:type="dxa"/>
            <w:tcBorders>
              <w:top w:val="nil"/>
              <w:left w:val="nil"/>
              <w:bottom w:val="single" w:sz="4" w:space="0" w:color="auto"/>
              <w:right w:val="single" w:sz="4" w:space="0" w:color="auto"/>
            </w:tcBorders>
            <w:shd w:val="clear" w:color="auto" w:fill="auto"/>
            <w:vAlign w:val="center"/>
            <w:hideMark/>
          </w:tcPr>
          <w:p w14:paraId="0F83638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3E8EA2F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1030" w:type="dxa"/>
            <w:tcBorders>
              <w:top w:val="nil"/>
              <w:left w:val="nil"/>
              <w:bottom w:val="single" w:sz="4" w:space="0" w:color="auto"/>
              <w:right w:val="single" w:sz="4" w:space="0" w:color="auto"/>
            </w:tcBorders>
            <w:shd w:val="clear" w:color="auto" w:fill="auto"/>
            <w:vAlign w:val="center"/>
            <w:hideMark/>
          </w:tcPr>
          <w:p w14:paraId="010DAA0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NA</w:t>
            </w:r>
          </w:p>
        </w:tc>
        <w:tc>
          <w:tcPr>
            <w:tcW w:w="1559" w:type="dxa"/>
            <w:tcBorders>
              <w:top w:val="nil"/>
              <w:left w:val="nil"/>
              <w:bottom w:val="single" w:sz="4" w:space="0" w:color="auto"/>
              <w:right w:val="single" w:sz="4" w:space="0" w:color="auto"/>
            </w:tcBorders>
            <w:shd w:val="clear" w:color="auto" w:fill="auto"/>
            <w:vAlign w:val="center"/>
            <w:hideMark/>
          </w:tcPr>
          <w:p w14:paraId="04419EE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64799FC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与新访客合并，挤掉原访客</w:t>
            </w:r>
          </w:p>
        </w:tc>
      </w:tr>
      <w:tr w:rsidR="00BC743F" w:rsidRPr="00BC743F" w14:paraId="1FCE4191"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343ADECC"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17</w:t>
            </w:r>
          </w:p>
        </w:tc>
        <w:tc>
          <w:tcPr>
            <w:tcW w:w="1196" w:type="dxa"/>
            <w:tcBorders>
              <w:top w:val="nil"/>
              <w:left w:val="nil"/>
              <w:bottom w:val="single" w:sz="4" w:space="0" w:color="auto"/>
              <w:right w:val="single" w:sz="4" w:space="0" w:color="auto"/>
            </w:tcBorders>
            <w:shd w:val="clear" w:color="auto" w:fill="auto"/>
            <w:vAlign w:val="center"/>
            <w:hideMark/>
          </w:tcPr>
          <w:p w14:paraId="5182064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0436FD2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1030" w:type="dxa"/>
            <w:tcBorders>
              <w:top w:val="nil"/>
              <w:left w:val="nil"/>
              <w:bottom w:val="single" w:sz="4" w:space="0" w:color="auto"/>
              <w:right w:val="single" w:sz="4" w:space="0" w:color="auto"/>
            </w:tcBorders>
            <w:shd w:val="clear" w:color="auto" w:fill="auto"/>
            <w:vAlign w:val="center"/>
            <w:hideMark/>
          </w:tcPr>
          <w:p w14:paraId="4C9984B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NA</w:t>
            </w:r>
          </w:p>
        </w:tc>
        <w:tc>
          <w:tcPr>
            <w:tcW w:w="1559" w:type="dxa"/>
            <w:tcBorders>
              <w:top w:val="nil"/>
              <w:left w:val="nil"/>
              <w:bottom w:val="single" w:sz="4" w:space="0" w:color="auto"/>
              <w:right w:val="single" w:sz="4" w:space="0" w:color="auto"/>
            </w:tcBorders>
            <w:shd w:val="clear" w:color="auto" w:fill="auto"/>
            <w:vAlign w:val="center"/>
            <w:hideMark/>
          </w:tcPr>
          <w:p w14:paraId="38858DB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769A7D85"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与新访客合并，原访客保留</w:t>
            </w:r>
          </w:p>
        </w:tc>
      </w:tr>
      <w:tr w:rsidR="00BC743F" w:rsidRPr="00BC743F" w14:paraId="3F97FC28"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46B62108"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18</w:t>
            </w:r>
          </w:p>
        </w:tc>
        <w:tc>
          <w:tcPr>
            <w:tcW w:w="1196" w:type="dxa"/>
            <w:tcBorders>
              <w:top w:val="nil"/>
              <w:left w:val="nil"/>
              <w:bottom w:val="single" w:sz="4" w:space="0" w:color="auto"/>
              <w:right w:val="single" w:sz="4" w:space="0" w:color="auto"/>
            </w:tcBorders>
            <w:shd w:val="clear" w:color="auto" w:fill="auto"/>
            <w:vAlign w:val="center"/>
            <w:hideMark/>
          </w:tcPr>
          <w:p w14:paraId="541E031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1E68E19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38A2669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4945C24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143B3CCB"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与新访客合并，原访客保留</w:t>
            </w:r>
          </w:p>
        </w:tc>
      </w:tr>
      <w:tr w:rsidR="00BC743F" w:rsidRPr="00BC743F" w14:paraId="7453B8B3"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44B15E27"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19</w:t>
            </w:r>
          </w:p>
        </w:tc>
        <w:tc>
          <w:tcPr>
            <w:tcW w:w="1196" w:type="dxa"/>
            <w:tcBorders>
              <w:top w:val="nil"/>
              <w:left w:val="nil"/>
              <w:bottom w:val="single" w:sz="4" w:space="0" w:color="auto"/>
              <w:right w:val="single" w:sz="4" w:space="0" w:color="auto"/>
            </w:tcBorders>
            <w:shd w:val="clear" w:color="auto" w:fill="auto"/>
            <w:vAlign w:val="center"/>
            <w:hideMark/>
          </w:tcPr>
          <w:p w14:paraId="6375CCE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3943298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609D68A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11C3A5A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19B5F3B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与新访客合并，挤掉原访客</w:t>
            </w:r>
          </w:p>
        </w:tc>
      </w:tr>
      <w:tr w:rsidR="00BC743F" w:rsidRPr="00BC743F" w14:paraId="05417085"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4AE1A995"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20</w:t>
            </w:r>
          </w:p>
        </w:tc>
        <w:tc>
          <w:tcPr>
            <w:tcW w:w="1196" w:type="dxa"/>
            <w:tcBorders>
              <w:top w:val="nil"/>
              <w:left w:val="nil"/>
              <w:bottom w:val="single" w:sz="4" w:space="0" w:color="auto"/>
              <w:right w:val="single" w:sz="4" w:space="0" w:color="auto"/>
            </w:tcBorders>
            <w:shd w:val="clear" w:color="auto" w:fill="auto"/>
            <w:vAlign w:val="center"/>
            <w:hideMark/>
          </w:tcPr>
          <w:p w14:paraId="4E338B0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2A69537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25B4312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0CCFA4F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14F7E60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与新访客合并，原访客保留</w:t>
            </w:r>
          </w:p>
        </w:tc>
      </w:tr>
      <w:tr w:rsidR="00BC743F" w:rsidRPr="00BC743F" w14:paraId="342FF5B0"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3A865218"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21</w:t>
            </w:r>
          </w:p>
        </w:tc>
        <w:tc>
          <w:tcPr>
            <w:tcW w:w="1196" w:type="dxa"/>
            <w:tcBorders>
              <w:top w:val="nil"/>
              <w:left w:val="nil"/>
              <w:bottom w:val="single" w:sz="4" w:space="0" w:color="auto"/>
              <w:right w:val="single" w:sz="4" w:space="0" w:color="auto"/>
            </w:tcBorders>
            <w:shd w:val="clear" w:color="auto" w:fill="auto"/>
            <w:vAlign w:val="center"/>
            <w:hideMark/>
          </w:tcPr>
          <w:p w14:paraId="4E0829E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2A3C4BD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6635AD6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34491FE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7459CD9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不允许合并</w:t>
            </w:r>
          </w:p>
        </w:tc>
      </w:tr>
      <w:tr w:rsidR="00BC743F" w:rsidRPr="00BC743F" w14:paraId="1CF5480C"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2EF13BD4"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22</w:t>
            </w:r>
          </w:p>
        </w:tc>
        <w:tc>
          <w:tcPr>
            <w:tcW w:w="1196" w:type="dxa"/>
            <w:tcBorders>
              <w:top w:val="nil"/>
              <w:left w:val="nil"/>
              <w:bottom w:val="single" w:sz="4" w:space="0" w:color="auto"/>
              <w:right w:val="single" w:sz="4" w:space="0" w:color="auto"/>
            </w:tcBorders>
            <w:shd w:val="clear" w:color="auto" w:fill="auto"/>
            <w:vAlign w:val="center"/>
            <w:hideMark/>
          </w:tcPr>
          <w:p w14:paraId="7790F42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0EF3689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1030" w:type="dxa"/>
            <w:tcBorders>
              <w:top w:val="nil"/>
              <w:left w:val="nil"/>
              <w:bottom w:val="single" w:sz="4" w:space="0" w:color="auto"/>
              <w:right w:val="single" w:sz="4" w:space="0" w:color="auto"/>
            </w:tcBorders>
            <w:shd w:val="clear" w:color="auto" w:fill="auto"/>
            <w:vAlign w:val="center"/>
            <w:hideMark/>
          </w:tcPr>
          <w:p w14:paraId="2B003C6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NA</w:t>
            </w:r>
          </w:p>
        </w:tc>
        <w:tc>
          <w:tcPr>
            <w:tcW w:w="1559" w:type="dxa"/>
            <w:tcBorders>
              <w:top w:val="nil"/>
              <w:left w:val="nil"/>
              <w:bottom w:val="single" w:sz="4" w:space="0" w:color="auto"/>
              <w:right w:val="single" w:sz="4" w:space="0" w:color="auto"/>
            </w:tcBorders>
            <w:shd w:val="clear" w:color="auto" w:fill="auto"/>
            <w:vAlign w:val="center"/>
            <w:hideMark/>
          </w:tcPr>
          <w:p w14:paraId="431A033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57F995D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与双标识访客合并，挤掉原访客</w:t>
            </w:r>
          </w:p>
        </w:tc>
      </w:tr>
      <w:tr w:rsidR="00BC743F" w:rsidRPr="00BC743F" w14:paraId="39E4677B"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08D9B507"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23</w:t>
            </w:r>
          </w:p>
        </w:tc>
        <w:tc>
          <w:tcPr>
            <w:tcW w:w="1196" w:type="dxa"/>
            <w:tcBorders>
              <w:top w:val="nil"/>
              <w:left w:val="nil"/>
              <w:bottom w:val="single" w:sz="4" w:space="0" w:color="auto"/>
              <w:right w:val="single" w:sz="4" w:space="0" w:color="auto"/>
            </w:tcBorders>
            <w:shd w:val="clear" w:color="auto" w:fill="auto"/>
            <w:vAlign w:val="center"/>
            <w:hideMark/>
          </w:tcPr>
          <w:p w14:paraId="230277A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30B51EA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2F65D67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70E17F5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15DF7DA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与双标识访客合并，挤掉原访客</w:t>
            </w:r>
          </w:p>
        </w:tc>
      </w:tr>
      <w:tr w:rsidR="00BC743F" w:rsidRPr="00BC743F" w14:paraId="67D7844F" w14:textId="77777777" w:rsidTr="00BC743F">
        <w:trPr>
          <w:trHeight w:val="7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0A629E2C"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24</w:t>
            </w:r>
          </w:p>
        </w:tc>
        <w:tc>
          <w:tcPr>
            <w:tcW w:w="1196" w:type="dxa"/>
            <w:tcBorders>
              <w:top w:val="nil"/>
              <w:left w:val="nil"/>
              <w:bottom w:val="single" w:sz="4" w:space="0" w:color="auto"/>
              <w:right w:val="single" w:sz="4" w:space="0" w:color="auto"/>
            </w:tcBorders>
            <w:shd w:val="clear" w:color="auto" w:fill="auto"/>
            <w:vAlign w:val="center"/>
            <w:hideMark/>
          </w:tcPr>
          <w:p w14:paraId="045AB23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26738C3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1030" w:type="dxa"/>
            <w:tcBorders>
              <w:top w:val="nil"/>
              <w:left w:val="nil"/>
              <w:bottom w:val="single" w:sz="4" w:space="0" w:color="auto"/>
              <w:right w:val="single" w:sz="4" w:space="0" w:color="auto"/>
            </w:tcBorders>
            <w:shd w:val="clear" w:color="auto" w:fill="auto"/>
            <w:vAlign w:val="center"/>
            <w:hideMark/>
          </w:tcPr>
          <w:p w14:paraId="39D8236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33D404E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67CE13B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与双标识访客中的微信标识客户合并，双标识访客中的手机号标识客户回到访客列表，原绑定的手机号标识客户不可拆分</w:t>
            </w:r>
          </w:p>
        </w:tc>
      </w:tr>
      <w:tr w:rsidR="00BC743F" w:rsidRPr="00BC743F" w14:paraId="7AAA6F01"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51FBBE50"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25</w:t>
            </w:r>
          </w:p>
        </w:tc>
        <w:tc>
          <w:tcPr>
            <w:tcW w:w="1196" w:type="dxa"/>
            <w:tcBorders>
              <w:top w:val="nil"/>
              <w:left w:val="nil"/>
              <w:bottom w:val="single" w:sz="4" w:space="0" w:color="auto"/>
              <w:right w:val="single" w:sz="4" w:space="0" w:color="auto"/>
            </w:tcBorders>
            <w:shd w:val="clear" w:color="auto" w:fill="auto"/>
            <w:vAlign w:val="center"/>
            <w:hideMark/>
          </w:tcPr>
          <w:p w14:paraId="41C0E75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2076E99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0CED080D"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7C5A904B"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395E889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w:t>
            </w:r>
          </w:p>
        </w:tc>
      </w:tr>
      <w:tr w:rsidR="00BC743F" w:rsidRPr="00BC743F" w14:paraId="61CC1FEA"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7716003"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26</w:t>
            </w:r>
          </w:p>
        </w:tc>
        <w:tc>
          <w:tcPr>
            <w:tcW w:w="1196" w:type="dxa"/>
            <w:tcBorders>
              <w:top w:val="nil"/>
              <w:left w:val="nil"/>
              <w:bottom w:val="single" w:sz="4" w:space="0" w:color="auto"/>
              <w:right w:val="single" w:sz="4" w:space="0" w:color="auto"/>
            </w:tcBorders>
            <w:shd w:val="clear" w:color="auto" w:fill="auto"/>
            <w:vAlign w:val="center"/>
            <w:hideMark/>
          </w:tcPr>
          <w:p w14:paraId="537D4D9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0916BFD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48C9C1F1"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7F220E8B"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5894DC1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w:t>
            </w:r>
          </w:p>
        </w:tc>
      </w:tr>
      <w:tr w:rsidR="00BC743F" w:rsidRPr="00BC743F" w14:paraId="06D233CB"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6EF151BC"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27</w:t>
            </w:r>
          </w:p>
        </w:tc>
        <w:tc>
          <w:tcPr>
            <w:tcW w:w="1196" w:type="dxa"/>
            <w:tcBorders>
              <w:top w:val="nil"/>
              <w:left w:val="nil"/>
              <w:bottom w:val="single" w:sz="4" w:space="0" w:color="auto"/>
              <w:right w:val="single" w:sz="4" w:space="0" w:color="auto"/>
            </w:tcBorders>
            <w:shd w:val="clear" w:color="auto" w:fill="auto"/>
            <w:vAlign w:val="center"/>
            <w:hideMark/>
          </w:tcPr>
          <w:p w14:paraId="3AD9918F"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47B1E2F5"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0E5C99D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否</w:t>
            </w:r>
          </w:p>
        </w:tc>
        <w:tc>
          <w:tcPr>
            <w:tcW w:w="1559" w:type="dxa"/>
            <w:tcBorders>
              <w:top w:val="nil"/>
              <w:left w:val="nil"/>
              <w:bottom w:val="single" w:sz="4" w:space="0" w:color="auto"/>
              <w:right w:val="single" w:sz="4" w:space="0" w:color="auto"/>
            </w:tcBorders>
            <w:shd w:val="clear" w:color="auto" w:fill="auto"/>
            <w:vAlign w:val="center"/>
            <w:hideMark/>
          </w:tcPr>
          <w:p w14:paraId="11866F80"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6D70434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与双标识访客合并，挤掉同源的两个访客</w:t>
            </w:r>
          </w:p>
        </w:tc>
      </w:tr>
      <w:tr w:rsidR="00BC743F" w:rsidRPr="00BC743F" w14:paraId="4AE98965" w14:textId="77777777" w:rsidTr="00BC743F">
        <w:trPr>
          <w:trHeight w:val="52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4919B85B"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28</w:t>
            </w:r>
          </w:p>
        </w:tc>
        <w:tc>
          <w:tcPr>
            <w:tcW w:w="1196" w:type="dxa"/>
            <w:tcBorders>
              <w:top w:val="nil"/>
              <w:left w:val="nil"/>
              <w:bottom w:val="single" w:sz="4" w:space="0" w:color="auto"/>
              <w:right w:val="single" w:sz="4" w:space="0" w:color="auto"/>
            </w:tcBorders>
            <w:shd w:val="clear" w:color="auto" w:fill="auto"/>
            <w:vAlign w:val="center"/>
            <w:hideMark/>
          </w:tcPr>
          <w:p w14:paraId="7AC24B14"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0AC73E2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18A8D3D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1FD4696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微信标识客户</w:t>
            </w:r>
          </w:p>
        </w:tc>
        <w:tc>
          <w:tcPr>
            <w:tcW w:w="3231" w:type="dxa"/>
            <w:tcBorders>
              <w:top w:val="nil"/>
              <w:left w:val="nil"/>
              <w:bottom w:val="single" w:sz="4" w:space="0" w:color="auto"/>
              <w:right w:val="single" w:sz="4" w:space="0" w:color="auto"/>
            </w:tcBorders>
            <w:shd w:val="clear" w:color="auto" w:fill="auto"/>
            <w:vAlign w:val="center"/>
            <w:hideMark/>
          </w:tcPr>
          <w:p w14:paraId="32DC5D06"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与新访客合并，挤掉同源的一个访客，原绑定的手机号标识客户不可拆分。</w:t>
            </w:r>
          </w:p>
        </w:tc>
      </w:tr>
      <w:tr w:rsidR="00BC743F" w:rsidRPr="00BC743F" w14:paraId="4100B8D2" w14:textId="77777777" w:rsidTr="00BC743F">
        <w:trPr>
          <w:trHeight w:val="28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7C48B5D7"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29</w:t>
            </w:r>
          </w:p>
        </w:tc>
        <w:tc>
          <w:tcPr>
            <w:tcW w:w="1196" w:type="dxa"/>
            <w:tcBorders>
              <w:top w:val="nil"/>
              <w:left w:val="nil"/>
              <w:bottom w:val="single" w:sz="4" w:space="0" w:color="auto"/>
              <w:right w:val="single" w:sz="4" w:space="0" w:color="auto"/>
            </w:tcBorders>
            <w:shd w:val="clear" w:color="auto" w:fill="auto"/>
            <w:vAlign w:val="center"/>
            <w:hideMark/>
          </w:tcPr>
          <w:p w14:paraId="0C74E442"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7B6561DC"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7B68235D"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65219D18"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手机号标识客户</w:t>
            </w:r>
          </w:p>
        </w:tc>
        <w:tc>
          <w:tcPr>
            <w:tcW w:w="3231" w:type="dxa"/>
            <w:tcBorders>
              <w:top w:val="nil"/>
              <w:left w:val="nil"/>
              <w:bottom w:val="single" w:sz="4" w:space="0" w:color="auto"/>
              <w:right w:val="single" w:sz="4" w:space="0" w:color="auto"/>
            </w:tcBorders>
            <w:shd w:val="clear" w:color="auto" w:fill="auto"/>
            <w:vAlign w:val="center"/>
            <w:hideMark/>
          </w:tcPr>
          <w:p w14:paraId="55949ABA"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不允许合并</w:t>
            </w:r>
          </w:p>
        </w:tc>
      </w:tr>
      <w:tr w:rsidR="00BC743F" w:rsidRPr="00BC743F" w14:paraId="65598D41" w14:textId="77777777" w:rsidTr="00BC743F">
        <w:trPr>
          <w:trHeight w:val="1040"/>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53BF35AB" w14:textId="77777777" w:rsidR="00BC743F" w:rsidRPr="00BC743F" w:rsidRDefault="00BC743F" w:rsidP="00BC743F">
            <w:pPr>
              <w:widowControl/>
              <w:spacing w:line="240" w:lineRule="auto"/>
              <w:jc w:val="center"/>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30</w:t>
            </w:r>
          </w:p>
        </w:tc>
        <w:tc>
          <w:tcPr>
            <w:tcW w:w="1196" w:type="dxa"/>
            <w:tcBorders>
              <w:top w:val="nil"/>
              <w:left w:val="nil"/>
              <w:bottom w:val="single" w:sz="4" w:space="0" w:color="auto"/>
              <w:right w:val="single" w:sz="4" w:space="0" w:color="auto"/>
            </w:tcBorders>
            <w:shd w:val="clear" w:color="auto" w:fill="auto"/>
            <w:vAlign w:val="center"/>
            <w:hideMark/>
          </w:tcPr>
          <w:p w14:paraId="697AB1BE"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现客</w:t>
            </w:r>
          </w:p>
        </w:tc>
        <w:tc>
          <w:tcPr>
            <w:tcW w:w="1664" w:type="dxa"/>
            <w:tcBorders>
              <w:top w:val="nil"/>
              <w:left w:val="nil"/>
              <w:bottom w:val="single" w:sz="4" w:space="0" w:color="auto"/>
              <w:right w:val="single" w:sz="4" w:space="0" w:color="auto"/>
            </w:tcBorders>
            <w:shd w:val="clear" w:color="auto" w:fill="auto"/>
            <w:vAlign w:val="center"/>
            <w:hideMark/>
          </w:tcPr>
          <w:p w14:paraId="2301B0F3"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已合并两个访客</w:t>
            </w:r>
          </w:p>
        </w:tc>
        <w:tc>
          <w:tcPr>
            <w:tcW w:w="1030" w:type="dxa"/>
            <w:tcBorders>
              <w:top w:val="nil"/>
              <w:left w:val="nil"/>
              <w:bottom w:val="single" w:sz="4" w:space="0" w:color="auto"/>
              <w:right w:val="single" w:sz="4" w:space="0" w:color="auto"/>
            </w:tcBorders>
            <w:shd w:val="clear" w:color="auto" w:fill="auto"/>
            <w:vAlign w:val="center"/>
            <w:hideMark/>
          </w:tcPr>
          <w:p w14:paraId="12EE1579"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是</w:t>
            </w:r>
          </w:p>
        </w:tc>
        <w:tc>
          <w:tcPr>
            <w:tcW w:w="1559" w:type="dxa"/>
            <w:tcBorders>
              <w:top w:val="nil"/>
              <w:left w:val="nil"/>
              <w:bottom w:val="single" w:sz="4" w:space="0" w:color="auto"/>
              <w:right w:val="single" w:sz="4" w:space="0" w:color="auto"/>
            </w:tcBorders>
            <w:shd w:val="clear" w:color="auto" w:fill="auto"/>
            <w:vAlign w:val="center"/>
            <w:hideMark/>
          </w:tcPr>
          <w:p w14:paraId="52BA8977"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双标识访客</w:t>
            </w:r>
          </w:p>
        </w:tc>
        <w:tc>
          <w:tcPr>
            <w:tcW w:w="3231" w:type="dxa"/>
            <w:tcBorders>
              <w:top w:val="nil"/>
              <w:left w:val="nil"/>
              <w:bottom w:val="single" w:sz="4" w:space="0" w:color="auto"/>
              <w:right w:val="single" w:sz="4" w:space="0" w:color="auto"/>
            </w:tcBorders>
            <w:shd w:val="clear" w:color="auto" w:fill="auto"/>
            <w:vAlign w:val="center"/>
            <w:hideMark/>
          </w:tcPr>
          <w:p w14:paraId="59387125" w14:textId="77777777" w:rsidR="00BC743F" w:rsidRPr="00BC743F" w:rsidRDefault="00BC743F" w:rsidP="00BC743F">
            <w:pPr>
              <w:widowControl/>
              <w:spacing w:line="240" w:lineRule="auto"/>
              <w:rPr>
                <w:rFonts w:ascii="微软雅黑" w:eastAsia="微软雅黑" w:hAnsi="微软雅黑" w:cs="宋体"/>
                <w:color w:val="000000"/>
                <w:sz w:val="18"/>
                <w:szCs w:val="18"/>
                <w:lang w:eastAsia="zh-CN"/>
              </w:rPr>
            </w:pPr>
            <w:r w:rsidRPr="00BC743F">
              <w:rPr>
                <w:rFonts w:ascii="微软雅黑" w:eastAsia="微软雅黑" w:hAnsi="微软雅黑" w:cs="宋体" w:hint="eastAsia"/>
                <w:color w:val="000000"/>
                <w:sz w:val="18"/>
                <w:szCs w:val="18"/>
                <w:lang w:eastAsia="zh-CN"/>
              </w:rPr>
              <w:t>与双标识访客中的微信标识客户合并，双标识访客中的手机号标识客户回到访客列表，原绑定的微信互动客户回到访客列表，原绑定的手机号标识客户不可拆分。</w:t>
            </w:r>
          </w:p>
        </w:tc>
      </w:tr>
    </w:tbl>
    <w:p w14:paraId="39639E82" w14:textId="56C9531B" w:rsidR="003F1277" w:rsidRPr="00BC743F" w:rsidRDefault="00BC743F" w:rsidP="00BC743F">
      <w:pPr>
        <w:rPr>
          <w:rFonts w:ascii="微软雅黑" w:eastAsia="微软雅黑" w:hAnsi="微软雅黑"/>
          <w:lang w:eastAsia="zh-CN"/>
        </w:rPr>
      </w:pPr>
      <w:r>
        <w:rPr>
          <w:rFonts w:ascii="微软雅黑" w:eastAsia="微软雅黑" w:hAnsi="微软雅黑"/>
          <w:lang w:eastAsia="zh-CN"/>
        </w:rPr>
        <w:tab/>
      </w:r>
    </w:p>
    <w:p w14:paraId="72D61ECC" w14:textId="3D04FD2A" w:rsidR="009D71ED" w:rsidRDefault="009D71ED" w:rsidP="00910333">
      <w:pPr>
        <w:spacing w:line="240" w:lineRule="auto"/>
        <w:ind w:left="420"/>
        <w:rPr>
          <w:lang w:eastAsia="zh-CN"/>
        </w:rPr>
      </w:pPr>
    </w:p>
    <w:p w14:paraId="037115BE" w14:textId="3B0BFB9F" w:rsidR="001729AB" w:rsidRDefault="001729AB" w:rsidP="009B528D">
      <w:pPr>
        <w:pStyle w:val="Heading4"/>
        <w:keepLines w:val="0"/>
        <w:widowControl/>
        <w:numPr>
          <w:ilvl w:val="3"/>
          <w:numId w:val="69"/>
        </w:numPr>
        <w:tabs>
          <w:tab w:val="clear" w:pos="2140"/>
          <w:tab w:val="num" w:pos="864"/>
        </w:tabs>
        <w:spacing w:before="120" w:after="120"/>
      </w:pPr>
      <w:r w:rsidRPr="003C5DBF">
        <w:rPr>
          <w:rFonts w:ascii="微软雅黑" w:eastAsia="微软雅黑" w:hAnsi="微软雅黑" w:hint="eastAsia"/>
          <w:i w:val="0"/>
          <w:iCs/>
        </w:rPr>
        <w:t>待识别访客</w:t>
      </w:r>
      <w:r w:rsidR="00C80C9A">
        <w:rPr>
          <w:rFonts w:ascii="微软雅黑" w:eastAsia="微软雅黑" w:hAnsi="微软雅黑" w:hint="eastAsia"/>
          <w:i w:val="0"/>
          <w:iCs/>
        </w:rPr>
        <w:t>合并</w:t>
      </w:r>
      <w:r w:rsidRPr="003C5DBF">
        <w:rPr>
          <w:rFonts w:ascii="微软雅黑" w:eastAsia="微软雅黑" w:hAnsi="微软雅黑" w:hint="eastAsia"/>
          <w:i w:val="0"/>
          <w:iCs/>
        </w:rPr>
        <w:t>记录查询（二期</w:t>
      </w:r>
      <w:r w:rsidR="00F60AB7">
        <w:rPr>
          <w:rFonts w:ascii="微软雅黑" w:eastAsia="微软雅黑" w:hAnsi="微软雅黑" w:hint="eastAsia"/>
          <w:i w:val="0"/>
          <w:iCs/>
        </w:rPr>
        <w:t>需求</w:t>
      </w:r>
      <w:r w:rsidRPr="003C5DBF">
        <w:rPr>
          <w:rFonts w:ascii="微软雅黑" w:eastAsia="微软雅黑" w:hAnsi="微软雅黑" w:hint="eastAsia"/>
          <w:i w:val="0"/>
          <w:iCs/>
        </w:rPr>
        <w:t>）</w:t>
      </w:r>
    </w:p>
    <w:p w14:paraId="72B64459" w14:textId="421504A8" w:rsidR="001729AB" w:rsidRDefault="00C80C9A" w:rsidP="00910333">
      <w:pPr>
        <w:spacing w:line="240" w:lineRule="auto"/>
        <w:ind w:left="420"/>
        <w:rPr>
          <w:rFonts w:ascii="微软雅黑" w:eastAsia="微软雅黑" w:hAnsi="微软雅黑"/>
          <w:lang w:eastAsia="zh-CN"/>
        </w:rPr>
      </w:pPr>
      <w:r>
        <w:rPr>
          <w:rFonts w:ascii="微软雅黑" w:eastAsia="微软雅黑" w:hAnsi="微软雅黑" w:hint="eastAsia"/>
          <w:lang w:eastAsia="zh-CN"/>
        </w:rPr>
        <w:t>在待识别访客页面新增</w:t>
      </w:r>
      <w:r w:rsidR="00ED14B5">
        <w:rPr>
          <w:rFonts w:ascii="微软雅黑" w:eastAsia="微软雅黑" w:hAnsi="微软雅黑" w:hint="eastAsia"/>
          <w:lang w:eastAsia="zh-CN"/>
        </w:rPr>
        <w:t>【操作记录】</w:t>
      </w:r>
      <w:r>
        <w:rPr>
          <w:rFonts w:ascii="微软雅黑" w:eastAsia="微软雅黑" w:hAnsi="微软雅黑" w:hint="eastAsia"/>
          <w:lang w:eastAsia="zh-CN"/>
        </w:rPr>
        <w:t>按钮，</w:t>
      </w:r>
      <w:r w:rsidR="0031310F" w:rsidRPr="0031310F">
        <w:rPr>
          <w:rFonts w:ascii="微软雅黑" w:eastAsia="微软雅黑" w:hAnsi="微软雅黑" w:hint="eastAsia"/>
          <w:lang w:eastAsia="zh-CN"/>
        </w:rPr>
        <w:t>点击弹窗展示30天内</w:t>
      </w:r>
      <w:r w:rsidR="00F13290">
        <w:rPr>
          <w:rFonts w:ascii="微软雅黑" w:eastAsia="微软雅黑" w:hAnsi="微软雅黑" w:hint="eastAsia"/>
          <w:lang w:eastAsia="zh-CN"/>
        </w:rPr>
        <w:t>所有</w:t>
      </w:r>
      <w:r w:rsidR="00715DBE">
        <w:rPr>
          <w:rFonts w:ascii="微软雅黑" w:eastAsia="微软雅黑" w:hAnsi="微软雅黑" w:hint="eastAsia"/>
          <w:lang w:eastAsia="zh-CN"/>
        </w:rPr>
        <w:t>待识别访客</w:t>
      </w:r>
      <w:r w:rsidR="0031310F" w:rsidRPr="0031310F">
        <w:rPr>
          <w:rFonts w:ascii="微软雅黑" w:eastAsia="微软雅黑" w:hAnsi="微软雅黑" w:hint="eastAsia"/>
          <w:lang w:eastAsia="zh-CN"/>
        </w:rPr>
        <w:t>合并日志</w:t>
      </w:r>
      <w:r w:rsidR="00F13290">
        <w:rPr>
          <w:rFonts w:ascii="微软雅黑" w:eastAsia="微软雅黑" w:hAnsi="微软雅黑" w:hint="eastAsia"/>
          <w:lang w:eastAsia="zh-CN"/>
        </w:rPr>
        <w:t>（不含拆分记录）：包括合并时间，合并类型</w:t>
      </w:r>
      <w:r w:rsidR="005E0D50">
        <w:rPr>
          <w:rFonts w:ascii="微软雅黑" w:eastAsia="微软雅黑" w:hAnsi="微软雅黑" w:hint="eastAsia"/>
          <w:lang w:eastAsia="zh-CN"/>
        </w:rPr>
        <w:t>（系统自动合并、手工操作）</w:t>
      </w:r>
      <w:r w:rsidR="00F13290">
        <w:rPr>
          <w:rFonts w:ascii="微软雅黑" w:eastAsia="微软雅黑" w:hAnsi="微软雅黑" w:hint="eastAsia"/>
          <w:lang w:eastAsia="zh-CN"/>
        </w:rPr>
        <w:t>，访客姓名，合并后客户姓名。按照合并时间升序排列，时间相同时按照访客姓名A</w:t>
      </w:r>
      <w:r w:rsidR="00F13290">
        <w:rPr>
          <w:rFonts w:ascii="微软雅黑" w:eastAsia="微软雅黑" w:hAnsi="微软雅黑"/>
          <w:lang w:eastAsia="zh-CN"/>
        </w:rPr>
        <w:t>-Z</w:t>
      </w:r>
      <w:r w:rsidR="00F13290">
        <w:rPr>
          <w:rFonts w:ascii="微软雅黑" w:eastAsia="微软雅黑" w:hAnsi="微软雅黑" w:hint="eastAsia"/>
          <w:lang w:eastAsia="zh-CN"/>
        </w:rPr>
        <w:t>排序</w:t>
      </w:r>
      <w:r w:rsidR="005E0D50">
        <w:rPr>
          <w:rFonts w:ascii="微软雅黑" w:eastAsia="微软雅黑" w:hAnsi="微软雅黑" w:hint="eastAsia"/>
          <w:lang w:eastAsia="zh-CN"/>
        </w:rPr>
        <w:t>（如下图8所示）</w:t>
      </w:r>
      <w:r w:rsidR="00F13290">
        <w:rPr>
          <w:rFonts w:ascii="微软雅黑" w:eastAsia="微软雅黑" w:hAnsi="微软雅黑" w:hint="eastAsia"/>
          <w:lang w:eastAsia="zh-CN"/>
        </w:rPr>
        <w:t>。</w:t>
      </w:r>
    </w:p>
    <w:p w14:paraId="3B606A3D" w14:textId="1D6E44E3" w:rsidR="002D0FAF" w:rsidRDefault="002D0FAF" w:rsidP="00910333">
      <w:pPr>
        <w:spacing w:line="240" w:lineRule="auto"/>
        <w:ind w:left="420"/>
        <w:rPr>
          <w:rFonts w:ascii="微软雅黑" w:eastAsia="微软雅黑" w:hAnsi="微软雅黑"/>
          <w:lang w:eastAsia="zh-CN"/>
        </w:rPr>
      </w:pPr>
      <w:r>
        <w:rPr>
          <w:rFonts w:ascii="微软雅黑" w:eastAsia="微软雅黑" w:hAnsi="微软雅黑" w:hint="eastAsia"/>
          <w:lang w:eastAsia="zh-CN"/>
        </w:rPr>
        <w:t>若该时间段内无待识别访客合并日志，则提示：暂无3</w:t>
      </w:r>
      <w:r>
        <w:rPr>
          <w:rFonts w:ascii="微软雅黑" w:eastAsia="微软雅黑" w:hAnsi="微软雅黑"/>
          <w:lang w:eastAsia="zh-CN"/>
        </w:rPr>
        <w:t>0</w:t>
      </w:r>
      <w:r>
        <w:rPr>
          <w:rFonts w:ascii="微软雅黑" w:eastAsia="微软雅黑" w:hAnsi="微软雅黑" w:hint="eastAsia"/>
          <w:lang w:eastAsia="zh-CN"/>
        </w:rPr>
        <w:t>天内的访客操作记录。（如下图9所示）</w:t>
      </w:r>
    </w:p>
    <w:p w14:paraId="5D5A83FC" w14:textId="77777777" w:rsidR="0031310F" w:rsidRPr="00C80C9A" w:rsidRDefault="0031310F" w:rsidP="00910333">
      <w:pPr>
        <w:spacing w:line="240" w:lineRule="auto"/>
        <w:ind w:left="420"/>
        <w:rPr>
          <w:lang w:eastAsia="zh-CN"/>
        </w:rPr>
      </w:pPr>
    </w:p>
    <w:p w14:paraId="343A5808" w14:textId="7691E326" w:rsidR="00C80C9A" w:rsidRPr="006F7742" w:rsidRDefault="00C80C9A" w:rsidP="00CC6B2E">
      <w:pPr>
        <w:spacing w:line="240" w:lineRule="auto"/>
        <w:ind w:firstLine="420"/>
        <w:rPr>
          <w:rFonts w:ascii="微软雅黑" w:eastAsia="微软雅黑" w:hAnsi="微软雅黑"/>
          <w:lang w:eastAsia="zh-CN"/>
        </w:rPr>
      </w:pPr>
    </w:p>
    <w:p w14:paraId="70CE4A1B" w14:textId="1BE899D0" w:rsidR="00ED4ECD" w:rsidRDefault="008C7442" w:rsidP="00585C3E">
      <w:pPr>
        <w:ind w:leftChars="200" w:left="400"/>
        <w:rPr>
          <w:lang w:eastAsia="zh-CN"/>
        </w:rPr>
      </w:pPr>
      <w:r w:rsidRPr="008C7442">
        <w:rPr>
          <w:noProof/>
          <w:lang w:eastAsia="zh-CN"/>
        </w:rPr>
        <w:drawing>
          <wp:inline distT="0" distB="0" distL="0" distR="0" wp14:anchorId="456192E9" wp14:editId="1BAEACE4">
            <wp:extent cx="5732145" cy="400431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4004310"/>
                    </a:xfrm>
                    <a:prstGeom prst="rect">
                      <a:avLst/>
                    </a:prstGeom>
                  </pic:spPr>
                </pic:pic>
              </a:graphicData>
            </a:graphic>
          </wp:inline>
        </w:drawing>
      </w:r>
    </w:p>
    <w:p w14:paraId="408D9E90" w14:textId="4DA920F6" w:rsidR="00F64CD1" w:rsidRDefault="007B5679" w:rsidP="00F64CD1">
      <w:pPr>
        <w:ind w:leftChars="200" w:left="400"/>
        <w:rPr>
          <w:rFonts w:ascii="微软雅黑" w:eastAsia="微软雅黑" w:hAnsi="微软雅黑"/>
          <w:lang w:eastAsia="zh-CN"/>
        </w:rPr>
      </w:pPr>
      <w:r>
        <w:rPr>
          <w:rFonts w:ascii="微软雅黑" w:eastAsia="微软雅黑" w:hAnsi="微软雅黑" w:hint="eastAsia"/>
          <w:lang w:eastAsia="zh-CN"/>
        </w:rPr>
        <w:t>图1</w:t>
      </w:r>
    </w:p>
    <w:p w14:paraId="6C6266F0" w14:textId="77777777" w:rsidR="002A3977" w:rsidRPr="00F64CD1" w:rsidRDefault="002A3977" w:rsidP="00F64CD1">
      <w:pPr>
        <w:ind w:leftChars="200" w:left="400"/>
        <w:rPr>
          <w:rFonts w:ascii="微软雅黑" w:eastAsia="微软雅黑" w:hAnsi="微软雅黑"/>
          <w:lang w:eastAsia="zh-CN"/>
        </w:rPr>
      </w:pPr>
    </w:p>
    <w:p w14:paraId="0C034106" w14:textId="4A1F2140" w:rsidR="001F1624" w:rsidRPr="002A3977" w:rsidRDefault="00F64CD1" w:rsidP="002A3977">
      <w:pPr>
        <w:ind w:firstLine="400"/>
        <w:rPr>
          <w:rFonts w:ascii="微软雅黑" w:eastAsia="微软雅黑" w:hAnsi="微软雅黑" w:cs="宋体"/>
          <w:lang w:eastAsia="zh-CN"/>
        </w:rPr>
      </w:pPr>
      <w:r w:rsidRPr="00F64CD1">
        <w:rPr>
          <w:rFonts w:ascii="微软雅黑" w:eastAsia="微软雅黑" w:hAnsi="微软雅黑" w:hint="eastAsia"/>
          <w:lang w:eastAsia="zh-CN"/>
        </w:rPr>
        <w:t>若无待识别访客时的空白文案</w:t>
      </w:r>
      <w:r w:rsidR="002A3977">
        <w:rPr>
          <w:rFonts w:ascii="微软雅黑" w:eastAsia="微软雅黑" w:hAnsi="微软雅黑" w:hint="eastAsia"/>
          <w:lang w:eastAsia="zh-CN"/>
        </w:rPr>
        <w:t>，</w:t>
      </w:r>
      <w:r w:rsidR="002A3977" w:rsidRPr="00F64CD1">
        <w:rPr>
          <w:rFonts w:ascii="微软雅黑" w:eastAsia="微软雅黑" w:hAnsi="微软雅黑" w:hint="eastAsia"/>
          <w:lang w:eastAsia="zh-CN"/>
        </w:rPr>
        <w:t>点击“</w:t>
      </w:r>
      <w:r w:rsidR="002A3977" w:rsidRPr="00F64CD1">
        <w:rPr>
          <w:rFonts w:ascii="微软雅黑" w:eastAsia="微软雅黑" w:hAnsi="微软雅黑" w:cs="微软雅黑" w:hint="eastAsia"/>
          <w:lang w:eastAsia="zh-CN"/>
        </w:rPr>
        <w:t>⽴</w:t>
      </w:r>
      <w:r w:rsidR="002A3977" w:rsidRPr="00F64CD1">
        <w:rPr>
          <w:rFonts w:ascii="微软雅黑" w:eastAsia="微软雅黑" w:hAnsi="微软雅黑" w:cs="宋体" w:hint="eastAsia"/>
          <w:lang w:eastAsia="zh-CN"/>
        </w:rPr>
        <w:t>即互动”后跳转</w:t>
      </w:r>
      <w:r w:rsidR="002A3977" w:rsidRPr="00F64CD1">
        <w:rPr>
          <w:rFonts w:ascii="微软雅黑" w:eastAsia="微软雅黑" w:hAnsi="微软雅黑" w:cs="微软雅黑" w:hint="eastAsia"/>
          <w:lang w:eastAsia="zh-CN"/>
        </w:rPr>
        <w:t>⾄</w:t>
      </w:r>
      <w:r w:rsidR="002A3977" w:rsidRPr="00F64CD1">
        <w:rPr>
          <w:rFonts w:ascii="微软雅黑" w:eastAsia="微软雅黑" w:hAnsi="微软雅黑" w:cs="宋体" w:hint="eastAsia"/>
          <w:lang w:eastAsia="zh-CN"/>
        </w:rPr>
        <w:t>友资讯</w:t>
      </w:r>
      <w:r w:rsidR="004B6483">
        <w:rPr>
          <w:rFonts w:ascii="微软雅黑" w:eastAsia="微软雅黑" w:hAnsi="微软雅黑" w:cs="宋体" w:hint="eastAsia"/>
          <w:lang w:eastAsia="zh-CN"/>
        </w:rPr>
        <w:t>首页</w:t>
      </w:r>
    </w:p>
    <w:p w14:paraId="4BEBCD2D" w14:textId="090141A1" w:rsidR="001F1624" w:rsidRDefault="001F1624" w:rsidP="00585C3E">
      <w:pPr>
        <w:ind w:leftChars="200" w:left="400"/>
        <w:rPr>
          <w:lang w:eastAsia="zh-CN"/>
        </w:rPr>
      </w:pPr>
      <w:r w:rsidRPr="001F1624">
        <w:rPr>
          <w:noProof/>
          <w:lang w:eastAsia="zh-CN"/>
        </w:rPr>
        <w:drawing>
          <wp:inline distT="0" distB="0" distL="0" distR="0" wp14:anchorId="103F65E1" wp14:editId="4E4EF399">
            <wp:extent cx="5442521" cy="28638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00329" cy="2894269"/>
                    </a:xfrm>
                    <a:prstGeom prst="rect">
                      <a:avLst/>
                    </a:prstGeom>
                  </pic:spPr>
                </pic:pic>
              </a:graphicData>
            </a:graphic>
          </wp:inline>
        </w:drawing>
      </w:r>
    </w:p>
    <w:p w14:paraId="49454658" w14:textId="48EC6746" w:rsidR="007B5679" w:rsidRDefault="007B5679" w:rsidP="00F64CD1">
      <w:pPr>
        <w:ind w:firstLine="400"/>
        <w:rPr>
          <w:rFonts w:ascii="微软雅黑" w:eastAsia="微软雅黑" w:hAnsi="微软雅黑"/>
          <w:lang w:eastAsia="zh-CN"/>
        </w:rPr>
      </w:pPr>
      <w:r>
        <w:rPr>
          <w:rFonts w:ascii="微软雅黑" w:eastAsia="微软雅黑" w:hAnsi="微软雅黑" w:hint="eastAsia"/>
          <w:lang w:eastAsia="zh-CN"/>
        </w:rPr>
        <w:t>图2</w:t>
      </w:r>
    </w:p>
    <w:p w14:paraId="64A26CEE" w14:textId="0FA84EA6" w:rsidR="0009079E" w:rsidRDefault="0009079E" w:rsidP="00F64CD1">
      <w:pPr>
        <w:ind w:firstLine="400"/>
        <w:rPr>
          <w:rFonts w:ascii="微软雅黑" w:eastAsia="微软雅黑" w:hAnsi="微软雅黑"/>
          <w:lang w:eastAsia="zh-CN"/>
        </w:rPr>
      </w:pPr>
    </w:p>
    <w:p w14:paraId="46DDE416" w14:textId="51D36C22" w:rsidR="007B5679" w:rsidRDefault="007B5679" w:rsidP="00F64CD1">
      <w:pPr>
        <w:ind w:firstLine="400"/>
        <w:rPr>
          <w:rFonts w:ascii="微软雅黑" w:eastAsia="微软雅黑" w:hAnsi="微软雅黑"/>
          <w:lang w:eastAsia="zh-CN"/>
        </w:rPr>
      </w:pPr>
      <w:r>
        <w:rPr>
          <w:rFonts w:ascii="微软雅黑" w:eastAsia="微软雅黑" w:hAnsi="微软雅黑" w:hint="eastAsia"/>
          <w:lang w:eastAsia="zh-CN"/>
        </w:rPr>
        <w:t>合并至通讯录客户时</w:t>
      </w:r>
      <w:r w:rsidRPr="008E3AC7">
        <w:rPr>
          <w:rFonts w:ascii="微软雅黑" w:eastAsia="微软雅黑" w:hAnsi="微软雅黑" w:hint="eastAsia"/>
          <w:lang w:eastAsia="zh-CN"/>
        </w:rPr>
        <w:t>选择框</w:t>
      </w:r>
    </w:p>
    <w:p w14:paraId="3DF68D34" w14:textId="67BF60FD" w:rsidR="007B5679" w:rsidRDefault="007B5679" w:rsidP="00F64CD1">
      <w:pPr>
        <w:ind w:firstLine="400"/>
        <w:rPr>
          <w:rFonts w:ascii="微软雅黑" w:eastAsia="微软雅黑" w:hAnsi="微软雅黑"/>
          <w:lang w:eastAsia="zh-CN"/>
        </w:rPr>
      </w:pPr>
      <w:r w:rsidRPr="007B5679">
        <w:rPr>
          <w:rFonts w:ascii="微软雅黑" w:eastAsia="微软雅黑" w:hAnsi="微软雅黑"/>
          <w:noProof/>
          <w:lang w:eastAsia="zh-CN"/>
        </w:rPr>
        <w:drawing>
          <wp:inline distT="0" distB="0" distL="0" distR="0" wp14:anchorId="33F8A65F" wp14:editId="401F8051">
            <wp:extent cx="5248599" cy="3549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60226" cy="3557513"/>
                    </a:xfrm>
                    <a:prstGeom prst="rect">
                      <a:avLst/>
                    </a:prstGeom>
                  </pic:spPr>
                </pic:pic>
              </a:graphicData>
            </a:graphic>
          </wp:inline>
        </w:drawing>
      </w:r>
    </w:p>
    <w:p w14:paraId="60525041" w14:textId="05DE6D41" w:rsidR="007B5679" w:rsidRDefault="007B5679" w:rsidP="00F64CD1">
      <w:pPr>
        <w:ind w:firstLine="400"/>
        <w:rPr>
          <w:rFonts w:ascii="微软雅黑" w:eastAsia="微软雅黑" w:hAnsi="微软雅黑"/>
          <w:lang w:eastAsia="zh-CN"/>
        </w:rPr>
      </w:pPr>
      <w:r>
        <w:rPr>
          <w:rFonts w:ascii="微软雅黑" w:eastAsia="微软雅黑" w:hAnsi="微软雅黑" w:hint="eastAsia"/>
          <w:lang w:eastAsia="zh-CN"/>
        </w:rPr>
        <w:t>图3</w:t>
      </w:r>
    </w:p>
    <w:p w14:paraId="41121BFF" w14:textId="505560A9" w:rsidR="007B5679" w:rsidRDefault="007B5679" w:rsidP="00F64CD1">
      <w:pPr>
        <w:ind w:firstLine="400"/>
        <w:rPr>
          <w:rFonts w:ascii="微软雅黑" w:eastAsia="微软雅黑" w:hAnsi="微软雅黑"/>
          <w:lang w:eastAsia="zh-CN"/>
        </w:rPr>
      </w:pPr>
    </w:p>
    <w:p w14:paraId="766A206A" w14:textId="62D28E98" w:rsidR="0054135F" w:rsidRDefault="00816B0E" w:rsidP="00F64CD1">
      <w:pPr>
        <w:ind w:firstLine="400"/>
        <w:rPr>
          <w:rFonts w:ascii="微软雅黑" w:eastAsia="微软雅黑" w:hAnsi="微软雅黑"/>
          <w:lang w:eastAsia="zh-CN"/>
        </w:rPr>
      </w:pPr>
      <w:r w:rsidRPr="00816B0E">
        <w:rPr>
          <w:rFonts w:ascii="微软雅黑" w:eastAsia="微软雅黑" w:hAnsi="微软雅黑"/>
          <w:noProof/>
          <w:lang w:eastAsia="zh-CN"/>
        </w:rPr>
        <w:drawing>
          <wp:inline distT="0" distB="0" distL="0" distR="0" wp14:anchorId="42B549A4" wp14:editId="32388FEB">
            <wp:extent cx="5380573" cy="2235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6490" cy="2245966"/>
                    </a:xfrm>
                    <a:prstGeom prst="rect">
                      <a:avLst/>
                    </a:prstGeom>
                  </pic:spPr>
                </pic:pic>
              </a:graphicData>
            </a:graphic>
          </wp:inline>
        </w:drawing>
      </w:r>
    </w:p>
    <w:p w14:paraId="328EF9ED" w14:textId="51FD85EE" w:rsidR="0054135F" w:rsidRDefault="0054135F" w:rsidP="00F64CD1">
      <w:pPr>
        <w:ind w:firstLine="400"/>
        <w:rPr>
          <w:rFonts w:ascii="微软雅黑" w:eastAsia="微软雅黑" w:hAnsi="微软雅黑"/>
          <w:lang w:eastAsia="zh-CN"/>
        </w:rPr>
      </w:pPr>
      <w:r>
        <w:rPr>
          <w:rFonts w:ascii="微软雅黑" w:eastAsia="微软雅黑" w:hAnsi="微软雅黑" w:hint="eastAsia"/>
          <w:lang w:eastAsia="zh-CN"/>
        </w:rPr>
        <w:t>图4</w:t>
      </w:r>
    </w:p>
    <w:p w14:paraId="0607EBDB" w14:textId="2BE65339" w:rsidR="008B5F46" w:rsidRDefault="00565FF6" w:rsidP="00F64CD1">
      <w:pPr>
        <w:ind w:firstLine="400"/>
        <w:rPr>
          <w:rFonts w:ascii="微软雅黑" w:eastAsia="微软雅黑" w:hAnsi="微软雅黑"/>
          <w:lang w:eastAsia="zh-CN"/>
        </w:rPr>
      </w:pPr>
      <w:r w:rsidRPr="00565FF6">
        <w:rPr>
          <w:rFonts w:ascii="微软雅黑" w:eastAsia="微软雅黑" w:hAnsi="微软雅黑"/>
          <w:noProof/>
          <w:lang w:eastAsia="zh-CN"/>
        </w:rPr>
        <w:lastRenderedPageBreak/>
        <w:drawing>
          <wp:inline distT="0" distB="0" distL="0" distR="0" wp14:anchorId="6739B48B" wp14:editId="5F0CF313">
            <wp:extent cx="5425440" cy="2300117"/>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55323" cy="2312786"/>
                    </a:xfrm>
                    <a:prstGeom prst="rect">
                      <a:avLst/>
                    </a:prstGeom>
                  </pic:spPr>
                </pic:pic>
              </a:graphicData>
            </a:graphic>
          </wp:inline>
        </w:drawing>
      </w:r>
    </w:p>
    <w:p w14:paraId="3E137332" w14:textId="2DADE6E6" w:rsidR="00565FF6" w:rsidRDefault="00565FF6" w:rsidP="00F64CD1">
      <w:pPr>
        <w:ind w:firstLine="400"/>
        <w:rPr>
          <w:rFonts w:ascii="微软雅黑" w:eastAsia="微软雅黑" w:hAnsi="微软雅黑"/>
          <w:lang w:eastAsia="zh-CN"/>
        </w:rPr>
      </w:pPr>
      <w:r>
        <w:rPr>
          <w:rFonts w:ascii="微软雅黑" w:eastAsia="微软雅黑" w:hAnsi="微软雅黑" w:hint="eastAsia"/>
          <w:lang w:eastAsia="zh-CN"/>
        </w:rPr>
        <w:t>图5</w:t>
      </w:r>
    </w:p>
    <w:p w14:paraId="037FC061" w14:textId="77777777" w:rsidR="006050F6" w:rsidRDefault="006050F6" w:rsidP="00F64CD1">
      <w:pPr>
        <w:ind w:firstLine="400"/>
        <w:rPr>
          <w:rFonts w:ascii="微软雅黑" w:eastAsia="微软雅黑" w:hAnsi="微软雅黑"/>
          <w:lang w:eastAsia="zh-CN"/>
        </w:rPr>
      </w:pPr>
    </w:p>
    <w:p w14:paraId="0080BF4C" w14:textId="3DFF7E30" w:rsidR="00565FF6" w:rsidRDefault="001B54AE" w:rsidP="00F64CD1">
      <w:pPr>
        <w:ind w:firstLine="400"/>
        <w:rPr>
          <w:rFonts w:ascii="微软雅黑" w:eastAsia="微软雅黑" w:hAnsi="微软雅黑"/>
          <w:lang w:eastAsia="zh-CN"/>
        </w:rPr>
      </w:pPr>
      <w:r w:rsidRPr="001B54AE">
        <w:rPr>
          <w:rFonts w:ascii="微软雅黑" w:eastAsia="微软雅黑" w:hAnsi="微软雅黑"/>
          <w:noProof/>
          <w:lang w:eastAsia="zh-CN"/>
        </w:rPr>
        <w:drawing>
          <wp:inline distT="0" distB="0" distL="0" distR="0" wp14:anchorId="3443F327" wp14:editId="7056FCCC">
            <wp:extent cx="5403850" cy="209581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5178" cy="2111838"/>
                    </a:xfrm>
                    <a:prstGeom prst="rect">
                      <a:avLst/>
                    </a:prstGeom>
                  </pic:spPr>
                </pic:pic>
              </a:graphicData>
            </a:graphic>
          </wp:inline>
        </w:drawing>
      </w:r>
    </w:p>
    <w:p w14:paraId="0D98D028" w14:textId="5508CCA0" w:rsidR="001B54AE" w:rsidRDefault="001B54AE" w:rsidP="00F64CD1">
      <w:pPr>
        <w:ind w:firstLine="400"/>
        <w:rPr>
          <w:rFonts w:ascii="微软雅黑" w:eastAsia="微软雅黑" w:hAnsi="微软雅黑"/>
          <w:lang w:eastAsia="zh-CN"/>
        </w:rPr>
      </w:pPr>
      <w:r>
        <w:rPr>
          <w:rFonts w:ascii="微软雅黑" w:eastAsia="微软雅黑" w:hAnsi="微软雅黑" w:hint="eastAsia"/>
          <w:lang w:eastAsia="zh-CN"/>
        </w:rPr>
        <w:t>图6</w:t>
      </w:r>
    </w:p>
    <w:p w14:paraId="4D9F0864" w14:textId="77777777" w:rsidR="006050F6" w:rsidRDefault="006050F6" w:rsidP="00F64CD1">
      <w:pPr>
        <w:ind w:firstLine="400"/>
        <w:rPr>
          <w:rFonts w:ascii="微软雅黑" w:eastAsia="微软雅黑" w:hAnsi="微软雅黑"/>
          <w:lang w:eastAsia="zh-CN"/>
        </w:rPr>
      </w:pPr>
    </w:p>
    <w:p w14:paraId="7F5F702D" w14:textId="61833131" w:rsidR="007C0C24" w:rsidRDefault="007C0C24" w:rsidP="00F64CD1">
      <w:pPr>
        <w:ind w:firstLine="400"/>
        <w:rPr>
          <w:rFonts w:ascii="微软雅黑" w:eastAsia="微软雅黑" w:hAnsi="微软雅黑"/>
          <w:lang w:eastAsia="zh-CN"/>
        </w:rPr>
      </w:pPr>
      <w:r w:rsidRPr="007C0C24">
        <w:rPr>
          <w:rFonts w:ascii="微软雅黑" w:eastAsia="微软雅黑" w:hAnsi="微软雅黑"/>
          <w:noProof/>
          <w:lang w:eastAsia="zh-CN"/>
        </w:rPr>
        <w:drawing>
          <wp:inline distT="0" distB="0" distL="0" distR="0" wp14:anchorId="3D4137D1" wp14:editId="668C5E09">
            <wp:extent cx="5425821" cy="21145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9373" cy="2127626"/>
                    </a:xfrm>
                    <a:prstGeom prst="rect">
                      <a:avLst/>
                    </a:prstGeom>
                  </pic:spPr>
                </pic:pic>
              </a:graphicData>
            </a:graphic>
          </wp:inline>
        </w:drawing>
      </w:r>
    </w:p>
    <w:p w14:paraId="01030071" w14:textId="16EDD2F2" w:rsidR="007C0C24" w:rsidRDefault="007C0C24" w:rsidP="00F64CD1">
      <w:pPr>
        <w:ind w:firstLine="400"/>
        <w:rPr>
          <w:rFonts w:ascii="微软雅黑" w:eastAsia="微软雅黑" w:hAnsi="微软雅黑"/>
          <w:lang w:eastAsia="zh-CN"/>
        </w:rPr>
      </w:pPr>
      <w:r>
        <w:rPr>
          <w:rFonts w:ascii="微软雅黑" w:eastAsia="微软雅黑" w:hAnsi="微软雅黑" w:hint="eastAsia"/>
          <w:lang w:eastAsia="zh-CN"/>
        </w:rPr>
        <w:t>图7</w:t>
      </w:r>
    </w:p>
    <w:p w14:paraId="4186481B" w14:textId="77777777" w:rsidR="0009079E" w:rsidRDefault="0009079E" w:rsidP="00205BCE">
      <w:pPr>
        <w:widowControl/>
        <w:spacing w:line="240" w:lineRule="auto"/>
        <w:rPr>
          <w:rFonts w:ascii="微软雅黑" w:eastAsia="微软雅黑" w:hAnsi="微软雅黑"/>
          <w:lang w:eastAsia="zh-CN"/>
        </w:rPr>
      </w:pPr>
    </w:p>
    <w:p w14:paraId="4C834C4B" w14:textId="77777777" w:rsidR="00D959C2" w:rsidRDefault="00D959C2" w:rsidP="00205BCE">
      <w:pPr>
        <w:widowControl/>
        <w:spacing w:line="240" w:lineRule="auto"/>
        <w:rPr>
          <w:rFonts w:ascii="微软雅黑" w:eastAsia="微软雅黑" w:hAnsi="微软雅黑"/>
          <w:lang w:eastAsia="zh-CN"/>
        </w:rPr>
      </w:pPr>
    </w:p>
    <w:p w14:paraId="0B142357" w14:textId="77777777" w:rsidR="005E0D50" w:rsidRDefault="005E0D50" w:rsidP="00205BCE">
      <w:pPr>
        <w:widowControl/>
        <w:spacing w:line="240" w:lineRule="auto"/>
        <w:rPr>
          <w:rFonts w:ascii="微软雅黑" w:eastAsia="微软雅黑" w:hAnsi="微软雅黑"/>
          <w:lang w:eastAsia="zh-CN"/>
        </w:rPr>
      </w:pPr>
      <w:r w:rsidRPr="005E0D50">
        <w:rPr>
          <w:rFonts w:ascii="微软雅黑" w:eastAsia="微软雅黑" w:hAnsi="微软雅黑"/>
          <w:noProof/>
          <w:lang w:eastAsia="zh-CN"/>
        </w:rPr>
        <w:drawing>
          <wp:inline distT="0" distB="0" distL="0" distR="0" wp14:anchorId="74E1C05B" wp14:editId="3B68D564">
            <wp:extent cx="5327650" cy="314394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33318" cy="3147290"/>
                    </a:xfrm>
                    <a:prstGeom prst="rect">
                      <a:avLst/>
                    </a:prstGeom>
                  </pic:spPr>
                </pic:pic>
              </a:graphicData>
            </a:graphic>
          </wp:inline>
        </w:drawing>
      </w:r>
    </w:p>
    <w:p w14:paraId="517F43DD" w14:textId="77777777" w:rsidR="005E0D50" w:rsidRDefault="005E0D50" w:rsidP="00205BCE">
      <w:pPr>
        <w:widowControl/>
        <w:spacing w:line="240" w:lineRule="auto"/>
        <w:rPr>
          <w:rFonts w:ascii="微软雅黑" w:eastAsia="微软雅黑" w:hAnsi="微软雅黑"/>
          <w:lang w:eastAsia="zh-CN"/>
        </w:rPr>
      </w:pPr>
      <w:r>
        <w:rPr>
          <w:rFonts w:ascii="微软雅黑" w:eastAsia="微软雅黑" w:hAnsi="微软雅黑" w:hint="eastAsia"/>
          <w:lang w:eastAsia="zh-CN"/>
        </w:rPr>
        <w:t>图8</w:t>
      </w:r>
    </w:p>
    <w:p w14:paraId="3B3998D5" w14:textId="77777777" w:rsidR="002D0FAF" w:rsidRDefault="002D0FAF" w:rsidP="00205BCE">
      <w:pPr>
        <w:widowControl/>
        <w:spacing w:line="240" w:lineRule="auto"/>
        <w:rPr>
          <w:rFonts w:ascii="微软雅黑" w:eastAsia="微软雅黑" w:hAnsi="微软雅黑"/>
          <w:lang w:eastAsia="zh-CN"/>
        </w:rPr>
      </w:pPr>
    </w:p>
    <w:p w14:paraId="26FA809B" w14:textId="77777777" w:rsidR="002D0FAF" w:rsidRDefault="002D0FAF" w:rsidP="00205BCE">
      <w:pPr>
        <w:widowControl/>
        <w:spacing w:line="240" w:lineRule="auto"/>
        <w:rPr>
          <w:rFonts w:ascii="微软雅黑" w:eastAsia="微软雅黑" w:hAnsi="微软雅黑"/>
          <w:lang w:eastAsia="zh-CN"/>
        </w:rPr>
      </w:pPr>
      <w:r w:rsidRPr="002D0FAF">
        <w:rPr>
          <w:rFonts w:ascii="微软雅黑" w:eastAsia="微软雅黑" w:hAnsi="微软雅黑"/>
          <w:noProof/>
          <w:lang w:eastAsia="zh-CN"/>
        </w:rPr>
        <w:drawing>
          <wp:inline distT="0" distB="0" distL="0" distR="0" wp14:anchorId="33BB2C09" wp14:editId="17733F41">
            <wp:extent cx="5340350" cy="2452763"/>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55430" cy="2459689"/>
                    </a:xfrm>
                    <a:prstGeom prst="rect">
                      <a:avLst/>
                    </a:prstGeom>
                  </pic:spPr>
                </pic:pic>
              </a:graphicData>
            </a:graphic>
          </wp:inline>
        </w:drawing>
      </w:r>
    </w:p>
    <w:p w14:paraId="73247846" w14:textId="46F50D88" w:rsidR="002D0FAF" w:rsidRDefault="002D0FAF" w:rsidP="002D0FAF">
      <w:pPr>
        <w:widowControl/>
        <w:spacing w:line="240" w:lineRule="auto"/>
        <w:rPr>
          <w:rFonts w:ascii="微软雅黑" w:eastAsia="微软雅黑" w:hAnsi="微软雅黑"/>
          <w:lang w:eastAsia="zh-CN"/>
        </w:rPr>
      </w:pPr>
      <w:r>
        <w:rPr>
          <w:rFonts w:ascii="微软雅黑" w:eastAsia="微软雅黑" w:hAnsi="微软雅黑" w:hint="eastAsia"/>
          <w:lang w:eastAsia="zh-CN"/>
        </w:rPr>
        <w:t>图</w:t>
      </w:r>
      <w:r>
        <w:rPr>
          <w:rFonts w:ascii="微软雅黑" w:eastAsia="微软雅黑" w:hAnsi="微软雅黑"/>
          <w:lang w:eastAsia="zh-CN"/>
        </w:rPr>
        <w:t>9</w:t>
      </w:r>
    </w:p>
    <w:p w14:paraId="72772B66" w14:textId="11954811" w:rsidR="002D0FAF" w:rsidRDefault="002D0FAF" w:rsidP="00205BCE">
      <w:pPr>
        <w:widowControl/>
        <w:spacing w:line="240" w:lineRule="auto"/>
        <w:rPr>
          <w:rFonts w:ascii="微软雅黑" w:eastAsia="微软雅黑" w:hAnsi="微软雅黑"/>
          <w:lang w:eastAsia="zh-CN"/>
        </w:rPr>
        <w:sectPr w:rsidR="002D0FAF" w:rsidSect="00E74CB2">
          <w:pgSz w:w="11907" w:h="16840" w:code="9"/>
          <w:pgMar w:top="1800" w:right="1440" w:bottom="1440" w:left="1440" w:header="1800" w:footer="864" w:gutter="0"/>
          <w:cols w:space="720"/>
          <w:docGrid w:linePitch="272"/>
        </w:sectPr>
      </w:pPr>
    </w:p>
    <w:p w14:paraId="2457A783" w14:textId="73564F16" w:rsidR="00ED4ECD" w:rsidRPr="00ED4ECD" w:rsidRDefault="00ED4ECD" w:rsidP="00750A09">
      <w:pPr>
        <w:pStyle w:val="Heading2"/>
        <w:spacing w:before="120" w:after="120"/>
        <w:ind w:left="578" w:hanging="578"/>
        <w:rPr>
          <w:rFonts w:ascii="微软雅黑" w:eastAsia="微软雅黑" w:hAnsi="微软雅黑" w:cs="Calibri"/>
        </w:rPr>
      </w:pPr>
      <w:bookmarkStart w:id="259" w:name="_Toc111473600"/>
      <w:bookmarkStart w:id="260" w:name="_Hlk97650023"/>
      <w:r w:rsidRPr="00ED4ECD">
        <w:rPr>
          <w:rFonts w:ascii="微软雅黑" w:eastAsia="微软雅黑" w:hAnsi="微软雅黑" w:cs="Calibri" w:hint="eastAsia"/>
        </w:rPr>
        <w:lastRenderedPageBreak/>
        <w:t>增员人才库</w:t>
      </w:r>
      <w:bookmarkEnd w:id="259"/>
    </w:p>
    <w:p w14:paraId="13458702" w14:textId="63AB5DBB" w:rsidR="0054354D" w:rsidRDefault="0054354D" w:rsidP="00750A09">
      <w:pPr>
        <w:pStyle w:val="Heading3"/>
        <w:spacing w:before="120" w:after="120"/>
        <w:rPr>
          <w:rFonts w:ascii="微软雅黑" w:eastAsia="微软雅黑" w:hAnsi="微软雅黑"/>
        </w:rPr>
      </w:pPr>
      <w:bookmarkStart w:id="261" w:name="_Toc111473601"/>
      <w:r w:rsidRPr="005113D2">
        <w:rPr>
          <w:rFonts w:ascii="微软雅黑" w:eastAsia="微软雅黑" w:hAnsi="微软雅黑" w:hint="eastAsia"/>
        </w:rPr>
        <w:t>人才库列表及功能</w:t>
      </w:r>
      <w:bookmarkEnd w:id="261"/>
    </w:p>
    <w:p w14:paraId="4037B97B" w14:textId="24AA84F9" w:rsidR="005113D2" w:rsidRPr="00750A09" w:rsidRDefault="005113D2" w:rsidP="005113D2">
      <w:pPr>
        <w:rPr>
          <w:rFonts w:ascii="微软雅黑" w:eastAsia="微软雅黑" w:hAnsi="微软雅黑"/>
          <w:kern w:val="2"/>
          <w:lang w:eastAsia="zh-CN"/>
        </w:rPr>
      </w:pPr>
      <w:r w:rsidRPr="00750A09">
        <w:rPr>
          <w:rFonts w:ascii="微软雅黑" w:eastAsia="微软雅黑" w:hAnsi="微软雅黑" w:hint="eastAsia"/>
          <w:kern w:val="2"/>
          <w:lang w:eastAsia="zh-CN"/>
        </w:rPr>
        <w:t>参考友人才模块功能。</w:t>
      </w:r>
    </w:p>
    <w:p w14:paraId="26E49AF4" w14:textId="77777777" w:rsidR="00E02C4E" w:rsidRPr="00AF6244" w:rsidRDefault="00E02C4E" w:rsidP="00E02C4E">
      <w:pPr>
        <w:ind w:left="420"/>
        <w:rPr>
          <w:lang w:eastAsia="zh-CN"/>
        </w:rPr>
      </w:pPr>
    </w:p>
    <w:p w14:paraId="350B00FB" w14:textId="5C6AE1D8" w:rsidR="0054354D" w:rsidRPr="004B1F50" w:rsidRDefault="0054354D" w:rsidP="00512241">
      <w:pPr>
        <w:pStyle w:val="Heading3"/>
        <w:spacing w:before="120" w:after="120"/>
        <w:rPr>
          <w:rFonts w:ascii="微软雅黑" w:eastAsia="微软雅黑" w:hAnsi="微软雅黑"/>
        </w:rPr>
      </w:pPr>
      <w:bookmarkStart w:id="262" w:name="_Toc111473602"/>
      <w:r w:rsidRPr="004B1F50">
        <w:rPr>
          <w:rFonts w:ascii="微软雅黑" w:eastAsia="微软雅黑" w:hAnsi="微软雅黑"/>
        </w:rPr>
        <w:t>NAVI</w:t>
      </w:r>
      <w:r w:rsidRPr="004B1F50">
        <w:rPr>
          <w:rFonts w:ascii="微软雅黑" w:eastAsia="微软雅黑" w:hAnsi="微软雅黑" w:hint="eastAsia"/>
        </w:rPr>
        <w:t>客户与</w:t>
      </w:r>
      <w:r w:rsidR="00E07A22">
        <w:rPr>
          <w:rFonts w:ascii="微软雅黑" w:eastAsia="微软雅黑" w:hAnsi="微软雅黑" w:hint="eastAsia"/>
        </w:rPr>
        <w:t>友约</w:t>
      </w:r>
      <w:r w:rsidRPr="004B1F50">
        <w:rPr>
          <w:rFonts w:ascii="微软雅黑" w:eastAsia="微软雅黑" w:hAnsi="微软雅黑" w:hint="eastAsia"/>
        </w:rPr>
        <w:t>人才库的关系</w:t>
      </w:r>
      <w:bookmarkEnd w:id="262"/>
    </w:p>
    <w:p w14:paraId="02316532" w14:textId="5E1CDA84" w:rsidR="0054354D" w:rsidRPr="003440FE" w:rsidRDefault="0054354D" w:rsidP="006C6D45">
      <w:pPr>
        <w:pStyle w:val="ListParagraph"/>
        <w:numPr>
          <w:ilvl w:val="0"/>
          <w:numId w:val="30"/>
        </w:numPr>
        <w:ind w:firstLineChars="0"/>
        <w:rPr>
          <w:rFonts w:ascii="微软雅黑" w:eastAsia="微软雅黑" w:hAnsi="微软雅黑"/>
          <w:sz w:val="20"/>
          <w:szCs w:val="20"/>
        </w:rPr>
      </w:pPr>
      <w:bookmarkStart w:id="263" w:name="_Hlk101862501"/>
      <w:r w:rsidRPr="003440FE">
        <w:rPr>
          <w:rFonts w:ascii="微软雅黑" w:eastAsia="微软雅黑" w:hAnsi="微软雅黑" w:hint="eastAsia"/>
          <w:sz w:val="20"/>
          <w:szCs w:val="20"/>
        </w:rPr>
        <w:t>N</w:t>
      </w:r>
      <w:r w:rsidRPr="003440FE">
        <w:rPr>
          <w:rFonts w:ascii="微软雅黑" w:eastAsia="微软雅黑" w:hAnsi="微软雅黑"/>
          <w:sz w:val="20"/>
          <w:szCs w:val="20"/>
        </w:rPr>
        <w:t>AVI CRM</w:t>
      </w:r>
      <w:r w:rsidRPr="003440FE">
        <w:rPr>
          <w:rFonts w:ascii="微软雅黑" w:eastAsia="微软雅黑" w:hAnsi="微软雅黑" w:hint="eastAsia"/>
          <w:sz w:val="20"/>
          <w:szCs w:val="20"/>
        </w:rPr>
        <w:t>客户与</w:t>
      </w:r>
      <w:r w:rsidR="00E07A22">
        <w:rPr>
          <w:rFonts w:ascii="微软雅黑" w:eastAsia="微软雅黑" w:hAnsi="微软雅黑" w:hint="eastAsia"/>
          <w:sz w:val="20"/>
          <w:szCs w:val="20"/>
        </w:rPr>
        <w:t>友约</w:t>
      </w:r>
      <w:r w:rsidRPr="003440FE">
        <w:rPr>
          <w:rFonts w:ascii="微软雅黑" w:eastAsia="微软雅黑" w:hAnsi="微软雅黑" w:hint="eastAsia"/>
          <w:sz w:val="20"/>
          <w:szCs w:val="20"/>
        </w:rPr>
        <w:t>人才库客户不做关联，也就是增员人才库读友约的数据，和C</w:t>
      </w:r>
      <w:r w:rsidRPr="003440FE">
        <w:rPr>
          <w:rFonts w:ascii="微软雅黑" w:eastAsia="微软雅黑" w:hAnsi="微软雅黑"/>
          <w:sz w:val="20"/>
          <w:szCs w:val="20"/>
        </w:rPr>
        <w:t xml:space="preserve">RM </w:t>
      </w:r>
      <w:r w:rsidRPr="003440FE">
        <w:rPr>
          <w:rFonts w:ascii="微软雅黑" w:eastAsia="微软雅黑" w:hAnsi="微软雅黑" w:hint="eastAsia"/>
          <w:sz w:val="20"/>
          <w:szCs w:val="20"/>
        </w:rPr>
        <w:t>的客户数据无关。</w:t>
      </w:r>
    </w:p>
    <w:p w14:paraId="2A8D235E" w14:textId="77777777" w:rsidR="005D36FD" w:rsidRPr="003440FE" w:rsidRDefault="0054354D" w:rsidP="006C6D45">
      <w:pPr>
        <w:pStyle w:val="ListParagraph"/>
        <w:numPr>
          <w:ilvl w:val="0"/>
          <w:numId w:val="30"/>
        </w:numPr>
        <w:ind w:firstLineChars="0"/>
        <w:rPr>
          <w:rFonts w:ascii="微软雅黑" w:eastAsia="微软雅黑" w:hAnsi="微软雅黑"/>
          <w:sz w:val="20"/>
          <w:szCs w:val="20"/>
        </w:rPr>
      </w:pPr>
      <w:r w:rsidRPr="003440FE">
        <w:rPr>
          <w:rFonts w:ascii="微软雅黑" w:eastAsia="微软雅黑" w:hAnsi="微软雅黑" w:hint="eastAsia"/>
          <w:sz w:val="20"/>
          <w:szCs w:val="20"/>
        </w:rPr>
        <w:t>N</w:t>
      </w:r>
      <w:r w:rsidRPr="003440FE">
        <w:rPr>
          <w:rFonts w:ascii="微软雅黑" w:eastAsia="微软雅黑" w:hAnsi="微软雅黑"/>
          <w:sz w:val="20"/>
          <w:szCs w:val="20"/>
        </w:rPr>
        <w:t xml:space="preserve">AVI </w:t>
      </w:r>
      <w:r w:rsidRPr="003440FE">
        <w:rPr>
          <w:rFonts w:ascii="微软雅黑" w:eastAsia="微软雅黑" w:hAnsi="微软雅黑" w:hint="eastAsia"/>
          <w:sz w:val="20"/>
          <w:szCs w:val="20"/>
        </w:rPr>
        <w:t>客户，首次打上“准增员”标签时，将此客户数据发送到赢家友约</w:t>
      </w:r>
      <w:r w:rsidR="005D36FD" w:rsidRPr="003440FE">
        <w:rPr>
          <w:rFonts w:ascii="微软雅黑" w:eastAsia="微软雅黑" w:hAnsi="微软雅黑" w:hint="eastAsia"/>
          <w:sz w:val="20"/>
          <w:szCs w:val="20"/>
        </w:rPr>
        <w:t>。</w:t>
      </w:r>
    </w:p>
    <w:p w14:paraId="6B3E2B37" w14:textId="74A0B018" w:rsidR="00600829" w:rsidRDefault="00EF350A" w:rsidP="006C6D45">
      <w:pPr>
        <w:pStyle w:val="ListParagraph"/>
        <w:numPr>
          <w:ilvl w:val="0"/>
          <w:numId w:val="44"/>
        </w:numPr>
        <w:ind w:firstLineChars="0"/>
        <w:rPr>
          <w:rFonts w:ascii="微软雅黑" w:eastAsia="微软雅黑" w:hAnsi="微软雅黑"/>
          <w:sz w:val="20"/>
          <w:szCs w:val="20"/>
        </w:rPr>
      </w:pPr>
      <w:bookmarkStart w:id="264" w:name="_Hlk95868424"/>
      <w:r w:rsidRPr="003440FE">
        <w:rPr>
          <w:rFonts w:ascii="微软雅黑" w:eastAsia="微软雅黑" w:hAnsi="微软雅黑" w:hint="eastAsia"/>
          <w:sz w:val="20"/>
          <w:szCs w:val="20"/>
        </w:rPr>
        <w:t>N</w:t>
      </w:r>
      <w:r w:rsidRPr="003440FE">
        <w:rPr>
          <w:rFonts w:ascii="微软雅黑" w:eastAsia="微软雅黑" w:hAnsi="微软雅黑"/>
          <w:sz w:val="20"/>
          <w:szCs w:val="20"/>
        </w:rPr>
        <w:t>avi</w:t>
      </w:r>
      <w:r w:rsidR="006514FE" w:rsidRPr="003440FE">
        <w:rPr>
          <w:rFonts w:ascii="微软雅黑" w:eastAsia="微软雅黑" w:hAnsi="微软雅黑" w:hint="eastAsia"/>
          <w:sz w:val="20"/>
          <w:szCs w:val="20"/>
        </w:rPr>
        <w:t>发送数据包含N</w:t>
      </w:r>
      <w:r w:rsidR="006514FE" w:rsidRPr="003440FE">
        <w:rPr>
          <w:rFonts w:ascii="微软雅黑" w:eastAsia="微软雅黑" w:hAnsi="微软雅黑"/>
          <w:sz w:val="20"/>
          <w:szCs w:val="20"/>
        </w:rPr>
        <w:t>AVI</w:t>
      </w:r>
      <w:r w:rsidR="006514FE" w:rsidRPr="003440FE">
        <w:rPr>
          <w:rFonts w:ascii="微软雅黑" w:eastAsia="微软雅黑" w:hAnsi="微软雅黑" w:hint="eastAsia"/>
          <w:sz w:val="20"/>
          <w:szCs w:val="20"/>
        </w:rPr>
        <w:t>和赢家友约完全相同的基础信息字段，</w:t>
      </w:r>
      <w:r w:rsidR="00CD5A3E">
        <w:rPr>
          <w:rFonts w:ascii="微软雅黑" w:eastAsia="微软雅黑" w:hAnsi="微软雅黑" w:hint="eastAsia"/>
          <w:sz w:val="20"/>
          <w:szCs w:val="20"/>
        </w:rPr>
        <w:t>包含</w:t>
      </w:r>
      <w:r w:rsidR="006514FE" w:rsidRPr="003440FE">
        <w:rPr>
          <w:rFonts w:ascii="微软雅黑" w:eastAsia="微软雅黑" w:hAnsi="微软雅黑" w:hint="eastAsia"/>
          <w:sz w:val="20"/>
          <w:szCs w:val="20"/>
        </w:rPr>
        <w:t>：</w:t>
      </w:r>
    </w:p>
    <w:p w14:paraId="1BEE41AF" w14:textId="6BB3F118" w:rsidR="00E00B89" w:rsidRPr="00E00B89" w:rsidRDefault="006514FE" w:rsidP="00E00B89">
      <w:pPr>
        <w:pStyle w:val="ListParagraph"/>
        <w:ind w:left="840" w:firstLineChars="0" w:firstLine="0"/>
        <w:rPr>
          <w:rFonts w:ascii="微软雅黑" w:eastAsia="微软雅黑" w:hAnsi="微软雅黑"/>
          <w:sz w:val="20"/>
          <w:szCs w:val="20"/>
        </w:rPr>
      </w:pPr>
      <w:bookmarkStart w:id="265" w:name="_Hlk96678904"/>
      <w:r w:rsidRPr="003440FE">
        <w:rPr>
          <w:rFonts w:ascii="微软雅黑" w:eastAsia="微软雅黑" w:hAnsi="微软雅黑" w:hint="eastAsia"/>
          <w:sz w:val="20"/>
          <w:szCs w:val="20"/>
        </w:rPr>
        <w:t>姓名、性别、</w:t>
      </w:r>
      <w:r w:rsidR="001D2E13">
        <w:rPr>
          <w:rFonts w:ascii="微软雅黑" w:eastAsia="微软雅黑" w:hAnsi="微软雅黑" w:hint="eastAsia"/>
          <w:sz w:val="20"/>
          <w:szCs w:val="20"/>
        </w:rPr>
        <w:t>主</w:t>
      </w:r>
      <w:r w:rsidRPr="003440FE">
        <w:rPr>
          <w:rFonts w:ascii="微软雅黑" w:eastAsia="微软雅黑" w:hAnsi="微软雅黑" w:hint="eastAsia"/>
          <w:sz w:val="20"/>
          <w:szCs w:val="20"/>
        </w:rPr>
        <w:t>手机号、生日、职业、证件类型/证件号码</w:t>
      </w:r>
      <w:r w:rsidR="00667E5F">
        <w:rPr>
          <w:rFonts w:ascii="微软雅黑" w:eastAsia="微软雅黑" w:hAnsi="微软雅黑" w:hint="eastAsia"/>
          <w:sz w:val="20"/>
          <w:szCs w:val="20"/>
        </w:rPr>
        <w:t>，</w:t>
      </w:r>
      <w:r w:rsidR="00667E5F" w:rsidRPr="00667E5F">
        <w:rPr>
          <w:rFonts w:ascii="微软雅黑" w:eastAsia="微软雅黑" w:hAnsi="微软雅黑" w:hint="eastAsia"/>
          <w:sz w:val="20"/>
          <w:szCs w:val="20"/>
        </w:rPr>
        <w:t>准增员同步日期</w:t>
      </w:r>
      <w:bookmarkEnd w:id="265"/>
      <w:r w:rsidR="00CD5A3E">
        <w:rPr>
          <w:rFonts w:ascii="微软雅黑" w:eastAsia="微软雅黑" w:hAnsi="微软雅黑" w:hint="eastAsia"/>
          <w:sz w:val="20"/>
          <w:szCs w:val="20"/>
        </w:rPr>
        <w:t>（具体</w:t>
      </w:r>
      <w:r w:rsidR="00571144">
        <w:rPr>
          <w:rFonts w:ascii="微软雅黑" w:eastAsia="微软雅黑" w:hAnsi="微软雅黑" w:hint="eastAsia"/>
          <w:sz w:val="20"/>
          <w:szCs w:val="20"/>
        </w:rPr>
        <w:t>交互字段</w:t>
      </w:r>
      <w:r w:rsidR="00CD5A3E">
        <w:rPr>
          <w:rFonts w:ascii="微软雅黑" w:eastAsia="微软雅黑" w:hAnsi="微软雅黑" w:hint="eastAsia"/>
          <w:sz w:val="20"/>
          <w:szCs w:val="20"/>
        </w:rPr>
        <w:t>以有约需求为准）</w:t>
      </w:r>
      <w:r w:rsidRPr="003440FE">
        <w:rPr>
          <w:rFonts w:ascii="微软雅黑" w:eastAsia="微软雅黑" w:hAnsi="微软雅黑" w:hint="eastAsia"/>
          <w:sz w:val="20"/>
          <w:szCs w:val="20"/>
        </w:rPr>
        <w:t>。</w:t>
      </w:r>
    </w:p>
    <w:p w14:paraId="2170AEFD" w14:textId="13A2F640" w:rsidR="00EF350A" w:rsidRPr="003440FE" w:rsidRDefault="00EF350A" w:rsidP="006C6D45">
      <w:pPr>
        <w:pStyle w:val="ListParagraph"/>
        <w:numPr>
          <w:ilvl w:val="0"/>
          <w:numId w:val="44"/>
        </w:numPr>
        <w:ind w:firstLineChars="0"/>
        <w:rPr>
          <w:rFonts w:ascii="微软雅黑" w:eastAsia="微软雅黑" w:hAnsi="微软雅黑"/>
          <w:sz w:val="20"/>
          <w:szCs w:val="20"/>
        </w:rPr>
      </w:pPr>
      <w:r w:rsidRPr="003440FE">
        <w:rPr>
          <w:rFonts w:ascii="微软雅黑" w:eastAsia="微软雅黑" w:hAnsi="微软雅黑" w:hint="eastAsia"/>
          <w:sz w:val="20"/>
          <w:szCs w:val="20"/>
        </w:rPr>
        <w:t>由于赢家友约姓名+手机号为必录字段，而N</w:t>
      </w:r>
      <w:r w:rsidRPr="003440FE">
        <w:rPr>
          <w:rFonts w:ascii="微软雅黑" w:eastAsia="微软雅黑" w:hAnsi="微软雅黑"/>
          <w:sz w:val="20"/>
          <w:szCs w:val="20"/>
        </w:rPr>
        <w:t xml:space="preserve">AVI </w:t>
      </w:r>
      <w:r w:rsidR="000A5836" w:rsidRPr="003440FE">
        <w:rPr>
          <w:rFonts w:ascii="微软雅黑" w:eastAsia="微软雅黑" w:hAnsi="微软雅黑"/>
          <w:sz w:val="20"/>
          <w:szCs w:val="20"/>
        </w:rPr>
        <w:t>CRM</w:t>
      </w:r>
      <w:r w:rsidR="000A5836">
        <w:rPr>
          <w:rFonts w:ascii="微软雅黑" w:eastAsia="微软雅黑" w:hAnsi="微软雅黑" w:hint="eastAsia"/>
          <w:sz w:val="20"/>
          <w:szCs w:val="20"/>
        </w:rPr>
        <w:t>中</w:t>
      </w:r>
      <w:r w:rsidRPr="003440FE">
        <w:rPr>
          <w:rFonts w:ascii="微软雅黑" w:eastAsia="微软雅黑" w:hAnsi="微软雅黑" w:hint="eastAsia"/>
          <w:sz w:val="20"/>
          <w:szCs w:val="20"/>
        </w:rPr>
        <w:t>必录项</w:t>
      </w:r>
      <w:r w:rsidR="00E00B89">
        <w:rPr>
          <w:rFonts w:ascii="微软雅黑" w:eastAsia="微软雅黑" w:hAnsi="微软雅黑" w:hint="eastAsia"/>
          <w:sz w:val="20"/>
          <w:szCs w:val="20"/>
        </w:rPr>
        <w:t>仅</w:t>
      </w:r>
      <w:r w:rsidRPr="003440FE">
        <w:rPr>
          <w:rFonts w:ascii="微软雅黑" w:eastAsia="微软雅黑" w:hAnsi="微软雅黑" w:hint="eastAsia"/>
          <w:sz w:val="20"/>
          <w:szCs w:val="20"/>
        </w:rPr>
        <w:t>为姓名。</w:t>
      </w:r>
      <w:r w:rsidR="00E00B89">
        <w:rPr>
          <w:rFonts w:ascii="微软雅黑" w:eastAsia="微软雅黑" w:hAnsi="微软雅黑" w:hint="eastAsia"/>
          <w:sz w:val="20"/>
          <w:szCs w:val="20"/>
        </w:rPr>
        <w:t>赢家有约</w:t>
      </w:r>
      <w:r w:rsidR="00667E5F">
        <w:rPr>
          <w:rFonts w:ascii="微软雅黑" w:eastAsia="微软雅黑" w:hAnsi="微软雅黑" w:hint="eastAsia"/>
          <w:sz w:val="20"/>
          <w:szCs w:val="20"/>
        </w:rPr>
        <w:t>系统判断</w:t>
      </w:r>
      <w:r w:rsidRPr="003440FE">
        <w:rPr>
          <w:rFonts w:ascii="微软雅黑" w:eastAsia="微软雅黑" w:hAnsi="微软雅黑" w:hint="eastAsia"/>
          <w:sz w:val="20"/>
          <w:szCs w:val="20"/>
        </w:rPr>
        <w:t>如果N</w:t>
      </w:r>
      <w:r w:rsidRPr="003440FE">
        <w:rPr>
          <w:rFonts w:ascii="微软雅黑" w:eastAsia="微软雅黑" w:hAnsi="微软雅黑"/>
          <w:sz w:val="20"/>
          <w:szCs w:val="20"/>
        </w:rPr>
        <w:t>avi</w:t>
      </w:r>
      <w:r w:rsidR="00E00B89">
        <w:rPr>
          <w:rFonts w:ascii="微软雅黑" w:eastAsia="微软雅黑" w:hAnsi="微软雅黑" w:hint="eastAsia"/>
          <w:sz w:val="20"/>
          <w:szCs w:val="20"/>
        </w:rPr>
        <w:t>提供的</w:t>
      </w:r>
      <w:r w:rsidRPr="003440FE">
        <w:rPr>
          <w:rFonts w:ascii="微软雅黑" w:eastAsia="微软雅黑" w:hAnsi="微软雅黑" w:hint="eastAsia"/>
          <w:sz w:val="20"/>
          <w:szCs w:val="20"/>
        </w:rPr>
        <w:t>准增员客户手机号为空，则</w:t>
      </w:r>
      <w:r w:rsidR="00E00B89">
        <w:rPr>
          <w:rFonts w:ascii="微软雅黑" w:eastAsia="微软雅黑" w:hAnsi="微软雅黑" w:hint="eastAsia"/>
          <w:sz w:val="20"/>
          <w:szCs w:val="20"/>
        </w:rPr>
        <w:t>给</w:t>
      </w:r>
      <w:r w:rsidRPr="003440FE">
        <w:rPr>
          <w:rFonts w:ascii="微软雅黑" w:eastAsia="微软雅黑" w:hAnsi="微软雅黑" w:hint="eastAsia"/>
          <w:sz w:val="20"/>
          <w:szCs w:val="20"/>
        </w:rPr>
        <w:t>该准增员客户</w:t>
      </w:r>
      <w:r w:rsidR="00E00B89">
        <w:rPr>
          <w:rFonts w:ascii="微软雅黑" w:eastAsia="微软雅黑" w:hAnsi="微软雅黑" w:hint="eastAsia"/>
          <w:sz w:val="20"/>
          <w:szCs w:val="20"/>
        </w:rPr>
        <w:t>创建一个虚拟手机号</w:t>
      </w:r>
      <w:r w:rsidR="00AE35F7">
        <w:rPr>
          <w:rFonts w:ascii="微软雅黑" w:eastAsia="微软雅黑" w:hAnsi="微软雅黑" w:hint="eastAsia"/>
          <w:sz w:val="20"/>
          <w:szCs w:val="20"/>
        </w:rPr>
        <w:t>。</w:t>
      </w:r>
    </w:p>
    <w:p w14:paraId="04955768" w14:textId="208FECE5" w:rsidR="00210925" w:rsidRDefault="006514FE" w:rsidP="006C6D45">
      <w:pPr>
        <w:pStyle w:val="ListParagraph"/>
        <w:numPr>
          <w:ilvl w:val="0"/>
          <w:numId w:val="44"/>
        </w:numPr>
        <w:ind w:firstLineChars="0"/>
        <w:rPr>
          <w:rFonts w:ascii="微软雅黑" w:eastAsia="微软雅黑" w:hAnsi="微软雅黑"/>
          <w:sz w:val="20"/>
          <w:szCs w:val="20"/>
        </w:rPr>
      </w:pPr>
      <w:r w:rsidRPr="003440FE">
        <w:rPr>
          <w:rFonts w:ascii="微软雅黑" w:eastAsia="微软雅黑" w:hAnsi="微软雅黑" w:hint="eastAsia"/>
          <w:sz w:val="20"/>
          <w:szCs w:val="20"/>
        </w:rPr>
        <w:t>赢家友约收到数据后，进行初始化创建，</w:t>
      </w:r>
      <w:r w:rsidR="00F93E3A" w:rsidRPr="003440FE">
        <w:rPr>
          <w:rFonts w:ascii="微软雅黑" w:eastAsia="微软雅黑" w:hAnsi="微软雅黑" w:hint="eastAsia"/>
          <w:sz w:val="20"/>
          <w:szCs w:val="20"/>
        </w:rPr>
        <w:t>增加到该营销员的人才库中。</w:t>
      </w:r>
      <w:r w:rsidR="001D2E13" w:rsidRPr="001D2E13">
        <w:rPr>
          <w:rFonts w:ascii="微软雅黑" w:eastAsia="微软雅黑" w:hAnsi="微软雅黑" w:hint="eastAsia"/>
          <w:sz w:val="20"/>
          <w:szCs w:val="20"/>
        </w:rPr>
        <w:t>创建时如CRM有提供准增员客户的</w:t>
      </w:r>
      <w:r w:rsidR="00D906AE">
        <w:rPr>
          <w:rFonts w:ascii="微软雅黑" w:eastAsia="微软雅黑" w:hAnsi="微软雅黑" w:hint="eastAsia"/>
          <w:sz w:val="20"/>
          <w:szCs w:val="20"/>
        </w:rPr>
        <w:t>主</w:t>
      </w:r>
      <w:r w:rsidR="001D2E13" w:rsidRPr="001D2E13">
        <w:rPr>
          <w:rFonts w:ascii="微软雅黑" w:eastAsia="微软雅黑" w:hAnsi="微软雅黑" w:hint="eastAsia"/>
          <w:sz w:val="20"/>
          <w:szCs w:val="20"/>
        </w:rPr>
        <w:t>手机号，则赢家有约需根据</w:t>
      </w:r>
      <w:r w:rsidR="00D906AE">
        <w:rPr>
          <w:rFonts w:ascii="微软雅黑" w:eastAsia="微软雅黑" w:hAnsi="微软雅黑" w:hint="eastAsia"/>
          <w:sz w:val="20"/>
          <w:szCs w:val="20"/>
        </w:rPr>
        <w:t>A</w:t>
      </w:r>
      <w:r w:rsidR="00D906AE">
        <w:rPr>
          <w:rFonts w:ascii="微软雅黑" w:eastAsia="微软雅黑" w:hAnsi="微软雅黑"/>
          <w:sz w:val="20"/>
          <w:szCs w:val="20"/>
        </w:rPr>
        <w:t>gent Code+</w:t>
      </w:r>
      <w:r w:rsidR="00D906AE">
        <w:rPr>
          <w:rFonts w:ascii="微软雅黑" w:eastAsia="微软雅黑" w:hAnsi="微软雅黑" w:hint="eastAsia"/>
          <w:sz w:val="20"/>
          <w:szCs w:val="20"/>
        </w:rPr>
        <w:t>姓名+主</w:t>
      </w:r>
      <w:r w:rsidR="001D2E13" w:rsidRPr="001D2E13">
        <w:rPr>
          <w:rFonts w:ascii="微软雅黑" w:eastAsia="微软雅黑" w:hAnsi="微软雅黑" w:hint="eastAsia"/>
          <w:sz w:val="20"/>
          <w:szCs w:val="20"/>
        </w:rPr>
        <w:t>手机号进行去重处理</w:t>
      </w:r>
      <w:r w:rsidR="00F93E3A" w:rsidRPr="003440FE">
        <w:rPr>
          <w:rFonts w:ascii="微软雅黑" w:eastAsia="微软雅黑" w:hAnsi="微软雅黑" w:hint="eastAsia"/>
          <w:sz w:val="20"/>
          <w:szCs w:val="20"/>
        </w:rPr>
        <w:t>，如友约人才库存在该手机号，则不进行创建</w:t>
      </w:r>
      <w:bookmarkEnd w:id="264"/>
      <w:r w:rsidR="0054354D" w:rsidRPr="003440FE">
        <w:rPr>
          <w:rFonts w:ascii="微软雅黑" w:eastAsia="微软雅黑" w:hAnsi="微软雅黑" w:hint="eastAsia"/>
          <w:sz w:val="20"/>
          <w:szCs w:val="20"/>
        </w:rPr>
        <w:t>。</w:t>
      </w:r>
    </w:p>
    <w:p w14:paraId="5720C576" w14:textId="0F387962" w:rsidR="0054354D" w:rsidRPr="003440FE" w:rsidRDefault="00EF350A" w:rsidP="006C6D45">
      <w:pPr>
        <w:pStyle w:val="ListParagraph"/>
        <w:numPr>
          <w:ilvl w:val="0"/>
          <w:numId w:val="44"/>
        </w:numPr>
        <w:ind w:firstLineChars="0"/>
        <w:rPr>
          <w:rFonts w:ascii="微软雅黑" w:eastAsia="微软雅黑" w:hAnsi="微软雅黑"/>
          <w:sz w:val="20"/>
          <w:szCs w:val="20"/>
        </w:rPr>
      </w:pPr>
      <w:r w:rsidRPr="000A5836">
        <w:rPr>
          <w:rFonts w:ascii="微软雅黑" w:eastAsia="微软雅黑" w:hAnsi="微软雅黑" w:hint="eastAsia"/>
          <w:sz w:val="20"/>
          <w:szCs w:val="20"/>
        </w:rPr>
        <w:t>处理时效为</w:t>
      </w:r>
      <w:r w:rsidR="000A5836">
        <w:rPr>
          <w:rFonts w:ascii="微软雅黑" w:eastAsia="微软雅黑" w:hAnsi="微软雅黑" w:hint="eastAsia"/>
          <w:sz w:val="20"/>
          <w:szCs w:val="20"/>
        </w:rPr>
        <w:t>T</w:t>
      </w:r>
      <w:r w:rsidR="000A5836">
        <w:rPr>
          <w:rFonts w:ascii="微软雅黑" w:eastAsia="微软雅黑" w:hAnsi="微软雅黑"/>
          <w:sz w:val="20"/>
          <w:szCs w:val="20"/>
        </w:rPr>
        <w:t>+</w:t>
      </w:r>
      <w:r w:rsidR="000A5836" w:rsidRPr="000A5836">
        <w:rPr>
          <w:rFonts w:ascii="微软雅黑" w:eastAsia="微软雅黑" w:hAnsi="微软雅黑"/>
          <w:sz w:val="20"/>
          <w:szCs w:val="20"/>
        </w:rPr>
        <w:t>5</w:t>
      </w:r>
      <w:r w:rsidR="000A5836" w:rsidRPr="000A5836">
        <w:rPr>
          <w:rFonts w:ascii="微软雅黑" w:eastAsia="微软雅黑" w:hAnsi="微软雅黑" w:hint="eastAsia"/>
          <w:sz w:val="20"/>
          <w:szCs w:val="20"/>
        </w:rPr>
        <w:t>分钟。</w:t>
      </w:r>
    </w:p>
    <w:p w14:paraId="62A39BDB" w14:textId="77777777" w:rsidR="0054354D" w:rsidRPr="003440FE" w:rsidRDefault="0054354D" w:rsidP="006C6D45">
      <w:pPr>
        <w:pStyle w:val="ListParagraph"/>
        <w:numPr>
          <w:ilvl w:val="0"/>
          <w:numId w:val="30"/>
        </w:numPr>
        <w:ind w:firstLineChars="0"/>
        <w:rPr>
          <w:rFonts w:ascii="微软雅黑" w:eastAsia="微软雅黑" w:hAnsi="微软雅黑"/>
          <w:sz w:val="20"/>
          <w:szCs w:val="20"/>
        </w:rPr>
      </w:pPr>
      <w:r w:rsidRPr="003440FE">
        <w:rPr>
          <w:rFonts w:ascii="微软雅黑" w:eastAsia="微软雅黑" w:hAnsi="微软雅黑" w:hint="eastAsia"/>
          <w:sz w:val="20"/>
          <w:szCs w:val="20"/>
        </w:rPr>
        <w:t>在</w:t>
      </w:r>
      <w:r w:rsidRPr="003440FE">
        <w:rPr>
          <w:rFonts w:ascii="微软雅黑" w:eastAsia="微软雅黑" w:hAnsi="微软雅黑"/>
          <w:sz w:val="20"/>
          <w:szCs w:val="20"/>
        </w:rPr>
        <w:t>NAVI</w:t>
      </w:r>
      <w:r w:rsidRPr="003440FE">
        <w:rPr>
          <w:rFonts w:ascii="微软雅黑" w:eastAsia="微软雅黑" w:hAnsi="微软雅黑" w:hint="eastAsia"/>
          <w:sz w:val="20"/>
          <w:szCs w:val="20"/>
        </w:rPr>
        <w:t>取消“准增员”标签、或者再次打上时，对人才库不做任何影响，也就是说，友约人才库仅对打过准增员的客户，进行初始化创建，未来在N</w:t>
      </w:r>
      <w:r w:rsidRPr="003440FE">
        <w:rPr>
          <w:rFonts w:ascii="微软雅黑" w:eastAsia="微软雅黑" w:hAnsi="微软雅黑"/>
          <w:sz w:val="20"/>
          <w:szCs w:val="20"/>
        </w:rPr>
        <w:t>AVI</w:t>
      </w:r>
      <w:r w:rsidRPr="003440FE">
        <w:rPr>
          <w:rFonts w:ascii="微软雅黑" w:eastAsia="微软雅黑" w:hAnsi="微软雅黑" w:hint="eastAsia"/>
          <w:sz w:val="20"/>
          <w:szCs w:val="20"/>
        </w:rPr>
        <w:t>中对该客户任何的增删改，都不影响友约人才库数据。同理，该客户完成在友约的初始化创建后，任何增删改也不同步N</w:t>
      </w:r>
      <w:r w:rsidRPr="003440FE">
        <w:rPr>
          <w:rFonts w:ascii="微软雅黑" w:eastAsia="微软雅黑" w:hAnsi="微软雅黑"/>
          <w:sz w:val="20"/>
          <w:szCs w:val="20"/>
        </w:rPr>
        <w:t>AVI</w:t>
      </w:r>
      <w:r w:rsidRPr="003440FE">
        <w:rPr>
          <w:rFonts w:ascii="微软雅黑" w:eastAsia="微软雅黑" w:hAnsi="微软雅黑" w:hint="eastAsia"/>
          <w:sz w:val="20"/>
          <w:szCs w:val="20"/>
        </w:rPr>
        <w:t>。</w:t>
      </w:r>
    </w:p>
    <w:bookmarkEnd w:id="260"/>
    <w:bookmarkEnd w:id="263"/>
    <w:p w14:paraId="0E1CB6C2" w14:textId="1321826B" w:rsidR="0054354D" w:rsidRPr="005D35ED" w:rsidRDefault="0054354D" w:rsidP="0058144D">
      <w:pPr>
        <w:ind w:leftChars="200" w:left="400"/>
        <w:rPr>
          <w:lang w:eastAsia="zh-CN"/>
        </w:rPr>
      </w:pPr>
    </w:p>
    <w:p w14:paraId="3423E709" w14:textId="60631DBC" w:rsidR="00977285" w:rsidRDefault="00977285">
      <w:pPr>
        <w:widowControl/>
        <w:spacing w:line="240" w:lineRule="auto"/>
        <w:rPr>
          <w:rFonts w:ascii="微软雅黑" w:eastAsia="微软雅黑" w:hAnsi="微软雅黑"/>
          <w:kern w:val="1"/>
          <w:lang w:eastAsia="zh-CN"/>
        </w:rPr>
      </w:pPr>
      <w:r>
        <w:rPr>
          <w:lang w:eastAsia="zh-CN"/>
        </w:rPr>
        <w:br w:type="page"/>
      </w:r>
    </w:p>
    <w:p w14:paraId="09C92402" w14:textId="0B9EAEC6" w:rsidR="00EB6819" w:rsidRDefault="00EB6819" w:rsidP="00821BBF">
      <w:pPr>
        <w:pStyle w:val="Heading2"/>
        <w:spacing w:before="120" w:after="120"/>
        <w:ind w:left="578" w:hanging="578"/>
        <w:rPr>
          <w:rFonts w:ascii="微软雅黑" w:eastAsia="微软雅黑" w:hAnsi="微软雅黑" w:cs="Calibri"/>
        </w:rPr>
      </w:pPr>
      <w:bookmarkStart w:id="266" w:name="_Toc111473603"/>
      <w:r w:rsidRPr="00821BBF">
        <w:rPr>
          <w:rFonts w:ascii="微软雅黑" w:eastAsia="微软雅黑" w:hAnsi="微软雅黑" w:cs="Calibri" w:hint="eastAsia"/>
        </w:rPr>
        <w:lastRenderedPageBreak/>
        <w:t>客户地图</w:t>
      </w:r>
      <w:r w:rsidR="008D3090" w:rsidRPr="00821BBF">
        <w:rPr>
          <w:rFonts w:ascii="微软雅黑" w:eastAsia="微软雅黑" w:hAnsi="微软雅黑" w:cs="Calibri" w:hint="eastAsia"/>
        </w:rPr>
        <w:t>（</w:t>
      </w:r>
      <w:r w:rsidR="001C50B6">
        <w:rPr>
          <w:rFonts w:ascii="微软雅黑" w:eastAsia="微软雅黑" w:hAnsi="微软雅黑" w:cs="Calibri" w:hint="eastAsia"/>
        </w:rPr>
        <w:t>二期</w:t>
      </w:r>
      <w:r w:rsidR="008D3090" w:rsidRPr="00821BBF">
        <w:rPr>
          <w:rFonts w:ascii="微软雅黑" w:eastAsia="微软雅黑" w:hAnsi="微软雅黑" w:cs="Calibri" w:hint="eastAsia"/>
        </w:rPr>
        <w:t>）</w:t>
      </w:r>
      <w:bookmarkEnd w:id="266"/>
    </w:p>
    <w:p w14:paraId="07337A67" w14:textId="509F357A" w:rsidR="00597280" w:rsidRDefault="006E07D7" w:rsidP="00821BBF">
      <w:pPr>
        <w:rPr>
          <w:rFonts w:ascii="微软雅黑" w:eastAsia="微软雅黑" w:hAnsi="微软雅黑"/>
          <w:lang w:eastAsia="zh-CN"/>
        </w:rPr>
      </w:pPr>
      <w:r w:rsidRPr="00D8016F">
        <w:rPr>
          <w:rFonts w:ascii="微软雅黑" w:eastAsia="微软雅黑" w:hAnsi="微软雅黑" w:hint="eastAsia"/>
          <w:lang w:eastAsia="zh-CN"/>
        </w:rPr>
        <w:t>客户</w:t>
      </w:r>
      <w:r>
        <w:rPr>
          <w:rFonts w:ascii="微软雅黑" w:eastAsia="微软雅黑" w:hAnsi="微软雅黑" w:hint="eastAsia"/>
          <w:lang w:eastAsia="zh-CN"/>
        </w:rPr>
        <w:t>地图</w:t>
      </w:r>
      <w:r w:rsidRPr="00D8016F">
        <w:rPr>
          <w:rFonts w:ascii="微软雅黑" w:eastAsia="微软雅黑" w:hAnsi="微软雅黑" w:hint="eastAsia"/>
          <w:lang w:eastAsia="zh-CN"/>
        </w:rPr>
        <w:t>在CRM友客户二级菜单选项中，为单独页面</w:t>
      </w:r>
      <w:r>
        <w:rPr>
          <w:rFonts w:ascii="微软雅黑" w:eastAsia="微软雅黑" w:hAnsi="微软雅黑" w:hint="eastAsia"/>
          <w:lang w:eastAsia="zh-CN"/>
        </w:rPr>
        <w:t>。</w:t>
      </w:r>
    </w:p>
    <w:p w14:paraId="06D3571A" w14:textId="326ECA07" w:rsidR="005E7A25" w:rsidRPr="005E7A25" w:rsidRDefault="005E7A25" w:rsidP="00821BBF">
      <w:pPr>
        <w:rPr>
          <w:rFonts w:ascii="微软雅黑" w:eastAsia="微软雅黑" w:hAnsi="微软雅黑"/>
          <w:lang w:eastAsia="zh-CN"/>
        </w:rPr>
      </w:pPr>
      <w:r w:rsidRPr="005E7A25">
        <w:rPr>
          <w:rFonts w:ascii="微软雅黑" w:eastAsia="微软雅黑" w:hAnsi="微软雅黑" w:hint="eastAsia"/>
          <w:lang w:eastAsia="zh-CN"/>
        </w:rPr>
        <w:t>进入客户地图路径：在CRM友客户二级菜单选项中点击【客户地图】，或在友客户首页点击【客户地图】进入客户地图模块，如下图1所示。</w:t>
      </w:r>
    </w:p>
    <w:p w14:paraId="7EAD0C17" w14:textId="2CAA1604" w:rsidR="006E07D7" w:rsidRDefault="005E7A25" w:rsidP="00821BBF">
      <w:pPr>
        <w:rPr>
          <w:lang w:eastAsia="zh-CN"/>
        </w:rPr>
      </w:pPr>
      <w:r w:rsidRPr="005E7A25">
        <w:rPr>
          <w:noProof/>
          <w:lang w:eastAsia="zh-CN"/>
        </w:rPr>
        <w:drawing>
          <wp:inline distT="0" distB="0" distL="0" distR="0" wp14:anchorId="141B7424" wp14:editId="5CEB7974">
            <wp:extent cx="4953000" cy="34358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0239" cy="3440902"/>
                    </a:xfrm>
                    <a:prstGeom prst="rect">
                      <a:avLst/>
                    </a:prstGeom>
                  </pic:spPr>
                </pic:pic>
              </a:graphicData>
            </a:graphic>
          </wp:inline>
        </w:drawing>
      </w:r>
    </w:p>
    <w:p w14:paraId="292F6CCF" w14:textId="509032EC" w:rsidR="006E07D7" w:rsidRDefault="000737EC" w:rsidP="00821BBF">
      <w:pPr>
        <w:rPr>
          <w:rFonts w:ascii="微软雅黑" w:eastAsia="微软雅黑" w:hAnsi="微软雅黑"/>
          <w:lang w:eastAsia="zh-CN"/>
        </w:rPr>
      </w:pPr>
      <w:r>
        <w:rPr>
          <w:rFonts w:ascii="微软雅黑" w:eastAsia="微软雅黑" w:hAnsi="微软雅黑" w:hint="eastAsia"/>
          <w:lang w:eastAsia="zh-CN"/>
        </w:rPr>
        <w:t>图1</w:t>
      </w:r>
    </w:p>
    <w:p w14:paraId="46FE60C0" w14:textId="77777777" w:rsidR="000737EC" w:rsidRPr="006E07D7" w:rsidRDefault="000737EC" w:rsidP="00821BBF">
      <w:pPr>
        <w:rPr>
          <w:rFonts w:ascii="微软雅黑" w:eastAsia="微软雅黑" w:hAnsi="微软雅黑"/>
          <w:lang w:eastAsia="zh-CN"/>
        </w:rPr>
      </w:pPr>
    </w:p>
    <w:p w14:paraId="63DD0529" w14:textId="00D53911" w:rsidR="006E07D7" w:rsidRPr="006E07D7" w:rsidRDefault="006E07D7" w:rsidP="006E07D7">
      <w:pPr>
        <w:pStyle w:val="Heading3"/>
        <w:spacing w:before="120" w:after="120"/>
        <w:rPr>
          <w:rFonts w:ascii="微软雅黑" w:eastAsia="微软雅黑" w:hAnsi="微软雅黑"/>
        </w:rPr>
      </w:pPr>
      <w:bookmarkStart w:id="267" w:name="_Toc111473604"/>
      <w:r w:rsidRPr="006E07D7">
        <w:rPr>
          <w:rFonts w:ascii="微软雅黑" w:eastAsia="微软雅黑" w:hAnsi="微软雅黑" w:hint="eastAsia"/>
        </w:rPr>
        <w:t>客户展示</w:t>
      </w:r>
      <w:bookmarkEnd w:id="267"/>
    </w:p>
    <w:p w14:paraId="4066C3D5" w14:textId="67EB358B" w:rsidR="0008344F" w:rsidRDefault="0008344F" w:rsidP="00CB6AE1">
      <w:pPr>
        <w:pStyle w:val="ListParagraph"/>
        <w:numPr>
          <w:ilvl w:val="0"/>
          <w:numId w:val="187"/>
        </w:numPr>
        <w:ind w:firstLineChars="0"/>
        <w:rPr>
          <w:rFonts w:ascii="微软雅黑" w:eastAsia="微软雅黑" w:hAnsi="微软雅黑"/>
          <w:sz w:val="20"/>
          <w:szCs w:val="20"/>
        </w:rPr>
      </w:pPr>
      <w:r>
        <w:rPr>
          <w:rFonts w:ascii="微软雅黑" w:eastAsia="微软雅黑" w:hAnsi="微软雅黑" w:hint="eastAsia"/>
          <w:sz w:val="20"/>
          <w:szCs w:val="20"/>
        </w:rPr>
        <w:t>客户列表浮层默认为出现状态，点击右上角“全地图模式、客户列表模式“进行切换。</w:t>
      </w:r>
    </w:p>
    <w:p w14:paraId="45720165" w14:textId="41EDBAC1" w:rsidR="004C42BB" w:rsidRPr="004C42BB" w:rsidRDefault="004C42BB" w:rsidP="00CB6AE1">
      <w:pPr>
        <w:pStyle w:val="ListParagraph"/>
        <w:numPr>
          <w:ilvl w:val="0"/>
          <w:numId w:val="187"/>
        </w:numPr>
        <w:ind w:firstLineChars="0"/>
        <w:rPr>
          <w:rFonts w:ascii="微软雅黑" w:eastAsia="微软雅黑" w:hAnsi="微软雅黑"/>
          <w:sz w:val="20"/>
          <w:szCs w:val="20"/>
        </w:rPr>
      </w:pPr>
      <w:r w:rsidRPr="006E07D7">
        <w:rPr>
          <w:rFonts w:ascii="微软雅黑" w:eastAsia="微软雅黑" w:hAnsi="微软雅黑" w:hint="eastAsia"/>
          <w:sz w:val="20"/>
          <w:szCs w:val="20"/>
        </w:rPr>
        <w:t>可以进入客户地图中的客户列表需要满足：个人信息中</w:t>
      </w:r>
      <w:r>
        <w:rPr>
          <w:rFonts w:ascii="微软雅黑" w:eastAsia="微软雅黑" w:hAnsi="微软雅黑" w:hint="eastAsia"/>
          <w:sz w:val="20"/>
          <w:szCs w:val="20"/>
        </w:rPr>
        <w:t>维护有</w:t>
      </w:r>
      <w:r w:rsidRPr="006E07D7">
        <w:rPr>
          <w:rFonts w:ascii="微软雅黑" w:eastAsia="微软雅黑" w:hAnsi="微软雅黑" w:hint="eastAsia"/>
          <w:sz w:val="20"/>
          <w:szCs w:val="20"/>
        </w:rPr>
        <w:t>地址</w:t>
      </w:r>
      <w:r>
        <w:rPr>
          <w:rFonts w:ascii="微软雅黑" w:eastAsia="微软雅黑" w:hAnsi="微软雅黑" w:hint="eastAsia"/>
          <w:sz w:val="20"/>
          <w:szCs w:val="20"/>
        </w:rPr>
        <w:t>信息</w:t>
      </w:r>
      <w:r w:rsidRPr="006E07D7">
        <w:rPr>
          <w:rFonts w:ascii="微软雅黑" w:eastAsia="微软雅黑" w:hAnsi="微软雅黑" w:hint="eastAsia"/>
          <w:sz w:val="20"/>
          <w:szCs w:val="20"/>
        </w:rPr>
        <w:t>，</w:t>
      </w:r>
      <w:r>
        <w:rPr>
          <w:rFonts w:ascii="微软雅黑" w:eastAsia="微软雅黑" w:hAnsi="微软雅黑" w:hint="eastAsia"/>
          <w:sz w:val="20"/>
          <w:szCs w:val="20"/>
        </w:rPr>
        <w:t>地址</w:t>
      </w:r>
      <w:r w:rsidRPr="006E07D7">
        <w:rPr>
          <w:rFonts w:ascii="微软雅黑" w:eastAsia="微软雅黑" w:hAnsi="微软雅黑" w:hint="eastAsia"/>
          <w:sz w:val="20"/>
          <w:szCs w:val="20"/>
        </w:rPr>
        <w:t>不区分类型</w:t>
      </w:r>
      <w:r>
        <w:rPr>
          <w:rFonts w:ascii="微软雅黑" w:eastAsia="微软雅黑" w:hAnsi="微软雅黑" w:hint="eastAsia"/>
          <w:sz w:val="20"/>
          <w:szCs w:val="20"/>
        </w:rPr>
        <w:t>。客户包括潜客和现客。</w:t>
      </w:r>
    </w:p>
    <w:p w14:paraId="0FEC45B1" w14:textId="00F61412" w:rsidR="00CC7E7C" w:rsidRDefault="0008344F" w:rsidP="00CB6AE1">
      <w:pPr>
        <w:pStyle w:val="ListParagraph"/>
        <w:numPr>
          <w:ilvl w:val="0"/>
          <w:numId w:val="187"/>
        </w:numPr>
        <w:ind w:firstLineChars="0"/>
        <w:rPr>
          <w:rFonts w:ascii="微软雅黑" w:eastAsia="微软雅黑" w:hAnsi="微软雅黑"/>
          <w:sz w:val="20"/>
          <w:szCs w:val="20"/>
        </w:rPr>
      </w:pPr>
      <w:r>
        <w:rPr>
          <w:rFonts w:ascii="微软雅黑" w:eastAsia="微软雅黑" w:hAnsi="微软雅黑" w:hint="eastAsia"/>
          <w:sz w:val="20"/>
          <w:szCs w:val="20"/>
        </w:rPr>
        <w:t>客户列表默认所列客户为：以当前营销员所在地为中心的5</w:t>
      </w:r>
      <w:r>
        <w:rPr>
          <w:rFonts w:ascii="微软雅黑" w:eastAsia="微软雅黑" w:hAnsi="微软雅黑"/>
          <w:sz w:val="20"/>
          <w:szCs w:val="20"/>
        </w:rPr>
        <w:t>km</w:t>
      </w:r>
      <w:r>
        <w:rPr>
          <w:rFonts w:ascii="微软雅黑" w:eastAsia="微软雅黑" w:hAnsi="微软雅黑" w:hint="eastAsia"/>
          <w:sz w:val="20"/>
          <w:szCs w:val="20"/>
        </w:rPr>
        <w:t>范围内的客户。</w:t>
      </w:r>
      <w:r w:rsidR="00CC7E7C" w:rsidRPr="00617A8F">
        <w:rPr>
          <w:rFonts w:ascii="微软雅黑" w:eastAsia="微软雅黑" w:hAnsi="微软雅黑" w:hint="eastAsia"/>
          <w:sz w:val="20"/>
          <w:szCs w:val="20"/>
        </w:rPr>
        <w:t>如果当前5</w:t>
      </w:r>
      <w:r w:rsidR="00CC7E7C" w:rsidRPr="00617A8F">
        <w:rPr>
          <w:rFonts w:ascii="微软雅黑" w:eastAsia="微软雅黑" w:hAnsi="微软雅黑"/>
          <w:sz w:val="20"/>
          <w:szCs w:val="20"/>
        </w:rPr>
        <w:t>km</w:t>
      </w:r>
      <w:r w:rsidR="00CC7E7C" w:rsidRPr="00617A8F">
        <w:rPr>
          <w:rFonts w:ascii="微软雅黑" w:eastAsia="微软雅黑" w:hAnsi="微软雅黑" w:hint="eastAsia"/>
          <w:sz w:val="20"/>
          <w:szCs w:val="20"/>
        </w:rPr>
        <w:t>范围内无数据，则自动显示1</w:t>
      </w:r>
      <w:r w:rsidR="00CC7E7C" w:rsidRPr="00617A8F">
        <w:rPr>
          <w:rFonts w:ascii="微软雅黑" w:eastAsia="微软雅黑" w:hAnsi="微软雅黑"/>
          <w:sz w:val="20"/>
          <w:szCs w:val="20"/>
        </w:rPr>
        <w:t>0km</w:t>
      </w:r>
      <w:r w:rsidR="00CC7E7C" w:rsidRPr="00617A8F">
        <w:rPr>
          <w:rFonts w:ascii="微软雅黑" w:eastAsia="微软雅黑" w:hAnsi="微软雅黑" w:hint="eastAsia"/>
          <w:sz w:val="20"/>
          <w:szCs w:val="20"/>
        </w:rPr>
        <w:t>，</w:t>
      </w:r>
      <w:r w:rsidR="00CC7E7C">
        <w:rPr>
          <w:rFonts w:ascii="微软雅黑" w:eastAsia="微软雅黑" w:hAnsi="微软雅黑" w:hint="eastAsia"/>
          <w:sz w:val="20"/>
          <w:szCs w:val="20"/>
        </w:rPr>
        <w:t>如果当前1</w:t>
      </w:r>
      <w:r w:rsidR="00CC7E7C">
        <w:rPr>
          <w:rFonts w:ascii="微软雅黑" w:eastAsia="微软雅黑" w:hAnsi="微软雅黑"/>
          <w:sz w:val="20"/>
          <w:szCs w:val="20"/>
        </w:rPr>
        <w:t>0km</w:t>
      </w:r>
      <w:r w:rsidR="00CC7E7C">
        <w:rPr>
          <w:rFonts w:ascii="微软雅黑" w:eastAsia="微软雅黑" w:hAnsi="微软雅黑" w:hint="eastAsia"/>
          <w:sz w:val="20"/>
          <w:szCs w:val="20"/>
        </w:rPr>
        <w:t>范围内无数据，自动显示全城</w:t>
      </w:r>
      <w:r w:rsidR="00A9742D">
        <w:rPr>
          <w:rFonts w:ascii="微软雅黑" w:eastAsia="微软雅黑" w:hAnsi="微软雅黑" w:hint="eastAsia"/>
          <w:sz w:val="20"/>
          <w:szCs w:val="20"/>
        </w:rPr>
        <w:t>，与</w:t>
      </w:r>
      <w:r w:rsidR="00A9742D" w:rsidRPr="00A9742D">
        <w:rPr>
          <w:rFonts w:ascii="微软雅黑" w:eastAsia="微软雅黑" w:hAnsi="微软雅黑" w:hint="eastAsia"/>
          <w:sz w:val="20"/>
          <w:szCs w:val="20"/>
        </w:rPr>
        <w:t>地图右下角的范围功能选择同步。</w:t>
      </w:r>
    </w:p>
    <w:p w14:paraId="7B6CB387" w14:textId="04F69272" w:rsidR="00965222" w:rsidRDefault="00965222" w:rsidP="00CB6AE1">
      <w:pPr>
        <w:pStyle w:val="ListParagraph"/>
        <w:numPr>
          <w:ilvl w:val="0"/>
          <w:numId w:val="187"/>
        </w:numPr>
        <w:ind w:firstLineChars="0"/>
        <w:rPr>
          <w:rFonts w:ascii="微软雅黑" w:eastAsia="微软雅黑" w:hAnsi="微软雅黑"/>
          <w:sz w:val="20"/>
          <w:szCs w:val="20"/>
        </w:rPr>
      </w:pPr>
      <w:r>
        <w:rPr>
          <w:rFonts w:ascii="微软雅黑" w:eastAsia="微软雅黑" w:hAnsi="微软雅黑" w:hint="eastAsia"/>
          <w:sz w:val="20"/>
          <w:szCs w:val="20"/>
        </w:rPr>
        <w:t>如果均无数据，则无任何客户标识。点击【客户通讯录】则拉起创建新客户表单</w:t>
      </w:r>
      <w:r w:rsidR="00B01B3B">
        <w:rPr>
          <w:rFonts w:ascii="微软雅黑" w:eastAsia="微软雅黑" w:hAnsi="微软雅黑" w:hint="eastAsia"/>
          <w:sz w:val="20"/>
          <w:szCs w:val="20"/>
        </w:rPr>
        <w:t>（如下图2所示）</w:t>
      </w:r>
      <w:r>
        <w:rPr>
          <w:rFonts w:ascii="微软雅黑" w:eastAsia="微软雅黑" w:hAnsi="微软雅黑" w:hint="eastAsia"/>
          <w:sz w:val="20"/>
          <w:szCs w:val="20"/>
        </w:rPr>
        <w:t>。</w:t>
      </w:r>
    </w:p>
    <w:p w14:paraId="0321EC5A" w14:textId="11B645A6" w:rsidR="0008344F" w:rsidRDefault="0008344F" w:rsidP="00CB6AE1">
      <w:pPr>
        <w:pStyle w:val="ListParagraph"/>
        <w:numPr>
          <w:ilvl w:val="0"/>
          <w:numId w:val="187"/>
        </w:numPr>
        <w:ind w:firstLineChars="0"/>
        <w:rPr>
          <w:rFonts w:ascii="微软雅黑" w:eastAsia="微软雅黑" w:hAnsi="微软雅黑"/>
          <w:sz w:val="20"/>
          <w:szCs w:val="20"/>
        </w:rPr>
      </w:pPr>
      <w:r>
        <w:rPr>
          <w:rFonts w:ascii="微软雅黑" w:eastAsia="微软雅黑" w:hAnsi="微软雅黑" w:hint="eastAsia"/>
          <w:sz w:val="20"/>
          <w:szCs w:val="20"/>
        </w:rPr>
        <w:t>客户默认按照距离由近到远排序</w:t>
      </w:r>
      <w:r w:rsidR="00D22750">
        <w:rPr>
          <w:rFonts w:ascii="微软雅黑" w:eastAsia="微软雅黑" w:hAnsi="微软雅黑" w:hint="eastAsia"/>
          <w:sz w:val="20"/>
          <w:szCs w:val="20"/>
        </w:rPr>
        <w:t>（若地址距离无法测算，则排至最后）</w:t>
      </w:r>
      <w:r>
        <w:rPr>
          <w:rFonts w:ascii="微软雅黑" w:eastAsia="微软雅黑" w:hAnsi="微软雅黑" w:hint="eastAsia"/>
          <w:sz w:val="20"/>
          <w:szCs w:val="20"/>
        </w:rPr>
        <w:t>，也可切换为按照客户姓名字母A</w:t>
      </w:r>
      <w:r>
        <w:rPr>
          <w:rFonts w:ascii="微软雅黑" w:eastAsia="微软雅黑" w:hAnsi="微软雅黑"/>
          <w:sz w:val="20"/>
          <w:szCs w:val="20"/>
        </w:rPr>
        <w:t>-Z</w:t>
      </w:r>
      <w:r>
        <w:rPr>
          <w:rFonts w:ascii="微软雅黑" w:eastAsia="微软雅黑" w:hAnsi="微软雅黑" w:hint="eastAsia"/>
          <w:sz w:val="20"/>
          <w:szCs w:val="20"/>
        </w:rPr>
        <w:t>排序，</w:t>
      </w:r>
      <w:r w:rsidRPr="001F1D7B">
        <w:rPr>
          <w:rFonts w:ascii="微软雅黑" w:eastAsia="微软雅黑" w:hAnsi="微软雅黑" w:hint="eastAsia"/>
          <w:sz w:val="20"/>
          <w:szCs w:val="20"/>
        </w:rPr>
        <w:t>点击后下方客户列表即时刷新</w:t>
      </w:r>
      <w:r>
        <w:rPr>
          <w:rFonts w:ascii="微软雅黑" w:eastAsia="微软雅黑" w:hAnsi="微软雅黑" w:hint="eastAsia"/>
          <w:sz w:val="20"/>
          <w:szCs w:val="20"/>
        </w:rPr>
        <w:t>。</w:t>
      </w:r>
    </w:p>
    <w:p w14:paraId="591E86B0" w14:textId="24783FC5" w:rsidR="0008344F" w:rsidRDefault="0008344F" w:rsidP="00CB6AE1">
      <w:pPr>
        <w:pStyle w:val="ListParagraph"/>
        <w:numPr>
          <w:ilvl w:val="0"/>
          <w:numId w:val="187"/>
        </w:numPr>
        <w:ind w:firstLineChars="0"/>
        <w:rPr>
          <w:rFonts w:ascii="微软雅黑" w:eastAsia="微软雅黑" w:hAnsi="微软雅黑"/>
          <w:sz w:val="20"/>
          <w:szCs w:val="20"/>
        </w:rPr>
      </w:pPr>
      <w:r w:rsidRPr="001F1D7B">
        <w:rPr>
          <w:rFonts w:ascii="微软雅黑" w:eastAsia="微软雅黑" w:hAnsi="微软雅黑" w:hint="eastAsia"/>
          <w:sz w:val="20"/>
          <w:szCs w:val="20"/>
        </w:rPr>
        <w:t>左侧客户列表与右侧地图标识出的人员信息一一对应</w:t>
      </w:r>
      <w:r w:rsidR="00C3001A">
        <w:rPr>
          <w:rFonts w:ascii="微软雅黑" w:eastAsia="微软雅黑" w:hAnsi="微软雅黑" w:hint="eastAsia"/>
          <w:sz w:val="20"/>
          <w:szCs w:val="20"/>
        </w:rPr>
        <w:t>，</w:t>
      </w:r>
      <w:r w:rsidR="00C3001A" w:rsidRPr="00C3001A">
        <w:rPr>
          <w:rFonts w:ascii="微软雅黑" w:eastAsia="微软雅黑" w:hAnsi="微软雅黑" w:hint="eastAsia"/>
          <w:sz w:val="20"/>
          <w:szCs w:val="20"/>
        </w:rPr>
        <w:t>右侧地图客户红点常用和非常用地址都展示</w:t>
      </w:r>
      <w:r>
        <w:rPr>
          <w:rFonts w:ascii="微软雅黑" w:eastAsia="微软雅黑" w:hAnsi="微软雅黑" w:hint="eastAsia"/>
          <w:sz w:val="20"/>
          <w:szCs w:val="20"/>
        </w:rPr>
        <w:t>。</w:t>
      </w:r>
    </w:p>
    <w:p w14:paraId="037F93B0" w14:textId="4FA2C35C" w:rsidR="006E07D7" w:rsidRDefault="006E07D7" w:rsidP="00CB6AE1">
      <w:pPr>
        <w:pStyle w:val="ListParagraph"/>
        <w:numPr>
          <w:ilvl w:val="0"/>
          <w:numId w:val="187"/>
        </w:numPr>
        <w:ind w:firstLineChars="0"/>
        <w:rPr>
          <w:rFonts w:ascii="微软雅黑" w:eastAsia="微软雅黑" w:hAnsi="微软雅黑"/>
          <w:sz w:val="20"/>
          <w:szCs w:val="20"/>
        </w:rPr>
      </w:pPr>
      <w:r w:rsidRPr="006E07D7">
        <w:rPr>
          <w:rFonts w:ascii="微软雅黑" w:eastAsia="微软雅黑" w:hAnsi="微软雅黑" w:hint="eastAsia"/>
          <w:sz w:val="20"/>
          <w:szCs w:val="20"/>
        </w:rPr>
        <w:t>客户</w:t>
      </w:r>
      <w:r w:rsidR="0008344F">
        <w:rPr>
          <w:rFonts w:ascii="微软雅黑" w:eastAsia="微软雅黑" w:hAnsi="微软雅黑" w:hint="eastAsia"/>
          <w:sz w:val="20"/>
          <w:szCs w:val="20"/>
        </w:rPr>
        <w:t>列表中</w:t>
      </w:r>
      <w:r w:rsidRPr="006E07D7">
        <w:rPr>
          <w:rFonts w:ascii="微软雅黑" w:eastAsia="微软雅黑" w:hAnsi="微软雅黑" w:hint="eastAsia"/>
          <w:sz w:val="20"/>
          <w:szCs w:val="20"/>
        </w:rPr>
        <w:t>单独的客户</w:t>
      </w:r>
      <w:r w:rsidR="0008344F">
        <w:rPr>
          <w:rFonts w:ascii="微软雅黑" w:eastAsia="微软雅黑" w:hAnsi="微软雅黑" w:hint="eastAsia"/>
          <w:sz w:val="20"/>
          <w:szCs w:val="20"/>
        </w:rPr>
        <w:t>信息</w:t>
      </w:r>
      <w:r w:rsidRPr="006E07D7">
        <w:rPr>
          <w:rFonts w:ascii="微软雅黑" w:eastAsia="微软雅黑" w:hAnsi="微软雅黑" w:hint="eastAsia"/>
          <w:sz w:val="20"/>
          <w:szCs w:val="20"/>
        </w:rPr>
        <w:t>展示字段</w:t>
      </w:r>
      <w:r w:rsidR="001F1D7B">
        <w:rPr>
          <w:rFonts w:ascii="微软雅黑" w:eastAsia="微软雅黑" w:hAnsi="微软雅黑" w:hint="eastAsia"/>
          <w:sz w:val="20"/>
          <w:szCs w:val="20"/>
        </w:rPr>
        <w:t>为：</w:t>
      </w:r>
    </w:p>
    <w:p w14:paraId="17A6AFA1" w14:textId="31CEBB2E" w:rsidR="001F1D7B" w:rsidRDefault="001F1D7B"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头像</w:t>
      </w:r>
    </w:p>
    <w:p w14:paraId="62EF9007" w14:textId="3F7037F9" w:rsidR="001F1D7B" w:rsidRDefault="001F1D7B"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lastRenderedPageBreak/>
        <w:t>姓名+主手机号</w:t>
      </w:r>
    </w:p>
    <w:p w14:paraId="4F202179" w14:textId="34D8798B" w:rsidR="001F1D7B" w:rsidRDefault="001F1D7B"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客户阶段，若为成交客户，则有投被标识</w:t>
      </w:r>
    </w:p>
    <w:p w14:paraId="6FBB93F9" w14:textId="2B34F66C" w:rsidR="001F1D7B" w:rsidRDefault="001F1D7B"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常用地址</w:t>
      </w:r>
    </w:p>
    <w:p w14:paraId="29DE4A74" w14:textId="49365058" w:rsidR="001F1D7B" w:rsidRDefault="001F1D7B"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月重点客户：是则显示星星图标，否则不显示</w:t>
      </w:r>
    </w:p>
    <w:p w14:paraId="43B5140A" w14:textId="1C0E03CA" w:rsidR="001F1D7B" w:rsidRPr="006E07D7" w:rsidRDefault="001F1D7B"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距离：与当前用户所在地相距</w:t>
      </w:r>
    </w:p>
    <w:p w14:paraId="1AB3A6EE" w14:textId="77777777" w:rsidR="00617A8F" w:rsidRDefault="00617A8F" w:rsidP="00821BBF">
      <w:pPr>
        <w:rPr>
          <w:rFonts w:ascii="微软雅黑" w:eastAsia="微软雅黑" w:hAnsi="微软雅黑"/>
          <w:lang w:eastAsia="zh-CN"/>
        </w:rPr>
      </w:pPr>
    </w:p>
    <w:p w14:paraId="40A92C7E" w14:textId="521AE5CE" w:rsidR="00475ABD" w:rsidRDefault="002D387F" w:rsidP="00821BBF">
      <w:pPr>
        <w:rPr>
          <w:rFonts w:ascii="微软雅黑" w:eastAsia="微软雅黑" w:hAnsi="微软雅黑"/>
          <w:lang w:eastAsia="zh-CN"/>
        </w:rPr>
      </w:pPr>
      <w:r w:rsidRPr="002D387F">
        <w:rPr>
          <w:rFonts w:ascii="微软雅黑" w:eastAsia="微软雅黑" w:hAnsi="微软雅黑"/>
          <w:noProof/>
          <w:lang w:eastAsia="zh-CN"/>
        </w:rPr>
        <w:drawing>
          <wp:inline distT="0" distB="0" distL="0" distR="0" wp14:anchorId="6CEF010D" wp14:editId="6418FED8">
            <wp:extent cx="5732145" cy="387604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2145" cy="3876040"/>
                    </a:xfrm>
                    <a:prstGeom prst="rect">
                      <a:avLst/>
                    </a:prstGeom>
                  </pic:spPr>
                </pic:pic>
              </a:graphicData>
            </a:graphic>
          </wp:inline>
        </w:drawing>
      </w:r>
    </w:p>
    <w:p w14:paraId="1ADD3D65" w14:textId="5802C331" w:rsidR="00C22B2D" w:rsidRDefault="00965222" w:rsidP="00821BBF">
      <w:pPr>
        <w:rPr>
          <w:rFonts w:ascii="微软雅黑" w:eastAsia="微软雅黑" w:hAnsi="微软雅黑"/>
          <w:lang w:eastAsia="zh-CN"/>
        </w:rPr>
      </w:pPr>
      <w:r>
        <w:rPr>
          <w:rFonts w:ascii="微软雅黑" w:eastAsia="微软雅黑" w:hAnsi="微软雅黑" w:hint="eastAsia"/>
          <w:lang w:eastAsia="zh-CN"/>
        </w:rPr>
        <w:t>图</w:t>
      </w:r>
      <w:r>
        <w:rPr>
          <w:rFonts w:ascii="微软雅黑" w:eastAsia="微软雅黑" w:hAnsi="微软雅黑"/>
          <w:lang w:eastAsia="zh-CN"/>
        </w:rPr>
        <w:t>1</w:t>
      </w:r>
    </w:p>
    <w:p w14:paraId="7D0703EA" w14:textId="4577A9E6" w:rsidR="00965222" w:rsidRDefault="00965222" w:rsidP="00821BBF">
      <w:pPr>
        <w:rPr>
          <w:rFonts w:ascii="微软雅黑" w:eastAsia="微软雅黑" w:hAnsi="微软雅黑"/>
          <w:lang w:eastAsia="zh-CN"/>
        </w:rPr>
      </w:pPr>
    </w:p>
    <w:p w14:paraId="1ABDC23C" w14:textId="0DF72DB7" w:rsidR="00965222" w:rsidRDefault="002D387F" w:rsidP="00821BBF">
      <w:pPr>
        <w:rPr>
          <w:rFonts w:ascii="微软雅黑" w:eastAsia="微软雅黑" w:hAnsi="微软雅黑"/>
          <w:lang w:eastAsia="zh-CN"/>
        </w:rPr>
      </w:pPr>
      <w:r w:rsidRPr="002D387F">
        <w:rPr>
          <w:rFonts w:ascii="微软雅黑" w:eastAsia="微软雅黑" w:hAnsi="微软雅黑"/>
          <w:noProof/>
          <w:lang w:eastAsia="zh-CN"/>
        </w:rPr>
        <w:lastRenderedPageBreak/>
        <w:drawing>
          <wp:inline distT="0" distB="0" distL="0" distR="0" wp14:anchorId="5EA17249" wp14:editId="1D07C1E1">
            <wp:extent cx="5732145" cy="3898265"/>
            <wp:effectExtent l="0" t="0" r="190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2145" cy="3898265"/>
                    </a:xfrm>
                    <a:prstGeom prst="rect">
                      <a:avLst/>
                    </a:prstGeom>
                  </pic:spPr>
                </pic:pic>
              </a:graphicData>
            </a:graphic>
          </wp:inline>
        </w:drawing>
      </w:r>
    </w:p>
    <w:p w14:paraId="17A72BF9" w14:textId="12FD43DF" w:rsidR="00965222" w:rsidRDefault="00965222" w:rsidP="00821BBF">
      <w:pPr>
        <w:rPr>
          <w:rFonts w:ascii="微软雅黑" w:eastAsia="微软雅黑" w:hAnsi="微软雅黑"/>
          <w:lang w:eastAsia="zh-CN"/>
        </w:rPr>
      </w:pPr>
      <w:r>
        <w:rPr>
          <w:rFonts w:ascii="微软雅黑" w:eastAsia="微软雅黑" w:hAnsi="微软雅黑" w:hint="eastAsia"/>
          <w:lang w:eastAsia="zh-CN"/>
        </w:rPr>
        <w:t>图2</w:t>
      </w:r>
    </w:p>
    <w:p w14:paraId="4BF8E95F" w14:textId="6C9CDC1C" w:rsidR="00C22B2D" w:rsidRDefault="00C22B2D" w:rsidP="00821BBF">
      <w:pPr>
        <w:rPr>
          <w:rFonts w:ascii="微软雅黑" w:eastAsia="微软雅黑" w:hAnsi="微软雅黑"/>
          <w:lang w:eastAsia="zh-CN"/>
        </w:rPr>
      </w:pPr>
    </w:p>
    <w:p w14:paraId="58B52019" w14:textId="77777777" w:rsidR="0010559A" w:rsidRDefault="0010559A" w:rsidP="00821BBF">
      <w:pPr>
        <w:rPr>
          <w:rFonts w:ascii="微软雅黑" w:eastAsia="微软雅黑" w:hAnsi="微软雅黑"/>
          <w:lang w:eastAsia="zh-CN"/>
        </w:rPr>
      </w:pPr>
    </w:p>
    <w:p w14:paraId="431409A2" w14:textId="77777777" w:rsidR="006E07D7" w:rsidRPr="006E07D7" w:rsidRDefault="006E07D7" w:rsidP="006E07D7">
      <w:pPr>
        <w:pStyle w:val="Heading3"/>
        <w:spacing w:before="120" w:after="120"/>
        <w:rPr>
          <w:rFonts w:ascii="微软雅黑" w:eastAsia="微软雅黑" w:hAnsi="微软雅黑"/>
        </w:rPr>
      </w:pPr>
      <w:bookmarkStart w:id="268" w:name="_Toc104064292"/>
      <w:bookmarkStart w:id="269" w:name="_Toc111473605"/>
      <w:r w:rsidRPr="006E07D7">
        <w:rPr>
          <w:rFonts w:ascii="微软雅黑" w:eastAsia="微软雅黑" w:hAnsi="微软雅黑" w:hint="eastAsia"/>
        </w:rPr>
        <w:t>公共功能</w:t>
      </w:r>
      <w:bookmarkEnd w:id="268"/>
      <w:bookmarkEnd w:id="269"/>
    </w:p>
    <w:p w14:paraId="0FA852B4" w14:textId="77777777" w:rsidR="006E07D7" w:rsidRPr="00FC44CC" w:rsidRDefault="006E07D7" w:rsidP="00FC44CC">
      <w:pPr>
        <w:pStyle w:val="Heading4"/>
        <w:spacing w:before="120" w:after="120"/>
        <w:rPr>
          <w:rFonts w:ascii="微软雅黑" w:eastAsia="微软雅黑" w:hAnsi="微软雅黑"/>
          <w:i w:val="0"/>
          <w:iCs/>
        </w:rPr>
      </w:pPr>
      <w:r w:rsidRPr="00FC44CC">
        <w:rPr>
          <w:rFonts w:ascii="微软雅黑" w:eastAsia="微软雅黑" w:hAnsi="微软雅黑" w:hint="eastAsia"/>
          <w:i w:val="0"/>
          <w:iCs/>
        </w:rPr>
        <w:t>搜索</w:t>
      </w:r>
    </w:p>
    <w:p w14:paraId="4779827B" w14:textId="77777777" w:rsidR="006E07D7" w:rsidRPr="0081125C" w:rsidRDefault="006E07D7" w:rsidP="0081125C">
      <w:pPr>
        <w:rPr>
          <w:rFonts w:ascii="微软雅黑" w:eastAsia="微软雅黑" w:hAnsi="微软雅黑"/>
          <w:lang w:eastAsia="zh-CN"/>
        </w:rPr>
      </w:pPr>
      <w:r w:rsidRPr="0081125C">
        <w:rPr>
          <w:rFonts w:ascii="微软雅黑" w:eastAsia="微软雅黑" w:hAnsi="微软雅黑" w:hint="eastAsia"/>
          <w:lang w:eastAsia="zh-CN"/>
        </w:rPr>
        <w:t>搜索能力将集成客户搜索和地图搜索</w:t>
      </w:r>
    </w:p>
    <w:p w14:paraId="6B38E43B" w14:textId="65470749" w:rsidR="006E07D7" w:rsidRPr="006E07D7" w:rsidRDefault="006E07D7" w:rsidP="0081125C">
      <w:pPr>
        <w:pStyle w:val="ListParagraph"/>
        <w:numPr>
          <w:ilvl w:val="0"/>
          <w:numId w:val="178"/>
        </w:numPr>
        <w:ind w:leftChars="10" w:left="440" w:firstLineChars="0"/>
        <w:rPr>
          <w:rFonts w:ascii="微软雅黑" w:eastAsia="微软雅黑" w:hAnsi="微软雅黑"/>
          <w:sz w:val="20"/>
          <w:szCs w:val="20"/>
        </w:rPr>
      </w:pPr>
      <w:r w:rsidRPr="006E07D7">
        <w:rPr>
          <w:rFonts w:ascii="微软雅黑" w:eastAsia="微软雅黑" w:hAnsi="微软雅黑" w:hint="eastAsia"/>
          <w:sz w:val="20"/>
          <w:szCs w:val="20"/>
        </w:rPr>
        <w:t>客户搜索字段覆盖【</w:t>
      </w:r>
      <w:r w:rsidR="004C42BB">
        <w:rPr>
          <w:rFonts w:ascii="微软雅黑" w:eastAsia="微软雅黑" w:hAnsi="微软雅黑" w:hint="eastAsia"/>
          <w:sz w:val="20"/>
          <w:szCs w:val="20"/>
        </w:rPr>
        <w:t>客户</w:t>
      </w:r>
      <w:r w:rsidRPr="006E07D7">
        <w:rPr>
          <w:rFonts w:ascii="微软雅黑" w:eastAsia="微软雅黑" w:hAnsi="微软雅黑" w:hint="eastAsia"/>
          <w:sz w:val="20"/>
          <w:szCs w:val="20"/>
        </w:rPr>
        <w:t>姓名】&amp;【</w:t>
      </w:r>
      <w:r w:rsidR="004C42BB">
        <w:rPr>
          <w:rFonts w:ascii="微软雅黑" w:eastAsia="微软雅黑" w:hAnsi="微软雅黑" w:hint="eastAsia"/>
          <w:sz w:val="20"/>
          <w:szCs w:val="20"/>
        </w:rPr>
        <w:t>客户</w:t>
      </w:r>
      <w:r w:rsidRPr="006E07D7">
        <w:rPr>
          <w:rFonts w:ascii="微软雅黑" w:eastAsia="微软雅黑" w:hAnsi="微软雅黑" w:hint="eastAsia"/>
          <w:sz w:val="20"/>
          <w:szCs w:val="20"/>
        </w:rPr>
        <w:t>地址】的模糊查询</w:t>
      </w:r>
      <w:r w:rsidR="00964A01">
        <w:rPr>
          <w:rFonts w:ascii="微软雅黑" w:eastAsia="微软雅黑" w:hAnsi="微软雅黑" w:hint="eastAsia"/>
          <w:sz w:val="20"/>
          <w:szCs w:val="20"/>
        </w:rPr>
        <w:t>，查询不限定城市</w:t>
      </w:r>
      <w:r w:rsidR="001A2094">
        <w:rPr>
          <w:rFonts w:ascii="微软雅黑" w:eastAsia="微软雅黑" w:hAnsi="微软雅黑" w:hint="eastAsia"/>
          <w:sz w:val="20"/>
          <w:szCs w:val="20"/>
        </w:rPr>
        <w:t>。</w:t>
      </w:r>
      <w:r w:rsidR="004C42BB">
        <w:rPr>
          <w:rFonts w:ascii="微软雅黑" w:eastAsia="微软雅黑" w:hAnsi="微软雅黑" w:hint="eastAsia"/>
          <w:sz w:val="20"/>
          <w:szCs w:val="20"/>
        </w:rPr>
        <w:t>地址</w:t>
      </w:r>
      <w:r w:rsidR="00E42675">
        <w:rPr>
          <w:rFonts w:ascii="微软雅黑" w:eastAsia="微软雅黑" w:hAnsi="微软雅黑" w:hint="eastAsia"/>
          <w:sz w:val="20"/>
          <w:szCs w:val="20"/>
        </w:rPr>
        <w:t>支持搜索非常用地址，即全量地址。</w:t>
      </w:r>
      <w:r w:rsidR="004C42BB">
        <w:rPr>
          <w:rFonts w:ascii="微软雅黑" w:eastAsia="微软雅黑" w:hAnsi="微软雅黑" w:hint="eastAsia"/>
          <w:sz w:val="20"/>
          <w:szCs w:val="20"/>
        </w:rPr>
        <w:t>搜索后，左侧客户列表和右侧地图同时出现对应符合条件的搜索结果。</w:t>
      </w:r>
    </w:p>
    <w:p w14:paraId="00988D5E" w14:textId="77777777" w:rsidR="006E07D7" w:rsidRPr="006E07D7" w:rsidRDefault="006E07D7" w:rsidP="0081125C">
      <w:pPr>
        <w:pStyle w:val="ListParagraph"/>
        <w:numPr>
          <w:ilvl w:val="0"/>
          <w:numId w:val="178"/>
        </w:numPr>
        <w:ind w:leftChars="10" w:left="440" w:firstLineChars="0"/>
        <w:rPr>
          <w:rFonts w:ascii="微软雅黑" w:eastAsia="微软雅黑" w:hAnsi="微软雅黑"/>
          <w:sz w:val="20"/>
          <w:szCs w:val="20"/>
        </w:rPr>
      </w:pPr>
      <w:r w:rsidRPr="006E07D7">
        <w:rPr>
          <w:rFonts w:ascii="微软雅黑" w:eastAsia="微软雅黑" w:hAnsi="微软雅黑" w:hint="eastAsia"/>
          <w:sz w:val="20"/>
          <w:szCs w:val="20"/>
        </w:rPr>
        <w:t>地图搜索的含义是，在地址搜索时，对应地图上的地址结果（具体效果以奥美U</w:t>
      </w:r>
      <w:r w:rsidRPr="006E07D7">
        <w:rPr>
          <w:rFonts w:ascii="微软雅黑" w:eastAsia="微软雅黑" w:hAnsi="微软雅黑"/>
          <w:sz w:val="20"/>
          <w:szCs w:val="20"/>
        </w:rPr>
        <w:t>I</w:t>
      </w:r>
      <w:r w:rsidRPr="006E07D7">
        <w:rPr>
          <w:rFonts w:ascii="微软雅黑" w:eastAsia="微软雅黑" w:hAnsi="微软雅黑" w:hint="eastAsia"/>
          <w:sz w:val="20"/>
          <w:szCs w:val="20"/>
        </w:rPr>
        <w:t>为准）</w:t>
      </w:r>
    </w:p>
    <w:p w14:paraId="3AEB6AE6" w14:textId="3DD5B756" w:rsidR="006E07D7" w:rsidRDefault="006E07D7" w:rsidP="0081125C">
      <w:pPr>
        <w:pStyle w:val="ListParagraph"/>
        <w:ind w:leftChars="220" w:left="440" w:firstLineChars="0" w:firstLine="0"/>
        <w:rPr>
          <w:rFonts w:ascii="微软雅黑" w:eastAsia="微软雅黑" w:hAnsi="微软雅黑"/>
          <w:sz w:val="20"/>
          <w:szCs w:val="20"/>
        </w:rPr>
      </w:pPr>
      <w:r w:rsidRPr="006E07D7">
        <w:rPr>
          <w:rFonts w:ascii="微软雅黑" w:eastAsia="微软雅黑" w:hAnsi="微软雅黑" w:hint="eastAsia"/>
          <w:sz w:val="20"/>
          <w:szCs w:val="20"/>
        </w:rPr>
        <w:t>举例，搜上海幸福路，客户列表区将展示地址包含幸福路的客户；地图区将执行锚点到幸福路（类似在百度地图输入幸福路搜索）</w:t>
      </w:r>
      <w:r w:rsidR="00E42675">
        <w:rPr>
          <w:rFonts w:ascii="微软雅黑" w:eastAsia="微软雅黑" w:hAnsi="微软雅黑" w:hint="eastAsia"/>
          <w:sz w:val="20"/>
          <w:szCs w:val="20"/>
        </w:rPr>
        <w:t>。</w:t>
      </w:r>
    </w:p>
    <w:p w14:paraId="160C5331" w14:textId="46C44F40" w:rsidR="00E42675" w:rsidRDefault="00A27B3F" w:rsidP="0081125C">
      <w:pPr>
        <w:pStyle w:val="ListParagraph"/>
        <w:numPr>
          <w:ilvl w:val="0"/>
          <w:numId w:val="178"/>
        </w:numPr>
        <w:ind w:leftChars="10" w:left="440" w:firstLineChars="0"/>
        <w:rPr>
          <w:rFonts w:ascii="微软雅黑" w:eastAsia="微软雅黑" w:hAnsi="微软雅黑"/>
          <w:sz w:val="20"/>
          <w:szCs w:val="20"/>
        </w:rPr>
      </w:pPr>
      <w:r w:rsidRPr="00A27B3F">
        <w:rPr>
          <w:rFonts w:ascii="微软雅黑" w:eastAsia="微软雅黑" w:hAnsi="微软雅黑"/>
          <w:sz w:val="20"/>
          <w:szCs w:val="20"/>
        </w:rPr>
        <w:t>如果在地图上搜索地名</w:t>
      </w:r>
      <w:r w:rsidR="00A65F10">
        <w:rPr>
          <w:rFonts w:ascii="微软雅黑" w:eastAsia="微软雅黑" w:hAnsi="微软雅黑" w:hint="eastAsia"/>
          <w:sz w:val="20"/>
          <w:szCs w:val="20"/>
        </w:rPr>
        <w:t>（</w:t>
      </w:r>
      <w:r w:rsidR="00A65F10" w:rsidRPr="009445ED">
        <w:rPr>
          <w:rFonts w:ascii="微软雅黑" w:eastAsia="微软雅黑" w:hAnsi="微软雅黑" w:hint="eastAsia"/>
          <w:sz w:val="20"/>
          <w:szCs w:val="20"/>
        </w:rPr>
        <w:t>搜索结果列中先选定某各具体地址</w:t>
      </w:r>
      <w:r w:rsidR="009445ED" w:rsidRPr="009445ED">
        <w:rPr>
          <w:rFonts w:ascii="微软雅黑" w:eastAsia="微软雅黑" w:hAnsi="微软雅黑" w:hint="eastAsia"/>
          <w:sz w:val="20"/>
          <w:szCs w:val="20"/>
        </w:rPr>
        <w:t>）</w:t>
      </w:r>
      <w:r w:rsidRPr="00A27B3F">
        <w:rPr>
          <w:rFonts w:ascii="微软雅黑" w:eastAsia="微软雅黑" w:hAnsi="微软雅黑"/>
          <w:sz w:val="20"/>
          <w:szCs w:val="20"/>
        </w:rPr>
        <w:t>，则标识出此地点，且以此地点为中</w:t>
      </w:r>
      <w:r>
        <w:rPr>
          <w:rFonts w:ascii="微软雅黑" w:eastAsia="微软雅黑" w:hAnsi="微软雅黑" w:hint="eastAsia"/>
          <w:sz w:val="20"/>
          <w:szCs w:val="20"/>
        </w:rPr>
        <w:t>心</w:t>
      </w:r>
      <w:r w:rsidRPr="00A27B3F">
        <w:rPr>
          <w:rFonts w:ascii="微软雅黑" w:eastAsia="微软雅黑" w:hAnsi="微软雅黑" w:hint="eastAsia"/>
          <w:sz w:val="20"/>
          <w:szCs w:val="20"/>
        </w:rPr>
        <w:t>的</w:t>
      </w:r>
      <w:r w:rsidRPr="00A27B3F">
        <w:rPr>
          <w:rFonts w:ascii="微软雅黑" w:eastAsia="微软雅黑" w:hAnsi="微软雅黑"/>
          <w:sz w:val="20"/>
          <w:szCs w:val="20"/>
        </w:rPr>
        <w:t>5km范围的所有客户。可通过拖拽、放</w:t>
      </w:r>
      <w:r>
        <w:rPr>
          <w:rFonts w:ascii="微软雅黑" w:eastAsia="微软雅黑" w:hAnsi="微软雅黑" w:hint="eastAsia"/>
          <w:sz w:val="20"/>
          <w:szCs w:val="20"/>
        </w:rPr>
        <w:t>大</w:t>
      </w:r>
      <w:r w:rsidRPr="00A27B3F">
        <w:rPr>
          <w:rFonts w:ascii="微软雅黑" w:eastAsia="微软雅黑" w:hAnsi="微软雅黑" w:hint="eastAsia"/>
          <w:sz w:val="20"/>
          <w:szCs w:val="20"/>
        </w:rPr>
        <w:t>缩</w:t>
      </w:r>
      <w:r>
        <w:rPr>
          <w:rFonts w:ascii="微软雅黑" w:eastAsia="微软雅黑" w:hAnsi="微软雅黑" w:hint="eastAsia"/>
          <w:sz w:val="20"/>
          <w:szCs w:val="20"/>
        </w:rPr>
        <w:t>小</w:t>
      </w:r>
      <w:r w:rsidRPr="00A27B3F">
        <w:rPr>
          <w:rFonts w:ascii="微软雅黑" w:eastAsia="微软雅黑" w:hAnsi="微软雅黑" w:hint="eastAsia"/>
          <w:sz w:val="20"/>
          <w:szCs w:val="20"/>
        </w:rPr>
        <w:t>地图来锁定</w:t>
      </w:r>
      <w:r>
        <w:rPr>
          <w:rFonts w:ascii="微软雅黑" w:eastAsia="微软雅黑" w:hAnsi="微软雅黑" w:hint="eastAsia"/>
          <w:sz w:val="20"/>
          <w:szCs w:val="20"/>
        </w:rPr>
        <w:t>目</w:t>
      </w:r>
      <w:r w:rsidRPr="00A27B3F">
        <w:rPr>
          <w:rFonts w:ascii="微软雅黑" w:eastAsia="微软雅黑" w:hAnsi="微软雅黑" w:hint="eastAsia"/>
          <w:sz w:val="20"/>
          <w:szCs w:val="20"/>
        </w:rPr>
        <w:t>标。</w:t>
      </w:r>
      <w:r w:rsidRPr="00A27B3F">
        <w:rPr>
          <w:rFonts w:ascii="微软雅黑" w:eastAsia="微软雅黑" w:hAnsi="微软雅黑"/>
          <w:sz w:val="20"/>
          <w:szCs w:val="20"/>
        </w:rPr>
        <w:t>如果当前</w:t>
      </w:r>
      <w:r w:rsidR="00BB4C32">
        <w:rPr>
          <w:rFonts w:ascii="微软雅黑" w:eastAsia="微软雅黑" w:hAnsi="微软雅黑" w:hint="eastAsia"/>
          <w:sz w:val="20"/>
          <w:szCs w:val="20"/>
        </w:rPr>
        <w:t>用</w:t>
      </w:r>
      <w:r w:rsidRPr="00A27B3F">
        <w:rPr>
          <w:rFonts w:ascii="微软雅黑" w:eastAsia="微软雅黑" w:hAnsi="微软雅黑" w:hint="eastAsia"/>
          <w:sz w:val="20"/>
          <w:szCs w:val="20"/>
        </w:rPr>
        <w:t>户此时也在此区域内，则同屏显示我的位置</w:t>
      </w:r>
      <w:r>
        <w:rPr>
          <w:rFonts w:ascii="微软雅黑" w:eastAsia="微软雅黑" w:hAnsi="微软雅黑" w:hint="eastAsia"/>
          <w:sz w:val="20"/>
          <w:szCs w:val="20"/>
        </w:rPr>
        <w:t>，</w:t>
      </w:r>
      <w:r w:rsidRPr="00A27B3F">
        <w:rPr>
          <w:rFonts w:ascii="微软雅黑" w:eastAsia="微软雅黑" w:hAnsi="微软雅黑" w:hint="eastAsia"/>
          <w:sz w:val="20"/>
          <w:szCs w:val="20"/>
        </w:rPr>
        <w:t>如果不是则不显示我的位置。</w:t>
      </w:r>
    </w:p>
    <w:p w14:paraId="06BE49A3" w14:textId="654382AE" w:rsidR="00A27B3F" w:rsidRPr="00A27B3F" w:rsidRDefault="00A27B3F" w:rsidP="0081125C">
      <w:pPr>
        <w:pStyle w:val="ListParagraph"/>
        <w:numPr>
          <w:ilvl w:val="0"/>
          <w:numId w:val="178"/>
        </w:numPr>
        <w:ind w:leftChars="10" w:left="440" w:firstLineChars="0"/>
        <w:rPr>
          <w:rFonts w:ascii="微软雅黑" w:eastAsia="微软雅黑" w:hAnsi="微软雅黑"/>
          <w:sz w:val="20"/>
          <w:szCs w:val="20"/>
        </w:rPr>
      </w:pPr>
      <w:r w:rsidRPr="00A27B3F">
        <w:rPr>
          <w:rFonts w:ascii="微软雅黑" w:eastAsia="微软雅黑" w:hAnsi="微软雅黑" w:hint="eastAsia"/>
          <w:sz w:val="20"/>
          <w:szCs w:val="20"/>
        </w:rPr>
        <w:t>如果在地图上搜索地名、商圈等，搜索结果为多个</w:t>
      </w:r>
      <w:r w:rsidR="00A65F10">
        <w:rPr>
          <w:rFonts w:ascii="微软雅黑" w:eastAsia="微软雅黑" w:hAnsi="微软雅黑" w:hint="eastAsia"/>
          <w:sz w:val="20"/>
          <w:szCs w:val="20"/>
        </w:rPr>
        <w:t>时，点搜索按钮（按钮以奥美设计U</w:t>
      </w:r>
      <w:r w:rsidR="00A65F10">
        <w:rPr>
          <w:rFonts w:ascii="微软雅黑" w:eastAsia="微软雅黑" w:hAnsi="微软雅黑"/>
          <w:sz w:val="20"/>
          <w:szCs w:val="20"/>
        </w:rPr>
        <w:t>I</w:t>
      </w:r>
      <w:r w:rsidR="00A65F10">
        <w:rPr>
          <w:rFonts w:ascii="微软雅黑" w:eastAsia="微软雅黑" w:hAnsi="微软雅黑" w:hint="eastAsia"/>
          <w:sz w:val="20"/>
          <w:szCs w:val="20"/>
        </w:rPr>
        <w:t>为准）</w:t>
      </w:r>
      <w:r w:rsidRPr="00A27B3F">
        <w:rPr>
          <w:rFonts w:ascii="微软雅黑" w:eastAsia="微软雅黑" w:hAnsi="微软雅黑" w:hint="eastAsia"/>
          <w:sz w:val="20"/>
          <w:szCs w:val="20"/>
        </w:rPr>
        <w:t>，</w:t>
      </w:r>
      <w:r w:rsidR="00A65F10">
        <w:rPr>
          <w:rFonts w:ascii="微软雅黑" w:eastAsia="微软雅黑" w:hAnsi="微软雅黑" w:hint="eastAsia"/>
          <w:sz w:val="20"/>
          <w:szCs w:val="20"/>
        </w:rPr>
        <w:t>则在地图上</w:t>
      </w:r>
      <w:r w:rsidR="00A65F10" w:rsidRPr="00A65F10">
        <w:rPr>
          <w:rFonts w:ascii="微软雅黑" w:eastAsia="微软雅黑" w:hAnsi="微软雅黑" w:hint="eastAsia"/>
          <w:sz w:val="20"/>
          <w:szCs w:val="20"/>
        </w:rPr>
        <w:t>默认展示第一页的搜索结果</w:t>
      </w:r>
      <w:r w:rsidR="00A65F10">
        <w:rPr>
          <w:rFonts w:ascii="微软雅黑" w:eastAsia="微软雅黑" w:hAnsi="微软雅黑" w:hint="eastAsia"/>
          <w:sz w:val="20"/>
          <w:szCs w:val="20"/>
        </w:rPr>
        <w:t>，并</w:t>
      </w:r>
      <w:r w:rsidRPr="00A27B3F">
        <w:rPr>
          <w:rFonts w:ascii="微软雅黑" w:eastAsia="微软雅黑" w:hAnsi="微软雅黑" w:hint="eastAsia"/>
          <w:sz w:val="20"/>
          <w:szCs w:val="20"/>
        </w:rPr>
        <w:t>标识出以我为中心的全城范围的标点。可通过拖拽、放大缩小地图来锁定目标地点。</w:t>
      </w:r>
      <w:r w:rsidRPr="00A27B3F">
        <w:rPr>
          <w:rFonts w:ascii="微软雅黑" w:eastAsia="微软雅黑" w:hAnsi="微软雅黑" w:hint="eastAsia"/>
        </w:rPr>
        <w:t>点击其中一个目标地点后，则地图以此地点为中心，标识出5km范</w:t>
      </w:r>
      <w:r w:rsidRPr="00A27B3F">
        <w:rPr>
          <w:rFonts w:ascii="微软雅黑" w:eastAsia="微软雅黑" w:hAnsi="微软雅黑" w:hint="eastAsia"/>
        </w:rPr>
        <w:lastRenderedPageBreak/>
        <w:t>围内的客户标点。</w:t>
      </w:r>
    </w:p>
    <w:p w14:paraId="51296A29" w14:textId="61AC108A" w:rsidR="00F935AC" w:rsidRDefault="00F935AC" w:rsidP="00F935AC">
      <w:pPr>
        <w:pStyle w:val="ListParagraph"/>
        <w:numPr>
          <w:ilvl w:val="0"/>
          <w:numId w:val="178"/>
        </w:numPr>
        <w:ind w:leftChars="10" w:left="440" w:firstLineChars="0"/>
        <w:rPr>
          <w:rFonts w:ascii="微软雅黑" w:eastAsia="微软雅黑" w:hAnsi="微软雅黑"/>
          <w:sz w:val="20"/>
          <w:szCs w:val="20"/>
        </w:rPr>
      </w:pPr>
      <w:r>
        <w:rPr>
          <w:rFonts w:ascii="微软雅黑" w:eastAsia="微软雅黑" w:hAnsi="微软雅黑" w:hint="eastAsia"/>
          <w:sz w:val="20"/>
          <w:szCs w:val="20"/>
        </w:rPr>
        <w:t>地图标识</w:t>
      </w:r>
    </w:p>
    <w:p w14:paraId="13010F01" w14:textId="210371F9" w:rsidR="00F935AC" w:rsidRDefault="00F935AC" w:rsidP="00CB6AE1">
      <w:pPr>
        <w:pStyle w:val="ListParagraph"/>
        <w:numPr>
          <w:ilvl w:val="0"/>
          <w:numId w:val="188"/>
        </w:numPr>
        <w:ind w:firstLineChars="0"/>
        <w:rPr>
          <w:rFonts w:ascii="微软雅黑" w:eastAsia="微软雅黑" w:hAnsi="微软雅黑"/>
          <w:sz w:val="20"/>
          <w:szCs w:val="20"/>
        </w:rPr>
      </w:pPr>
      <w:r w:rsidRPr="00F935AC">
        <w:rPr>
          <w:rFonts w:ascii="微软雅黑" w:eastAsia="微软雅黑" w:hAnsi="微软雅黑" w:hint="eastAsia"/>
          <w:sz w:val="20"/>
          <w:szCs w:val="20"/>
        </w:rPr>
        <w:t>小蓝点代表当前营销员自己</w:t>
      </w:r>
    </w:p>
    <w:p w14:paraId="1C383041" w14:textId="331BA026" w:rsidR="00F935AC" w:rsidRDefault="00F935AC" w:rsidP="00CB6AE1">
      <w:pPr>
        <w:pStyle w:val="ListParagraph"/>
        <w:numPr>
          <w:ilvl w:val="0"/>
          <w:numId w:val="188"/>
        </w:numPr>
        <w:ind w:firstLineChars="0"/>
        <w:rPr>
          <w:rFonts w:ascii="微软雅黑" w:eastAsia="微软雅黑" w:hAnsi="微软雅黑"/>
          <w:sz w:val="20"/>
          <w:szCs w:val="20"/>
        </w:rPr>
      </w:pPr>
      <w:r w:rsidRPr="00F935AC">
        <w:rPr>
          <w:rFonts w:ascii="微软雅黑" w:eastAsia="微软雅黑" w:hAnsi="微软雅黑" w:hint="eastAsia"/>
          <w:sz w:val="20"/>
          <w:szCs w:val="20"/>
        </w:rPr>
        <w:t>小红点代表附近满足条件的客户</w:t>
      </w:r>
    </w:p>
    <w:p w14:paraId="45DBABDE" w14:textId="24B8A1C4" w:rsidR="00F935AC" w:rsidRDefault="00F935AC" w:rsidP="00CB6AE1">
      <w:pPr>
        <w:pStyle w:val="ListParagraph"/>
        <w:numPr>
          <w:ilvl w:val="0"/>
          <w:numId w:val="188"/>
        </w:numPr>
        <w:ind w:firstLineChars="0"/>
        <w:rPr>
          <w:rFonts w:ascii="微软雅黑" w:eastAsia="微软雅黑" w:hAnsi="微软雅黑"/>
          <w:sz w:val="20"/>
          <w:szCs w:val="20"/>
        </w:rPr>
      </w:pPr>
      <w:r w:rsidRPr="00A27B3F">
        <w:rPr>
          <w:rFonts w:ascii="微软雅黑" w:eastAsia="微软雅黑" w:hAnsi="微软雅黑" w:hint="eastAsia"/>
          <w:sz w:val="20"/>
          <w:szCs w:val="20"/>
        </w:rPr>
        <w:t>所有地图上的商场、医院等标点调取高德地图现有的。</w:t>
      </w:r>
    </w:p>
    <w:p w14:paraId="5A229838" w14:textId="77777777" w:rsidR="00F935AC" w:rsidRPr="00A27B3F" w:rsidRDefault="00F935AC" w:rsidP="0081125C">
      <w:pPr>
        <w:pStyle w:val="ListParagraph"/>
        <w:ind w:leftChars="220" w:left="440" w:firstLineChars="0" w:firstLine="0"/>
        <w:rPr>
          <w:rFonts w:ascii="微软雅黑" w:eastAsia="微软雅黑" w:hAnsi="微软雅黑"/>
          <w:sz w:val="20"/>
          <w:szCs w:val="20"/>
        </w:rPr>
      </w:pPr>
    </w:p>
    <w:p w14:paraId="76BBC85A" w14:textId="54F06E14" w:rsidR="00A27B3F" w:rsidRPr="00A27B3F" w:rsidRDefault="009A0123" w:rsidP="009A0123">
      <w:pPr>
        <w:rPr>
          <w:rFonts w:ascii="微软雅黑" w:eastAsia="微软雅黑" w:hAnsi="微软雅黑"/>
        </w:rPr>
      </w:pPr>
      <w:r w:rsidRPr="009A0123">
        <w:rPr>
          <w:rFonts w:ascii="微软雅黑" w:eastAsia="微软雅黑" w:hAnsi="微软雅黑"/>
          <w:noProof/>
        </w:rPr>
        <w:drawing>
          <wp:inline distT="0" distB="0" distL="0" distR="0" wp14:anchorId="26BBCA29" wp14:editId="1364BA64">
            <wp:extent cx="5732145" cy="3825240"/>
            <wp:effectExtent l="0" t="0" r="190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2145" cy="3825240"/>
                    </a:xfrm>
                    <a:prstGeom prst="rect">
                      <a:avLst/>
                    </a:prstGeom>
                  </pic:spPr>
                </pic:pic>
              </a:graphicData>
            </a:graphic>
          </wp:inline>
        </w:drawing>
      </w:r>
    </w:p>
    <w:p w14:paraId="271A1EFC" w14:textId="77777777" w:rsidR="006E07D7" w:rsidRPr="00E42675" w:rsidRDefault="006E07D7" w:rsidP="006E07D7">
      <w:pPr>
        <w:pStyle w:val="ListParagraph"/>
        <w:ind w:left="420" w:firstLineChars="0" w:firstLine="0"/>
        <w:rPr>
          <w:rFonts w:ascii="微软雅黑" w:eastAsia="微软雅黑" w:hAnsi="微软雅黑"/>
          <w:sz w:val="20"/>
          <w:szCs w:val="20"/>
        </w:rPr>
      </w:pPr>
    </w:p>
    <w:p w14:paraId="30238363" w14:textId="77777777" w:rsidR="006E07D7" w:rsidRPr="00FC44CC" w:rsidRDefault="006E07D7" w:rsidP="00FC44CC">
      <w:pPr>
        <w:pStyle w:val="Heading4"/>
        <w:spacing w:before="120" w:after="120"/>
        <w:rPr>
          <w:rFonts w:ascii="微软雅黑" w:eastAsia="微软雅黑" w:hAnsi="微软雅黑"/>
          <w:i w:val="0"/>
          <w:iCs/>
        </w:rPr>
      </w:pPr>
      <w:r w:rsidRPr="00FC44CC">
        <w:rPr>
          <w:rFonts w:ascii="微软雅黑" w:eastAsia="微软雅黑" w:hAnsi="微软雅黑" w:hint="eastAsia"/>
          <w:i w:val="0"/>
          <w:iCs/>
        </w:rPr>
        <w:t>筛选</w:t>
      </w:r>
    </w:p>
    <w:p w14:paraId="5D743EA3" w14:textId="115F7E03" w:rsidR="006E07D7" w:rsidRPr="006E07D7" w:rsidRDefault="006E07D7" w:rsidP="00EE4099">
      <w:pPr>
        <w:pStyle w:val="ListParagraph"/>
        <w:numPr>
          <w:ilvl w:val="0"/>
          <w:numId w:val="178"/>
        </w:numPr>
        <w:ind w:leftChars="10" w:left="440" w:firstLineChars="0"/>
        <w:rPr>
          <w:rFonts w:ascii="微软雅黑" w:eastAsia="微软雅黑" w:hAnsi="微软雅黑"/>
          <w:sz w:val="20"/>
          <w:szCs w:val="20"/>
        </w:rPr>
      </w:pPr>
      <w:r w:rsidRPr="006E07D7">
        <w:rPr>
          <w:rFonts w:ascii="微软雅黑" w:eastAsia="微软雅黑" w:hAnsi="微软雅黑" w:hint="eastAsia"/>
          <w:sz w:val="20"/>
          <w:szCs w:val="20"/>
        </w:rPr>
        <w:t>快捷筛选项：【</w:t>
      </w:r>
      <w:r w:rsidR="002D387F">
        <w:rPr>
          <w:rFonts w:ascii="微软雅黑" w:eastAsia="微软雅黑" w:hAnsi="微软雅黑" w:hint="eastAsia"/>
          <w:sz w:val="20"/>
          <w:szCs w:val="20"/>
        </w:rPr>
        <w:t>已</w:t>
      </w:r>
      <w:r w:rsidRPr="006E07D7">
        <w:rPr>
          <w:rFonts w:ascii="微软雅黑" w:eastAsia="微软雅黑" w:hAnsi="微软雅黑" w:hint="eastAsia"/>
          <w:sz w:val="20"/>
          <w:szCs w:val="20"/>
        </w:rPr>
        <w:t>成交】</w:t>
      </w:r>
      <w:r w:rsidR="0081125C">
        <w:rPr>
          <w:rFonts w:ascii="微软雅黑" w:eastAsia="微软雅黑" w:hAnsi="微软雅黑" w:hint="eastAsia"/>
          <w:sz w:val="20"/>
          <w:szCs w:val="20"/>
        </w:rPr>
        <w:t>【未成交】</w:t>
      </w:r>
      <w:r w:rsidRPr="006E07D7">
        <w:rPr>
          <w:rFonts w:ascii="微软雅黑" w:eastAsia="微软雅黑" w:hAnsi="微软雅黑" w:hint="eastAsia"/>
          <w:sz w:val="20"/>
          <w:szCs w:val="20"/>
        </w:rPr>
        <w:t>【月重点客户】</w:t>
      </w:r>
    </w:p>
    <w:p w14:paraId="741D2488" w14:textId="77777777" w:rsidR="006E07D7" w:rsidRPr="006E07D7" w:rsidRDefault="006E07D7" w:rsidP="00EE4099">
      <w:pPr>
        <w:pStyle w:val="ListParagraph"/>
        <w:numPr>
          <w:ilvl w:val="0"/>
          <w:numId w:val="178"/>
        </w:numPr>
        <w:ind w:leftChars="10" w:left="440" w:firstLineChars="0"/>
        <w:rPr>
          <w:rFonts w:ascii="微软雅黑" w:eastAsia="微软雅黑" w:hAnsi="微软雅黑"/>
          <w:sz w:val="20"/>
          <w:szCs w:val="20"/>
        </w:rPr>
      </w:pPr>
      <w:r w:rsidRPr="006E07D7">
        <w:rPr>
          <w:rFonts w:ascii="微软雅黑" w:eastAsia="微软雅黑" w:hAnsi="微软雅黑" w:hint="eastAsia"/>
          <w:sz w:val="20"/>
          <w:szCs w:val="20"/>
        </w:rPr>
        <w:t>公用筛选项：调用通讯录公用大筛选组件，字段等均一致。</w:t>
      </w:r>
    </w:p>
    <w:p w14:paraId="4D56D86F" w14:textId="52AFAB7F" w:rsidR="006E07D7" w:rsidRDefault="006E07D7" w:rsidP="00821BBF">
      <w:pPr>
        <w:rPr>
          <w:rFonts w:ascii="微软雅黑" w:eastAsia="微软雅黑" w:hAnsi="微软雅黑"/>
          <w:lang w:eastAsia="zh-CN"/>
        </w:rPr>
      </w:pPr>
    </w:p>
    <w:p w14:paraId="385306AC" w14:textId="31EC4EDA" w:rsidR="0081125C" w:rsidRDefault="002D387F" w:rsidP="0081125C">
      <w:pPr>
        <w:ind w:leftChars="100" w:left="200"/>
        <w:rPr>
          <w:rFonts w:ascii="微软雅黑" w:eastAsia="微软雅黑" w:hAnsi="微软雅黑"/>
          <w:lang w:eastAsia="zh-CN"/>
        </w:rPr>
      </w:pPr>
      <w:r w:rsidRPr="002D387F">
        <w:rPr>
          <w:rFonts w:ascii="微软雅黑" w:eastAsia="微软雅黑" w:hAnsi="微软雅黑"/>
          <w:noProof/>
          <w:lang w:eastAsia="zh-CN"/>
        </w:rPr>
        <w:lastRenderedPageBreak/>
        <w:drawing>
          <wp:inline distT="0" distB="0" distL="0" distR="0" wp14:anchorId="5199D20B" wp14:editId="484BCBC4">
            <wp:extent cx="5732145" cy="3979545"/>
            <wp:effectExtent l="0" t="0" r="1905"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2145" cy="3979545"/>
                    </a:xfrm>
                    <a:prstGeom prst="rect">
                      <a:avLst/>
                    </a:prstGeom>
                  </pic:spPr>
                </pic:pic>
              </a:graphicData>
            </a:graphic>
          </wp:inline>
        </w:drawing>
      </w:r>
    </w:p>
    <w:p w14:paraId="5147ECA0" w14:textId="7614F767" w:rsidR="0081125C" w:rsidRDefault="0081125C" w:rsidP="0081125C">
      <w:pPr>
        <w:ind w:leftChars="100" w:left="200"/>
        <w:rPr>
          <w:rFonts w:ascii="微软雅黑" w:eastAsia="微软雅黑" w:hAnsi="微软雅黑"/>
          <w:lang w:eastAsia="zh-CN"/>
        </w:rPr>
      </w:pPr>
    </w:p>
    <w:p w14:paraId="1D642647" w14:textId="77777777" w:rsidR="0010559A" w:rsidRPr="0081125C" w:rsidRDefault="0010559A" w:rsidP="0081125C">
      <w:pPr>
        <w:ind w:leftChars="100" w:left="200"/>
        <w:rPr>
          <w:rFonts w:ascii="微软雅黑" w:eastAsia="微软雅黑" w:hAnsi="微软雅黑"/>
          <w:lang w:eastAsia="zh-CN"/>
        </w:rPr>
      </w:pPr>
    </w:p>
    <w:p w14:paraId="3D2BEB91" w14:textId="77777777" w:rsidR="006E07D7" w:rsidRPr="006E07D7" w:rsidRDefault="006E07D7" w:rsidP="006E07D7">
      <w:pPr>
        <w:pStyle w:val="Heading3"/>
        <w:spacing w:before="120" w:after="120"/>
        <w:rPr>
          <w:rFonts w:ascii="微软雅黑" w:eastAsia="微软雅黑" w:hAnsi="微软雅黑"/>
        </w:rPr>
      </w:pPr>
      <w:bookmarkStart w:id="270" w:name="_Toc104064293"/>
      <w:bookmarkStart w:id="271" w:name="_Toc111473606"/>
      <w:r w:rsidRPr="006E07D7">
        <w:rPr>
          <w:rFonts w:ascii="微软雅黑" w:eastAsia="微软雅黑" w:hAnsi="微软雅黑" w:hint="eastAsia"/>
        </w:rPr>
        <w:t>地图功能</w:t>
      </w:r>
      <w:bookmarkEnd w:id="270"/>
      <w:bookmarkEnd w:id="271"/>
    </w:p>
    <w:p w14:paraId="233AAB62" w14:textId="01270D65" w:rsidR="006E07D7" w:rsidRPr="00A91C21" w:rsidRDefault="006E07D7" w:rsidP="00A91C21">
      <w:pPr>
        <w:pStyle w:val="ListParagraph"/>
        <w:numPr>
          <w:ilvl w:val="0"/>
          <w:numId w:val="178"/>
        </w:numPr>
        <w:ind w:leftChars="10" w:left="440" w:firstLineChars="0"/>
        <w:rPr>
          <w:rFonts w:ascii="微软雅黑" w:eastAsia="微软雅黑" w:hAnsi="微软雅黑"/>
          <w:sz w:val="20"/>
          <w:szCs w:val="20"/>
        </w:rPr>
      </w:pPr>
      <w:r w:rsidRPr="006E07D7">
        <w:rPr>
          <w:rFonts w:ascii="微软雅黑" w:eastAsia="微软雅黑" w:hAnsi="微软雅黑" w:hint="eastAsia"/>
          <w:sz w:val="20"/>
          <w:szCs w:val="20"/>
        </w:rPr>
        <w:t>查看我附近的客户：</w:t>
      </w:r>
      <w:r w:rsidR="00A91C21" w:rsidRPr="006E07D7">
        <w:rPr>
          <w:rFonts w:ascii="微软雅黑" w:eastAsia="微软雅黑" w:hAnsi="微软雅黑"/>
          <w:sz w:val="20"/>
          <w:szCs w:val="20"/>
        </w:rPr>
        <w:t xml:space="preserve"> </w:t>
      </w:r>
    </w:p>
    <w:p w14:paraId="51ACB6C5" w14:textId="034AAC6A" w:rsidR="00713C9A" w:rsidRPr="00617A8F" w:rsidRDefault="00713C9A" w:rsidP="00CB6AE1">
      <w:pPr>
        <w:pStyle w:val="ListParagraph"/>
        <w:numPr>
          <w:ilvl w:val="0"/>
          <w:numId w:val="189"/>
        </w:numPr>
        <w:ind w:firstLineChars="0"/>
        <w:rPr>
          <w:rFonts w:ascii="微软雅黑" w:eastAsia="微软雅黑" w:hAnsi="微软雅黑"/>
          <w:sz w:val="20"/>
          <w:szCs w:val="20"/>
        </w:rPr>
      </w:pPr>
      <w:r w:rsidRPr="00617A8F">
        <w:rPr>
          <w:rFonts w:ascii="微软雅黑" w:eastAsia="微软雅黑" w:hAnsi="微软雅黑" w:hint="eastAsia"/>
          <w:sz w:val="20"/>
          <w:szCs w:val="20"/>
        </w:rPr>
        <w:t>点击</w:t>
      </w:r>
      <w:r w:rsidR="00387ED7">
        <w:rPr>
          <w:rFonts w:ascii="微软雅黑" w:eastAsia="微软雅黑" w:hAnsi="微软雅黑" w:hint="eastAsia"/>
          <w:sz w:val="20"/>
          <w:szCs w:val="20"/>
        </w:rPr>
        <w:t>【我的位置】</w:t>
      </w:r>
      <w:r w:rsidRPr="00617A8F">
        <w:rPr>
          <w:rFonts w:ascii="微软雅黑" w:eastAsia="微软雅黑" w:hAnsi="微软雅黑" w:hint="eastAsia"/>
          <w:sz w:val="20"/>
          <w:szCs w:val="20"/>
        </w:rPr>
        <w:t>后</w:t>
      </w:r>
      <w:r w:rsidR="0028278D" w:rsidRPr="006E07D7">
        <w:rPr>
          <w:rFonts w:ascii="微软雅黑" w:eastAsia="微软雅黑" w:hAnsi="微软雅黑" w:hint="eastAsia"/>
          <w:sz w:val="20"/>
          <w:szCs w:val="20"/>
        </w:rPr>
        <w:t>调用地图定位能力</w:t>
      </w:r>
      <w:r w:rsidR="0028278D">
        <w:rPr>
          <w:rFonts w:ascii="微软雅黑" w:eastAsia="微软雅黑" w:hAnsi="微软雅黑" w:hint="eastAsia"/>
          <w:sz w:val="20"/>
          <w:szCs w:val="20"/>
        </w:rPr>
        <w:t>，</w:t>
      </w:r>
      <w:r w:rsidR="0028278D" w:rsidRPr="006E07D7">
        <w:rPr>
          <w:rFonts w:ascii="微软雅黑" w:eastAsia="微软雅黑" w:hAnsi="微软雅黑" w:hint="eastAsia"/>
          <w:sz w:val="20"/>
          <w:szCs w:val="20"/>
        </w:rPr>
        <w:t>定位目前设备所在位置</w:t>
      </w:r>
      <w:r w:rsidR="0028278D">
        <w:rPr>
          <w:rFonts w:ascii="微软雅黑" w:eastAsia="微软雅黑" w:hAnsi="微软雅黑" w:hint="eastAsia"/>
          <w:sz w:val="20"/>
          <w:szCs w:val="20"/>
        </w:rPr>
        <w:t>，</w:t>
      </w:r>
      <w:r w:rsidRPr="00617A8F">
        <w:rPr>
          <w:rFonts w:ascii="微软雅黑" w:eastAsia="微软雅黑" w:hAnsi="微软雅黑" w:hint="eastAsia"/>
          <w:sz w:val="20"/>
          <w:szCs w:val="20"/>
        </w:rPr>
        <w:t>并以</w:t>
      </w:r>
      <w:r w:rsidR="0028278D">
        <w:rPr>
          <w:rFonts w:ascii="微软雅黑" w:eastAsia="微软雅黑" w:hAnsi="微软雅黑" w:hint="eastAsia"/>
          <w:sz w:val="20"/>
          <w:szCs w:val="20"/>
        </w:rPr>
        <w:t>此</w:t>
      </w:r>
      <w:r w:rsidRPr="00617A8F">
        <w:rPr>
          <w:rFonts w:ascii="微软雅黑" w:eastAsia="微软雅黑" w:hAnsi="微软雅黑" w:hint="eastAsia"/>
          <w:sz w:val="20"/>
          <w:szCs w:val="20"/>
        </w:rPr>
        <w:t>为中心</w:t>
      </w:r>
      <w:r w:rsidR="0028278D">
        <w:rPr>
          <w:rFonts w:ascii="微软雅黑" w:eastAsia="微软雅黑" w:hAnsi="微软雅黑" w:hint="eastAsia"/>
          <w:sz w:val="20"/>
          <w:szCs w:val="20"/>
        </w:rPr>
        <w:t>，默认展示距离5</w:t>
      </w:r>
      <w:r w:rsidR="0028278D">
        <w:rPr>
          <w:rFonts w:ascii="微软雅黑" w:eastAsia="微软雅黑" w:hAnsi="微软雅黑"/>
          <w:sz w:val="20"/>
          <w:szCs w:val="20"/>
        </w:rPr>
        <w:t>km</w:t>
      </w:r>
      <w:r w:rsidR="0028278D">
        <w:rPr>
          <w:rFonts w:ascii="微软雅黑" w:eastAsia="微软雅黑" w:hAnsi="微软雅黑" w:hint="eastAsia"/>
          <w:sz w:val="20"/>
          <w:szCs w:val="20"/>
        </w:rPr>
        <w:t>范围内的客户地址</w:t>
      </w:r>
      <w:r w:rsidR="00A91C21">
        <w:rPr>
          <w:rFonts w:ascii="微软雅黑" w:eastAsia="微软雅黑" w:hAnsi="微软雅黑" w:hint="eastAsia"/>
          <w:sz w:val="20"/>
          <w:szCs w:val="20"/>
        </w:rPr>
        <w:t>。若</w:t>
      </w:r>
      <w:r w:rsidR="0028278D" w:rsidRPr="0028278D">
        <w:rPr>
          <w:rFonts w:ascii="微软雅黑" w:eastAsia="微软雅黑" w:hAnsi="微软雅黑" w:hint="eastAsia"/>
          <w:sz w:val="20"/>
          <w:szCs w:val="20"/>
        </w:rPr>
        <w:t>同</w:t>
      </w:r>
      <w:r w:rsidR="00A91C21">
        <w:rPr>
          <w:rFonts w:ascii="微软雅黑" w:eastAsia="微软雅黑" w:hAnsi="微软雅黑" w:hint="eastAsia"/>
          <w:sz w:val="20"/>
          <w:szCs w:val="20"/>
        </w:rPr>
        <w:t>一</w:t>
      </w:r>
      <w:r w:rsidR="0028278D" w:rsidRPr="0028278D">
        <w:rPr>
          <w:rFonts w:ascii="微软雅黑" w:eastAsia="微软雅黑" w:hAnsi="微软雅黑" w:hint="eastAsia"/>
          <w:sz w:val="20"/>
          <w:szCs w:val="20"/>
        </w:rPr>
        <w:t>个客户</w:t>
      </w:r>
      <w:r w:rsidR="00A91C21">
        <w:rPr>
          <w:rFonts w:ascii="微软雅黑" w:eastAsia="微软雅黑" w:hAnsi="微软雅黑" w:hint="eastAsia"/>
          <w:sz w:val="20"/>
          <w:szCs w:val="20"/>
        </w:rPr>
        <w:t>存在</w:t>
      </w:r>
      <w:r w:rsidR="0028278D" w:rsidRPr="0028278D">
        <w:rPr>
          <w:rFonts w:ascii="微软雅黑" w:eastAsia="微软雅黑" w:hAnsi="微软雅黑" w:hint="eastAsia"/>
          <w:sz w:val="20"/>
          <w:szCs w:val="20"/>
        </w:rPr>
        <w:t>多个地址的，如果在范围内，都显示出来。</w:t>
      </w:r>
    </w:p>
    <w:p w14:paraId="69EC728A" w14:textId="0CE61E15" w:rsidR="00713C9A" w:rsidRPr="00617A8F" w:rsidRDefault="00713C9A" w:rsidP="00CB6AE1">
      <w:pPr>
        <w:pStyle w:val="ListParagraph"/>
        <w:numPr>
          <w:ilvl w:val="0"/>
          <w:numId w:val="189"/>
        </w:numPr>
        <w:ind w:firstLineChars="0"/>
        <w:rPr>
          <w:rFonts w:ascii="微软雅黑" w:eastAsia="微软雅黑" w:hAnsi="微软雅黑"/>
          <w:sz w:val="20"/>
          <w:szCs w:val="20"/>
        </w:rPr>
      </w:pPr>
      <w:r w:rsidRPr="00617A8F">
        <w:rPr>
          <w:rFonts w:ascii="微软雅黑" w:eastAsia="微软雅黑" w:hAnsi="微软雅黑" w:hint="eastAsia"/>
          <w:sz w:val="20"/>
          <w:szCs w:val="20"/>
        </w:rPr>
        <w:t>点击</w:t>
      </w:r>
      <w:r w:rsidR="00A91C21">
        <w:rPr>
          <w:rFonts w:ascii="微软雅黑" w:eastAsia="微软雅黑" w:hAnsi="微软雅黑" w:hint="eastAsia"/>
          <w:sz w:val="20"/>
          <w:szCs w:val="20"/>
        </w:rPr>
        <w:t>【范围】</w:t>
      </w:r>
      <w:r w:rsidRPr="00617A8F">
        <w:rPr>
          <w:rFonts w:ascii="微软雅黑" w:eastAsia="微软雅黑" w:hAnsi="微软雅黑" w:hint="eastAsia"/>
          <w:sz w:val="20"/>
          <w:szCs w:val="20"/>
        </w:rPr>
        <w:t>后小浮层可选1，3，5，1</w:t>
      </w:r>
      <w:r w:rsidRPr="00617A8F">
        <w:rPr>
          <w:rFonts w:ascii="微软雅黑" w:eastAsia="微软雅黑" w:hAnsi="微软雅黑"/>
          <w:sz w:val="20"/>
          <w:szCs w:val="20"/>
        </w:rPr>
        <w:t>0km</w:t>
      </w:r>
      <w:r w:rsidRPr="00617A8F">
        <w:rPr>
          <w:rFonts w:ascii="微软雅黑" w:eastAsia="微软雅黑" w:hAnsi="微软雅黑" w:hint="eastAsia"/>
          <w:sz w:val="20"/>
          <w:szCs w:val="20"/>
        </w:rPr>
        <w:t>，全城</w:t>
      </w:r>
      <w:r w:rsidR="00A91C21">
        <w:rPr>
          <w:rFonts w:ascii="微软雅黑" w:eastAsia="微软雅黑" w:hAnsi="微软雅黑" w:hint="eastAsia"/>
          <w:sz w:val="20"/>
          <w:szCs w:val="20"/>
        </w:rPr>
        <w:t>，如下图</w:t>
      </w:r>
      <w:r w:rsidR="00A9186F">
        <w:rPr>
          <w:rFonts w:ascii="微软雅黑" w:eastAsia="微软雅黑" w:hAnsi="微软雅黑" w:hint="eastAsia"/>
          <w:sz w:val="20"/>
          <w:szCs w:val="20"/>
        </w:rPr>
        <w:t>1</w:t>
      </w:r>
      <w:r w:rsidR="00A91C21">
        <w:rPr>
          <w:rFonts w:ascii="微软雅黑" w:eastAsia="微软雅黑" w:hAnsi="微软雅黑" w:hint="eastAsia"/>
          <w:sz w:val="20"/>
          <w:szCs w:val="20"/>
        </w:rPr>
        <w:t>所示。</w:t>
      </w:r>
    </w:p>
    <w:p w14:paraId="30DC4DBE" w14:textId="77777777" w:rsidR="00387ED7" w:rsidRPr="00387ED7" w:rsidRDefault="00387ED7" w:rsidP="00A91C21">
      <w:pPr>
        <w:ind w:left="420" w:firstLine="420"/>
        <w:rPr>
          <w:rFonts w:ascii="微软雅黑" w:eastAsia="微软雅黑" w:hAnsi="微软雅黑"/>
          <w:lang w:eastAsia="zh-CN"/>
        </w:rPr>
      </w:pPr>
      <w:r w:rsidRPr="00387ED7">
        <w:rPr>
          <w:rFonts w:ascii="微软雅黑" w:eastAsia="微软雅黑" w:hAnsi="微软雅黑" w:hint="eastAsia"/>
          <w:lang w:eastAsia="zh-CN"/>
        </w:rPr>
        <w:t>客户列表展示结果和地图结果保持同步，即客户列表同步显示出符合条件的客户。</w:t>
      </w:r>
    </w:p>
    <w:p w14:paraId="4807127A" w14:textId="7F8FD186" w:rsidR="00713C9A" w:rsidRDefault="00713C9A" w:rsidP="00EE4099">
      <w:pPr>
        <w:ind w:firstLine="420"/>
        <w:rPr>
          <w:rFonts w:ascii="微软雅黑" w:eastAsia="微软雅黑" w:hAnsi="微软雅黑"/>
          <w:lang w:eastAsia="zh-CN"/>
        </w:rPr>
      </w:pPr>
    </w:p>
    <w:p w14:paraId="4B65F525" w14:textId="0D253BEB" w:rsidR="00387ED7" w:rsidRPr="00387ED7" w:rsidRDefault="002D387F" w:rsidP="00A31BE9">
      <w:pPr>
        <w:ind w:leftChars="200" w:left="400" w:firstLine="420"/>
        <w:rPr>
          <w:rFonts w:ascii="微软雅黑" w:eastAsia="微软雅黑" w:hAnsi="微软雅黑"/>
          <w:lang w:eastAsia="zh-CN"/>
        </w:rPr>
      </w:pPr>
      <w:r w:rsidRPr="002D387F">
        <w:rPr>
          <w:rFonts w:ascii="微软雅黑" w:eastAsia="微软雅黑" w:hAnsi="微软雅黑"/>
          <w:noProof/>
          <w:lang w:eastAsia="zh-CN"/>
        </w:rPr>
        <w:lastRenderedPageBreak/>
        <w:drawing>
          <wp:inline distT="0" distB="0" distL="0" distR="0" wp14:anchorId="68786442" wp14:editId="15DBB078">
            <wp:extent cx="3606800" cy="257423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18771" cy="2582780"/>
                    </a:xfrm>
                    <a:prstGeom prst="rect">
                      <a:avLst/>
                    </a:prstGeom>
                  </pic:spPr>
                </pic:pic>
              </a:graphicData>
            </a:graphic>
          </wp:inline>
        </w:drawing>
      </w:r>
    </w:p>
    <w:p w14:paraId="07F06FDC" w14:textId="13390937" w:rsidR="00713C9A" w:rsidRPr="00EE4099" w:rsidRDefault="00A9186F" w:rsidP="00EE4099">
      <w:pPr>
        <w:ind w:firstLine="420"/>
        <w:rPr>
          <w:rFonts w:ascii="微软雅黑" w:eastAsia="微软雅黑" w:hAnsi="微软雅黑"/>
          <w:lang w:eastAsia="zh-CN"/>
        </w:rPr>
      </w:pPr>
      <w:r>
        <w:rPr>
          <w:rFonts w:ascii="微软雅黑" w:eastAsia="微软雅黑" w:hAnsi="微软雅黑"/>
          <w:lang w:eastAsia="zh-CN"/>
        </w:rPr>
        <w:tab/>
      </w:r>
      <w:r>
        <w:rPr>
          <w:rFonts w:ascii="微软雅黑" w:eastAsia="微软雅黑" w:hAnsi="微软雅黑" w:hint="eastAsia"/>
          <w:lang w:eastAsia="zh-CN"/>
        </w:rPr>
        <w:t>图1</w:t>
      </w:r>
    </w:p>
    <w:p w14:paraId="4229EF01" w14:textId="7831C585" w:rsidR="006E07D7" w:rsidRPr="00EE4099" w:rsidRDefault="006E07D7" w:rsidP="00DA59A2">
      <w:pPr>
        <w:pStyle w:val="ListParagraph"/>
        <w:numPr>
          <w:ilvl w:val="0"/>
          <w:numId w:val="178"/>
        </w:numPr>
        <w:ind w:leftChars="10" w:left="440" w:firstLineChars="0"/>
        <w:rPr>
          <w:rFonts w:ascii="微软雅黑" w:eastAsia="微软雅黑" w:hAnsi="微软雅黑"/>
        </w:rPr>
      </w:pPr>
      <w:r w:rsidRPr="006E07D7">
        <w:rPr>
          <w:rFonts w:ascii="微软雅黑" w:eastAsia="微软雅黑" w:hAnsi="微软雅黑" w:hint="eastAsia"/>
          <w:sz w:val="20"/>
          <w:szCs w:val="20"/>
        </w:rPr>
        <w:t>可锚定或通过输入位置选定地址，后选择距离，展示距离内的客户地址(默认距离选择5km</w:t>
      </w:r>
      <w:r w:rsidR="00DA59A2">
        <w:rPr>
          <w:rFonts w:ascii="微软雅黑" w:eastAsia="微软雅黑" w:hAnsi="微软雅黑" w:hint="eastAsia"/>
          <w:sz w:val="20"/>
          <w:szCs w:val="20"/>
        </w:rPr>
        <w:t>，</w:t>
      </w:r>
      <w:r w:rsidRPr="006E07D7">
        <w:rPr>
          <w:rFonts w:ascii="微软雅黑" w:eastAsia="微软雅黑" w:hAnsi="微软雅黑" w:hint="eastAsia"/>
          <w:sz w:val="20"/>
          <w:szCs w:val="20"/>
        </w:rPr>
        <w:t>可以手工调整变成1 km、3 km、1</w:t>
      </w:r>
      <w:r w:rsidRPr="006E07D7">
        <w:rPr>
          <w:rFonts w:ascii="微软雅黑" w:eastAsia="微软雅黑" w:hAnsi="微软雅黑"/>
          <w:sz w:val="20"/>
          <w:szCs w:val="20"/>
        </w:rPr>
        <w:t>0</w:t>
      </w:r>
      <w:r w:rsidRPr="006E07D7">
        <w:rPr>
          <w:rFonts w:ascii="微软雅黑" w:eastAsia="微软雅黑" w:hAnsi="微软雅黑" w:hint="eastAsia"/>
          <w:sz w:val="20"/>
          <w:szCs w:val="20"/>
        </w:rPr>
        <w:t>km</w:t>
      </w:r>
      <w:r w:rsidRPr="006E07D7">
        <w:rPr>
          <w:rFonts w:ascii="微软雅黑" w:eastAsia="微软雅黑" w:hAnsi="微软雅黑"/>
          <w:sz w:val="20"/>
          <w:szCs w:val="20"/>
        </w:rPr>
        <w:t>)</w:t>
      </w:r>
      <w:r w:rsidR="001A2094">
        <w:rPr>
          <w:rFonts w:ascii="微软雅黑" w:eastAsia="微软雅黑" w:hAnsi="微软雅黑" w:hint="eastAsia"/>
          <w:sz w:val="20"/>
          <w:szCs w:val="20"/>
        </w:rPr>
        <w:t>。</w:t>
      </w:r>
      <w:r w:rsidRPr="00EE4099">
        <w:rPr>
          <w:rFonts w:ascii="微软雅黑" w:eastAsia="微软雅黑" w:hAnsi="微软雅黑" w:hint="eastAsia"/>
        </w:rPr>
        <w:t>同个客户多个地址的，如果在范围内，都显示出来</w:t>
      </w:r>
      <w:r w:rsidR="00DA59A2">
        <w:rPr>
          <w:rFonts w:ascii="微软雅黑" w:eastAsia="微软雅黑" w:hAnsi="微软雅黑" w:hint="eastAsia"/>
        </w:rPr>
        <w:t>。</w:t>
      </w:r>
    </w:p>
    <w:p w14:paraId="5DC2E003" w14:textId="3E05A50A" w:rsidR="006E07D7" w:rsidRPr="00EE4099" w:rsidRDefault="006E07D7" w:rsidP="00EE4099">
      <w:pPr>
        <w:ind w:firstLine="420"/>
        <w:rPr>
          <w:rFonts w:ascii="微软雅黑" w:eastAsia="微软雅黑" w:hAnsi="微软雅黑"/>
          <w:lang w:eastAsia="zh-CN"/>
        </w:rPr>
      </w:pPr>
      <w:r w:rsidRPr="00EE4099">
        <w:rPr>
          <w:rFonts w:ascii="微软雅黑" w:eastAsia="微软雅黑" w:hAnsi="微软雅黑" w:hint="eastAsia"/>
          <w:lang w:eastAsia="zh-CN"/>
        </w:rPr>
        <w:t>客户列表展示结果和地图结果保持同步，即客户列表同步显示出符合条件的客户</w:t>
      </w:r>
      <w:r w:rsidR="003E2807" w:rsidRPr="00EE4099">
        <w:rPr>
          <w:rFonts w:ascii="微软雅黑" w:eastAsia="微软雅黑" w:hAnsi="微软雅黑" w:hint="eastAsia"/>
          <w:lang w:eastAsia="zh-CN"/>
        </w:rPr>
        <w:t>。</w:t>
      </w:r>
    </w:p>
    <w:p w14:paraId="0A8E8002" w14:textId="77777777" w:rsidR="006E07D7" w:rsidRPr="00EE4099" w:rsidRDefault="006E07D7" w:rsidP="00EE4099">
      <w:pPr>
        <w:ind w:left="420"/>
        <w:rPr>
          <w:rFonts w:ascii="微软雅黑" w:eastAsia="微软雅黑" w:hAnsi="微软雅黑"/>
          <w:lang w:eastAsia="zh-CN"/>
        </w:rPr>
      </w:pPr>
      <w:r w:rsidRPr="00EE4099">
        <w:rPr>
          <w:rFonts w:ascii="微软雅黑" w:eastAsia="微软雅黑" w:hAnsi="微软雅黑" w:hint="eastAsia"/>
          <w:lang w:eastAsia="zh-CN"/>
        </w:rPr>
        <w:t>该功能和查看我附近的客户功能逻辑一致，只是默认中心位置按</w:t>
      </w:r>
      <w:r w:rsidRPr="00EE4099">
        <w:rPr>
          <w:rFonts w:ascii="微软雅黑" w:eastAsia="微软雅黑" w:hAnsi="微软雅黑"/>
          <w:lang w:eastAsia="zh-CN"/>
        </w:rPr>
        <w:t>GPS</w:t>
      </w:r>
      <w:r w:rsidRPr="00EE4099">
        <w:rPr>
          <w:rFonts w:ascii="微软雅黑" w:eastAsia="微软雅黑" w:hAnsi="微软雅黑" w:hint="eastAsia"/>
          <w:lang w:eastAsia="zh-CN"/>
        </w:rPr>
        <w:t>定位位置，还是手工输入的位置。</w:t>
      </w:r>
    </w:p>
    <w:p w14:paraId="0BD6FCF8" w14:textId="77777777" w:rsidR="0010559A" w:rsidRDefault="0010559A" w:rsidP="00CB6AE1">
      <w:pPr>
        <w:pStyle w:val="ListParagraph"/>
        <w:numPr>
          <w:ilvl w:val="0"/>
          <w:numId w:val="187"/>
        </w:numPr>
        <w:ind w:firstLineChars="0"/>
        <w:rPr>
          <w:rFonts w:ascii="微软雅黑" w:eastAsia="微软雅黑" w:hAnsi="微软雅黑"/>
        </w:rPr>
      </w:pPr>
      <w:r w:rsidRPr="00C22B2D">
        <w:rPr>
          <w:rFonts w:ascii="微软雅黑" w:eastAsia="微软雅黑" w:hAnsi="微软雅黑" w:hint="eastAsia"/>
          <w:sz w:val="20"/>
          <w:szCs w:val="20"/>
        </w:rPr>
        <w:t>选中客户操作</w:t>
      </w:r>
    </w:p>
    <w:p w14:paraId="79BD4982" w14:textId="77777777" w:rsidR="00A65F10" w:rsidRDefault="0010559A" w:rsidP="0010559A">
      <w:pPr>
        <w:ind w:left="420"/>
        <w:rPr>
          <w:rFonts w:ascii="微软雅黑" w:eastAsia="微软雅黑" w:hAnsi="微软雅黑"/>
          <w:lang w:eastAsia="zh-CN"/>
        </w:rPr>
      </w:pPr>
      <w:r>
        <w:rPr>
          <w:rFonts w:ascii="微软雅黑" w:eastAsia="微软雅黑" w:hAnsi="微软雅黑" w:hint="eastAsia"/>
          <w:lang w:eastAsia="zh-CN"/>
        </w:rPr>
        <w:t>从左侧客户列表中进行点选，或者右侧地图上点击某个客户标识，则唤起小浮层，显示所选客户信息（如下图</w:t>
      </w:r>
      <w:r w:rsidR="00A9186F">
        <w:rPr>
          <w:rFonts w:ascii="微软雅黑" w:eastAsia="微软雅黑" w:hAnsi="微软雅黑"/>
          <w:lang w:eastAsia="zh-CN"/>
        </w:rPr>
        <w:t>2</w:t>
      </w:r>
      <w:r>
        <w:rPr>
          <w:rFonts w:ascii="微软雅黑" w:eastAsia="微软雅黑" w:hAnsi="微软雅黑" w:hint="eastAsia"/>
          <w:lang w:eastAsia="zh-CN"/>
        </w:rPr>
        <w:t>所示）。</w:t>
      </w:r>
    </w:p>
    <w:p w14:paraId="4083238B" w14:textId="45A73572" w:rsidR="00C024E5" w:rsidRDefault="00C024E5" w:rsidP="0010559A">
      <w:pPr>
        <w:ind w:left="420"/>
        <w:rPr>
          <w:rFonts w:ascii="微软雅黑" w:eastAsia="微软雅黑" w:hAnsi="微软雅黑"/>
          <w:lang w:eastAsia="zh-CN"/>
        </w:rPr>
      </w:pPr>
      <w:r>
        <w:rPr>
          <w:rFonts w:ascii="微软雅黑" w:eastAsia="微软雅黑" w:hAnsi="微软雅黑" w:hint="eastAsia"/>
          <w:lang w:eastAsia="zh-CN"/>
        </w:rPr>
        <w:t>若</w:t>
      </w:r>
      <w:r w:rsidR="00BB0971">
        <w:rPr>
          <w:rFonts w:ascii="微软雅黑" w:eastAsia="微软雅黑" w:hAnsi="微软雅黑" w:hint="eastAsia"/>
          <w:lang w:eastAsia="zh-CN"/>
        </w:rPr>
        <w:t>左侧客户列表点选时，</w:t>
      </w:r>
      <w:r w:rsidR="00A65F10">
        <w:rPr>
          <w:rFonts w:ascii="微软雅黑" w:eastAsia="微软雅黑" w:hAnsi="微软雅黑" w:hint="eastAsia"/>
          <w:lang w:eastAsia="zh-CN"/>
        </w:rPr>
        <w:t>默认客户常用地址，若</w:t>
      </w:r>
      <w:r w:rsidRPr="00C024E5">
        <w:rPr>
          <w:rFonts w:ascii="微软雅黑" w:eastAsia="微软雅黑" w:hAnsi="微软雅黑" w:hint="eastAsia"/>
          <w:lang w:eastAsia="zh-CN"/>
        </w:rPr>
        <w:t>该客户所有地址都无法解析，则右侧需页面弱提示：找不到该客户地址</w:t>
      </w:r>
      <w:r>
        <w:rPr>
          <w:rFonts w:ascii="微软雅黑" w:eastAsia="微软雅黑" w:hAnsi="微软雅黑" w:hint="eastAsia"/>
          <w:lang w:eastAsia="zh-CN"/>
        </w:rPr>
        <w:t>。</w:t>
      </w:r>
    </w:p>
    <w:p w14:paraId="0D168DED" w14:textId="1B37A35F" w:rsidR="0010559A" w:rsidRDefault="0010559A" w:rsidP="0010559A">
      <w:pPr>
        <w:ind w:left="420"/>
        <w:rPr>
          <w:rFonts w:ascii="微软雅黑" w:eastAsia="微软雅黑" w:hAnsi="微软雅黑"/>
          <w:lang w:eastAsia="zh-CN"/>
        </w:rPr>
      </w:pPr>
      <w:r>
        <w:rPr>
          <w:rFonts w:ascii="微软雅黑" w:eastAsia="微软雅黑" w:hAnsi="微软雅黑" w:hint="eastAsia"/>
          <w:lang w:eastAsia="zh-CN"/>
        </w:rPr>
        <w:t>地图小浮层上显示：</w:t>
      </w:r>
    </w:p>
    <w:p w14:paraId="354F81A8" w14:textId="77777777" w:rsidR="0010559A" w:rsidRDefault="0010559A"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头像</w:t>
      </w:r>
    </w:p>
    <w:p w14:paraId="462DEB96" w14:textId="77777777" w:rsidR="0010559A" w:rsidRDefault="0010559A"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姓名+主手机号</w:t>
      </w:r>
    </w:p>
    <w:p w14:paraId="6AB3C65C" w14:textId="77777777" w:rsidR="0010559A" w:rsidRDefault="0010559A"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客户阶段，若为成交客户，则有投被标识</w:t>
      </w:r>
    </w:p>
    <w:p w14:paraId="279A2BD8" w14:textId="77777777" w:rsidR="0010559A" w:rsidRPr="00814781" w:rsidRDefault="0010559A" w:rsidP="00CB6AE1">
      <w:pPr>
        <w:pStyle w:val="ListParagraph"/>
        <w:numPr>
          <w:ilvl w:val="0"/>
          <w:numId w:val="188"/>
        </w:numPr>
        <w:ind w:firstLineChars="0"/>
        <w:rPr>
          <w:rFonts w:ascii="微软雅黑" w:eastAsia="微软雅黑" w:hAnsi="微软雅黑"/>
        </w:rPr>
      </w:pPr>
      <w:r w:rsidRPr="00814781">
        <w:rPr>
          <w:rFonts w:ascii="微软雅黑" w:eastAsia="微软雅黑" w:hAnsi="微软雅黑" w:hint="eastAsia"/>
          <w:sz w:val="20"/>
          <w:szCs w:val="20"/>
        </w:rPr>
        <w:t>当前地址</w:t>
      </w:r>
      <w:r>
        <w:rPr>
          <w:rFonts w:ascii="微软雅黑" w:eastAsia="微软雅黑" w:hAnsi="微软雅黑" w:hint="eastAsia"/>
          <w:sz w:val="20"/>
          <w:szCs w:val="20"/>
        </w:rPr>
        <w:t>（</w:t>
      </w:r>
      <w:r w:rsidRPr="00814781">
        <w:rPr>
          <w:rFonts w:ascii="微软雅黑" w:eastAsia="微软雅黑" w:hAnsi="微软雅黑" w:hint="eastAsia"/>
          <w:sz w:val="20"/>
          <w:szCs w:val="20"/>
        </w:rPr>
        <w:t>为地图标针位的地址</w:t>
      </w:r>
      <w:r>
        <w:rPr>
          <w:rFonts w:ascii="微软雅黑" w:eastAsia="微软雅黑" w:hAnsi="微软雅黑" w:hint="eastAsia"/>
          <w:sz w:val="20"/>
          <w:szCs w:val="20"/>
        </w:rPr>
        <w:t>）</w:t>
      </w:r>
      <w:r w:rsidRPr="00814781">
        <w:rPr>
          <w:rFonts w:ascii="微软雅黑" w:eastAsia="微软雅黑" w:hAnsi="微软雅黑" w:hint="eastAsia"/>
          <w:sz w:val="20"/>
          <w:szCs w:val="20"/>
        </w:rPr>
        <w:t>：</w:t>
      </w:r>
      <w:r w:rsidRPr="00814781">
        <w:rPr>
          <w:rFonts w:ascii="微软雅黑" w:eastAsia="微软雅黑" w:hAnsi="微软雅黑" w:hint="eastAsia"/>
        </w:rPr>
        <w:t>[公司/住宅/其他]地址信息+距我当前位置的距离</w:t>
      </w:r>
    </w:p>
    <w:p w14:paraId="6090B7C3" w14:textId="0D5B6880" w:rsidR="0010559A" w:rsidRPr="002E4284" w:rsidRDefault="0010559A" w:rsidP="00CB6AE1">
      <w:pPr>
        <w:pStyle w:val="ListParagraph"/>
        <w:numPr>
          <w:ilvl w:val="0"/>
          <w:numId w:val="188"/>
        </w:numPr>
        <w:ind w:firstLineChars="0"/>
        <w:rPr>
          <w:rFonts w:ascii="微软雅黑" w:eastAsia="微软雅黑" w:hAnsi="微软雅黑"/>
        </w:rPr>
      </w:pPr>
      <w:r w:rsidRPr="00814781">
        <w:rPr>
          <w:rFonts w:ascii="微软雅黑" w:eastAsia="微软雅黑" w:hAnsi="微软雅黑" w:hint="eastAsia"/>
          <w:sz w:val="20"/>
          <w:szCs w:val="20"/>
        </w:rPr>
        <w:t>更多地址（为其它未选择标针的此人地址</w:t>
      </w:r>
      <w:r>
        <w:rPr>
          <w:rFonts w:ascii="微软雅黑" w:eastAsia="微软雅黑" w:hAnsi="微软雅黑" w:hint="eastAsia"/>
          <w:sz w:val="20"/>
          <w:szCs w:val="20"/>
        </w:rPr>
        <w:t>，若</w:t>
      </w:r>
      <w:r w:rsidRPr="00814781">
        <w:rPr>
          <w:rFonts w:ascii="微软雅黑" w:eastAsia="微软雅黑" w:hAnsi="微软雅黑" w:hint="eastAsia"/>
          <w:sz w:val="20"/>
          <w:szCs w:val="20"/>
        </w:rPr>
        <w:t>无更多地址则不显示）</w:t>
      </w:r>
    </w:p>
    <w:p w14:paraId="4174B099" w14:textId="414FC303" w:rsidR="002E4284" w:rsidRDefault="002E4284"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功能按钮：</w:t>
      </w:r>
      <w:r w:rsidRPr="00C22B2D">
        <w:rPr>
          <w:rFonts w:ascii="微软雅黑" w:eastAsia="微软雅黑" w:hAnsi="微软雅黑" w:hint="eastAsia"/>
          <w:sz w:val="20"/>
          <w:szCs w:val="20"/>
        </w:rPr>
        <w:t>客户详情 | 新建日程</w:t>
      </w:r>
      <w:r>
        <w:rPr>
          <w:rFonts w:ascii="微软雅黑" w:eastAsia="微软雅黑" w:hAnsi="微软雅黑" w:hint="eastAsia"/>
          <w:sz w:val="20"/>
          <w:szCs w:val="20"/>
        </w:rPr>
        <w:t xml:space="preserve"> </w:t>
      </w:r>
      <w:r w:rsidRPr="00C22B2D">
        <w:rPr>
          <w:rFonts w:ascii="微软雅黑" w:eastAsia="微软雅黑" w:hAnsi="微软雅黑" w:hint="eastAsia"/>
          <w:sz w:val="20"/>
          <w:szCs w:val="20"/>
        </w:rPr>
        <w:t>|</w:t>
      </w:r>
      <w:r>
        <w:rPr>
          <w:rFonts w:ascii="微软雅黑" w:eastAsia="微软雅黑" w:hAnsi="微软雅黑"/>
          <w:sz w:val="20"/>
          <w:szCs w:val="20"/>
        </w:rPr>
        <w:t xml:space="preserve"> </w:t>
      </w:r>
      <w:r>
        <w:rPr>
          <w:rFonts w:ascii="微软雅黑" w:eastAsia="微软雅黑" w:hAnsi="微软雅黑" w:hint="eastAsia"/>
          <w:sz w:val="20"/>
          <w:szCs w:val="20"/>
        </w:rPr>
        <w:t xml:space="preserve">地图导航 </w:t>
      </w:r>
      <w:r w:rsidRPr="00C22B2D">
        <w:rPr>
          <w:rFonts w:ascii="微软雅黑" w:eastAsia="微软雅黑" w:hAnsi="微软雅黑" w:hint="eastAsia"/>
          <w:sz w:val="20"/>
          <w:szCs w:val="20"/>
        </w:rPr>
        <w:t>|</w:t>
      </w:r>
      <w:r>
        <w:rPr>
          <w:rFonts w:ascii="微软雅黑" w:eastAsia="微软雅黑" w:hAnsi="微软雅黑"/>
          <w:sz w:val="20"/>
          <w:szCs w:val="20"/>
        </w:rPr>
        <w:t xml:space="preserve"> </w:t>
      </w:r>
      <w:r>
        <w:rPr>
          <w:rFonts w:ascii="微软雅黑" w:eastAsia="微软雅黑" w:hAnsi="微软雅黑" w:hint="eastAsia"/>
          <w:sz w:val="20"/>
          <w:szCs w:val="20"/>
        </w:rPr>
        <w:t>查看路线</w:t>
      </w:r>
    </w:p>
    <w:p w14:paraId="6D1C1E3B" w14:textId="2AE699D2" w:rsidR="0010559A" w:rsidRPr="0010559A" w:rsidRDefault="0010559A" w:rsidP="0010559A">
      <w:pPr>
        <w:rPr>
          <w:rFonts w:ascii="微软雅黑" w:eastAsia="微软雅黑" w:hAnsi="微软雅黑"/>
          <w:lang w:eastAsia="zh-CN"/>
        </w:rPr>
      </w:pPr>
    </w:p>
    <w:p w14:paraId="6AC0B6F7" w14:textId="305792D9" w:rsidR="0010559A" w:rsidRDefault="002D387F" w:rsidP="0010559A">
      <w:pPr>
        <w:rPr>
          <w:rFonts w:ascii="微软雅黑" w:eastAsia="微软雅黑" w:hAnsi="微软雅黑"/>
          <w:lang w:eastAsia="zh-CN"/>
        </w:rPr>
      </w:pPr>
      <w:r w:rsidRPr="002D387F">
        <w:rPr>
          <w:rFonts w:ascii="微软雅黑" w:eastAsia="微软雅黑" w:hAnsi="微软雅黑"/>
          <w:noProof/>
          <w:lang w:eastAsia="zh-CN"/>
        </w:rPr>
        <w:lastRenderedPageBreak/>
        <w:drawing>
          <wp:inline distT="0" distB="0" distL="0" distR="0" wp14:anchorId="2AA9660D" wp14:editId="11754586">
            <wp:extent cx="5232400" cy="227972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40128" cy="2283087"/>
                    </a:xfrm>
                    <a:prstGeom prst="rect">
                      <a:avLst/>
                    </a:prstGeom>
                  </pic:spPr>
                </pic:pic>
              </a:graphicData>
            </a:graphic>
          </wp:inline>
        </w:drawing>
      </w:r>
    </w:p>
    <w:p w14:paraId="58C36EC0" w14:textId="6FD8FA4B" w:rsidR="00E91664" w:rsidRDefault="00A9186F" w:rsidP="00E91664">
      <w:pPr>
        <w:pStyle w:val="ListParagraph"/>
        <w:ind w:left="440" w:firstLineChars="0" w:firstLine="0"/>
        <w:rPr>
          <w:rFonts w:ascii="微软雅黑" w:eastAsia="微软雅黑" w:hAnsi="微软雅黑"/>
          <w:sz w:val="20"/>
          <w:szCs w:val="20"/>
        </w:rPr>
      </w:pPr>
      <w:r>
        <w:rPr>
          <w:rFonts w:ascii="微软雅黑" w:eastAsia="微软雅黑" w:hAnsi="微软雅黑" w:hint="eastAsia"/>
          <w:sz w:val="20"/>
          <w:szCs w:val="20"/>
        </w:rPr>
        <w:t>图</w:t>
      </w:r>
      <w:r>
        <w:rPr>
          <w:rFonts w:ascii="微软雅黑" w:eastAsia="微软雅黑" w:hAnsi="微软雅黑"/>
          <w:sz w:val="20"/>
          <w:szCs w:val="20"/>
        </w:rPr>
        <w:t>2</w:t>
      </w:r>
    </w:p>
    <w:p w14:paraId="52070B23" w14:textId="77777777" w:rsidR="0010559A" w:rsidRDefault="0010559A" w:rsidP="0010559A">
      <w:pPr>
        <w:rPr>
          <w:rFonts w:ascii="微软雅黑" w:eastAsia="微软雅黑" w:hAnsi="微软雅黑"/>
          <w:lang w:eastAsia="zh-CN"/>
        </w:rPr>
      </w:pPr>
    </w:p>
    <w:p w14:paraId="734316E0" w14:textId="55545C1C" w:rsidR="0010559A" w:rsidRDefault="0010559A" w:rsidP="0010559A">
      <w:pPr>
        <w:ind w:left="420"/>
        <w:rPr>
          <w:rFonts w:ascii="微软雅黑" w:eastAsia="微软雅黑" w:hAnsi="微软雅黑"/>
          <w:lang w:eastAsia="zh-CN"/>
        </w:rPr>
      </w:pPr>
      <w:r>
        <w:rPr>
          <w:rFonts w:ascii="微软雅黑" w:eastAsia="微软雅黑" w:hAnsi="微软雅黑" w:hint="eastAsia"/>
          <w:lang w:eastAsia="zh-CN"/>
        </w:rPr>
        <w:t>说明：点</w:t>
      </w:r>
      <w:r w:rsidRPr="00814781">
        <w:rPr>
          <w:rFonts w:ascii="微软雅黑" w:eastAsia="微软雅黑" w:hAnsi="微软雅黑" w:hint="eastAsia"/>
          <w:lang w:eastAsia="zh-CN"/>
        </w:rPr>
        <w:t>击更多地址后，地图自动刷新到以此地址为中心的状态，且信息浮层自动唤起</w:t>
      </w:r>
      <w:r>
        <w:rPr>
          <w:rFonts w:ascii="微软雅黑" w:eastAsia="微软雅黑" w:hAnsi="微软雅黑" w:hint="eastAsia"/>
          <w:lang w:eastAsia="zh-CN"/>
        </w:rPr>
        <w:t>，如下图</w:t>
      </w:r>
      <w:r w:rsidR="00A9186F">
        <w:rPr>
          <w:rFonts w:ascii="微软雅黑" w:eastAsia="微软雅黑" w:hAnsi="微软雅黑"/>
          <w:lang w:eastAsia="zh-CN"/>
        </w:rPr>
        <w:t>3</w:t>
      </w:r>
      <w:r>
        <w:rPr>
          <w:rFonts w:ascii="微软雅黑" w:eastAsia="微软雅黑" w:hAnsi="微软雅黑" w:hint="eastAsia"/>
          <w:lang w:eastAsia="zh-CN"/>
        </w:rPr>
        <w:t>所示。若有多个地址时，地址区域可滑动展示，如下图</w:t>
      </w:r>
      <w:r w:rsidR="00A9186F">
        <w:rPr>
          <w:rFonts w:ascii="微软雅黑" w:eastAsia="微软雅黑" w:hAnsi="微软雅黑"/>
          <w:lang w:eastAsia="zh-CN"/>
        </w:rPr>
        <w:t>4</w:t>
      </w:r>
      <w:r>
        <w:rPr>
          <w:rFonts w:ascii="微软雅黑" w:eastAsia="微软雅黑" w:hAnsi="微软雅黑" w:hint="eastAsia"/>
          <w:lang w:eastAsia="zh-CN"/>
        </w:rPr>
        <w:t>所示。</w:t>
      </w:r>
    </w:p>
    <w:p w14:paraId="36E089B7" w14:textId="7A2CBD93" w:rsidR="0010559A" w:rsidRDefault="0010559A" w:rsidP="00E91664">
      <w:pPr>
        <w:pStyle w:val="ListParagraph"/>
        <w:ind w:left="440" w:firstLineChars="0" w:firstLine="0"/>
        <w:rPr>
          <w:rFonts w:ascii="微软雅黑" w:eastAsia="微软雅黑" w:hAnsi="微软雅黑"/>
          <w:sz w:val="20"/>
          <w:szCs w:val="20"/>
        </w:rPr>
      </w:pPr>
    </w:p>
    <w:p w14:paraId="20FE6294" w14:textId="77777777" w:rsidR="0010559A" w:rsidRDefault="0010559A" w:rsidP="0010559A">
      <w:pPr>
        <w:rPr>
          <w:rFonts w:ascii="微软雅黑" w:eastAsia="微软雅黑" w:hAnsi="微软雅黑"/>
          <w:lang w:eastAsia="zh-CN"/>
        </w:rPr>
      </w:pPr>
      <w:r w:rsidRPr="00814781">
        <w:rPr>
          <w:rFonts w:ascii="微软雅黑" w:eastAsia="微软雅黑" w:hAnsi="微软雅黑"/>
          <w:noProof/>
          <w:lang w:eastAsia="zh-CN"/>
        </w:rPr>
        <w:drawing>
          <wp:inline distT="0" distB="0" distL="0" distR="0" wp14:anchorId="7AEBCC48" wp14:editId="4308F26C">
            <wp:extent cx="5593898" cy="27749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96918" cy="2776448"/>
                    </a:xfrm>
                    <a:prstGeom prst="rect">
                      <a:avLst/>
                    </a:prstGeom>
                  </pic:spPr>
                </pic:pic>
              </a:graphicData>
            </a:graphic>
          </wp:inline>
        </w:drawing>
      </w:r>
    </w:p>
    <w:p w14:paraId="5A188D26" w14:textId="64C70A65" w:rsidR="0010559A" w:rsidRDefault="0010559A" w:rsidP="0010559A">
      <w:pPr>
        <w:rPr>
          <w:rFonts w:ascii="微软雅黑" w:eastAsia="微软雅黑" w:hAnsi="微软雅黑"/>
          <w:lang w:eastAsia="zh-CN"/>
        </w:rPr>
      </w:pPr>
      <w:r>
        <w:rPr>
          <w:rFonts w:ascii="微软雅黑" w:eastAsia="微软雅黑" w:hAnsi="微软雅黑" w:hint="eastAsia"/>
          <w:lang w:eastAsia="zh-CN"/>
        </w:rPr>
        <w:t>图</w:t>
      </w:r>
      <w:r w:rsidR="00A9186F">
        <w:rPr>
          <w:rFonts w:ascii="微软雅黑" w:eastAsia="微软雅黑" w:hAnsi="微软雅黑"/>
          <w:lang w:eastAsia="zh-CN"/>
        </w:rPr>
        <w:t>3</w:t>
      </w:r>
    </w:p>
    <w:p w14:paraId="2171ACC9" w14:textId="42F9DBEC" w:rsidR="0010559A" w:rsidRDefault="0010559A" w:rsidP="00E91664">
      <w:pPr>
        <w:pStyle w:val="ListParagraph"/>
        <w:ind w:left="440" w:firstLineChars="0" w:firstLine="0"/>
        <w:rPr>
          <w:rFonts w:ascii="微软雅黑" w:eastAsia="微软雅黑" w:hAnsi="微软雅黑"/>
          <w:sz w:val="20"/>
          <w:szCs w:val="20"/>
        </w:rPr>
      </w:pPr>
    </w:p>
    <w:p w14:paraId="49BD54D2" w14:textId="18BB3AE5" w:rsidR="0010559A" w:rsidRDefault="002F3B6A" w:rsidP="0010559A">
      <w:pPr>
        <w:rPr>
          <w:rFonts w:ascii="微软雅黑" w:eastAsia="微软雅黑" w:hAnsi="微软雅黑"/>
          <w:lang w:eastAsia="zh-CN"/>
        </w:rPr>
      </w:pPr>
      <w:r w:rsidRPr="002F3B6A">
        <w:rPr>
          <w:rFonts w:ascii="微软雅黑" w:eastAsia="微软雅黑" w:hAnsi="微软雅黑"/>
          <w:noProof/>
          <w:lang w:eastAsia="zh-CN"/>
        </w:rPr>
        <w:lastRenderedPageBreak/>
        <w:drawing>
          <wp:inline distT="0" distB="0" distL="0" distR="0" wp14:anchorId="61CF292C" wp14:editId="71102D4C">
            <wp:extent cx="2692400" cy="361996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99433" cy="3629421"/>
                    </a:xfrm>
                    <a:prstGeom prst="rect">
                      <a:avLst/>
                    </a:prstGeom>
                  </pic:spPr>
                </pic:pic>
              </a:graphicData>
            </a:graphic>
          </wp:inline>
        </w:drawing>
      </w:r>
    </w:p>
    <w:p w14:paraId="7F6BDDFE" w14:textId="28956874" w:rsidR="0010559A" w:rsidRDefault="0010559A" w:rsidP="0010559A">
      <w:pPr>
        <w:rPr>
          <w:rFonts w:ascii="微软雅黑" w:eastAsia="微软雅黑" w:hAnsi="微软雅黑"/>
          <w:lang w:eastAsia="zh-CN"/>
        </w:rPr>
      </w:pPr>
      <w:r>
        <w:rPr>
          <w:rFonts w:ascii="微软雅黑" w:eastAsia="微软雅黑" w:hAnsi="微软雅黑" w:hint="eastAsia"/>
          <w:lang w:eastAsia="zh-CN"/>
        </w:rPr>
        <w:t>图</w:t>
      </w:r>
      <w:r w:rsidR="00A9186F">
        <w:rPr>
          <w:rFonts w:ascii="微软雅黑" w:eastAsia="微软雅黑" w:hAnsi="微软雅黑"/>
          <w:lang w:eastAsia="zh-CN"/>
        </w:rPr>
        <w:t>4</w:t>
      </w:r>
    </w:p>
    <w:p w14:paraId="3332D3E5" w14:textId="3FF7BD80" w:rsidR="0010559A" w:rsidRDefault="0010559A" w:rsidP="00E91664">
      <w:pPr>
        <w:pStyle w:val="ListParagraph"/>
        <w:ind w:left="440" w:firstLineChars="0" w:firstLine="0"/>
        <w:rPr>
          <w:rFonts w:ascii="微软雅黑" w:eastAsia="微软雅黑" w:hAnsi="微软雅黑"/>
          <w:sz w:val="20"/>
          <w:szCs w:val="20"/>
        </w:rPr>
      </w:pPr>
    </w:p>
    <w:p w14:paraId="5A13071D" w14:textId="4A398574" w:rsidR="0010559A" w:rsidRPr="002E4284" w:rsidRDefault="002E4284" w:rsidP="00CB6AE1">
      <w:pPr>
        <w:pStyle w:val="ListParagraph"/>
        <w:numPr>
          <w:ilvl w:val="0"/>
          <w:numId w:val="187"/>
        </w:numPr>
        <w:ind w:firstLineChars="0"/>
        <w:rPr>
          <w:rFonts w:ascii="微软雅黑" w:eastAsia="微软雅黑" w:hAnsi="微软雅黑"/>
          <w:sz w:val="20"/>
          <w:szCs w:val="20"/>
        </w:rPr>
      </w:pPr>
      <w:r w:rsidRPr="002E4284">
        <w:rPr>
          <w:rFonts w:ascii="微软雅黑" w:eastAsia="微软雅黑" w:hAnsi="微软雅黑" w:hint="eastAsia"/>
          <w:sz w:val="20"/>
          <w:szCs w:val="20"/>
        </w:rPr>
        <w:t>浮层</w:t>
      </w:r>
      <w:r w:rsidR="0010559A" w:rsidRPr="002E4284">
        <w:rPr>
          <w:rFonts w:ascii="微软雅黑" w:eastAsia="微软雅黑" w:hAnsi="微软雅黑" w:hint="eastAsia"/>
          <w:sz w:val="20"/>
          <w:szCs w:val="20"/>
        </w:rPr>
        <w:t>功能按钮</w:t>
      </w:r>
      <w:r w:rsidRPr="002E4284">
        <w:rPr>
          <w:rFonts w:ascii="微软雅黑" w:eastAsia="微软雅黑" w:hAnsi="微软雅黑" w:hint="eastAsia"/>
          <w:sz w:val="20"/>
          <w:szCs w:val="20"/>
        </w:rPr>
        <w:t>说明</w:t>
      </w:r>
    </w:p>
    <w:p w14:paraId="2704BE33" w14:textId="443B476D" w:rsidR="0010559A" w:rsidRPr="00964D47" w:rsidRDefault="002E4284"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w:t>
      </w:r>
      <w:r w:rsidR="0010559A" w:rsidRPr="00964D47">
        <w:rPr>
          <w:rFonts w:ascii="微软雅黑" w:eastAsia="微软雅黑" w:hAnsi="微软雅黑" w:hint="eastAsia"/>
          <w:sz w:val="20"/>
          <w:szCs w:val="20"/>
        </w:rPr>
        <w:t>客户详情</w:t>
      </w:r>
      <w:r>
        <w:rPr>
          <w:rFonts w:ascii="微软雅黑" w:eastAsia="微软雅黑" w:hAnsi="微软雅黑" w:hint="eastAsia"/>
          <w:sz w:val="20"/>
          <w:szCs w:val="20"/>
        </w:rPr>
        <w:t>】</w:t>
      </w:r>
      <w:r w:rsidR="0010559A" w:rsidRPr="00964D47">
        <w:rPr>
          <w:rFonts w:ascii="微软雅黑" w:eastAsia="微软雅黑" w:hAnsi="微软雅黑" w:hint="eastAsia"/>
          <w:sz w:val="20"/>
          <w:szCs w:val="20"/>
        </w:rPr>
        <w:t>：点击跳转到选中客户的个人详情页。</w:t>
      </w:r>
    </w:p>
    <w:p w14:paraId="116522BE" w14:textId="54820151" w:rsidR="001E223E" w:rsidRPr="001E223E" w:rsidRDefault="002E4284" w:rsidP="00CB6AE1">
      <w:pPr>
        <w:pStyle w:val="ListParagraph"/>
        <w:numPr>
          <w:ilvl w:val="0"/>
          <w:numId w:val="188"/>
        </w:numPr>
        <w:ind w:firstLineChars="0"/>
        <w:rPr>
          <w:rFonts w:ascii="微软雅黑" w:eastAsia="微软雅黑" w:hAnsi="微软雅黑"/>
          <w:sz w:val="20"/>
          <w:szCs w:val="20"/>
        </w:rPr>
      </w:pPr>
      <w:r w:rsidRPr="001E223E">
        <w:rPr>
          <w:rFonts w:ascii="微软雅黑" w:eastAsia="微软雅黑" w:hAnsi="微软雅黑" w:hint="eastAsia"/>
          <w:sz w:val="20"/>
          <w:szCs w:val="20"/>
        </w:rPr>
        <w:t>【</w:t>
      </w:r>
      <w:r w:rsidR="0010559A" w:rsidRPr="001E223E">
        <w:rPr>
          <w:rFonts w:ascii="微软雅黑" w:eastAsia="微软雅黑" w:hAnsi="微软雅黑" w:hint="eastAsia"/>
          <w:sz w:val="20"/>
          <w:szCs w:val="20"/>
        </w:rPr>
        <w:t>新建日程</w:t>
      </w:r>
      <w:r w:rsidRPr="001E223E">
        <w:rPr>
          <w:rFonts w:ascii="微软雅黑" w:eastAsia="微软雅黑" w:hAnsi="微软雅黑" w:hint="eastAsia"/>
          <w:sz w:val="20"/>
          <w:szCs w:val="20"/>
        </w:rPr>
        <w:t>】</w:t>
      </w:r>
      <w:r w:rsidR="0010559A" w:rsidRPr="001E223E">
        <w:rPr>
          <w:rFonts w:ascii="微软雅黑" w:eastAsia="微软雅黑" w:hAnsi="微软雅黑" w:hint="eastAsia"/>
          <w:sz w:val="20"/>
          <w:szCs w:val="20"/>
        </w:rPr>
        <w:t>：点击后可选【销售面访】【服务面访】【</w:t>
      </w:r>
      <w:r w:rsidR="00251750">
        <w:rPr>
          <w:rFonts w:ascii="微软雅黑" w:eastAsia="微软雅黑" w:hAnsi="微软雅黑" w:hint="eastAsia"/>
          <w:sz w:val="20"/>
          <w:szCs w:val="20"/>
        </w:rPr>
        <w:t>其他日程</w:t>
      </w:r>
      <w:r w:rsidR="0010559A" w:rsidRPr="001E223E">
        <w:rPr>
          <w:rFonts w:ascii="微软雅黑" w:eastAsia="微软雅黑" w:hAnsi="微软雅黑" w:hint="eastAsia"/>
          <w:sz w:val="20"/>
          <w:szCs w:val="20"/>
        </w:rPr>
        <w:t>】</w:t>
      </w:r>
      <w:r w:rsidR="001E223E" w:rsidRPr="001E223E">
        <w:rPr>
          <w:rFonts w:ascii="微软雅黑" w:eastAsia="微软雅黑" w:hAnsi="微软雅黑" w:hint="eastAsia"/>
          <w:sz w:val="20"/>
          <w:szCs w:val="20"/>
        </w:rPr>
        <w:t>，点击后调用公共创建日程组件，</w:t>
      </w:r>
      <w:r w:rsidR="001E223E">
        <w:rPr>
          <w:rFonts w:ascii="微软雅黑" w:eastAsia="微软雅黑" w:hAnsi="微软雅黑" w:hint="eastAsia"/>
          <w:sz w:val="20"/>
          <w:szCs w:val="20"/>
        </w:rPr>
        <w:t>并</w:t>
      </w:r>
      <w:r w:rsidR="001E223E" w:rsidRPr="001E223E">
        <w:rPr>
          <w:rFonts w:ascii="微软雅黑" w:eastAsia="微软雅黑" w:hAnsi="微软雅黑" w:hint="eastAsia"/>
          <w:sz w:val="20"/>
          <w:szCs w:val="20"/>
        </w:rPr>
        <w:t>自动带入客户</w:t>
      </w:r>
      <w:r w:rsidR="001E223E">
        <w:rPr>
          <w:rFonts w:ascii="微软雅黑" w:eastAsia="微软雅黑" w:hAnsi="微软雅黑" w:hint="eastAsia"/>
          <w:sz w:val="20"/>
          <w:szCs w:val="20"/>
        </w:rPr>
        <w:t>姓名</w:t>
      </w:r>
      <w:r w:rsidR="001E223E" w:rsidRPr="001E223E">
        <w:rPr>
          <w:rFonts w:ascii="微软雅黑" w:eastAsia="微软雅黑" w:hAnsi="微软雅黑" w:hint="eastAsia"/>
          <w:sz w:val="20"/>
          <w:szCs w:val="20"/>
        </w:rPr>
        <w:t>、位置信息</w:t>
      </w:r>
      <w:r w:rsidR="001E223E">
        <w:rPr>
          <w:rFonts w:ascii="微软雅黑" w:eastAsia="微软雅黑" w:hAnsi="微软雅黑" w:hint="eastAsia"/>
          <w:sz w:val="20"/>
          <w:szCs w:val="20"/>
        </w:rPr>
        <w:t>。</w:t>
      </w:r>
    </w:p>
    <w:p w14:paraId="6003AA0B" w14:textId="6C3195A1" w:rsidR="0010559A" w:rsidRDefault="002E4284"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w:t>
      </w:r>
      <w:r w:rsidR="0010559A" w:rsidRPr="00964D47">
        <w:rPr>
          <w:rFonts w:ascii="微软雅黑" w:eastAsia="微软雅黑" w:hAnsi="微软雅黑" w:hint="eastAsia"/>
          <w:sz w:val="20"/>
          <w:szCs w:val="20"/>
        </w:rPr>
        <w:t>地图导航</w:t>
      </w:r>
      <w:r>
        <w:rPr>
          <w:rFonts w:ascii="微软雅黑" w:eastAsia="微软雅黑" w:hAnsi="微软雅黑" w:hint="eastAsia"/>
          <w:sz w:val="20"/>
          <w:szCs w:val="20"/>
        </w:rPr>
        <w:t>】：点击后拉起系统可选导航软件，例如系统地图、百度、高德。</w:t>
      </w:r>
    </w:p>
    <w:p w14:paraId="43E417F9" w14:textId="3697DE93" w:rsidR="002E4284" w:rsidRDefault="002F3B6A" w:rsidP="002E4284">
      <w:pPr>
        <w:pStyle w:val="ListParagraph"/>
        <w:ind w:leftChars="20" w:left="40" w:firstLineChars="0" w:firstLine="0"/>
        <w:rPr>
          <w:rFonts w:ascii="微软雅黑" w:eastAsia="微软雅黑" w:hAnsi="微软雅黑"/>
          <w:sz w:val="20"/>
          <w:szCs w:val="20"/>
        </w:rPr>
      </w:pPr>
      <w:r w:rsidRPr="002F3B6A">
        <w:rPr>
          <w:rFonts w:ascii="微软雅黑" w:eastAsia="微软雅黑" w:hAnsi="微软雅黑"/>
          <w:noProof/>
          <w:sz w:val="20"/>
          <w:szCs w:val="20"/>
        </w:rPr>
        <w:lastRenderedPageBreak/>
        <w:drawing>
          <wp:inline distT="0" distB="0" distL="0" distR="0" wp14:anchorId="7B427EB2" wp14:editId="3C3B6FD3">
            <wp:extent cx="5657850" cy="378130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1208" cy="3783546"/>
                    </a:xfrm>
                    <a:prstGeom prst="rect">
                      <a:avLst/>
                    </a:prstGeom>
                  </pic:spPr>
                </pic:pic>
              </a:graphicData>
            </a:graphic>
          </wp:inline>
        </w:drawing>
      </w:r>
    </w:p>
    <w:p w14:paraId="6BB67363" w14:textId="77777777" w:rsidR="001E223E" w:rsidRPr="00964D47" w:rsidRDefault="001E223E" w:rsidP="002E4284">
      <w:pPr>
        <w:pStyle w:val="ListParagraph"/>
        <w:ind w:leftChars="20" w:left="40" w:firstLineChars="0" w:firstLine="0"/>
        <w:rPr>
          <w:rFonts w:ascii="微软雅黑" w:eastAsia="微软雅黑" w:hAnsi="微软雅黑"/>
          <w:sz w:val="20"/>
          <w:szCs w:val="20"/>
        </w:rPr>
      </w:pPr>
    </w:p>
    <w:p w14:paraId="079F60B6" w14:textId="0A0D7594" w:rsidR="0010559A" w:rsidRPr="00964D47" w:rsidRDefault="002E4284" w:rsidP="00CB6AE1">
      <w:pPr>
        <w:pStyle w:val="ListParagraph"/>
        <w:numPr>
          <w:ilvl w:val="0"/>
          <w:numId w:val="188"/>
        </w:numPr>
        <w:ind w:firstLineChars="0"/>
        <w:rPr>
          <w:rFonts w:ascii="微软雅黑" w:eastAsia="微软雅黑" w:hAnsi="微软雅黑"/>
          <w:sz w:val="20"/>
          <w:szCs w:val="20"/>
        </w:rPr>
      </w:pPr>
      <w:r>
        <w:rPr>
          <w:rFonts w:ascii="微软雅黑" w:eastAsia="微软雅黑" w:hAnsi="微软雅黑" w:hint="eastAsia"/>
          <w:sz w:val="20"/>
          <w:szCs w:val="20"/>
        </w:rPr>
        <w:t>【</w:t>
      </w:r>
      <w:r w:rsidR="0010559A" w:rsidRPr="00964D47">
        <w:rPr>
          <w:rFonts w:ascii="微软雅黑" w:eastAsia="微软雅黑" w:hAnsi="微软雅黑" w:hint="eastAsia"/>
          <w:sz w:val="20"/>
          <w:szCs w:val="20"/>
        </w:rPr>
        <w:t>查看路线</w:t>
      </w:r>
      <w:r>
        <w:rPr>
          <w:rFonts w:ascii="微软雅黑" w:eastAsia="微软雅黑" w:hAnsi="微软雅黑" w:hint="eastAsia"/>
          <w:sz w:val="20"/>
          <w:szCs w:val="20"/>
        </w:rPr>
        <w:t>】</w:t>
      </w:r>
      <w:r w:rsidR="001E223E">
        <w:rPr>
          <w:rFonts w:ascii="微软雅黑" w:eastAsia="微软雅黑" w:hAnsi="微软雅黑" w:hint="eastAsia"/>
          <w:sz w:val="20"/>
          <w:szCs w:val="20"/>
        </w:rPr>
        <w:t>：点击</w:t>
      </w:r>
      <w:r w:rsidR="001E223E" w:rsidRPr="006E07D7">
        <w:rPr>
          <w:rFonts w:ascii="微软雅黑" w:eastAsia="微软雅黑" w:hAnsi="微软雅黑" w:hint="eastAsia"/>
          <w:sz w:val="20"/>
          <w:szCs w:val="20"/>
        </w:rPr>
        <w:t>展示默认快捷路线</w:t>
      </w:r>
      <w:r w:rsidR="00C024E5">
        <w:rPr>
          <w:rFonts w:ascii="微软雅黑" w:eastAsia="微软雅黑" w:hAnsi="微软雅黑" w:hint="eastAsia"/>
          <w:sz w:val="20"/>
          <w:szCs w:val="20"/>
        </w:rPr>
        <w:t>，</w:t>
      </w:r>
      <w:r w:rsidR="000D48C1">
        <w:rPr>
          <w:rFonts w:ascii="微软雅黑" w:eastAsia="微软雅黑" w:hAnsi="微软雅黑" w:hint="eastAsia"/>
          <w:sz w:val="20"/>
          <w:szCs w:val="20"/>
        </w:rPr>
        <w:t>默认</w:t>
      </w:r>
      <w:r w:rsidR="0014337E">
        <w:rPr>
          <w:rFonts w:ascii="微软雅黑" w:eastAsia="微软雅黑" w:hAnsi="微软雅黑" w:hint="eastAsia"/>
          <w:sz w:val="20"/>
          <w:szCs w:val="20"/>
        </w:rPr>
        <w:t>驾车</w:t>
      </w:r>
      <w:r w:rsidR="00C024E5">
        <w:rPr>
          <w:rFonts w:ascii="微软雅黑" w:eastAsia="微软雅黑" w:hAnsi="微软雅黑" w:hint="eastAsia"/>
          <w:sz w:val="20"/>
          <w:szCs w:val="20"/>
        </w:rPr>
        <w:t>，且</w:t>
      </w:r>
      <w:r w:rsidR="00C024E5" w:rsidRPr="00C024E5">
        <w:rPr>
          <w:rFonts w:ascii="微软雅黑" w:eastAsia="微软雅黑" w:hAnsi="微软雅黑" w:hint="eastAsia"/>
          <w:sz w:val="20"/>
          <w:szCs w:val="20"/>
        </w:rPr>
        <w:t>只显示一条路线，驾车方案显示在路线上</w:t>
      </w:r>
      <w:r w:rsidR="00C024E5">
        <w:rPr>
          <w:rFonts w:ascii="微软雅黑" w:eastAsia="微软雅黑" w:hAnsi="微软雅黑" w:hint="eastAsia"/>
          <w:sz w:val="20"/>
          <w:szCs w:val="20"/>
        </w:rPr>
        <w:t>。</w:t>
      </w:r>
    </w:p>
    <w:p w14:paraId="1E2DB204" w14:textId="748AB3FE" w:rsidR="0010559A" w:rsidRPr="0010559A" w:rsidRDefault="002F3B6A" w:rsidP="001E223E">
      <w:pPr>
        <w:pStyle w:val="ListParagraph"/>
        <w:ind w:leftChars="20" w:left="40" w:firstLineChars="0" w:firstLine="0"/>
        <w:rPr>
          <w:rFonts w:ascii="微软雅黑" w:eastAsia="微软雅黑" w:hAnsi="微软雅黑"/>
          <w:sz w:val="20"/>
          <w:szCs w:val="20"/>
        </w:rPr>
      </w:pPr>
      <w:r w:rsidRPr="002F3B6A">
        <w:rPr>
          <w:rFonts w:ascii="微软雅黑" w:eastAsia="微软雅黑" w:hAnsi="微软雅黑"/>
          <w:noProof/>
          <w:sz w:val="20"/>
          <w:szCs w:val="20"/>
        </w:rPr>
        <w:drawing>
          <wp:inline distT="0" distB="0" distL="0" distR="0" wp14:anchorId="0827FEAE" wp14:editId="4C29F4A0">
            <wp:extent cx="5441950" cy="3556830"/>
            <wp:effectExtent l="0" t="0" r="635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7018" cy="3560142"/>
                    </a:xfrm>
                    <a:prstGeom prst="rect">
                      <a:avLst/>
                    </a:prstGeom>
                  </pic:spPr>
                </pic:pic>
              </a:graphicData>
            </a:graphic>
          </wp:inline>
        </w:drawing>
      </w:r>
    </w:p>
    <w:p w14:paraId="4E06D2CF" w14:textId="6CA12326" w:rsidR="00FB619A" w:rsidRPr="00E65965" w:rsidRDefault="00A60581" w:rsidP="00821BBF">
      <w:pPr>
        <w:pStyle w:val="Heading2"/>
        <w:spacing w:before="120" w:after="120"/>
        <w:ind w:left="578" w:hanging="578"/>
        <w:rPr>
          <w:rFonts w:ascii="微软雅黑" w:eastAsia="微软雅黑" w:hAnsi="微软雅黑" w:cs="Calibri"/>
        </w:rPr>
      </w:pPr>
      <w:bookmarkStart w:id="272" w:name="_Toc111473607"/>
      <w:r>
        <w:rPr>
          <w:rFonts w:ascii="微软雅黑" w:eastAsia="微软雅黑" w:hAnsi="微软雅黑" w:cs="Calibri" w:hint="eastAsia"/>
        </w:rPr>
        <w:lastRenderedPageBreak/>
        <w:t>客户经营</w:t>
      </w:r>
      <w:r w:rsidR="00E60E40">
        <w:rPr>
          <w:rFonts w:ascii="微软雅黑" w:eastAsia="微软雅黑" w:hAnsi="微软雅黑" w:cs="Calibri" w:hint="eastAsia"/>
        </w:rPr>
        <w:t>（取消该大分类模块，以友客户为准，子模块功能维持）</w:t>
      </w:r>
      <w:bookmarkEnd w:id="272"/>
    </w:p>
    <w:p w14:paraId="737D1091" w14:textId="6FB6CE84" w:rsidR="009E048B" w:rsidRPr="00280F01" w:rsidRDefault="00D8016F" w:rsidP="00FA58CA">
      <w:pPr>
        <w:pStyle w:val="Heading3"/>
        <w:spacing w:before="120" w:after="120"/>
        <w:rPr>
          <w:rFonts w:ascii="微软雅黑" w:eastAsia="微软雅黑" w:hAnsi="微软雅黑"/>
        </w:rPr>
      </w:pPr>
      <w:bookmarkStart w:id="273" w:name="_Toc92378241"/>
      <w:bookmarkStart w:id="274" w:name="_Toc111473608"/>
      <w:r w:rsidRPr="00280F01">
        <w:rPr>
          <w:rFonts w:ascii="微软雅黑" w:eastAsia="微软雅黑" w:hAnsi="微软雅黑" w:hint="eastAsia"/>
        </w:rPr>
        <w:t>客户分析</w:t>
      </w:r>
      <w:bookmarkEnd w:id="273"/>
      <w:r>
        <w:rPr>
          <w:rFonts w:ascii="微软雅黑" w:eastAsia="微软雅黑" w:hAnsi="微软雅黑" w:hint="eastAsia"/>
        </w:rPr>
        <w:t>（二期）</w:t>
      </w:r>
      <w:bookmarkEnd w:id="274"/>
    </w:p>
    <w:p w14:paraId="1FF1838A" w14:textId="1C25DCE0" w:rsidR="009E048B" w:rsidRPr="007A63CC" w:rsidRDefault="009E048B" w:rsidP="00CB6AE1">
      <w:pPr>
        <w:pStyle w:val="ListParagraph"/>
        <w:numPr>
          <w:ilvl w:val="0"/>
          <w:numId w:val="184"/>
        </w:numPr>
        <w:ind w:firstLineChars="0"/>
        <w:rPr>
          <w:rFonts w:ascii="微软雅黑" w:eastAsia="微软雅黑" w:hAnsi="微软雅黑"/>
          <w:sz w:val="20"/>
          <w:szCs w:val="20"/>
        </w:rPr>
      </w:pPr>
      <w:r w:rsidRPr="007A63CC">
        <w:rPr>
          <w:rFonts w:ascii="微软雅黑" w:eastAsia="微软雅黑" w:hAnsi="微软雅黑" w:hint="eastAsia"/>
          <w:sz w:val="20"/>
          <w:szCs w:val="20"/>
        </w:rPr>
        <w:t>客户分析</w:t>
      </w:r>
      <w:r w:rsidR="004C2F04" w:rsidRPr="007A63CC">
        <w:rPr>
          <w:rFonts w:ascii="微软雅黑" w:eastAsia="微软雅黑" w:hAnsi="微软雅黑" w:hint="eastAsia"/>
          <w:sz w:val="20"/>
          <w:szCs w:val="20"/>
        </w:rPr>
        <w:t>数据由大数据平台进行数据加工，并且T</w:t>
      </w:r>
      <w:r w:rsidR="004C2F04" w:rsidRPr="007A63CC">
        <w:rPr>
          <w:rFonts w:ascii="微软雅黑" w:eastAsia="微软雅黑" w:hAnsi="微软雅黑"/>
          <w:sz w:val="20"/>
          <w:szCs w:val="20"/>
        </w:rPr>
        <w:t>+1</w:t>
      </w:r>
      <w:r w:rsidR="004C2F04" w:rsidRPr="007A63CC">
        <w:rPr>
          <w:rFonts w:ascii="微软雅黑" w:eastAsia="微软雅黑" w:hAnsi="微软雅黑" w:hint="eastAsia"/>
          <w:sz w:val="20"/>
          <w:szCs w:val="20"/>
        </w:rPr>
        <w:t>同步至C</w:t>
      </w:r>
      <w:r w:rsidR="004C2F04" w:rsidRPr="007A63CC">
        <w:rPr>
          <w:rFonts w:ascii="微软雅黑" w:eastAsia="微软雅黑" w:hAnsi="微软雅黑"/>
          <w:sz w:val="20"/>
          <w:szCs w:val="20"/>
        </w:rPr>
        <w:t>RM</w:t>
      </w:r>
      <w:r w:rsidR="001A7B14">
        <w:rPr>
          <w:rFonts w:ascii="微软雅黑" w:eastAsia="微软雅黑" w:hAnsi="微软雅黑" w:hint="eastAsia"/>
          <w:sz w:val="20"/>
          <w:szCs w:val="20"/>
        </w:rPr>
        <w:t>（</w:t>
      </w:r>
      <w:r w:rsidR="001A7B14" w:rsidRPr="001A7B14">
        <w:rPr>
          <w:rFonts w:ascii="微软雅黑" w:eastAsia="微软雅黑" w:hAnsi="微软雅黑" w:hint="eastAsia"/>
          <w:sz w:val="20"/>
          <w:szCs w:val="20"/>
        </w:rPr>
        <w:t>T日生成的数据，需要T+1日早上8点半左右更新至客户分析数据中</w:t>
      </w:r>
      <w:r w:rsidR="001A7B14">
        <w:rPr>
          <w:rFonts w:ascii="微软雅黑" w:eastAsia="微软雅黑" w:hAnsi="微软雅黑" w:hint="eastAsia"/>
          <w:sz w:val="20"/>
          <w:szCs w:val="20"/>
        </w:rPr>
        <w:t>）</w:t>
      </w:r>
      <w:r w:rsidRPr="007A63CC">
        <w:rPr>
          <w:rFonts w:ascii="微软雅黑" w:eastAsia="微软雅黑" w:hAnsi="微软雅黑" w:hint="eastAsia"/>
          <w:sz w:val="20"/>
          <w:szCs w:val="20"/>
        </w:rPr>
        <w:t>。</w:t>
      </w:r>
    </w:p>
    <w:p w14:paraId="6FD0E0F2" w14:textId="3B5292E2" w:rsidR="003A4E44" w:rsidRPr="007A63CC" w:rsidRDefault="003A4E44" w:rsidP="00CB6AE1">
      <w:pPr>
        <w:pStyle w:val="ListParagraph"/>
        <w:numPr>
          <w:ilvl w:val="0"/>
          <w:numId w:val="184"/>
        </w:numPr>
        <w:ind w:firstLineChars="0"/>
        <w:rPr>
          <w:rFonts w:ascii="微软雅黑" w:eastAsia="微软雅黑" w:hAnsi="微软雅黑"/>
          <w:sz w:val="20"/>
          <w:szCs w:val="20"/>
        </w:rPr>
      </w:pPr>
      <w:r w:rsidRPr="007A63CC">
        <w:rPr>
          <w:rFonts w:ascii="微软雅黑" w:eastAsia="微软雅黑" w:hAnsi="微软雅黑" w:hint="eastAsia"/>
          <w:sz w:val="20"/>
          <w:szCs w:val="20"/>
        </w:rPr>
        <w:t>进入</w:t>
      </w:r>
      <w:r w:rsidR="00D8016F" w:rsidRPr="007A63CC">
        <w:rPr>
          <w:rFonts w:ascii="微软雅黑" w:eastAsia="微软雅黑" w:hAnsi="微软雅黑" w:hint="eastAsia"/>
          <w:sz w:val="20"/>
          <w:szCs w:val="20"/>
        </w:rPr>
        <w:t>客户分析</w:t>
      </w:r>
      <w:r w:rsidRPr="007A63CC">
        <w:rPr>
          <w:rFonts w:ascii="微软雅黑" w:eastAsia="微软雅黑" w:hAnsi="微软雅黑" w:hint="eastAsia"/>
          <w:sz w:val="20"/>
          <w:szCs w:val="20"/>
        </w:rPr>
        <w:t>路径：</w:t>
      </w:r>
      <w:r w:rsidR="00D8016F" w:rsidRPr="007A63CC">
        <w:rPr>
          <w:rFonts w:ascii="微软雅黑" w:eastAsia="微软雅黑" w:hAnsi="微软雅黑" w:hint="eastAsia"/>
          <w:sz w:val="20"/>
          <w:szCs w:val="20"/>
        </w:rPr>
        <w:t>在CRM友客户二级菜单选项中</w:t>
      </w:r>
      <w:r w:rsidRPr="007A63CC">
        <w:rPr>
          <w:rFonts w:ascii="微软雅黑" w:eastAsia="微软雅黑" w:hAnsi="微软雅黑" w:hint="eastAsia"/>
          <w:sz w:val="20"/>
          <w:szCs w:val="20"/>
        </w:rPr>
        <w:t>点击【客户分析】，或在友客户首页点击【客户分析】进入成交客户分析模块，如下图1所示。</w:t>
      </w:r>
    </w:p>
    <w:p w14:paraId="53E982CE" w14:textId="5863714D" w:rsidR="00D8016F" w:rsidRPr="007A63CC" w:rsidRDefault="003A4E44" w:rsidP="00CB6AE1">
      <w:pPr>
        <w:pStyle w:val="ListParagraph"/>
        <w:numPr>
          <w:ilvl w:val="0"/>
          <w:numId w:val="184"/>
        </w:numPr>
        <w:ind w:firstLineChars="0"/>
        <w:rPr>
          <w:rFonts w:ascii="微软雅黑" w:eastAsia="微软雅黑" w:hAnsi="微软雅黑"/>
          <w:sz w:val="20"/>
          <w:szCs w:val="20"/>
        </w:rPr>
      </w:pPr>
      <w:r w:rsidRPr="007A63CC">
        <w:rPr>
          <w:rFonts w:ascii="微软雅黑" w:eastAsia="微软雅黑" w:hAnsi="微软雅黑" w:hint="eastAsia"/>
          <w:sz w:val="20"/>
          <w:szCs w:val="20"/>
        </w:rPr>
        <w:t>“成交客户分析”</w:t>
      </w:r>
      <w:r w:rsidR="00D8016F" w:rsidRPr="007A63CC">
        <w:rPr>
          <w:rFonts w:ascii="微软雅黑" w:eastAsia="微软雅黑" w:hAnsi="微软雅黑" w:hint="eastAsia"/>
          <w:sz w:val="20"/>
          <w:szCs w:val="20"/>
        </w:rPr>
        <w:t>为单独页面，分为7个不同的分析角度，以顶端TAB为切换方式（</w:t>
      </w:r>
      <w:r w:rsidRPr="007A63CC">
        <w:rPr>
          <w:rFonts w:ascii="微软雅黑" w:eastAsia="微软雅黑" w:hAnsi="微软雅黑" w:hint="eastAsia"/>
          <w:sz w:val="20"/>
          <w:szCs w:val="20"/>
        </w:rPr>
        <w:t>如下图2所示</w:t>
      </w:r>
      <w:r w:rsidR="00D8016F" w:rsidRPr="007A63CC">
        <w:rPr>
          <w:rFonts w:ascii="微软雅黑" w:eastAsia="微软雅黑" w:hAnsi="微软雅黑" w:hint="eastAsia"/>
          <w:sz w:val="20"/>
          <w:szCs w:val="20"/>
        </w:rPr>
        <w:t>）</w:t>
      </w:r>
      <w:r w:rsidR="00A63D01" w:rsidRPr="007A63CC">
        <w:rPr>
          <w:rFonts w:ascii="微软雅黑" w:eastAsia="微软雅黑" w:hAnsi="微软雅黑" w:hint="eastAsia"/>
          <w:sz w:val="20"/>
          <w:szCs w:val="20"/>
        </w:rPr>
        <w:t>：客户总览，保障分布，保费分布，保单</w:t>
      </w:r>
      <w:r w:rsidRPr="007A63CC">
        <w:rPr>
          <w:rFonts w:ascii="微软雅黑" w:eastAsia="微软雅黑" w:hAnsi="微软雅黑" w:hint="eastAsia"/>
          <w:sz w:val="20"/>
          <w:szCs w:val="20"/>
        </w:rPr>
        <w:t>件数</w:t>
      </w:r>
      <w:r w:rsidR="00A63D01" w:rsidRPr="007A63CC">
        <w:rPr>
          <w:rFonts w:ascii="微软雅黑" w:eastAsia="微软雅黑" w:hAnsi="微软雅黑" w:hint="eastAsia"/>
          <w:sz w:val="20"/>
          <w:szCs w:val="20"/>
        </w:rPr>
        <w:t>分布，年龄分布，收入分布，活跃客户分布。</w:t>
      </w:r>
    </w:p>
    <w:p w14:paraId="44E04E17" w14:textId="65F75F03" w:rsidR="008369BA" w:rsidRDefault="008369BA" w:rsidP="009E048B">
      <w:pPr>
        <w:rPr>
          <w:rFonts w:ascii="微软雅黑" w:eastAsia="微软雅黑" w:hAnsi="微软雅黑"/>
          <w:lang w:eastAsia="zh-CN"/>
        </w:rPr>
      </w:pPr>
    </w:p>
    <w:p w14:paraId="5E04E91A" w14:textId="63DB82F2" w:rsidR="00D8016F" w:rsidRDefault="00D8016F" w:rsidP="009E048B">
      <w:pPr>
        <w:rPr>
          <w:rFonts w:ascii="微软雅黑" w:eastAsia="微软雅黑" w:hAnsi="微软雅黑"/>
          <w:lang w:eastAsia="zh-CN"/>
        </w:rPr>
      </w:pPr>
      <w:r>
        <w:rPr>
          <w:rFonts w:ascii="微软雅黑" w:eastAsia="微软雅黑" w:hAnsi="微软雅黑" w:hint="eastAsia"/>
          <w:lang w:eastAsia="zh-CN"/>
        </w:rPr>
        <w:t>成交客户分析示意图</w:t>
      </w:r>
    </w:p>
    <w:p w14:paraId="75CF7B57" w14:textId="7D623B0F" w:rsidR="00D8016F" w:rsidRDefault="003A4E44" w:rsidP="009E048B">
      <w:pPr>
        <w:rPr>
          <w:rFonts w:ascii="微软雅黑" w:eastAsia="微软雅黑" w:hAnsi="微软雅黑"/>
          <w:lang w:eastAsia="zh-CN"/>
        </w:rPr>
      </w:pPr>
      <w:r w:rsidRPr="003A4E44">
        <w:rPr>
          <w:rFonts w:ascii="微软雅黑" w:eastAsia="微软雅黑" w:hAnsi="微软雅黑"/>
          <w:noProof/>
          <w:lang w:eastAsia="zh-CN"/>
        </w:rPr>
        <w:drawing>
          <wp:inline distT="0" distB="0" distL="0" distR="0" wp14:anchorId="3C80AA02" wp14:editId="6416E439">
            <wp:extent cx="5556250" cy="3768796"/>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62674" cy="3773153"/>
                    </a:xfrm>
                    <a:prstGeom prst="rect">
                      <a:avLst/>
                    </a:prstGeom>
                  </pic:spPr>
                </pic:pic>
              </a:graphicData>
            </a:graphic>
          </wp:inline>
        </w:drawing>
      </w:r>
    </w:p>
    <w:p w14:paraId="17DA297D" w14:textId="6C9DED74" w:rsidR="00D8016F" w:rsidRDefault="003A4E44" w:rsidP="009E048B">
      <w:pPr>
        <w:rPr>
          <w:rFonts w:ascii="微软雅黑" w:eastAsia="微软雅黑" w:hAnsi="微软雅黑"/>
          <w:lang w:eastAsia="zh-CN"/>
        </w:rPr>
      </w:pPr>
      <w:r>
        <w:rPr>
          <w:rFonts w:ascii="微软雅黑" w:eastAsia="微软雅黑" w:hAnsi="微软雅黑" w:hint="eastAsia"/>
          <w:lang w:eastAsia="zh-CN"/>
        </w:rPr>
        <w:t>图1</w:t>
      </w:r>
    </w:p>
    <w:p w14:paraId="01AB6A7D" w14:textId="77777777" w:rsidR="003A4E44" w:rsidRDefault="003A4E44" w:rsidP="009E048B">
      <w:pPr>
        <w:rPr>
          <w:rFonts w:ascii="微软雅黑" w:eastAsia="微软雅黑" w:hAnsi="微软雅黑"/>
          <w:lang w:eastAsia="zh-CN"/>
        </w:rPr>
      </w:pPr>
    </w:p>
    <w:p w14:paraId="6AF60148" w14:textId="4DB027E4" w:rsidR="00D8016F" w:rsidRPr="00280F01" w:rsidRDefault="003A4E44" w:rsidP="009E048B">
      <w:pPr>
        <w:rPr>
          <w:rFonts w:ascii="微软雅黑" w:eastAsia="微软雅黑" w:hAnsi="微软雅黑"/>
          <w:lang w:eastAsia="zh-CN"/>
        </w:rPr>
      </w:pPr>
      <w:r w:rsidRPr="003A4E44">
        <w:rPr>
          <w:rFonts w:ascii="微软雅黑" w:eastAsia="微软雅黑" w:hAnsi="微软雅黑"/>
          <w:noProof/>
          <w:lang w:eastAsia="zh-CN"/>
        </w:rPr>
        <w:drawing>
          <wp:inline distT="0" distB="0" distL="0" distR="0" wp14:anchorId="79F73CB4" wp14:editId="7B8268A8">
            <wp:extent cx="5732145" cy="74041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740410"/>
                    </a:xfrm>
                    <a:prstGeom prst="rect">
                      <a:avLst/>
                    </a:prstGeom>
                  </pic:spPr>
                </pic:pic>
              </a:graphicData>
            </a:graphic>
          </wp:inline>
        </w:drawing>
      </w:r>
    </w:p>
    <w:p w14:paraId="6694BE40" w14:textId="177E92D9" w:rsidR="009E048B" w:rsidRDefault="003A4E44" w:rsidP="009E048B">
      <w:pPr>
        <w:rPr>
          <w:rFonts w:ascii="微软雅黑" w:eastAsia="微软雅黑" w:hAnsi="微软雅黑"/>
          <w:lang w:eastAsia="zh-CN"/>
        </w:rPr>
      </w:pPr>
      <w:r>
        <w:rPr>
          <w:rFonts w:ascii="微软雅黑" w:eastAsia="微软雅黑" w:hAnsi="微软雅黑" w:hint="eastAsia"/>
          <w:lang w:eastAsia="zh-CN"/>
        </w:rPr>
        <w:t>图2</w:t>
      </w:r>
    </w:p>
    <w:p w14:paraId="78300EC0" w14:textId="77777777" w:rsidR="003A4E44" w:rsidRDefault="003A4E44" w:rsidP="009E048B">
      <w:pPr>
        <w:rPr>
          <w:rFonts w:ascii="微软雅黑" w:eastAsia="微软雅黑" w:hAnsi="微软雅黑"/>
          <w:lang w:eastAsia="zh-CN"/>
        </w:rPr>
      </w:pPr>
    </w:p>
    <w:p w14:paraId="0A6A6166" w14:textId="53806E25" w:rsidR="000B440E" w:rsidRPr="007A63CC" w:rsidRDefault="000B440E" w:rsidP="00CB6AE1">
      <w:pPr>
        <w:pStyle w:val="ListParagraph"/>
        <w:numPr>
          <w:ilvl w:val="0"/>
          <w:numId w:val="184"/>
        </w:numPr>
        <w:ind w:firstLineChars="0"/>
        <w:rPr>
          <w:rFonts w:ascii="微软雅黑" w:eastAsia="微软雅黑" w:hAnsi="微软雅黑"/>
          <w:sz w:val="20"/>
          <w:szCs w:val="20"/>
        </w:rPr>
      </w:pPr>
      <w:r w:rsidRPr="007A63CC">
        <w:rPr>
          <w:rFonts w:ascii="微软雅黑" w:eastAsia="微软雅黑" w:hAnsi="微软雅黑" w:hint="eastAsia"/>
          <w:sz w:val="20"/>
          <w:szCs w:val="20"/>
        </w:rPr>
        <w:t>成交客户分析基础数据统计口径说明</w:t>
      </w:r>
    </w:p>
    <w:tbl>
      <w:tblPr>
        <w:tblStyle w:val="TableGrid"/>
        <w:tblW w:w="0" w:type="auto"/>
        <w:tblInd w:w="20" w:type="dxa"/>
        <w:tblLook w:val="04A0" w:firstRow="1" w:lastRow="0" w:firstColumn="1" w:lastColumn="0" w:noHBand="0" w:noVBand="1"/>
      </w:tblPr>
      <w:tblGrid>
        <w:gridCol w:w="1109"/>
        <w:gridCol w:w="7230"/>
      </w:tblGrid>
      <w:tr w:rsidR="000B440E" w14:paraId="45FE3F57" w14:textId="77777777" w:rsidTr="008657E7">
        <w:tc>
          <w:tcPr>
            <w:tcW w:w="1109" w:type="dxa"/>
            <w:shd w:val="clear" w:color="auto" w:fill="BFBFBF" w:themeFill="background1" w:themeFillShade="BF"/>
          </w:tcPr>
          <w:p w14:paraId="34180DCC" w14:textId="77777777" w:rsidR="000B440E" w:rsidRPr="000B440E" w:rsidRDefault="000B440E" w:rsidP="00BF04C6">
            <w:pPr>
              <w:pStyle w:val="ListParagraph"/>
              <w:ind w:firstLineChars="0" w:firstLine="0"/>
              <w:rPr>
                <w:rFonts w:ascii="微软雅黑" w:eastAsia="微软雅黑" w:hAnsi="微软雅黑"/>
                <w:b/>
                <w:bCs/>
                <w:sz w:val="18"/>
                <w:szCs w:val="18"/>
              </w:rPr>
            </w:pPr>
            <w:r w:rsidRPr="000B440E">
              <w:rPr>
                <w:rFonts w:ascii="微软雅黑" w:eastAsia="微软雅黑" w:hAnsi="微软雅黑" w:hint="eastAsia"/>
                <w:b/>
                <w:bCs/>
                <w:sz w:val="18"/>
                <w:szCs w:val="18"/>
              </w:rPr>
              <w:lastRenderedPageBreak/>
              <w:t>字段</w:t>
            </w:r>
          </w:p>
        </w:tc>
        <w:tc>
          <w:tcPr>
            <w:tcW w:w="7230" w:type="dxa"/>
            <w:shd w:val="clear" w:color="auto" w:fill="BFBFBF" w:themeFill="background1" w:themeFillShade="BF"/>
          </w:tcPr>
          <w:p w14:paraId="19D61C09" w14:textId="77777777" w:rsidR="000B440E" w:rsidRPr="000B440E" w:rsidRDefault="000B440E" w:rsidP="00BF04C6">
            <w:pPr>
              <w:pStyle w:val="ListParagraph"/>
              <w:ind w:firstLineChars="0" w:firstLine="0"/>
              <w:rPr>
                <w:rFonts w:ascii="微软雅黑" w:eastAsia="微软雅黑" w:hAnsi="微软雅黑"/>
                <w:b/>
                <w:bCs/>
                <w:sz w:val="18"/>
                <w:szCs w:val="18"/>
              </w:rPr>
            </w:pPr>
            <w:r w:rsidRPr="000B440E">
              <w:rPr>
                <w:rFonts w:ascii="微软雅黑" w:eastAsia="微软雅黑" w:hAnsi="微软雅黑" w:hint="eastAsia"/>
                <w:b/>
                <w:bCs/>
                <w:sz w:val="18"/>
                <w:szCs w:val="18"/>
              </w:rPr>
              <w:t>说明</w:t>
            </w:r>
          </w:p>
        </w:tc>
      </w:tr>
      <w:tr w:rsidR="000B440E" w14:paraId="2C22212D" w14:textId="77777777" w:rsidTr="008657E7">
        <w:tc>
          <w:tcPr>
            <w:tcW w:w="1109" w:type="dxa"/>
          </w:tcPr>
          <w:p w14:paraId="45D0BDAE" w14:textId="4320A633" w:rsidR="000B440E" w:rsidRPr="000B440E" w:rsidRDefault="008C6BFD" w:rsidP="00BF04C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同</w:t>
            </w:r>
            <w:r w:rsidR="000B440E" w:rsidRPr="000B440E">
              <w:rPr>
                <w:rFonts w:ascii="微软雅黑" w:eastAsia="微软雅黑" w:hAnsi="微软雅黑" w:hint="eastAsia"/>
                <w:sz w:val="18"/>
                <w:szCs w:val="18"/>
              </w:rPr>
              <w:t>年资</w:t>
            </w:r>
          </w:p>
        </w:tc>
        <w:tc>
          <w:tcPr>
            <w:tcW w:w="7230" w:type="dxa"/>
          </w:tcPr>
          <w:p w14:paraId="06EA1011" w14:textId="6AEE1E61" w:rsidR="000B440E" w:rsidRPr="000B440E" w:rsidRDefault="000B440E" w:rsidP="000B440E">
            <w:pPr>
              <w:rPr>
                <w:rFonts w:ascii="微软雅黑" w:eastAsia="微软雅黑" w:hAnsi="微软雅黑"/>
                <w:sz w:val="18"/>
                <w:szCs w:val="18"/>
                <w:lang w:eastAsia="zh-CN"/>
              </w:rPr>
            </w:pPr>
            <w:r w:rsidRPr="000B440E">
              <w:rPr>
                <w:rFonts w:ascii="微软雅黑" w:eastAsia="微软雅黑" w:hAnsi="微软雅黑" w:hint="eastAsia"/>
                <w:sz w:val="18"/>
                <w:szCs w:val="18"/>
                <w:lang w:eastAsia="zh-CN"/>
              </w:rPr>
              <w:t>按</w:t>
            </w:r>
            <w:r w:rsidR="00832E6E">
              <w:rPr>
                <w:rFonts w:ascii="微软雅黑" w:eastAsia="微软雅黑" w:hAnsi="微软雅黑" w:hint="eastAsia"/>
                <w:sz w:val="18"/>
                <w:szCs w:val="18"/>
                <w:lang w:eastAsia="zh-CN"/>
              </w:rPr>
              <w:t>代理人</w:t>
            </w:r>
            <w:r w:rsidRPr="000B440E">
              <w:rPr>
                <w:rFonts w:ascii="微软雅黑" w:eastAsia="微软雅黑" w:hAnsi="微软雅黑" w:hint="eastAsia"/>
                <w:sz w:val="18"/>
                <w:szCs w:val="18"/>
                <w:lang w:eastAsia="zh-CN"/>
              </w:rPr>
              <w:t>最近一次入职的自然年份做对比组</w:t>
            </w:r>
            <w:r w:rsidR="00832E6E">
              <w:rPr>
                <w:rFonts w:ascii="微软雅黑" w:eastAsia="微软雅黑" w:hAnsi="微软雅黑" w:hint="eastAsia"/>
                <w:sz w:val="18"/>
                <w:szCs w:val="18"/>
                <w:lang w:eastAsia="zh-CN"/>
              </w:rPr>
              <w:t>。</w:t>
            </w:r>
          </w:p>
          <w:p w14:paraId="74098437" w14:textId="07949A3F" w:rsidR="000B440E" w:rsidRPr="000B440E" w:rsidRDefault="000B440E" w:rsidP="000B440E">
            <w:pPr>
              <w:pStyle w:val="ListParagraph"/>
              <w:ind w:firstLineChars="0" w:firstLine="0"/>
              <w:rPr>
                <w:rFonts w:ascii="微软雅黑" w:eastAsia="微软雅黑" w:hAnsi="微软雅黑"/>
                <w:sz w:val="18"/>
                <w:szCs w:val="18"/>
              </w:rPr>
            </w:pPr>
            <w:r w:rsidRPr="000B440E">
              <w:rPr>
                <w:rFonts w:ascii="微软雅黑" w:eastAsia="微软雅黑" w:hAnsi="微软雅黑" w:hint="eastAsia"/>
                <w:sz w:val="18"/>
                <w:szCs w:val="18"/>
              </w:rPr>
              <w:t>归雁，N次入司的，按照最近入司时间算年资</w:t>
            </w:r>
            <w:r w:rsidR="00832E6E">
              <w:rPr>
                <w:rFonts w:ascii="微软雅黑" w:eastAsia="微软雅黑" w:hAnsi="微软雅黑" w:hint="eastAsia"/>
                <w:sz w:val="18"/>
                <w:szCs w:val="18"/>
              </w:rPr>
              <w:t>。</w:t>
            </w:r>
          </w:p>
        </w:tc>
      </w:tr>
      <w:tr w:rsidR="000B440E" w14:paraId="0E1ED07E" w14:textId="77777777" w:rsidTr="008657E7">
        <w:tc>
          <w:tcPr>
            <w:tcW w:w="1109" w:type="dxa"/>
          </w:tcPr>
          <w:p w14:paraId="345F841B" w14:textId="76C4197A" w:rsidR="000B440E" w:rsidRPr="000B440E" w:rsidRDefault="008C6BFD" w:rsidP="00BF04C6">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同</w:t>
            </w:r>
            <w:r w:rsidR="000B440E" w:rsidRPr="000B440E">
              <w:rPr>
                <w:rFonts w:ascii="微软雅黑" w:eastAsia="微软雅黑" w:hAnsi="微软雅黑" w:cs="宋体" w:hint="eastAsia"/>
                <w:color w:val="000000"/>
                <w:sz w:val="18"/>
                <w:szCs w:val="18"/>
              </w:rPr>
              <w:t>职级</w:t>
            </w:r>
          </w:p>
        </w:tc>
        <w:tc>
          <w:tcPr>
            <w:tcW w:w="7230" w:type="dxa"/>
          </w:tcPr>
          <w:p w14:paraId="4F5BC198" w14:textId="3120F1DE" w:rsidR="000B440E" w:rsidRPr="000B440E" w:rsidRDefault="00D04883" w:rsidP="00BF04C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数据</w:t>
            </w:r>
            <w:r w:rsidR="000B440E" w:rsidRPr="000B440E">
              <w:rPr>
                <w:rFonts w:ascii="微软雅黑" w:eastAsia="微软雅黑" w:hAnsi="微软雅黑" w:hint="eastAsia"/>
                <w:sz w:val="18"/>
                <w:szCs w:val="18"/>
              </w:rPr>
              <w:t>统计时刻</w:t>
            </w:r>
            <w:r>
              <w:rPr>
                <w:rFonts w:ascii="微软雅黑" w:eastAsia="微软雅黑" w:hAnsi="微软雅黑" w:hint="eastAsia"/>
                <w:sz w:val="18"/>
                <w:szCs w:val="18"/>
              </w:rPr>
              <w:t>代理人的当前</w:t>
            </w:r>
            <w:r w:rsidR="000B440E" w:rsidRPr="000B440E">
              <w:rPr>
                <w:rFonts w:ascii="微软雅黑" w:eastAsia="微软雅黑" w:hAnsi="微软雅黑" w:hint="eastAsia"/>
                <w:sz w:val="18"/>
                <w:szCs w:val="18"/>
              </w:rPr>
              <w:t>职级</w:t>
            </w:r>
            <w:r w:rsidR="00CA2D64">
              <w:rPr>
                <w:rFonts w:ascii="微软雅黑" w:eastAsia="微软雅黑" w:hAnsi="微软雅黑" w:hint="eastAsia"/>
                <w:sz w:val="18"/>
                <w:szCs w:val="18"/>
              </w:rPr>
              <w:t>。</w:t>
            </w:r>
          </w:p>
        </w:tc>
      </w:tr>
      <w:tr w:rsidR="006641D1" w14:paraId="52B6B89F" w14:textId="77777777" w:rsidTr="008657E7">
        <w:tc>
          <w:tcPr>
            <w:tcW w:w="1109" w:type="dxa"/>
          </w:tcPr>
          <w:p w14:paraId="53AEC738" w14:textId="7FE216B1" w:rsidR="006641D1" w:rsidRPr="000B440E" w:rsidRDefault="006641D1" w:rsidP="00BF04C6">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机构</w:t>
            </w:r>
          </w:p>
        </w:tc>
        <w:tc>
          <w:tcPr>
            <w:tcW w:w="7230" w:type="dxa"/>
          </w:tcPr>
          <w:p w14:paraId="731DA102" w14:textId="57EB9010" w:rsidR="006641D1" w:rsidRPr="000B440E" w:rsidRDefault="006641D1" w:rsidP="00BF04C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代理人所在分公司</w:t>
            </w:r>
            <w:r w:rsidR="00CA2D64">
              <w:rPr>
                <w:rFonts w:ascii="微软雅黑" w:eastAsia="微软雅黑" w:hAnsi="微软雅黑" w:hint="eastAsia"/>
                <w:sz w:val="18"/>
                <w:szCs w:val="18"/>
              </w:rPr>
              <w:t>。</w:t>
            </w:r>
          </w:p>
        </w:tc>
      </w:tr>
      <w:tr w:rsidR="000B440E" w14:paraId="26F4BBC7" w14:textId="77777777" w:rsidTr="008657E7">
        <w:tc>
          <w:tcPr>
            <w:tcW w:w="1109" w:type="dxa"/>
          </w:tcPr>
          <w:p w14:paraId="4F31374E" w14:textId="47F409CC" w:rsidR="000B440E" w:rsidRPr="000B440E" w:rsidRDefault="000B440E" w:rsidP="00BF04C6">
            <w:pPr>
              <w:pStyle w:val="ListParagraph"/>
              <w:ind w:firstLineChars="0" w:firstLine="0"/>
              <w:rPr>
                <w:rFonts w:ascii="微软雅黑" w:eastAsia="微软雅黑" w:hAnsi="微软雅黑"/>
                <w:sz w:val="18"/>
                <w:szCs w:val="18"/>
              </w:rPr>
            </w:pPr>
            <w:r w:rsidRPr="000B440E">
              <w:rPr>
                <w:rFonts w:ascii="微软雅黑" w:eastAsia="微软雅黑" w:hAnsi="微软雅黑" w:cs="宋体" w:hint="eastAsia"/>
                <w:color w:val="000000"/>
                <w:sz w:val="18"/>
                <w:szCs w:val="18"/>
              </w:rPr>
              <w:t>年龄</w:t>
            </w:r>
          </w:p>
        </w:tc>
        <w:tc>
          <w:tcPr>
            <w:tcW w:w="7230" w:type="dxa"/>
          </w:tcPr>
          <w:p w14:paraId="2E239AC1" w14:textId="03029B6B" w:rsidR="000B440E" w:rsidRPr="000B440E" w:rsidRDefault="000B440E" w:rsidP="00BF04C6">
            <w:pPr>
              <w:pStyle w:val="ListParagraph"/>
              <w:ind w:firstLineChars="0" w:firstLine="0"/>
              <w:rPr>
                <w:rFonts w:ascii="微软雅黑" w:eastAsia="微软雅黑" w:hAnsi="微软雅黑"/>
                <w:sz w:val="18"/>
                <w:szCs w:val="18"/>
              </w:rPr>
            </w:pPr>
            <w:r w:rsidRPr="000B440E">
              <w:rPr>
                <w:rFonts w:ascii="微软雅黑" w:eastAsia="微软雅黑" w:hAnsi="微软雅黑" w:hint="eastAsia"/>
                <w:sz w:val="18"/>
                <w:szCs w:val="18"/>
              </w:rPr>
              <w:t>当前</w:t>
            </w:r>
            <w:r w:rsidR="00E0281B">
              <w:rPr>
                <w:rFonts w:ascii="微软雅黑" w:eastAsia="微软雅黑" w:hAnsi="微软雅黑" w:hint="eastAsia"/>
                <w:sz w:val="18"/>
                <w:szCs w:val="18"/>
              </w:rPr>
              <w:t>数据</w:t>
            </w:r>
            <w:r w:rsidRPr="000B440E">
              <w:rPr>
                <w:rFonts w:ascii="微软雅黑" w:eastAsia="微软雅黑" w:hAnsi="微软雅黑" w:hint="eastAsia"/>
                <w:sz w:val="18"/>
                <w:szCs w:val="18"/>
              </w:rPr>
              <w:t>统计时刻的投被保人年龄</w:t>
            </w:r>
            <w:r w:rsidR="00E0281B">
              <w:rPr>
                <w:rFonts w:ascii="微软雅黑" w:eastAsia="微软雅黑" w:hAnsi="微软雅黑" w:hint="eastAsia"/>
                <w:sz w:val="18"/>
                <w:szCs w:val="18"/>
              </w:rPr>
              <w:t>（非</w:t>
            </w:r>
            <w:r w:rsidRPr="000B440E">
              <w:rPr>
                <w:rFonts w:ascii="微软雅黑" w:eastAsia="微软雅黑" w:hAnsi="微软雅黑" w:hint="eastAsia"/>
                <w:sz w:val="18"/>
                <w:szCs w:val="18"/>
              </w:rPr>
              <w:t>保单承保当时年龄</w:t>
            </w:r>
            <w:r w:rsidR="00E0281B">
              <w:rPr>
                <w:rFonts w:ascii="微软雅黑" w:eastAsia="微软雅黑" w:hAnsi="微软雅黑" w:hint="eastAsia"/>
                <w:sz w:val="18"/>
                <w:szCs w:val="18"/>
              </w:rPr>
              <w:t>）</w:t>
            </w:r>
            <w:r w:rsidR="00CA2D64">
              <w:rPr>
                <w:rFonts w:ascii="微软雅黑" w:eastAsia="微软雅黑" w:hAnsi="微软雅黑" w:hint="eastAsia"/>
                <w:sz w:val="18"/>
                <w:szCs w:val="18"/>
              </w:rPr>
              <w:t>。</w:t>
            </w:r>
          </w:p>
        </w:tc>
      </w:tr>
      <w:tr w:rsidR="000B440E" w14:paraId="7A6B0251" w14:textId="77777777" w:rsidTr="008657E7">
        <w:tc>
          <w:tcPr>
            <w:tcW w:w="1109" w:type="dxa"/>
          </w:tcPr>
          <w:p w14:paraId="4784F9CA" w14:textId="2D50778D" w:rsidR="000B440E" w:rsidRPr="000B440E" w:rsidRDefault="000B440E" w:rsidP="00BF04C6">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儿童</w:t>
            </w:r>
          </w:p>
        </w:tc>
        <w:tc>
          <w:tcPr>
            <w:tcW w:w="7230" w:type="dxa"/>
          </w:tcPr>
          <w:p w14:paraId="536F9319" w14:textId="100529CA" w:rsidR="000B440E" w:rsidRPr="000B440E" w:rsidRDefault="000B440E" w:rsidP="00BF04C6">
            <w:pPr>
              <w:pStyle w:val="ListParagraph"/>
              <w:ind w:firstLineChars="0" w:firstLine="0"/>
              <w:rPr>
                <w:rFonts w:ascii="微软雅黑" w:eastAsia="微软雅黑" w:hAnsi="微软雅黑"/>
                <w:sz w:val="18"/>
                <w:szCs w:val="18"/>
              </w:rPr>
            </w:pPr>
            <w:r w:rsidRPr="000B440E">
              <w:rPr>
                <w:rFonts w:ascii="微软雅黑" w:eastAsia="微软雅黑" w:hAnsi="微软雅黑" w:hint="eastAsia"/>
                <w:sz w:val="18"/>
                <w:szCs w:val="18"/>
              </w:rPr>
              <w:t>年龄&lt;18岁的</w:t>
            </w:r>
            <w:r w:rsidR="00CA2D64">
              <w:rPr>
                <w:rFonts w:ascii="微软雅黑" w:eastAsia="微软雅黑" w:hAnsi="微软雅黑" w:hint="eastAsia"/>
                <w:sz w:val="18"/>
                <w:szCs w:val="18"/>
              </w:rPr>
              <w:t>投被保人。</w:t>
            </w:r>
          </w:p>
        </w:tc>
      </w:tr>
      <w:tr w:rsidR="000B440E" w14:paraId="7EFB6DB4" w14:textId="77777777" w:rsidTr="008657E7">
        <w:tc>
          <w:tcPr>
            <w:tcW w:w="1109" w:type="dxa"/>
          </w:tcPr>
          <w:p w14:paraId="15D476B8" w14:textId="5A683E26" w:rsidR="000B440E" w:rsidRPr="000B440E" w:rsidRDefault="006641D1" w:rsidP="00BF04C6">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客户保单</w:t>
            </w:r>
          </w:p>
        </w:tc>
        <w:tc>
          <w:tcPr>
            <w:tcW w:w="7230" w:type="dxa"/>
          </w:tcPr>
          <w:p w14:paraId="12DB37E1" w14:textId="1611170A" w:rsidR="000B440E" w:rsidRPr="000B440E" w:rsidRDefault="006641D1" w:rsidP="00BF04C6">
            <w:pPr>
              <w:pStyle w:val="ListParagraph"/>
              <w:ind w:firstLineChars="0" w:firstLine="0"/>
              <w:rPr>
                <w:rFonts w:ascii="微软雅黑" w:eastAsia="微软雅黑" w:hAnsi="微软雅黑"/>
                <w:sz w:val="18"/>
                <w:szCs w:val="18"/>
              </w:rPr>
            </w:pPr>
            <w:r w:rsidRPr="006641D1">
              <w:rPr>
                <w:rFonts w:ascii="微软雅黑" w:eastAsia="微软雅黑" w:hAnsi="微软雅黑" w:hint="eastAsia"/>
                <w:sz w:val="18"/>
                <w:szCs w:val="18"/>
              </w:rPr>
              <w:t>所有保单状态都统计入内（</w:t>
            </w:r>
            <w:r w:rsidR="005F4C0D">
              <w:rPr>
                <w:rFonts w:ascii="微软雅黑" w:eastAsia="微软雅黑" w:hAnsi="微软雅黑" w:hint="eastAsia"/>
                <w:sz w:val="18"/>
                <w:szCs w:val="18"/>
              </w:rPr>
              <w:t>包含</w:t>
            </w:r>
            <w:r w:rsidRPr="006641D1">
              <w:rPr>
                <w:rFonts w:ascii="微软雅黑" w:eastAsia="微软雅黑" w:hAnsi="微软雅黑" w:hint="eastAsia"/>
                <w:sz w:val="18"/>
                <w:szCs w:val="18"/>
              </w:rPr>
              <w:t>生效</w:t>
            </w:r>
            <w:r w:rsidR="005F4C0D">
              <w:rPr>
                <w:rFonts w:ascii="微软雅黑" w:eastAsia="微软雅黑" w:hAnsi="微软雅黑" w:hint="eastAsia"/>
                <w:sz w:val="18"/>
                <w:szCs w:val="18"/>
              </w:rPr>
              <w:t>，</w:t>
            </w:r>
            <w:r w:rsidRPr="006641D1">
              <w:rPr>
                <w:rFonts w:ascii="微软雅黑" w:eastAsia="微软雅黑" w:hAnsi="微软雅黑" w:hint="eastAsia"/>
                <w:sz w:val="18"/>
                <w:szCs w:val="18"/>
              </w:rPr>
              <w:t>失效</w:t>
            </w:r>
            <w:r w:rsidR="005F4C0D">
              <w:rPr>
                <w:rFonts w:ascii="微软雅黑" w:eastAsia="微软雅黑" w:hAnsi="微软雅黑" w:hint="eastAsia"/>
                <w:sz w:val="18"/>
                <w:szCs w:val="18"/>
              </w:rPr>
              <w:t>和已经终止的保单</w:t>
            </w:r>
            <w:r w:rsidRPr="006641D1">
              <w:rPr>
                <w:rFonts w:ascii="微软雅黑" w:eastAsia="微软雅黑" w:hAnsi="微软雅黑" w:hint="eastAsia"/>
                <w:sz w:val="18"/>
                <w:szCs w:val="18"/>
              </w:rPr>
              <w:t>）</w:t>
            </w:r>
            <w:r w:rsidR="00CA2D64">
              <w:rPr>
                <w:rFonts w:ascii="微软雅黑" w:eastAsia="微软雅黑" w:hAnsi="微软雅黑" w:hint="eastAsia"/>
                <w:sz w:val="18"/>
                <w:szCs w:val="18"/>
              </w:rPr>
              <w:t>。</w:t>
            </w:r>
          </w:p>
        </w:tc>
      </w:tr>
      <w:tr w:rsidR="000B440E" w14:paraId="561B46B1" w14:textId="77777777" w:rsidTr="008657E7">
        <w:tc>
          <w:tcPr>
            <w:tcW w:w="1109" w:type="dxa"/>
          </w:tcPr>
          <w:p w14:paraId="0EAC90B9" w14:textId="635F20CB" w:rsidR="000B440E" w:rsidRPr="000B440E" w:rsidRDefault="006641D1" w:rsidP="00BF04C6">
            <w:pPr>
              <w:pStyle w:val="ListParagraph"/>
              <w:ind w:firstLineChars="0" w:firstLine="0"/>
              <w:rPr>
                <w:rFonts w:ascii="微软雅黑" w:eastAsia="微软雅黑" w:hAnsi="微软雅黑"/>
                <w:sz w:val="18"/>
                <w:szCs w:val="18"/>
              </w:rPr>
            </w:pPr>
            <w:r w:rsidRPr="006641D1">
              <w:rPr>
                <w:rFonts w:ascii="微软雅黑" w:eastAsia="微软雅黑" w:hAnsi="微软雅黑" w:hint="eastAsia"/>
                <w:sz w:val="18"/>
                <w:szCs w:val="18"/>
              </w:rPr>
              <w:t>保费</w:t>
            </w:r>
          </w:p>
        </w:tc>
        <w:tc>
          <w:tcPr>
            <w:tcW w:w="7230" w:type="dxa"/>
          </w:tcPr>
          <w:p w14:paraId="0D38C647" w14:textId="28AD92D5" w:rsidR="000B440E" w:rsidRPr="000B440E" w:rsidRDefault="006641D1" w:rsidP="00BF04C6">
            <w:pPr>
              <w:pStyle w:val="ListParagraph"/>
              <w:ind w:firstLineChars="0" w:firstLine="0"/>
              <w:rPr>
                <w:rFonts w:ascii="微软雅黑" w:eastAsia="微软雅黑" w:hAnsi="微软雅黑"/>
                <w:sz w:val="18"/>
                <w:szCs w:val="18"/>
              </w:rPr>
            </w:pPr>
            <w:r w:rsidRPr="006641D1">
              <w:rPr>
                <w:rFonts w:ascii="微软雅黑" w:eastAsia="微软雅黑" w:hAnsi="微软雅黑" w:hint="eastAsia"/>
                <w:sz w:val="18"/>
                <w:szCs w:val="18"/>
              </w:rPr>
              <w:t>指累计已缴总保费，与保单详情接口中的累计已缴保费一致（不用归为年缴口径）</w:t>
            </w:r>
            <w:r w:rsidR="00CA2D64">
              <w:rPr>
                <w:rFonts w:ascii="微软雅黑" w:eastAsia="微软雅黑" w:hAnsi="微软雅黑" w:hint="eastAsia"/>
                <w:sz w:val="18"/>
                <w:szCs w:val="18"/>
              </w:rPr>
              <w:t>。</w:t>
            </w:r>
          </w:p>
        </w:tc>
      </w:tr>
      <w:tr w:rsidR="000B440E" w14:paraId="655C71CC" w14:textId="77777777" w:rsidTr="008657E7">
        <w:tc>
          <w:tcPr>
            <w:tcW w:w="1109" w:type="dxa"/>
          </w:tcPr>
          <w:p w14:paraId="6F73D747" w14:textId="0C5E9A79" w:rsidR="000B440E" w:rsidRPr="000B440E" w:rsidRDefault="006641D1" w:rsidP="00BF04C6">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被保人</w:t>
            </w:r>
          </w:p>
        </w:tc>
        <w:tc>
          <w:tcPr>
            <w:tcW w:w="7230" w:type="dxa"/>
          </w:tcPr>
          <w:p w14:paraId="4A16BCF9" w14:textId="25E6C8B3" w:rsidR="000B440E" w:rsidRPr="000B440E" w:rsidRDefault="006641D1" w:rsidP="00BF04C6">
            <w:pPr>
              <w:pStyle w:val="ListParagraph"/>
              <w:ind w:firstLineChars="0" w:firstLine="0"/>
              <w:rPr>
                <w:rFonts w:ascii="微软雅黑" w:eastAsia="微软雅黑" w:hAnsi="微软雅黑"/>
                <w:sz w:val="18"/>
                <w:szCs w:val="18"/>
              </w:rPr>
            </w:pPr>
            <w:r w:rsidRPr="006641D1">
              <w:rPr>
                <w:rFonts w:ascii="微软雅黑" w:eastAsia="微软雅黑" w:hAnsi="微软雅黑" w:hint="eastAsia"/>
                <w:sz w:val="18"/>
                <w:szCs w:val="18"/>
              </w:rPr>
              <w:t>无特别说明，被保险人需要将主被保人和次被保人都统计在内</w:t>
            </w:r>
            <w:r w:rsidR="00CA2D64">
              <w:rPr>
                <w:rFonts w:ascii="微软雅黑" w:eastAsia="微软雅黑" w:hAnsi="微软雅黑" w:hint="eastAsia"/>
                <w:sz w:val="18"/>
                <w:szCs w:val="18"/>
              </w:rPr>
              <w:t>。</w:t>
            </w:r>
          </w:p>
        </w:tc>
      </w:tr>
      <w:tr w:rsidR="006641D1" w14:paraId="0BCF7809" w14:textId="77777777" w:rsidTr="008657E7">
        <w:tc>
          <w:tcPr>
            <w:tcW w:w="1109" w:type="dxa"/>
          </w:tcPr>
          <w:p w14:paraId="0C000503" w14:textId="501FA65E" w:rsidR="006641D1" w:rsidRDefault="006641D1" w:rsidP="00BF04C6">
            <w:pPr>
              <w:pStyle w:val="ListParagraph"/>
              <w:ind w:firstLineChars="0" w:firstLine="0"/>
              <w:rPr>
                <w:rFonts w:ascii="微软雅黑" w:eastAsia="微软雅黑" w:hAnsi="微软雅黑" w:cs="宋体"/>
                <w:color w:val="000000"/>
                <w:sz w:val="18"/>
                <w:szCs w:val="18"/>
              </w:rPr>
            </w:pPr>
            <w:r w:rsidRPr="006641D1">
              <w:rPr>
                <w:rFonts w:ascii="微软雅黑" w:eastAsia="微软雅黑" w:hAnsi="微软雅黑" w:cs="宋体" w:hint="eastAsia"/>
                <w:color w:val="000000"/>
                <w:sz w:val="18"/>
                <w:szCs w:val="18"/>
              </w:rPr>
              <w:t>孤儿单</w:t>
            </w:r>
          </w:p>
        </w:tc>
        <w:tc>
          <w:tcPr>
            <w:tcW w:w="7230" w:type="dxa"/>
          </w:tcPr>
          <w:p w14:paraId="77CCEDE6" w14:textId="21AE5445" w:rsidR="006641D1" w:rsidRPr="006641D1" w:rsidRDefault="006641D1" w:rsidP="00BF04C6">
            <w:pPr>
              <w:pStyle w:val="ListParagraph"/>
              <w:ind w:firstLineChars="0" w:firstLine="0"/>
              <w:rPr>
                <w:rFonts w:ascii="微软雅黑" w:eastAsia="微软雅黑" w:hAnsi="微软雅黑"/>
                <w:sz w:val="18"/>
                <w:szCs w:val="18"/>
              </w:rPr>
            </w:pPr>
            <w:r w:rsidRPr="006641D1">
              <w:rPr>
                <w:rFonts w:ascii="微软雅黑" w:eastAsia="微软雅黑" w:hAnsi="微软雅黑" w:hint="eastAsia"/>
                <w:sz w:val="18"/>
                <w:szCs w:val="18"/>
              </w:rPr>
              <w:t>算入统计，且累计已缴保费按原保单的起始日期统计</w:t>
            </w:r>
            <w:r w:rsidR="00CA2D64">
              <w:rPr>
                <w:rFonts w:ascii="微软雅黑" w:eastAsia="微软雅黑" w:hAnsi="微软雅黑" w:hint="eastAsia"/>
                <w:sz w:val="18"/>
                <w:szCs w:val="18"/>
              </w:rPr>
              <w:t>。</w:t>
            </w:r>
          </w:p>
        </w:tc>
      </w:tr>
    </w:tbl>
    <w:p w14:paraId="010E6121" w14:textId="77777777" w:rsidR="000B440E" w:rsidRDefault="000B440E" w:rsidP="009E048B">
      <w:pPr>
        <w:rPr>
          <w:rFonts w:ascii="微软雅黑" w:eastAsia="微软雅黑" w:hAnsi="微软雅黑"/>
          <w:lang w:eastAsia="zh-CN"/>
        </w:rPr>
      </w:pPr>
    </w:p>
    <w:p w14:paraId="03DFFF6A" w14:textId="701082F3" w:rsidR="00A40568" w:rsidRDefault="00A40568" w:rsidP="009E048B">
      <w:pPr>
        <w:rPr>
          <w:rFonts w:ascii="微软雅黑" w:eastAsia="微软雅黑" w:hAnsi="微软雅黑"/>
          <w:lang w:eastAsia="zh-CN"/>
        </w:rPr>
      </w:pPr>
    </w:p>
    <w:p w14:paraId="191ECC0B" w14:textId="33CB8167" w:rsidR="00A63D01" w:rsidRPr="00A63D01" w:rsidRDefault="00A63D01" w:rsidP="00FA58CA">
      <w:pPr>
        <w:pStyle w:val="Heading4"/>
        <w:spacing w:before="120" w:after="120"/>
        <w:rPr>
          <w:rFonts w:ascii="微软雅黑" w:eastAsia="微软雅黑" w:hAnsi="微软雅黑"/>
          <w:i w:val="0"/>
          <w:iCs/>
        </w:rPr>
      </w:pPr>
      <w:r w:rsidRPr="00A63D01">
        <w:rPr>
          <w:rFonts w:ascii="微软雅黑" w:eastAsia="微软雅黑" w:hAnsi="微软雅黑" w:hint="eastAsia"/>
          <w:i w:val="0"/>
          <w:iCs/>
        </w:rPr>
        <w:t>CRM客户通讯录配合客户分析的改造</w:t>
      </w:r>
    </w:p>
    <w:p w14:paraId="033E4AF7" w14:textId="0A96F05B" w:rsidR="005B094A" w:rsidRDefault="00485158" w:rsidP="005116C2">
      <w:pPr>
        <w:rPr>
          <w:rFonts w:ascii="微软雅黑" w:eastAsia="微软雅黑" w:hAnsi="微软雅黑"/>
          <w:lang w:eastAsia="zh-CN"/>
        </w:rPr>
      </w:pPr>
      <w:r w:rsidRPr="00485158">
        <w:rPr>
          <w:rFonts w:ascii="微软雅黑" w:eastAsia="微软雅黑" w:hAnsi="微软雅黑" w:hint="eastAsia"/>
          <w:lang w:eastAsia="zh-CN"/>
        </w:rPr>
        <w:t>由客户分析不同分析角度下出具的数据页面，可点击查看客户详情，</w:t>
      </w:r>
      <w:r w:rsidR="006739EC">
        <w:rPr>
          <w:rFonts w:ascii="微软雅黑" w:eastAsia="微软雅黑" w:hAnsi="微软雅黑" w:hint="eastAsia"/>
          <w:lang w:eastAsia="zh-CN"/>
        </w:rPr>
        <w:t>除客户总览跳转商机名单之外，其它</w:t>
      </w:r>
      <w:r w:rsidR="005116C2">
        <w:rPr>
          <w:rFonts w:ascii="微软雅黑" w:eastAsia="微软雅黑" w:hAnsi="微软雅黑" w:hint="eastAsia"/>
          <w:lang w:eastAsia="zh-CN"/>
        </w:rPr>
        <w:t>客户分析</w:t>
      </w:r>
      <w:r w:rsidR="006739EC">
        <w:rPr>
          <w:rFonts w:ascii="微软雅黑" w:eastAsia="微软雅黑" w:hAnsi="微软雅黑" w:hint="eastAsia"/>
          <w:lang w:eastAsia="zh-CN"/>
        </w:rPr>
        <w:t>页面点击查看客户详情，都</w:t>
      </w:r>
      <w:r w:rsidRPr="00485158">
        <w:rPr>
          <w:rFonts w:ascii="微软雅黑" w:eastAsia="微软雅黑" w:hAnsi="微软雅黑" w:hint="eastAsia"/>
          <w:lang w:eastAsia="zh-CN"/>
        </w:rPr>
        <w:t>跳转至一个简易</w:t>
      </w:r>
      <w:r>
        <w:rPr>
          <w:rFonts w:ascii="微软雅黑" w:eastAsia="微软雅黑" w:hAnsi="微软雅黑" w:hint="eastAsia"/>
          <w:lang w:eastAsia="zh-CN"/>
        </w:rPr>
        <w:t>客户</w:t>
      </w:r>
      <w:r w:rsidRPr="00485158">
        <w:rPr>
          <w:rFonts w:ascii="微软雅黑" w:eastAsia="微软雅黑" w:hAnsi="微软雅黑" w:hint="eastAsia"/>
          <w:lang w:eastAsia="zh-CN"/>
        </w:rPr>
        <w:t>通讯录列表，列表中显示结果人数与客户分析表格数据中人数一致</w:t>
      </w:r>
      <w:r w:rsidR="004F01B4">
        <w:rPr>
          <w:rFonts w:ascii="微软雅黑" w:eastAsia="微软雅黑" w:hAnsi="微软雅黑" w:hint="eastAsia"/>
          <w:lang w:eastAsia="zh-CN"/>
        </w:rPr>
        <w:t>（如下图1所示）：</w:t>
      </w:r>
    </w:p>
    <w:p w14:paraId="48762BA5" w14:textId="772E8539" w:rsidR="005116C2" w:rsidRDefault="005116C2" w:rsidP="00CB6AE1">
      <w:pPr>
        <w:pStyle w:val="ListParagraph"/>
        <w:numPr>
          <w:ilvl w:val="0"/>
          <w:numId w:val="185"/>
        </w:numPr>
        <w:ind w:firstLineChars="0"/>
        <w:rPr>
          <w:rFonts w:ascii="微软雅黑" w:eastAsia="微软雅黑" w:hAnsi="微软雅黑"/>
          <w:sz w:val="20"/>
          <w:szCs w:val="20"/>
        </w:rPr>
      </w:pPr>
      <w:r w:rsidRPr="004F01B4">
        <w:rPr>
          <w:rFonts w:ascii="微软雅黑" w:eastAsia="微软雅黑" w:hAnsi="微软雅黑" w:hint="eastAsia"/>
          <w:sz w:val="20"/>
          <w:szCs w:val="20"/>
        </w:rPr>
        <w:t>客户分析</w:t>
      </w:r>
      <w:r w:rsidR="00876BE6">
        <w:rPr>
          <w:rFonts w:ascii="微软雅黑" w:eastAsia="微软雅黑" w:hAnsi="微软雅黑" w:hint="eastAsia"/>
          <w:sz w:val="20"/>
          <w:szCs w:val="20"/>
        </w:rPr>
        <w:t>条件</w:t>
      </w:r>
      <w:r w:rsidRPr="004F01B4">
        <w:rPr>
          <w:rFonts w:ascii="微软雅黑" w:eastAsia="微软雅黑" w:hAnsi="微软雅黑" w:hint="eastAsia"/>
          <w:sz w:val="20"/>
          <w:szCs w:val="20"/>
        </w:rPr>
        <w:t>需显示在通讯录顶部</w:t>
      </w:r>
      <w:r w:rsidR="005B094A" w:rsidRPr="004F01B4">
        <w:rPr>
          <w:rFonts w:ascii="微软雅黑" w:eastAsia="微软雅黑" w:hAnsi="微软雅黑" w:hint="eastAsia"/>
          <w:sz w:val="20"/>
          <w:szCs w:val="20"/>
        </w:rPr>
        <w:t>，显示规则为：客户分析</w:t>
      </w:r>
      <w:r w:rsidR="00876BE6">
        <w:rPr>
          <w:rFonts w:ascii="微软雅黑" w:eastAsia="微软雅黑" w:hAnsi="微软雅黑" w:hint="eastAsia"/>
          <w:sz w:val="20"/>
          <w:szCs w:val="20"/>
        </w:rPr>
        <w:t>类型、</w:t>
      </w:r>
      <w:r w:rsidR="005B094A" w:rsidRPr="004F01B4">
        <w:rPr>
          <w:rFonts w:ascii="微软雅黑" w:eastAsia="微软雅黑" w:hAnsi="微软雅黑" w:hint="eastAsia"/>
          <w:sz w:val="20"/>
          <w:szCs w:val="20"/>
        </w:rPr>
        <w:t>被保人/投保人、切片选择、数据表子筛选项（可多选）</w:t>
      </w:r>
      <w:r w:rsidR="004C4E36">
        <w:rPr>
          <w:rFonts w:ascii="微软雅黑" w:eastAsia="微软雅黑" w:hAnsi="微软雅黑" w:hint="eastAsia"/>
          <w:sz w:val="20"/>
          <w:szCs w:val="20"/>
        </w:rPr>
        <w:t>。</w:t>
      </w:r>
      <w:r w:rsidR="00624E7B">
        <w:rPr>
          <w:rFonts w:ascii="微软雅黑" w:eastAsia="微软雅黑" w:hAnsi="微软雅黑" w:hint="eastAsia"/>
          <w:sz w:val="20"/>
          <w:szCs w:val="20"/>
        </w:rPr>
        <w:t>举例：</w:t>
      </w:r>
    </w:p>
    <w:p w14:paraId="4EB9E4AD" w14:textId="767E838B" w:rsidR="00624E7B" w:rsidRDefault="00624E7B" w:rsidP="00624E7B">
      <w:pPr>
        <w:pStyle w:val="ListParagraph"/>
        <w:ind w:left="420" w:firstLineChars="0" w:firstLine="0"/>
        <w:rPr>
          <w:rFonts w:ascii="微软雅黑" w:eastAsia="微软雅黑" w:hAnsi="微软雅黑"/>
          <w:sz w:val="20"/>
          <w:szCs w:val="20"/>
        </w:rPr>
      </w:pPr>
      <w:r w:rsidRPr="00624E7B">
        <w:rPr>
          <w:rFonts w:ascii="微软雅黑" w:eastAsia="微软雅黑" w:hAnsi="微软雅黑" w:hint="eastAsia"/>
          <w:sz w:val="20"/>
          <w:szCs w:val="20"/>
        </w:rPr>
        <w:t>保障分布、被保人、已有寿险保障</w:t>
      </w:r>
    </w:p>
    <w:p w14:paraId="6E89596A" w14:textId="4D160662" w:rsidR="00624E7B" w:rsidRPr="004F01B4" w:rsidRDefault="00624E7B" w:rsidP="00624E7B">
      <w:pPr>
        <w:pStyle w:val="ListParagraph"/>
        <w:ind w:left="420" w:firstLineChars="0" w:firstLine="0"/>
        <w:rPr>
          <w:rFonts w:ascii="微软雅黑" w:eastAsia="微软雅黑" w:hAnsi="微软雅黑"/>
          <w:sz w:val="20"/>
          <w:szCs w:val="20"/>
        </w:rPr>
      </w:pPr>
      <w:r w:rsidRPr="00624E7B">
        <w:rPr>
          <w:rFonts w:ascii="微软雅黑" w:eastAsia="微软雅黑" w:hAnsi="微软雅黑" w:hint="eastAsia"/>
          <w:sz w:val="20"/>
          <w:szCs w:val="20"/>
        </w:rPr>
        <w:t>保费分布、被保人、1万以下（且无寿险保障、且无重疾险保障）</w:t>
      </w:r>
    </w:p>
    <w:p w14:paraId="600379E8" w14:textId="6E46B633" w:rsidR="005116C2" w:rsidRPr="004F01B4" w:rsidRDefault="005116C2" w:rsidP="00CB6AE1">
      <w:pPr>
        <w:pStyle w:val="ListParagraph"/>
        <w:numPr>
          <w:ilvl w:val="0"/>
          <w:numId w:val="185"/>
        </w:numPr>
        <w:ind w:firstLineChars="0"/>
        <w:rPr>
          <w:rFonts w:ascii="微软雅黑" w:eastAsia="微软雅黑" w:hAnsi="微软雅黑"/>
          <w:sz w:val="20"/>
          <w:szCs w:val="20"/>
        </w:rPr>
      </w:pPr>
      <w:r w:rsidRPr="004F01B4">
        <w:rPr>
          <w:rFonts w:ascii="微软雅黑" w:eastAsia="微软雅黑" w:hAnsi="微软雅黑" w:hint="eastAsia"/>
          <w:sz w:val="20"/>
          <w:szCs w:val="20"/>
        </w:rPr>
        <w:t>公共功能仅保留搜索和公共筛选组件</w:t>
      </w:r>
      <w:r w:rsidR="00F22341">
        <w:rPr>
          <w:rFonts w:ascii="微软雅黑" w:eastAsia="微软雅黑" w:hAnsi="微软雅黑" w:hint="eastAsia"/>
          <w:sz w:val="20"/>
          <w:szCs w:val="20"/>
        </w:rPr>
        <w:t>，具体逻辑和交互规则与客户通讯录-全部客户一致。</w:t>
      </w:r>
    </w:p>
    <w:p w14:paraId="5B0F5D2F" w14:textId="63FC3F95" w:rsidR="00485158" w:rsidRPr="004F01B4" w:rsidRDefault="00485158" w:rsidP="00CB6AE1">
      <w:pPr>
        <w:pStyle w:val="ListParagraph"/>
        <w:numPr>
          <w:ilvl w:val="0"/>
          <w:numId w:val="185"/>
        </w:numPr>
        <w:ind w:firstLineChars="0"/>
        <w:rPr>
          <w:rFonts w:ascii="微软雅黑" w:eastAsia="微软雅黑" w:hAnsi="微软雅黑"/>
          <w:sz w:val="20"/>
          <w:szCs w:val="20"/>
        </w:rPr>
      </w:pPr>
      <w:r w:rsidRPr="004F01B4">
        <w:rPr>
          <w:rFonts w:ascii="微软雅黑" w:eastAsia="微软雅黑" w:hAnsi="微软雅黑" w:hint="eastAsia"/>
          <w:sz w:val="20"/>
          <w:szCs w:val="20"/>
        </w:rPr>
        <w:t>单个客户个人信息展示逻辑与客户通讯录-全部客户</w:t>
      </w:r>
      <w:r w:rsidR="00F5127B" w:rsidRPr="004F01B4">
        <w:rPr>
          <w:rFonts w:ascii="微软雅黑" w:eastAsia="微软雅黑" w:hAnsi="微软雅黑" w:hint="eastAsia"/>
          <w:sz w:val="20"/>
          <w:szCs w:val="20"/>
        </w:rPr>
        <w:t>保持一致。点击单个客户，跳转至该客户个人详情页。</w:t>
      </w:r>
    </w:p>
    <w:p w14:paraId="5F2011A2" w14:textId="77777777" w:rsidR="00F5127B" w:rsidRDefault="00F5127B" w:rsidP="009E048B">
      <w:pPr>
        <w:rPr>
          <w:rFonts w:ascii="微软雅黑" w:eastAsia="微软雅黑" w:hAnsi="微软雅黑"/>
          <w:lang w:eastAsia="zh-CN"/>
        </w:rPr>
      </w:pPr>
    </w:p>
    <w:p w14:paraId="20D6EDE9" w14:textId="764FCFCF" w:rsidR="00485158" w:rsidRDefault="00F5127B" w:rsidP="009E048B">
      <w:pPr>
        <w:rPr>
          <w:rFonts w:ascii="微软雅黑" w:eastAsia="微软雅黑" w:hAnsi="微软雅黑"/>
          <w:lang w:eastAsia="zh-CN"/>
        </w:rPr>
      </w:pPr>
      <w:r>
        <w:rPr>
          <w:rFonts w:ascii="微软雅黑" w:eastAsia="微软雅黑" w:hAnsi="微软雅黑" w:hint="eastAsia"/>
          <w:lang w:eastAsia="zh-CN"/>
        </w:rPr>
        <w:t>简易客户通讯录列表示意图</w:t>
      </w:r>
    </w:p>
    <w:p w14:paraId="1A4B5ECB" w14:textId="76EBE030" w:rsidR="00A63D01" w:rsidRDefault="00392C67" w:rsidP="009E048B">
      <w:pPr>
        <w:rPr>
          <w:rFonts w:ascii="微软雅黑" w:eastAsia="微软雅黑" w:hAnsi="微软雅黑"/>
          <w:lang w:eastAsia="zh-CN"/>
        </w:rPr>
      </w:pPr>
      <w:r w:rsidRPr="00392C67">
        <w:rPr>
          <w:rFonts w:ascii="微软雅黑" w:eastAsia="微软雅黑" w:hAnsi="微软雅黑"/>
          <w:noProof/>
          <w:lang w:eastAsia="zh-CN"/>
        </w:rPr>
        <w:lastRenderedPageBreak/>
        <w:drawing>
          <wp:inline distT="0" distB="0" distL="0" distR="0" wp14:anchorId="520484D4" wp14:editId="65B8557D">
            <wp:extent cx="5732145" cy="388683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2145" cy="3886835"/>
                    </a:xfrm>
                    <a:prstGeom prst="rect">
                      <a:avLst/>
                    </a:prstGeom>
                  </pic:spPr>
                </pic:pic>
              </a:graphicData>
            </a:graphic>
          </wp:inline>
        </w:drawing>
      </w:r>
    </w:p>
    <w:p w14:paraId="7EE4FA8F" w14:textId="4EBA756F" w:rsidR="00A63D01" w:rsidRDefault="00A318F4" w:rsidP="009E048B">
      <w:pPr>
        <w:rPr>
          <w:rFonts w:ascii="微软雅黑" w:eastAsia="微软雅黑" w:hAnsi="微软雅黑"/>
          <w:lang w:eastAsia="zh-CN"/>
        </w:rPr>
      </w:pPr>
      <w:r>
        <w:rPr>
          <w:rFonts w:ascii="微软雅黑" w:eastAsia="微软雅黑" w:hAnsi="微软雅黑" w:hint="eastAsia"/>
          <w:lang w:eastAsia="zh-CN"/>
        </w:rPr>
        <w:t>图1</w:t>
      </w:r>
    </w:p>
    <w:p w14:paraId="43ADE0AA" w14:textId="0090C309" w:rsidR="00F5127B" w:rsidRDefault="00F5127B" w:rsidP="009E048B">
      <w:pPr>
        <w:rPr>
          <w:rFonts w:ascii="微软雅黑" w:eastAsia="微软雅黑" w:hAnsi="微软雅黑"/>
          <w:lang w:eastAsia="zh-CN"/>
        </w:rPr>
      </w:pPr>
    </w:p>
    <w:p w14:paraId="4C96EB9D" w14:textId="2133F254" w:rsidR="00F5127B" w:rsidRDefault="00D63DA7" w:rsidP="00F05A18">
      <w:pPr>
        <w:pStyle w:val="Heading4"/>
        <w:spacing w:before="120" w:after="120"/>
        <w:rPr>
          <w:rFonts w:ascii="微软雅黑" w:eastAsia="微软雅黑" w:hAnsi="微软雅黑"/>
        </w:rPr>
      </w:pPr>
      <w:r>
        <w:rPr>
          <w:rFonts w:ascii="微软雅黑" w:eastAsia="微软雅黑" w:hAnsi="微软雅黑" w:hint="eastAsia"/>
          <w:i w:val="0"/>
          <w:iCs/>
        </w:rPr>
        <w:t>成交</w:t>
      </w:r>
      <w:r w:rsidR="00F05A18" w:rsidRPr="00F05A18">
        <w:rPr>
          <w:rFonts w:ascii="微软雅黑" w:eastAsia="微软雅黑" w:hAnsi="微软雅黑" w:hint="eastAsia"/>
          <w:i w:val="0"/>
          <w:iCs/>
        </w:rPr>
        <w:t>客户总览</w:t>
      </w:r>
    </w:p>
    <w:p w14:paraId="4EBDC00E" w14:textId="52A4C3A1" w:rsidR="00E62EA6" w:rsidRDefault="00E62EA6" w:rsidP="009B528D">
      <w:pPr>
        <w:pStyle w:val="ListParagraph"/>
        <w:numPr>
          <w:ilvl w:val="0"/>
          <w:numId w:val="163"/>
        </w:numPr>
        <w:ind w:firstLineChars="0"/>
        <w:rPr>
          <w:rFonts w:ascii="微软雅黑" w:eastAsia="微软雅黑" w:hAnsi="微软雅黑"/>
          <w:sz w:val="20"/>
          <w:szCs w:val="20"/>
        </w:rPr>
      </w:pPr>
      <w:r w:rsidRPr="00E62EA6">
        <w:rPr>
          <w:rFonts w:ascii="微软雅黑" w:eastAsia="微软雅黑" w:hAnsi="微软雅黑" w:hint="eastAsia"/>
          <w:sz w:val="20"/>
          <w:szCs w:val="20"/>
        </w:rPr>
        <w:t>整体页面示意图（具体功能触发及视觉呈现，以U</w:t>
      </w:r>
      <w:r w:rsidRPr="00E62EA6">
        <w:rPr>
          <w:rFonts w:ascii="微软雅黑" w:eastAsia="微软雅黑" w:hAnsi="微软雅黑"/>
          <w:sz w:val="20"/>
          <w:szCs w:val="20"/>
        </w:rPr>
        <w:t>X</w:t>
      </w:r>
      <w:r w:rsidRPr="00E62EA6">
        <w:rPr>
          <w:rFonts w:ascii="微软雅黑" w:eastAsia="微软雅黑" w:hAnsi="微软雅黑" w:hint="eastAsia"/>
          <w:sz w:val="20"/>
          <w:szCs w:val="20"/>
        </w:rPr>
        <w:t>U</w:t>
      </w:r>
      <w:r w:rsidRPr="00E62EA6">
        <w:rPr>
          <w:rFonts w:ascii="微软雅黑" w:eastAsia="微软雅黑" w:hAnsi="微软雅黑"/>
          <w:sz w:val="20"/>
          <w:szCs w:val="20"/>
        </w:rPr>
        <w:t>I</w:t>
      </w:r>
      <w:r w:rsidRPr="00E62EA6">
        <w:rPr>
          <w:rFonts w:ascii="微软雅黑" w:eastAsia="微软雅黑" w:hAnsi="微软雅黑" w:hint="eastAsia"/>
          <w:sz w:val="20"/>
          <w:szCs w:val="20"/>
        </w:rPr>
        <w:t>稿为准）：</w:t>
      </w:r>
    </w:p>
    <w:p w14:paraId="5B26B97E" w14:textId="546671CA" w:rsidR="00F05A18" w:rsidRPr="00E62EA6" w:rsidRDefault="00D63DA7" w:rsidP="009E048B">
      <w:pPr>
        <w:rPr>
          <w:rFonts w:ascii="微软雅黑" w:eastAsia="微软雅黑" w:hAnsi="微软雅黑"/>
          <w:lang w:eastAsia="zh-CN"/>
        </w:rPr>
      </w:pPr>
      <w:r w:rsidRPr="00D63DA7">
        <w:rPr>
          <w:rFonts w:ascii="微软雅黑" w:eastAsia="微软雅黑" w:hAnsi="微软雅黑"/>
          <w:noProof/>
          <w:lang w:eastAsia="zh-CN"/>
        </w:rPr>
        <w:lastRenderedPageBreak/>
        <w:drawing>
          <wp:inline distT="0" distB="0" distL="0" distR="0" wp14:anchorId="792833B6" wp14:editId="22EC4CEA">
            <wp:extent cx="5732145" cy="3934460"/>
            <wp:effectExtent l="0" t="0" r="190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2145" cy="3934460"/>
                    </a:xfrm>
                    <a:prstGeom prst="rect">
                      <a:avLst/>
                    </a:prstGeom>
                  </pic:spPr>
                </pic:pic>
              </a:graphicData>
            </a:graphic>
          </wp:inline>
        </w:drawing>
      </w:r>
    </w:p>
    <w:p w14:paraId="51CA08BB" w14:textId="0B9A7A3E" w:rsidR="00E62EA6" w:rsidRDefault="00E62EA6" w:rsidP="009E048B">
      <w:pPr>
        <w:rPr>
          <w:rFonts w:ascii="微软雅黑" w:eastAsia="微软雅黑" w:hAnsi="微软雅黑"/>
          <w:lang w:eastAsia="zh-CN"/>
        </w:rPr>
      </w:pPr>
    </w:p>
    <w:p w14:paraId="4050558B" w14:textId="77777777" w:rsidR="00BE0212" w:rsidRDefault="00BE0212" w:rsidP="009E048B">
      <w:pPr>
        <w:rPr>
          <w:rFonts w:ascii="微软雅黑" w:eastAsia="微软雅黑" w:hAnsi="微软雅黑"/>
          <w:lang w:eastAsia="zh-CN"/>
        </w:rPr>
      </w:pPr>
    </w:p>
    <w:p w14:paraId="321AE40E" w14:textId="29BD18A0" w:rsidR="00E62EA6" w:rsidRDefault="00E62EA6" w:rsidP="009B528D">
      <w:pPr>
        <w:pStyle w:val="ListParagraph"/>
        <w:numPr>
          <w:ilvl w:val="0"/>
          <w:numId w:val="163"/>
        </w:numPr>
        <w:ind w:firstLineChars="0"/>
      </w:pPr>
      <w:r w:rsidRPr="00E62EA6">
        <w:rPr>
          <w:rFonts w:ascii="微软雅黑" w:eastAsia="微软雅黑" w:hAnsi="微软雅黑" w:hint="eastAsia"/>
          <w:sz w:val="20"/>
          <w:szCs w:val="20"/>
        </w:rPr>
        <w:t>需求描述</w:t>
      </w:r>
    </w:p>
    <w:p w14:paraId="720FE564" w14:textId="3756716E" w:rsidR="00E62EA6" w:rsidRPr="00E62EA6" w:rsidRDefault="00E62EA6" w:rsidP="009B528D">
      <w:pPr>
        <w:pStyle w:val="ListParagraph"/>
        <w:numPr>
          <w:ilvl w:val="0"/>
          <w:numId w:val="164"/>
        </w:numPr>
        <w:ind w:firstLineChars="0"/>
        <w:rPr>
          <w:rFonts w:ascii="微软雅黑" w:eastAsia="微软雅黑" w:hAnsi="微软雅黑"/>
          <w:sz w:val="20"/>
          <w:szCs w:val="20"/>
        </w:rPr>
      </w:pPr>
      <w:r w:rsidRPr="00E62EA6">
        <w:rPr>
          <w:rFonts w:ascii="微软雅黑" w:eastAsia="微软雅黑" w:hAnsi="微软雅黑" w:hint="eastAsia"/>
          <w:sz w:val="20"/>
          <w:szCs w:val="20"/>
        </w:rPr>
        <w:t>第一部分：客户总览</w:t>
      </w:r>
    </w:p>
    <w:tbl>
      <w:tblPr>
        <w:tblStyle w:val="TableGrid"/>
        <w:tblW w:w="9047" w:type="dxa"/>
        <w:tblInd w:w="20" w:type="dxa"/>
        <w:tblLook w:val="04A0" w:firstRow="1" w:lastRow="0" w:firstColumn="1" w:lastColumn="0" w:noHBand="0" w:noVBand="1"/>
      </w:tblPr>
      <w:tblGrid>
        <w:gridCol w:w="626"/>
        <w:gridCol w:w="1334"/>
        <w:gridCol w:w="5187"/>
        <w:gridCol w:w="1900"/>
      </w:tblGrid>
      <w:tr w:rsidR="000E6975" w14:paraId="7318B4B0" w14:textId="36A28415" w:rsidTr="000E6975">
        <w:trPr>
          <w:tblHeader/>
        </w:trPr>
        <w:tc>
          <w:tcPr>
            <w:tcW w:w="626" w:type="dxa"/>
            <w:shd w:val="clear" w:color="auto" w:fill="BFBFBF" w:themeFill="background1" w:themeFillShade="BF"/>
          </w:tcPr>
          <w:p w14:paraId="2A65E9D6" w14:textId="0343C030" w:rsidR="000E6975" w:rsidRPr="000B440E" w:rsidRDefault="000E6975" w:rsidP="000E7403">
            <w:pPr>
              <w:pStyle w:val="ListParagraph"/>
              <w:ind w:firstLineChars="0" w:firstLine="0"/>
              <w:rPr>
                <w:rFonts w:ascii="微软雅黑" w:eastAsia="微软雅黑" w:hAnsi="微软雅黑"/>
                <w:b/>
                <w:bCs/>
                <w:sz w:val="18"/>
                <w:szCs w:val="18"/>
              </w:rPr>
            </w:pPr>
            <w:r>
              <w:rPr>
                <w:rFonts w:ascii="微软雅黑" w:eastAsia="微软雅黑" w:hAnsi="微软雅黑" w:hint="eastAsia"/>
                <w:b/>
                <w:bCs/>
                <w:sz w:val="18"/>
                <w:szCs w:val="18"/>
              </w:rPr>
              <w:t>编号</w:t>
            </w:r>
          </w:p>
        </w:tc>
        <w:tc>
          <w:tcPr>
            <w:tcW w:w="1334" w:type="dxa"/>
            <w:shd w:val="clear" w:color="auto" w:fill="BFBFBF" w:themeFill="background1" w:themeFillShade="BF"/>
          </w:tcPr>
          <w:p w14:paraId="38D80781" w14:textId="77D7BC76" w:rsidR="000E6975" w:rsidRPr="000B440E" w:rsidRDefault="000E6975" w:rsidP="000E7403">
            <w:pPr>
              <w:pStyle w:val="ListParagraph"/>
              <w:ind w:firstLineChars="0" w:firstLine="0"/>
              <w:rPr>
                <w:rFonts w:ascii="微软雅黑" w:eastAsia="微软雅黑" w:hAnsi="微软雅黑"/>
                <w:b/>
                <w:bCs/>
                <w:sz w:val="18"/>
                <w:szCs w:val="18"/>
              </w:rPr>
            </w:pPr>
            <w:r w:rsidRPr="000B440E">
              <w:rPr>
                <w:rFonts w:ascii="微软雅黑" w:eastAsia="微软雅黑" w:hAnsi="微软雅黑" w:hint="eastAsia"/>
                <w:b/>
                <w:bCs/>
                <w:sz w:val="18"/>
                <w:szCs w:val="18"/>
              </w:rPr>
              <w:t>字段</w:t>
            </w:r>
          </w:p>
        </w:tc>
        <w:tc>
          <w:tcPr>
            <w:tcW w:w="5187" w:type="dxa"/>
            <w:shd w:val="clear" w:color="auto" w:fill="BFBFBF" w:themeFill="background1" w:themeFillShade="BF"/>
          </w:tcPr>
          <w:p w14:paraId="52A4C504" w14:textId="7B91FC8B" w:rsidR="000E6975" w:rsidRPr="000B440E" w:rsidRDefault="000E6975" w:rsidP="000E7403">
            <w:pPr>
              <w:pStyle w:val="ListParagraph"/>
              <w:ind w:firstLineChars="0" w:firstLine="0"/>
              <w:rPr>
                <w:rFonts w:ascii="微软雅黑" w:eastAsia="微软雅黑" w:hAnsi="微软雅黑"/>
                <w:b/>
                <w:bCs/>
                <w:sz w:val="18"/>
                <w:szCs w:val="18"/>
              </w:rPr>
            </w:pPr>
            <w:r>
              <w:rPr>
                <w:rFonts w:ascii="微软雅黑" w:eastAsia="微软雅黑" w:hAnsi="微软雅黑" w:hint="eastAsia"/>
                <w:b/>
                <w:bCs/>
                <w:sz w:val="18"/>
                <w:szCs w:val="18"/>
              </w:rPr>
              <w:t>取值逻辑</w:t>
            </w:r>
          </w:p>
        </w:tc>
        <w:tc>
          <w:tcPr>
            <w:tcW w:w="1900" w:type="dxa"/>
            <w:shd w:val="clear" w:color="auto" w:fill="BFBFBF" w:themeFill="background1" w:themeFillShade="BF"/>
          </w:tcPr>
          <w:p w14:paraId="13B1ED1A" w14:textId="5B82A087" w:rsidR="000E6975" w:rsidRDefault="000E6975" w:rsidP="000E7403">
            <w:pPr>
              <w:pStyle w:val="ListParagraph"/>
              <w:ind w:firstLineChars="0" w:firstLine="0"/>
              <w:rPr>
                <w:rFonts w:ascii="微软雅黑" w:eastAsia="微软雅黑" w:hAnsi="微软雅黑"/>
                <w:b/>
                <w:bCs/>
                <w:sz w:val="18"/>
                <w:szCs w:val="18"/>
              </w:rPr>
            </w:pPr>
            <w:r>
              <w:rPr>
                <w:rFonts w:ascii="微软雅黑" w:eastAsia="微软雅黑" w:hAnsi="微软雅黑" w:hint="eastAsia"/>
                <w:b/>
                <w:bCs/>
                <w:sz w:val="18"/>
                <w:szCs w:val="18"/>
              </w:rPr>
              <w:t>舍入规则</w:t>
            </w:r>
          </w:p>
        </w:tc>
      </w:tr>
      <w:tr w:rsidR="000E6975" w14:paraId="06D32C0B" w14:textId="2BE1BF43" w:rsidTr="000E6975">
        <w:tc>
          <w:tcPr>
            <w:tcW w:w="626" w:type="dxa"/>
            <w:vAlign w:val="center"/>
          </w:tcPr>
          <w:p w14:paraId="0370B507" w14:textId="406B47A1" w:rsidR="000E6975" w:rsidRPr="000B440E" w:rsidRDefault="000E6975" w:rsidP="00C223F6">
            <w:pPr>
              <w:pStyle w:val="ListParagraph"/>
              <w:ind w:firstLineChars="0" w:firstLine="0"/>
              <w:rPr>
                <w:rFonts w:ascii="微软雅黑" w:eastAsia="微软雅黑" w:hAnsi="微软雅黑"/>
                <w:sz w:val="18"/>
                <w:szCs w:val="18"/>
              </w:rPr>
            </w:pPr>
          </w:p>
        </w:tc>
        <w:tc>
          <w:tcPr>
            <w:tcW w:w="1334" w:type="dxa"/>
            <w:vAlign w:val="center"/>
          </w:tcPr>
          <w:p w14:paraId="15D8CABD" w14:textId="7887E8DB" w:rsidR="000E6975" w:rsidRPr="000B440E" w:rsidRDefault="000E6975" w:rsidP="00C223F6">
            <w:pPr>
              <w:pStyle w:val="ListParagraph"/>
              <w:ind w:firstLineChars="0" w:firstLine="0"/>
              <w:rPr>
                <w:rFonts w:ascii="微软雅黑" w:eastAsia="微软雅黑" w:hAnsi="微软雅黑"/>
                <w:sz w:val="18"/>
                <w:szCs w:val="18"/>
              </w:rPr>
            </w:pPr>
          </w:p>
        </w:tc>
        <w:tc>
          <w:tcPr>
            <w:tcW w:w="5187" w:type="dxa"/>
            <w:vAlign w:val="center"/>
          </w:tcPr>
          <w:p w14:paraId="38E65F72" w14:textId="4DE4A3BB" w:rsidR="000E6975" w:rsidRPr="000B440E" w:rsidRDefault="000E6975" w:rsidP="00C223F6">
            <w:pPr>
              <w:pStyle w:val="ListParagraph"/>
              <w:ind w:firstLineChars="0" w:firstLine="0"/>
              <w:rPr>
                <w:rFonts w:ascii="微软雅黑" w:eastAsia="微软雅黑" w:hAnsi="微软雅黑"/>
                <w:sz w:val="18"/>
                <w:szCs w:val="18"/>
              </w:rPr>
            </w:pPr>
          </w:p>
        </w:tc>
        <w:tc>
          <w:tcPr>
            <w:tcW w:w="1900" w:type="dxa"/>
            <w:vAlign w:val="center"/>
          </w:tcPr>
          <w:p w14:paraId="0E732564" w14:textId="541CB14D" w:rsidR="000E6975" w:rsidRPr="00491975" w:rsidRDefault="000E6975" w:rsidP="00C223F6">
            <w:pPr>
              <w:pStyle w:val="ListParagraph"/>
              <w:ind w:firstLineChars="0" w:firstLine="0"/>
              <w:rPr>
                <w:rFonts w:ascii="微软雅黑" w:eastAsia="微软雅黑" w:hAnsi="微软雅黑"/>
                <w:sz w:val="18"/>
                <w:szCs w:val="18"/>
              </w:rPr>
            </w:pPr>
          </w:p>
        </w:tc>
      </w:tr>
      <w:tr w:rsidR="000E6975" w14:paraId="2B03E1F3" w14:textId="726E1BB5" w:rsidTr="000E6975">
        <w:tc>
          <w:tcPr>
            <w:tcW w:w="626" w:type="dxa"/>
            <w:vAlign w:val="center"/>
          </w:tcPr>
          <w:p w14:paraId="6FA557B9" w14:textId="4B5A8843" w:rsidR="000E6975" w:rsidRPr="000B440E" w:rsidRDefault="000E6975" w:rsidP="00C223F6">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1</w:t>
            </w:r>
          </w:p>
        </w:tc>
        <w:tc>
          <w:tcPr>
            <w:tcW w:w="1334" w:type="dxa"/>
            <w:vAlign w:val="center"/>
          </w:tcPr>
          <w:p w14:paraId="26060463" w14:textId="15DD8E36" w:rsidR="000E6975" w:rsidRDefault="000E6975" w:rsidP="00C223F6">
            <w:pPr>
              <w:pStyle w:val="ListParagraph"/>
              <w:ind w:firstLineChars="0" w:firstLine="0"/>
              <w:rPr>
                <w:rFonts w:ascii="微软雅黑" w:eastAsia="微软雅黑" w:hAnsi="微软雅黑" w:cs="宋体"/>
                <w:color w:val="000000"/>
                <w:sz w:val="18"/>
                <w:szCs w:val="18"/>
              </w:rPr>
            </w:pPr>
            <w:r w:rsidRPr="000B440E">
              <w:rPr>
                <w:rFonts w:ascii="微软雅黑" w:eastAsia="微软雅黑" w:hAnsi="微软雅黑" w:cs="宋体" w:hint="eastAsia"/>
                <w:color w:val="000000"/>
                <w:sz w:val="18"/>
                <w:szCs w:val="18"/>
              </w:rPr>
              <w:t>我的客户数</w:t>
            </w:r>
          </w:p>
          <w:p w14:paraId="6E4D44D6" w14:textId="73C827BA" w:rsidR="000E6975" w:rsidRPr="000B440E" w:rsidRDefault="000E6975" w:rsidP="00C223F6">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（x</w:t>
            </w:r>
            <w:r>
              <w:rPr>
                <w:rFonts w:ascii="微软雅黑" w:eastAsia="微软雅黑" w:hAnsi="微软雅黑" w:cs="宋体"/>
                <w:color w:val="000000"/>
                <w:sz w:val="18"/>
                <w:szCs w:val="18"/>
              </w:rPr>
              <w:t>x</w:t>
            </w:r>
            <w:r>
              <w:rPr>
                <w:rFonts w:ascii="微软雅黑" w:eastAsia="微软雅黑" w:hAnsi="微软雅黑" w:cs="宋体" w:hint="eastAsia"/>
                <w:color w:val="000000"/>
                <w:sz w:val="18"/>
                <w:szCs w:val="18"/>
              </w:rPr>
              <w:t>人）</w:t>
            </w:r>
          </w:p>
        </w:tc>
        <w:tc>
          <w:tcPr>
            <w:tcW w:w="5187" w:type="dxa"/>
            <w:vAlign w:val="center"/>
          </w:tcPr>
          <w:p w14:paraId="2556B157" w14:textId="63C66D8E" w:rsidR="000E6975" w:rsidRPr="000B440E" w:rsidRDefault="000E6975" w:rsidP="00C223F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代理人</w:t>
            </w:r>
            <w:r w:rsidRPr="000B440E">
              <w:rPr>
                <w:rFonts w:ascii="微软雅黑" w:eastAsia="微软雅黑" w:hAnsi="微软雅黑" w:hint="eastAsia"/>
                <w:sz w:val="18"/>
                <w:szCs w:val="18"/>
              </w:rPr>
              <w:t>客户通讯录中，现客数量（带着投、被标识的）</w:t>
            </w:r>
            <w:r>
              <w:rPr>
                <w:rFonts w:ascii="微软雅黑" w:eastAsia="微软雅黑" w:hAnsi="微软雅黑" w:hint="eastAsia"/>
                <w:sz w:val="18"/>
                <w:szCs w:val="18"/>
              </w:rPr>
              <w:t>。</w:t>
            </w:r>
          </w:p>
        </w:tc>
        <w:tc>
          <w:tcPr>
            <w:tcW w:w="1900" w:type="dxa"/>
            <w:vAlign w:val="center"/>
          </w:tcPr>
          <w:p w14:paraId="0529D94E" w14:textId="77777777" w:rsidR="000E6975" w:rsidRDefault="000E6975" w:rsidP="00C223F6">
            <w:pPr>
              <w:pStyle w:val="ListParagraph"/>
              <w:ind w:firstLineChars="0" w:firstLine="0"/>
              <w:rPr>
                <w:rFonts w:ascii="微软雅黑" w:eastAsia="微软雅黑" w:hAnsi="微软雅黑"/>
                <w:sz w:val="18"/>
                <w:szCs w:val="18"/>
              </w:rPr>
            </w:pPr>
          </w:p>
        </w:tc>
      </w:tr>
      <w:tr w:rsidR="000E6975" w14:paraId="49909267" w14:textId="31824434" w:rsidTr="000E6975">
        <w:tc>
          <w:tcPr>
            <w:tcW w:w="626" w:type="dxa"/>
            <w:vAlign w:val="center"/>
          </w:tcPr>
          <w:p w14:paraId="27E2CC76" w14:textId="4FDEDC36" w:rsidR="000E6975" w:rsidRPr="000B440E" w:rsidRDefault="000E6975" w:rsidP="00C223F6">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2</w:t>
            </w:r>
          </w:p>
        </w:tc>
        <w:tc>
          <w:tcPr>
            <w:tcW w:w="1334" w:type="dxa"/>
            <w:vAlign w:val="center"/>
          </w:tcPr>
          <w:p w14:paraId="41A7E81E" w14:textId="3523578F" w:rsidR="000E6975" w:rsidRDefault="000E6975" w:rsidP="00C223F6">
            <w:pPr>
              <w:pStyle w:val="ListParagraph"/>
              <w:ind w:firstLineChars="0" w:firstLine="0"/>
              <w:rPr>
                <w:rFonts w:ascii="微软雅黑" w:eastAsia="微软雅黑" w:hAnsi="微软雅黑" w:cs="宋体"/>
                <w:color w:val="000000"/>
                <w:sz w:val="18"/>
                <w:szCs w:val="18"/>
              </w:rPr>
            </w:pPr>
            <w:r w:rsidRPr="000B440E">
              <w:rPr>
                <w:rFonts w:ascii="微软雅黑" w:eastAsia="微软雅黑" w:hAnsi="微软雅黑" w:cs="宋体" w:hint="eastAsia"/>
                <w:color w:val="000000"/>
                <w:sz w:val="18"/>
                <w:szCs w:val="18"/>
              </w:rPr>
              <w:t>活跃客户数</w:t>
            </w:r>
          </w:p>
          <w:p w14:paraId="4F000191" w14:textId="2C98881E" w:rsidR="000E6975" w:rsidRPr="000B440E" w:rsidRDefault="000E6975" w:rsidP="00C223F6">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（x</w:t>
            </w:r>
            <w:r>
              <w:rPr>
                <w:rFonts w:ascii="微软雅黑" w:eastAsia="微软雅黑" w:hAnsi="微软雅黑" w:cs="宋体"/>
                <w:color w:val="000000"/>
                <w:sz w:val="18"/>
                <w:szCs w:val="18"/>
              </w:rPr>
              <w:t>x</w:t>
            </w:r>
            <w:r>
              <w:rPr>
                <w:rFonts w:ascii="微软雅黑" w:eastAsia="微软雅黑" w:hAnsi="微软雅黑" w:cs="宋体" w:hint="eastAsia"/>
                <w:color w:val="000000"/>
                <w:sz w:val="18"/>
                <w:szCs w:val="18"/>
              </w:rPr>
              <w:t>人）</w:t>
            </w:r>
          </w:p>
        </w:tc>
        <w:tc>
          <w:tcPr>
            <w:tcW w:w="5187" w:type="dxa"/>
            <w:vAlign w:val="center"/>
          </w:tcPr>
          <w:p w14:paraId="4E48ECCB" w14:textId="2653468E" w:rsidR="000E6975" w:rsidRPr="000B440E" w:rsidRDefault="000E6975" w:rsidP="00C223F6">
            <w:pPr>
              <w:pStyle w:val="ListParagraph"/>
              <w:ind w:firstLineChars="0" w:firstLine="0"/>
              <w:rPr>
                <w:rFonts w:ascii="微软雅黑" w:eastAsia="微软雅黑" w:hAnsi="微软雅黑"/>
                <w:sz w:val="18"/>
                <w:szCs w:val="18"/>
              </w:rPr>
            </w:pPr>
            <w:r w:rsidRPr="000B440E">
              <w:rPr>
                <w:rFonts w:ascii="微软雅黑" w:eastAsia="微软雅黑" w:hAnsi="微软雅黑" w:hint="eastAsia"/>
                <w:sz w:val="18"/>
                <w:szCs w:val="18"/>
              </w:rPr>
              <w:t>以投保人身份的最近一单成交时间在3年内（</w:t>
            </w:r>
            <w:r w:rsidRPr="000B440E">
              <w:rPr>
                <w:rFonts w:ascii="微软雅黑" w:eastAsia="微软雅黑" w:hAnsi="微软雅黑"/>
                <w:sz w:val="18"/>
                <w:szCs w:val="18"/>
              </w:rPr>
              <w:t>1095</w:t>
            </w:r>
            <w:r w:rsidRPr="000B440E">
              <w:rPr>
                <w:rFonts w:ascii="微软雅黑" w:eastAsia="微软雅黑" w:hAnsi="微软雅黑" w:hint="eastAsia"/>
                <w:sz w:val="18"/>
                <w:szCs w:val="18"/>
              </w:rPr>
              <w:t>天内），则计入活跃客户数</w:t>
            </w:r>
            <w:r>
              <w:rPr>
                <w:rFonts w:ascii="微软雅黑" w:eastAsia="微软雅黑" w:hAnsi="微软雅黑" w:hint="eastAsia"/>
                <w:sz w:val="18"/>
                <w:szCs w:val="18"/>
              </w:rPr>
              <w:t>。</w:t>
            </w:r>
          </w:p>
        </w:tc>
        <w:tc>
          <w:tcPr>
            <w:tcW w:w="1900" w:type="dxa"/>
            <w:vAlign w:val="center"/>
          </w:tcPr>
          <w:p w14:paraId="6D7F4193" w14:textId="77777777" w:rsidR="000E6975" w:rsidRPr="000B440E" w:rsidRDefault="000E6975" w:rsidP="00C223F6">
            <w:pPr>
              <w:pStyle w:val="ListParagraph"/>
              <w:ind w:firstLineChars="0" w:firstLine="0"/>
              <w:rPr>
                <w:rFonts w:ascii="微软雅黑" w:eastAsia="微软雅黑" w:hAnsi="微软雅黑"/>
                <w:sz w:val="18"/>
                <w:szCs w:val="18"/>
              </w:rPr>
            </w:pPr>
          </w:p>
        </w:tc>
      </w:tr>
      <w:tr w:rsidR="000E6975" w14:paraId="74A69467" w14:textId="46039791" w:rsidTr="000E6975">
        <w:tc>
          <w:tcPr>
            <w:tcW w:w="626" w:type="dxa"/>
            <w:vAlign w:val="center"/>
          </w:tcPr>
          <w:p w14:paraId="71267C0E" w14:textId="70CC98D4" w:rsidR="000E6975" w:rsidRPr="000B440E" w:rsidRDefault="000E6975" w:rsidP="00C223F6">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3</w:t>
            </w:r>
          </w:p>
        </w:tc>
        <w:tc>
          <w:tcPr>
            <w:tcW w:w="1334" w:type="dxa"/>
            <w:vAlign w:val="center"/>
          </w:tcPr>
          <w:p w14:paraId="671DD389" w14:textId="42CA9798" w:rsidR="000E6975" w:rsidRDefault="000E6975" w:rsidP="00C223F6">
            <w:pPr>
              <w:pStyle w:val="ListParagraph"/>
              <w:ind w:firstLineChars="0" w:firstLine="0"/>
              <w:rPr>
                <w:rFonts w:ascii="微软雅黑" w:eastAsia="微软雅黑" w:hAnsi="微软雅黑" w:cs="宋体"/>
                <w:color w:val="000000"/>
                <w:sz w:val="18"/>
                <w:szCs w:val="18"/>
              </w:rPr>
            </w:pPr>
            <w:r w:rsidRPr="000B440E">
              <w:rPr>
                <w:rFonts w:ascii="微软雅黑" w:eastAsia="微软雅黑" w:hAnsi="微软雅黑" w:cs="宋体" w:hint="eastAsia"/>
                <w:color w:val="000000"/>
                <w:sz w:val="18"/>
                <w:szCs w:val="18"/>
              </w:rPr>
              <w:t>活跃客户占比</w:t>
            </w:r>
          </w:p>
          <w:p w14:paraId="4A4D5667" w14:textId="7E492E85" w:rsidR="000E6975" w:rsidRPr="000B440E" w:rsidRDefault="000E6975" w:rsidP="00C223F6">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（x</w:t>
            </w:r>
            <w:r>
              <w:rPr>
                <w:rFonts w:ascii="微软雅黑" w:eastAsia="微软雅黑" w:hAnsi="微软雅黑" w:cs="宋体"/>
                <w:color w:val="000000"/>
                <w:sz w:val="18"/>
                <w:szCs w:val="18"/>
              </w:rPr>
              <w:t>x%</w:t>
            </w:r>
            <w:r>
              <w:rPr>
                <w:rFonts w:ascii="微软雅黑" w:eastAsia="微软雅黑" w:hAnsi="微软雅黑" w:cs="宋体" w:hint="eastAsia"/>
                <w:color w:val="000000"/>
                <w:sz w:val="18"/>
                <w:szCs w:val="18"/>
              </w:rPr>
              <w:t>）</w:t>
            </w:r>
          </w:p>
        </w:tc>
        <w:tc>
          <w:tcPr>
            <w:tcW w:w="5187" w:type="dxa"/>
            <w:vAlign w:val="center"/>
          </w:tcPr>
          <w:p w14:paraId="13F89738" w14:textId="2D790151" w:rsidR="000E6975" w:rsidRPr="000B440E" w:rsidRDefault="000E6975" w:rsidP="00C223F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w:t>
            </w:r>
            <w:r w:rsidR="0089444A">
              <w:rPr>
                <w:rFonts w:ascii="微软雅黑" w:eastAsia="微软雅黑" w:hAnsi="微软雅黑" w:hint="eastAsia"/>
                <w:sz w:val="18"/>
                <w:szCs w:val="18"/>
              </w:rPr>
              <w:t>A</w:t>
            </w:r>
            <w:r w:rsidR="00D63DA7">
              <w:rPr>
                <w:rFonts w:ascii="微软雅黑" w:eastAsia="微软雅黑" w:hAnsi="微软雅黑"/>
                <w:sz w:val="18"/>
                <w:szCs w:val="18"/>
              </w:rPr>
              <w:t>2</w:t>
            </w:r>
            <w:r w:rsidRPr="000B440E">
              <w:rPr>
                <w:rFonts w:ascii="微软雅黑" w:eastAsia="微软雅黑" w:hAnsi="微软雅黑" w:hint="eastAsia"/>
                <w:sz w:val="18"/>
                <w:szCs w:val="18"/>
              </w:rPr>
              <w:t>/</w:t>
            </w:r>
            <w:r w:rsidR="0089444A">
              <w:rPr>
                <w:rFonts w:ascii="微软雅黑" w:eastAsia="微软雅黑" w:hAnsi="微软雅黑" w:hint="eastAsia"/>
                <w:sz w:val="18"/>
                <w:szCs w:val="18"/>
              </w:rPr>
              <w:t>A</w:t>
            </w:r>
            <w:r w:rsidR="00D63DA7">
              <w:rPr>
                <w:rFonts w:ascii="微软雅黑" w:eastAsia="微软雅黑" w:hAnsi="微软雅黑"/>
                <w:sz w:val="18"/>
                <w:szCs w:val="18"/>
              </w:rPr>
              <w:t>1</w:t>
            </w:r>
          </w:p>
        </w:tc>
        <w:tc>
          <w:tcPr>
            <w:tcW w:w="1900" w:type="dxa"/>
            <w:vAlign w:val="center"/>
          </w:tcPr>
          <w:p w14:paraId="12DA7690" w14:textId="036C7E0C" w:rsidR="000E6975" w:rsidRDefault="000E6975" w:rsidP="00C223F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四舍五入保留2位小数，以百分号显示。</w:t>
            </w:r>
          </w:p>
        </w:tc>
      </w:tr>
      <w:tr w:rsidR="000E6975" w14:paraId="1268E1C5" w14:textId="62032077" w:rsidTr="000E6975">
        <w:tc>
          <w:tcPr>
            <w:tcW w:w="626" w:type="dxa"/>
            <w:vAlign w:val="center"/>
          </w:tcPr>
          <w:p w14:paraId="70D407CC" w14:textId="20F7072F" w:rsidR="000E6975"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4</w:t>
            </w:r>
          </w:p>
        </w:tc>
        <w:tc>
          <w:tcPr>
            <w:tcW w:w="1334" w:type="dxa"/>
            <w:vAlign w:val="center"/>
          </w:tcPr>
          <w:p w14:paraId="0800FCD5" w14:textId="6C721D1E" w:rsidR="000E6975"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平均年龄</w:t>
            </w:r>
          </w:p>
          <w:p w14:paraId="7077C67B" w14:textId="28F01E91" w:rsidR="000E6975" w:rsidRPr="000B440E"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（x</w:t>
            </w:r>
            <w:r>
              <w:rPr>
                <w:rFonts w:ascii="微软雅黑" w:eastAsia="微软雅黑" w:hAnsi="微软雅黑" w:cs="宋体"/>
                <w:color w:val="000000"/>
                <w:sz w:val="18"/>
                <w:szCs w:val="18"/>
              </w:rPr>
              <w:t>x</w:t>
            </w:r>
            <w:r>
              <w:rPr>
                <w:rFonts w:ascii="微软雅黑" w:eastAsia="微软雅黑" w:hAnsi="微软雅黑" w:cs="宋体" w:hint="eastAsia"/>
                <w:color w:val="000000"/>
                <w:sz w:val="18"/>
                <w:szCs w:val="18"/>
              </w:rPr>
              <w:t>岁）</w:t>
            </w:r>
          </w:p>
        </w:tc>
        <w:tc>
          <w:tcPr>
            <w:tcW w:w="5187" w:type="dxa"/>
            <w:vAlign w:val="center"/>
          </w:tcPr>
          <w:p w14:paraId="3E064A9B" w14:textId="6AEEC294" w:rsidR="000E6975" w:rsidRDefault="0089444A" w:rsidP="00BE021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w:t>
            </w:r>
            <w:r w:rsidR="00A71BB0">
              <w:rPr>
                <w:rFonts w:ascii="微软雅黑" w:eastAsia="微软雅黑" w:hAnsi="微软雅黑" w:hint="eastAsia"/>
                <w:sz w:val="18"/>
                <w:szCs w:val="18"/>
              </w:rPr>
              <w:t>A</w:t>
            </w:r>
            <w:r w:rsidR="00D63DA7">
              <w:rPr>
                <w:rFonts w:ascii="微软雅黑" w:eastAsia="微软雅黑" w:hAnsi="微软雅黑"/>
                <w:sz w:val="18"/>
                <w:szCs w:val="18"/>
              </w:rPr>
              <w:t>1</w:t>
            </w:r>
            <w:r w:rsidR="00A71BB0">
              <w:rPr>
                <w:rFonts w:ascii="微软雅黑" w:eastAsia="微软雅黑" w:hAnsi="微软雅黑" w:hint="eastAsia"/>
                <w:sz w:val="18"/>
                <w:szCs w:val="18"/>
              </w:rPr>
              <w:t>客户的</w:t>
            </w:r>
            <w:r w:rsidR="000E6975" w:rsidRPr="00CB2EBD">
              <w:rPr>
                <w:rFonts w:ascii="微软雅黑" w:eastAsia="微软雅黑" w:hAnsi="微软雅黑" w:hint="eastAsia"/>
                <w:sz w:val="18"/>
                <w:szCs w:val="18"/>
              </w:rPr>
              <w:t>年龄之和/</w:t>
            </w:r>
            <w:r>
              <w:rPr>
                <w:rFonts w:ascii="微软雅黑" w:eastAsia="微软雅黑" w:hAnsi="微软雅黑" w:hint="eastAsia"/>
                <w:sz w:val="18"/>
                <w:szCs w:val="18"/>
              </w:rPr>
              <w:t>A</w:t>
            </w:r>
            <w:r w:rsidR="00D63DA7">
              <w:rPr>
                <w:rFonts w:ascii="微软雅黑" w:eastAsia="微软雅黑" w:hAnsi="微软雅黑"/>
                <w:sz w:val="18"/>
                <w:szCs w:val="18"/>
              </w:rPr>
              <w:t>1</w:t>
            </w:r>
          </w:p>
        </w:tc>
        <w:tc>
          <w:tcPr>
            <w:tcW w:w="1900" w:type="dxa"/>
            <w:vAlign w:val="center"/>
          </w:tcPr>
          <w:p w14:paraId="2D01713D" w14:textId="65530BC1" w:rsidR="000E6975" w:rsidRDefault="000E6975" w:rsidP="00BE0212">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0E6975" w14:paraId="40D2287B" w14:textId="2B61FC3D" w:rsidTr="000E6975">
        <w:tc>
          <w:tcPr>
            <w:tcW w:w="626" w:type="dxa"/>
            <w:vAlign w:val="center"/>
          </w:tcPr>
          <w:p w14:paraId="4A9953AC" w14:textId="5D591899" w:rsidR="000E6975" w:rsidRPr="000B440E"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5</w:t>
            </w:r>
          </w:p>
        </w:tc>
        <w:tc>
          <w:tcPr>
            <w:tcW w:w="1334" w:type="dxa"/>
            <w:vAlign w:val="center"/>
          </w:tcPr>
          <w:p w14:paraId="5818C808" w14:textId="113C1FB6" w:rsidR="000E6975" w:rsidRDefault="000E6975" w:rsidP="00BE0212">
            <w:pPr>
              <w:pStyle w:val="ListParagraph"/>
              <w:ind w:firstLineChars="0" w:firstLine="0"/>
              <w:rPr>
                <w:rFonts w:ascii="微软雅黑" w:eastAsia="微软雅黑" w:hAnsi="微软雅黑" w:cs="宋体"/>
                <w:color w:val="000000"/>
                <w:sz w:val="18"/>
                <w:szCs w:val="18"/>
              </w:rPr>
            </w:pPr>
            <w:r w:rsidRPr="000B440E">
              <w:rPr>
                <w:rFonts w:ascii="微软雅黑" w:eastAsia="微软雅黑" w:hAnsi="微软雅黑" w:cs="宋体" w:hint="eastAsia"/>
                <w:color w:val="000000"/>
                <w:sz w:val="18"/>
                <w:szCs w:val="18"/>
              </w:rPr>
              <w:t>我的保单数</w:t>
            </w:r>
          </w:p>
          <w:p w14:paraId="35982B14" w14:textId="47F127C6" w:rsidR="000E6975" w:rsidRPr="000B440E" w:rsidRDefault="000E6975" w:rsidP="00BE0212">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（x</w:t>
            </w:r>
            <w:r>
              <w:rPr>
                <w:rFonts w:ascii="微软雅黑" w:eastAsia="微软雅黑" w:hAnsi="微软雅黑" w:cs="宋体"/>
                <w:color w:val="000000"/>
                <w:sz w:val="18"/>
                <w:szCs w:val="18"/>
              </w:rPr>
              <w:t>x</w:t>
            </w:r>
            <w:r>
              <w:rPr>
                <w:rFonts w:ascii="微软雅黑" w:eastAsia="微软雅黑" w:hAnsi="微软雅黑" w:cs="宋体" w:hint="eastAsia"/>
                <w:color w:val="000000"/>
                <w:sz w:val="18"/>
                <w:szCs w:val="18"/>
              </w:rPr>
              <w:t>件）</w:t>
            </w:r>
          </w:p>
        </w:tc>
        <w:tc>
          <w:tcPr>
            <w:tcW w:w="5187" w:type="dxa"/>
            <w:vAlign w:val="center"/>
          </w:tcPr>
          <w:p w14:paraId="29B97B41" w14:textId="35479C97" w:rsidR="000E6975" w:rsidRPr="000B440E" w:rsidRDefault="000E6975" w:rsidP="00BE021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代理人</w:t>
            </w:r>
            <w:r w:rsidRPr="00D932D8">
              <w:rPr>
                <w:rFonts w:ascii="微软雅黑" w:eastAsia="微软雅黑" w:hAnsi="微软雅黑" w:hint="eastAsia"/>
                <w:sz w:val="18"/>
                <w:szCs w:val="18"/>
              </w:rPr>
              <w:t>名下</w:t>
            </w:r>
            <w:r>
              <w:rPr>
                <w:rFonts w:ascii="微软雅黑" w:eastAsia="微软雅黑" w:hAnsi="微软雅黑" w:hint="eastAsia"/>
                <w:sz w:val="18"/>
                <w:szCs w:val="18"/>
              </w:rPr>
              <w:t>以投被保人为身份</w:t>
            </w:r>
            <w:r w:rsidRPr="00D932D8">
              <w:rPr>
                <w:rFonts w:ascii="微软雅黑" w:eastAsia="微软雅黑" w:hAnsi="微软雅黑" w:hint="eastAsia"/>
                <w:sz w:val="18"/>
                <w:szCs w:val="18"/>
              </w:rPr>
              <w:t>的保单数量（含通过孤儿单分配的保单）</w:t>
            </w:r>
            <w:r>
              <w:rPr>
                <w:rFonts w:ascii="微软雅黑" w:eastAsia="微软雅黑" w:hAnsi="微软雅黑" w:hint="eastAsia"/>
                <w:sz w:val="18"/>
                <w:szCs w:val="18"/>
              </w:rPr>
              <w:t>，保单号需去重处理。</w:t>
            </w:r>
          </w:p>
        </w:tc>
        <w:tc>
          <w:tcPr>
            <w:tcW w:w="1900" w:type="dxa"/>
            <w:vAlign w:val="center"/>
          </w:tcPr>
          <w:p w14:paraId="69168A26" w14:textId="77777777" w:rsidR="000E6975" w:rsidRDefault="000E6975" w:rsidP="00BE0212">
            <w:pPr>
              <w:pStyle w:val="ListParagraph"/>
              <w:ind w:firstLineChars="0" w:firstLine="0"/>
              <w:rPr>
                <w:rFonts w:ascii="微软雅黑" w:eastAsia="微软雅黑" w:hAnsi="微软雅黑"/>
                <w:sz w:val="18"/>
                <w:szCs w:val="18"/>
              </w:rPr>
            </w:pPr>
          </w:p>
        </w:tc>
      </w:tr>
      <w:tr w:rsidR="000E6975" w14:paraId="0BF4395F" w14:textId="20BEB36A" w:rsidTr="000E6975">
        <w:tc>
          <w:tcPr>
            <w:tcW w:w="626" w:type="dxa"/>
            <w:vAlign w:val="center"/>
          </w:tcPr>
          <w:p w14:paraId="6400BE8A" w14:textId="4046A46C" w:rsidR="000E6975" w:rsidRPr="000B440E"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6</w:t>
            </w:r>
          </w:p>
        </w:tc>
        <w:tc>
          <w:tcPr>
            <w:tcW w:w="1334" w:type="dxa"/>
            <w:vAlign w:val="center"/>
          </w:tcPr>
          <w:p w14:paraId="6774D322" w14:textId="772BBD0E" w:rsidR="000E6975" w:rsidRDefault="000E6975" w:rsidP="00BE0212">
            <w:pPr>
              <w:pStyle w:val="ListParagraph"/>
              <w:ind w:firstLineChars="0" w:firstLine="0"/>
              <w:rPr>
                <w:rFonts w:ascii="微软雅黑" w:eastAsia="微软雅黑" w:hAnsi="微软雅黑" w:cs="宋体"/>
                <w:color w:val="000000"/>
                <w:sz w:val="18"/>
                <w:szCs w:val="18"/>
              </w:rPr>
            </w:pPr>
            <w:r w:rsidRPr="000B440E">
              <w:rPr>
                <w:rFonts w:ascii="微软雅黑" w:eastAsia="微软雅黑" w:hAnsi="微软雅黑" w:cs="宋体" w:hint="eastAsia"/>
                <w:color w:val="000000"/>
                <w:sz w:val="18"/>
                <w:szCs w:val="18"/>
              </w:rPr>
              <w:t>累计</w:t>
            </w:r>
            <w:r>
              <w:rPr>
                <w:rFonts w:ascii="微软雅黑" w:eastAsia="微软雅黑" w:hAnsi="微软雅黑" w:cs="宋体" w:hint="eastAsia"/>
                <w:color w:val="000000"/>
                <w:sz w:val="18"/>
                <w:szCs w:val="18"/>
              </w:rPr>
              <w:t>年</w:t>
            </w:r>
            <w:r w:rsidRPr="000B440E">
              <w:rPr>
                <w:rFonts w:ascii="微软雅黑" w:eastAsia="微软雅黑" w:hAnsi="微软雅黑" w:cs="宋体" w:hint="eastAsia"/>
                <w:color w:val="000000"/>
                <w:sz w:val="18"/>
                <w:szCs w:val="18"/>
              </w:rPr>
              <w:t>缴保费</w:t>
            </w:r>
          </w:p>
          <w:p w14:paraId="5967D4A4" w14:textId="18538EE0" w:rsidR="000E6975" w:rsidRPr="000B440E" w:rsidRDefault="000E6975" w:rsidP="00BE0212">
            <w:pPr>
              <w:pStyle w:val="ListParagraph"/>
              <w:ind w:firstLineChars="0" w:firstLine="0"/>
              <w:rPr>
                <w:rFonts w:ascii="微软雅黑" w:eastAsia="微软雅黑" w:hAnsi="微软雅黑"/>
                <w:sz w:val="18"/>
                <w:szCs w:val="18"/>
              </w:rPr>
            </w:pPr>
            <w:r>
              <w:rPr>
                <w:rFonts w:ascii="微软雅黑" w:eastAsia="微软雅黑" w:hAnsi="微软雅黑" w:cs="宋体" w:hint="eastAsia"/>
                <w:color w:val="000000"/>
                <w:sz w:val="18"/>
                <w:szCs w:val="18"/>
              </w:rPr>
              <w:t>（x</w:t>
            </w:r>
            <w:r>
              <w:rPr>
                <w:rFonts w:ascii="微软雅黑" w:eastAsia="微软雅黑" w:hAnsi="微软雅黑" w:cs="宋体"/>
                <w:color w:val="000000"/>
                <w:sz w:val="18"/>
                <w:szCs w:val="18"/>
              </w:rPr>
              <w:t>x</w:t>
            </w:r>
            <w:r w:rsidR="00D63DA7">
              <w:rPr>
                <w:rFonts w:ascii="微软雅黑" w:eastAsia="微软雅黑" w:hAnsi="微软雅黑" w:cs="宋体" w:hint="eastAsia"/>
                <w:color w:val="000000"/>
                <w:sz w:val="18"/>
                <w:szCs w:val="18"/>
              </w:rPr>
              <w:t>万</w:t>
            </w:r>
            <w:r>
              <w:rPr>
                <w:rFonts w:ascii="微软雅黑" w:eastAsia="微软雅黑" w:hAnsi="微软雅黑" w:cs="宋体" w:hint="eastAsia"/>
                <w:color w:val="000000"/>
                <w:sz w:val="18"/>
                <w:szCs w:val="18"/>
              </w:rPr>
              <w:t>元）</w:t>
            </w:r>
          </w:p>
        </w:tc>
        <w:tc>
          <w:tcPr>
            <w:tcW w:w="5187" w:type="dxa"/>
            <w:vAlign w:val="center"/>
          </w:tcPr>
          <w:p w14:paraId="7F558F3C" w14:textId="2391FDE2" w:rsidR="000E6975" w:rsidRPr="000B440E" w:rsidRDefault="00A71BB0" w:rsidP="00BE021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统计</w:t>
            </w:r>
            <w:r w:rsidR="001F0A30">
              <w:rPr>
                <w:rFonts w:ascii="微软雅黑" w:eastAsia="微软雅黑" w:hAnsi="微软雅黑" w:hint="eastAsia"/>
                <w:sz w:val="18"/>
                <w:szCs w:val="18"/>
              </w:rPr>
              <w:t>汇总</w:t>
            </w:r>
            <w:r>
              <w:rPr>
                <w:rFonts w:ascii="微软雅黑" w:eastAsia="微软雅黑" w:hAnsi="微软雅黑" w:hint="eastAsia"/>
                <w:sz w:val="18"/>
                <w:szCs w:val="18"/>
              </w:rPr>
              <w:t>A</w:t>
            </w:r>
            <w:r w:rsidR="00D63DA7">
              <w:rPr>
                <w:rFonts w:ascii="微软雅黑" w:eastAsia="微软雅黑" w:hAnsi="微软雅黑"/>
                <w:sz w:val="18"/>
                <w:szCs w:val="18"/>
              </w:rPr>
              <w:t>5</w:t>
            </w:r>
            <w:r>
              <w:rPr>
                <w:rFonts w:ascii="微软雅黑" w:eastAsia="微软雅黑" w:hAnsi="微软雅黑" w:hint="eastAsia"/>
                <w:sz w:val="18"/>
                <w:szCs w:val="18"/>
              </w:rPr>
              <w:t>中</w:t>
            </w:r>
            <w:r w:rsidR="000E6975">
              <w:rPr>
                <w:rFonts w:ascii="微软雅黑" w:eastAsia="微软雅黑" w:hAnsi="微软雅黑" w:hint="eastAsia"/>
                <w:sz w:val="18"/>
                <w:szCs w:val="18"/>
              </w:rPr>
              <w:t>保单的累计</w:t>
            </w:r>
            <w:r w:rsidR="00CA1176">
              <w:rPr>
                <w:rFonts w:ascii="微软雅黑" w:eastAsia="微软雅黑" w:hAnsi="微软雅黑" w:hint="eastAsia"/>
                <w:sz w:val="18"/>
                <w:szCs w:val="18"/>
              </w:rPr>
              <w:t>已</w:t>
            </w:r>
            <w:r w:rsidR="000E6975">
              <w:rPr>
                <w:rFonts w:ascii="微软雅黑" w:eastAsia="微软雅黑" w:hAnsi="微软雅黑" w:hint="eastAsia"/>
                <w:sz w:val="18"/>
                <w:szCs w:val="18"/>
              </w:rPr>
              <w:t>缴保费。</w:t>
            </w:r>
          </w:p>
        </w:tc>
        <w:tc>
          <w:tcPr>
            <w:tcW w:w="1900" w:type="dxa"/>
            <w:vAlign w:val="center"/>
          </w:tcPr>
          <w:p w14:paraId="4EF5BAA8" w14:textId="0197028E" w:rsidR="000E6975" w:rsidRDefault="00EC3360" w:rsidP="00BE021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以万元为单位四舍五入保留1位小数</w:t>
            </w:r>
          </w:p>
        </w:tc>
      </w:tr>
      <w:tr w:rsidR="000E6975" w14:paraId="74DD0F83" w14:textId="44068E01" w:rsidTr="000E6975">
        <w:tc>
          <w:tcPr>
            <w:tcW w:w="626" w:type="dxa"/>
            <w:vAlign w:val="center"/>
          </w:tcPr>
          <w:p w14:paraId="4755EC50" w14:textId="40E3D7E6" w:rsidR="000E6975"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7</w:t>
            </w:r>
          </w:p>
        </w:tc>
        <w:tc>
          <w:tcPr>
            <w:tcW w:w="1334" w:type="dxa"/>
            <w:vAlign w:val="center"/>
          </w:tcPr>
          <w:p w14:paraId="5E8DBE54" w14:textId="0B9AA919" w:rsidR="000E6975"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人均保单</w:t>
            </w:r>
          </w:p>
          <w:p w14:paraId="07B92B50" w14:textId="7ECB87E2" w:rsidR="000E6975" w:rsidRPr="000B440E"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lastRenderedPageBreak/>
              <w:t>（x</w:t>
            </w:r>
            <w:r>
              <w:rPr>
                <w:rFonts w:ascii="微软雅黑" w:eastAsia="微软雅黑" w:hAnsi="微软雅黑" w:cs="宋体"/>
                <w:color w:val="000000"/>
                <w:sz w:val="18"/>
                <w:szCs w:val="18"/>
              </w:rPr>
              <w:t>x</w:t>
            </w:r>
            <w:r>
              <w:rPr>
                <w:rFonts w:ascii="微软雅黑" w:eastAsia="微软雅黑" w:hAnsi="微软雅黑" w:cs="宋体" w:hint="eastAsia"/>
                <w:color w:val="000000"/>
                <w:sz w:val="18"/>
                <w:szCs w:val="18"/>
              </w:rPr>
              <w:t>件）</w:t>
            </w:r>
          </w:p>
        </w:tc>
        <w:tc>
          <w:tcPr>
            <w:tcW w:w="5187" w:type="dxa"/>
            <w:vAlign w:val="center"/>
          </w:tcPr>
          <w:p w14:paraId="65BF3EE7" w14:textId="325DC735" w:rsidR="000E6975" w:rsidRPr="00424D77" w:rsidRDefault="000E6975" w:rsidP="00BE0212">
            <w:pPr>
              <w:pStyle w:val="ListParagraph"/>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lastRenderedPageBreak/>
              <w:t>=</w:t>
            </w:r>
            <w:r w:rsidR="001F571E">
              <w:rPr>
                <w:rFonts w:ascii="微软雅黑" w:eastAsia="微软雅黑" w:hAnsi="微软雅黑" w:cs="宋体" w:hint="eastAsia"/>
                <w:color w:val="000000"/>
                <w:sz w:val="18"/>
                <w:szCs w:val="18"/>
              </w:rPr>
              <w:t>A</w:t>
            </w:r>
            <w:r w:rsidR="00D63DA7">
              <w:rPr>
                <w:rFonts w:ascii="微软雅黑" w:eastAsia="微软雅黑" w:hAnsi="微软雅黑" w:cs="宋体"/>
                <w:color w:val="000000"/>
                <w:sz w:val="18"/>
                <w:szCs w:val="18"/>
              </w:rPr>
              <w:t>5</w:t>
            </w:r>
            <w:r w:rsidRPr="00CB2EBD">
              <w:rPr>
                <w:rFonts w:ascii="微软雅黑" w:eastAsia="微软雅黑" w:hAnsi="微软雅黑" w:hint="eastAsia"/>
                <w:sz w:val="18"/>
                <w:szCs w:val="18"/>
              </w:rPr>
              <w:t>/</w:t>
            </w:r>
            <w:r w:rsidR="00D63DA7" w:rsidRPr="00D63DA7">
              <w:rPr>
                <w:rFonts w:ascii="微软雅黑" w:eastAsia="微软雅黑" w:hAnsi="微软雅黑" w:cs="宋体" w:hint="eastAsia"/>
                <w:color w:val="000000"/>
                <w:sz w:val="18"/>
                <w:szCs w:val="18"/>
              </w:rPr>
              <w:t>投保人数</w:t>
            </w:r>
          </w:p>
        </w:tc>
        <w:tc>
          <w:tcPr>
            <w:tcW w:w="1900" w:type="dxa"/>
            <w:vAlign w:val="center"/>
          </w:tcPr>
          <w:p w14:paraId="4A82A76F" w14:textId="7B3773BC" w:rsidR="000E6975" w:rsidRDefault="000E6975" w:rsidP="00BE021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四舍五入保留</w:t>
            </w:r>
            <w:r>
              <w:rPr>
                <w:rFonts w:ascii="微软雅黑" w:eastAsia="微软雅黑" w:hAnsi="微软雅黑"/>
                <w:sz w:val="18"/>
                <w:szCs w:val="18"/>
              </w:rPr>
              <w:t>1</w:t>
            </w:r>
            <w:r>
              <w:rPr>
                <w:rFonts w:ascii="微软雅黑" w:eastAsia="微软雅黑" w:hAnsi="微软雅黑" w:hint="eastAsia"/>
                <w:sz w:val="18"/>
                <w:szCs w:val="18"/>
              </w:rPr>
              <w:t>位小</w:t>
            </w:r>
            <w:r>
              <w:rPr>
                <w:rFonts w:ascii="微软雅黑" w:eastAsia="微软雅黑" w:hAnsi="微软雅黑" w:hint="eastAsia"/>
                <w:sz w:val="18"/>
                <w:szCs w:val="18"/>
              </w:rPr>
              <w:lastRenderedPageBreak/>
              <w:t>数。</w:t>
            </w:r>
          </w:p>
        </w:tc>
      </w:tr>
    </w:tbl>
    <w:p w14:paraId="66C273E7" w14:textId="17EEE23B" w:rsidR="000E7403" w:rsidRDefault="00CA2D64" w:rsidP="00CA2D64">
      <w:pPr>
        <w:rPr>
          <w:rFonts w:ascii="微软雅黑" w:eastAsia="微软雅黑" w:hAnsi="微软雅黑"/>
          <w:lang w:eastAsia="zh-CN"/>
        </w:rPr>
      </w:pPr>
      <w:r>
        <w:rPr>
          <w:rFonts w:ascii="微软雅黑" w:eastAsia="微软雅黑" w:hAnsi="微软雅黑" w:hint="eastAsia"/>
          <w:lang w:eastAsia="zh-CN"/>
        </w:rPr>
        <w:lastRenderedPageBreak/>
        <w:t>表1</w:t>
      </w:r>
    </w:p>
    <w:p w14:paraId="4269A609" w14:textId="77777777" w:rsidR="00CA2D64" w:rsidRPr="00CA2D64" w:rsidRDefault="00CA2D64" w:rsidP="00CA2D64">
      <w:pPr>
        <w:rPr>
          <w:rFonts w:ascii="微软雅黑" w:eastAsia="微软雅黑" w:hAnsi="微软雅黑"/>
          <w:lang w:eastAsia="zh-CN"/>
        </w:rPr>
      </w:pPr>
    </w:p>
    <w:p w14:paraId="59C261A7" w14:textId="77777777" w:rsidR="00E62EA6" w:rsidRPr="000E7403" w:rsidRDefault="00E62EA6" w:rsidP="009B528D">
      <w:pPr>
        <w:pStyle w:val="ListParagraph"/>
        <w:numPr>
          <w:ilvl w:val="0"/>
          <w:numId w:val="162"/>
        </w:numPr>
        <w:ind w:firstLineChars="0"/>
        <w:rPr>
          <w:rFonts w:ascii="微软雅黑" w:eastAsia="微软雅黑" w:hAnsi="微软雅黑"/>
          <w:sz w:val="20"/>
          <w:szCs w:val="20"/>
        </w:rPr>
      </w:pPr>
      <w:r w:rsidRPr="000E7403">
        <w:rPr>
          <w:rFonts w:ascii="微软雅黑" w:eastAsia="微软雅黑" w:hAnsi="微软雅黑" w:hint="eastAsia"/>
          <w:sz w:val="20"/>
          <w:szCs w:val="20"/>
        </w:rPr>
        <w:t>U</w:t>
      </w:r>
      <w:r w:rsidRPr="000E7403">
        <w:rPr>
          <w:rFonts w:ascii="微软雅黑" w:eastAsia="微软雅黑" w:hAnsi="微软雅黑"/>
          <w:sz w:val="20"/>
          <w:szCs w:val="20"/>
        </w:rPr>
        <w:t>I</w:t>
      </w:r>
      <w:r w:rsidRPr="000E7403">
        <w:rPr>
          <w:rFonts w:ascii="微软雅黑" w:eastAsia="微软雅黑" w:hAnsi="微软雅黑" w:hint="eastAsia"/>
          <w:sz w:val="20"/>
          <w:szCs w:val="20"/>
        </w:rPr>
        <w:t>文案备注：</w:t>
      </w:r>
    </w:p>
    <w:p w14:paraId="112929E0" w14:textId="4955BAB4" w:rsidR="00E62EA6" w:rsidRPr="000C5BFC" w:rsidRDefault="00E62EA6" w:rsidP="00BC591F">
      <w:pPr>
        <w:pStyle w:val="ListParagraph"/>
        <w:ind w:firstLineChars="0"/>
        <w:rPr>
          <w:rFonts w:ascii="微软雅黑" w:eastAsia="微软雅黑" w:hAnsi="微软雅黑"/>
          <w:sz w:val="20"/>
          <w:szCs w:val="20"/>
        </w:rPr>
      </w:pPr>
      <w:r w:rsidRPr="000C5BFC">
        <w:rPr>
          <w:rFonts w:ascii="微软雅黑" w:eastAsia="微软雅黑" w:hAnsi="微软雅黑" w:hint="eastAsia"/>
          <w:sz w:val="20"/>
          <w:szCs w:val="20"/>
        </w:rPr>
        <w:t>客户口径：投保人、被保人均算</w:t>
      </w:r>
      <w:r w:rsidR="006D443C">
        <w:rPr>
          <w:rFonts w:ascii="微软雅黑" w:eastAsia="微软雅黑" w:hAnsi="微软雅黑" w:hint="eastAsia"/>
          <w:sz w:val="20"/>
          <w:szCs w:val="20"/>
        </w:rPr>
        <w:t>成交</w:t>
      </w:r>
      <w:r w:rsidRPr="000C5BFC">
        <w:rPr>
          <w:rFonts w:ascii="微软雅黑" w:eastAsia="微软雅黑" w:hAnsi="微软雅黑" w:hint="eastAsia"/>
          <w:sz w:val="20"/>
          <w:szCs w:val="20"/>
        </w:rPr>
        <w:t>客户</w:t>
      </w:r>
      <w:r w:rsidR="008C71B6">
        <w:rPr>
          <w:rFonts w:ascii="微软雅黑" w:eastAsia="微软雅黑" w:hAnsi="微软雅黑" w:hint="eastAsia"/>
          <w:sz w:val="20"/>
          <w:szCs w:val="20"/>
        </w:rPr>
        <w:t>；</w:t>
      </w:r>
    </w:p>
    <w:p w14:paraId="7338208F" w14:textId="2471939A" w:rsidR="00E62EA6" w:rsidRPr="000C5BFC" w:rsidRDefault="00E62EA6" w:rsidP="00BC591F">
      <w:pPr>
        <w:pStyle w:val="ListParagraph"/>
        <w:ind w:firstLineChars="0"/>
        <w:rPr>
          <w:rFonts w:ascii="微软雅黑" w:eastAsia="微软雅黑" w:hAnsi="微软雅黑"/>
          <w:sz w:val="20"/>
          <w:szCs w:val="20"/>
        </w:rPr>
      </w:pPr>
      <w:r w:rsidRPr="000C5BFC">
        <w:rPr>
          <w:rFonts w:ascii="微软雅黑" w:eastAsia="微软雅黑" w:hAnsi="微软雅黑" w:hint="eastAsia"/>
          <w:sz w:val="20"/>
          <w:szCs w:val="20"/>
        </w:rPr>
        <w:t>活跃客户：近3年内有成交新单的投保人</w:t>
      </w:r>
      <w:r w:rsidR="008C71B6">
        <w:rPr>
          <w:rFonts w:ascii="微软雅黑" w:eastAsia="微软雅黑" w:hAnsi="微软雅黑" w:hint="eastAsia"/>
          <w:sz w:val="20"/>
          <w:szCs w:val="20"/>
        </w:rPr>
        <w:t>；</w:t>
      </w:r>
    </w:p>
    <w:p w14:paraId="4B45F1E7" w14:textId="78E8691F" w:rsidR="00E62EA6" w:rsidRDefault="00E62EA6" w:rsidP="00BC591F">
      <w:pPr>
        <w:pStyle w:val="ListParagraph"/>
        <w:ind w:firstLineChars="0"/>
        <w:rPr>
          <w:rFonts w:ascii="微软雅黑" w:eastAsia="微软雅黑" w:hAnsi="微软雅黑"/>
          <w:sz w:val="20"/>
          <w:szCs w:val="20"/>
        </w:rPr>
      </w:pPr>
      <w:r w:rsidRPr="000C5BFC">
        <w:rPr>
          <w:rFonts w:ascii="微软雅黑" w:eastAsia="微软雅黑" w:hAnsi="微软雅黑" w:hint="eastAsia"/>
          <w:sz w:val="20"/>
          <w:szCs w:val="20"/>
        </w:rPr>
        <w:t>VIP客户：包含公司黑钻、钻石、白金、黄金及准VIP（保费2~5万）</w:t>
      </w:r>
      <w:r w:rsidR="008C71B6">
        <w:rPr>
          <w:rFonts w:ascii="微软雅黑" w:eastAsia="微软雅黑" w:hAnsi="微软雅黑" w:hint="eastAsia"/>
          <w:sz w:val="20"/>
          <w:szCs w:val="20"/>
        </w:rPr>
        <w:t>；</w:t>
      </w:r>
    </w:p>
    <w:p w14:paraId="0715D362" w14:textId="19CB7529" w:rsidR="006D443C" w:rsidRPr="000C5BFC" w:rsidRDefault="006D443C" w:rsidP="00BC591F">
      <w:pPr>
        <w:pStyle w:val="ListParagraph"/>
        <w:ind w:firstLineChars="0"/>
        <w:rPr>
          <w:rFonts w:ascii="微软雅黑" w:eastAsia="微软雅黑" w:hAnsi="微软雅黑"/>
          <w:sz w:val="20"/>
          <w:szCs w:val="20"/>
        </w:rPr>
      </w:pPr>
      <w:r>
        <w:rPr>
          <w:rFonts w:ascii="微软雅黑" w:eastAsia="微软雅黑" w:hAnsi="微软雅黑" w:hint="eastAsia"/>
          <w:sz w:val="20"/>
          <w:szCs w:val="20"/>
        </w:rPr>
        <w:t>人均保费：总保单数/投保人数</w:t>
      </w:r>
    </w:p>
    <w:p w14:paraId="63A1380D" w14:textId="77777777" w:rsidR="00E62EA6" w:rsidRPr="000E7403" w:rsidRDefault="00E62EA6" w:rsidP="00E62EA6">
      <w:pPr>
        <w:pStyle w:val="ListParagraph"/>
        <w:ind w:left="420" w:firstLineChars="0" w:firstLine="0"/>
        <w:rPr>
          <w:rFonts w:ascii="微软雅黑" w:eastAsia="微软雅黑" w:hAnsi="微软雅黑"/>
          <w:sz w:val="20"/>
          <w:szCs w:val="20"/>
        </w:rPr>
      </w:pPr>
    </w:p>
    <w:p w14:paraId="3AF042C2" w14:textId="562FB6B8" w:rsidR="00E62EA6" w:rsidRPr="000E7403" w:rsidRDefault="00E62EA6" w:rsidP="009B528D">
      <w:pPr>
        <w:pStyle w:val="ListParagraph"/>
        <w:numPr>
          <w:ilvl w:val="0"/>
          <w:numId w:val="164"/>
        </w:numPr>
        <w:ind w:firstLineChars="0"/>
        <w:rPr>
          <w:rFonts w:ascii="微软雅黑" w:eastAsia="微软雅黑" w:hAnsi="微软雅黑"/>
          <w:sz w:val="20"/>
          <w:szCs w:val="20"/>
        </w:rPr>
      </w:pPr>
      <w:r w:rsidRPr="000E7403">
        <w:rPr>
          <w:rFonts w:ascii="微软雅黑" w:eastAsia="微软雅黑" w:hAnsi="微软雅黑" w:hint="eastAsia"/>
          <w:sz w:val="20"/>
          <w:szCs w:val="20"/>
        </w:rPr>
        <w:t>第二部分：客户</w:t>
      </w:r>
      <w:r w:rsidR="006D235D">
        <w:rPr>
          <w:rFonts w:ascii="微软雅黑" w:eastAsia="微软雅黑" w:hAnsi="微软雅黑" w:hint="eastAsia"/>
          <w:sz w:val="20"/>
          <w:szCs w:val="20"/>
        </w:rPr>
        <w:t>分析</w:t>
      </w:r>
      <w:r w:rsidRPr="000E7403">
        <w:rPr>
          <w:rFonts w:ascii="微软雅黑" w:eastAsia="微软雅黑" w:hAnsi="微软雅黑" w:hint="eastAsia"/>
          <w:sz w:val="20"/>
          <w:szCs w:val="20"/>
        </w:rPr>
        <w:t>数据</w:t>
      </w:r>
    </w:p>
    <w:tbl>
      <w:tblPr>
        <w:tblW w:w="8250" w:type="dxa"/>
        <w:tblInd w:w="392" w:type="dxa"/>
        <w:tblLook w:val="04A0" w:firstRow="1" w:lastRow="0" w:firstColumn="1" w:lastColumn="0" w:noHBand="0" w:noVBand="1"/>
      </w:tblPr>
      <w:tblGrid>
        <w:gridCol w:w="1163"/>
        <w:gridCol w:w="992"/>
        <w:gridCol w:w="992"/>
        <w:gridCol w:w="1134"/>
        <w:gridCol w:w="992"/>
        <w:gridCol w:w="993"/>
        <w:gridCol w:w="992"/>
        <w:gridCol w:w="992"/>
      </w:tblGrid>
      <w:tr w:rsidR="000C5BFC" w:rsidRPr="000E7403" w14:paraId="572C175F" w14:textId="77777777" w:rsidTr="00B100EE">
        <w:trPr>
          <w:trHeight w:val="285"/>
        </w:trPr>
        <w:tc>
          <w:tcPr>
            <w:tcW w:w="116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7A843E0"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关键指标</w:t>
            </w:r>
          </w:p>
        </w:tc>
        <w:tc>
          <w:tcPr>
            <w:tcW w:w="99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D40B421"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客户总数</w:t>
            </w:r>
          </w:p>
        </w:tc>
        <w:tc>
          <w:tcPr>
            <w:tcW w:w="99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64B21F8"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活跃客户</w:t>
            </w:r>
          </w:p>
        </w:tc>
        <w:tc>
          <w:tcPr>
            <w:tcW w:w="1134"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B62E19D" w14:textId="6AA9D66F"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VIP客户</w:t>
            </w:r>
            <w:r w:rsidR="00B100EE" w:rsidRPr="00B7632F">
              <w:rPr>
                <w:rFonts w:ascii="FangSong" w:eastAsia="FangSong" w:hAnsi="FangSong" w:cs="宋体" w:hint="eastAsia"/>
                <w:b/>
                <w:bCs/>
                <w:color w:val="000000"/>
                <w:sz w:val="18"/>
                <w:szCs w:val="18"/>
                <w:vertAlign w:val="superscript"/>
                <w:lang w:eastAsia="zh-CN"/>
              </w:rPr>
              <w:t>﹡</w:t>
            </w:r>
          </w:p>
        </w:tc>
        <w:tc>
          <w:tcPr>
            <w:tcW w:w="99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B76188F"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平均年龄</w:t>
            </w:r>
          </w:p>
        </w:tc>
        <w:tc>
          <w:tcPr>
            <w:tcW w:w="993"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C98D53B"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保单总数</w:t>
            </w:r>
          </w:p>
        </w:tc>
        <w:tc>
          <w:tcPr>
            <w:tcW w:w="99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E390384"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件均保费</w:t>
            </w:r>
          </w:p>
        </w:tc>
        <w:tc>
          <w:tcPr>
            <w:tcW w:w="99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C489295"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儿童客户</w:t>
            </w:r>
          </w:p>
        </w:tc>
      </w:tr>
      <w:tr w:rsidR="000C5BFC" w:rsidRPr="000E7403" w14:paraId="2B1C75F8" w14:textId="77777777" w:rsidTr="00B100EE">
        <w:trPr>
          <w:trHeight w:val="285"/>
        </w:trPr>
        <w:tc>
          <w:tcPr>
            <w:tcW w:w="116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51898F06" w14:textId="00B65BF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我的情况</w:t>
            </w:r>
            <w:r w:rsidR="00B7632F" w:rsidRPr="00B7632F">
              <w:rPr>
                <w:rFonts w:ascii="FangSong" w:eastAsia="FangSong" w:hAnsi="FangSong" w:cs="宋体" w:hint="eastAsia"/>
                <w:b/>
                <w:bCs/>
                <w:color w:val="000000"/>
                <w:sz w:val="18"/>
                <w:szCs w:val="18"/>
                <w:vertAlign w:val="superscript"/>
                <w:lang w:eastAsia="zh-CN"/>
              </w:rPr>
              <w:t>﹡</w:t>
            </w:r>
          </w:p>
        </w:tc>
        <w:tc>
          <w:tcPr>
            <w:tcW w:w="992" w:type="dxa"/>
            <w:tcBorders>
              <w:top w:val="nil"/>
              <w:left w:val="nil"/>
              <w:bottom w:val="single" w:sz="4" w:space="0" w:color="auto"/>
              <w:right w:val="single" w:sz="4" w:space="0" w:color="auto"/>
            </w:tcBorders>
            <w:shd w:val="clear" w:color="auto" w:fill="auto"/>
            <w:noWrap/>
            <w:vAlign w:val="bottom"/>
            <w:hideMark/>
          </w:tcPr>
          <w:p w14:paraId="2540A828"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C7FCB3E"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0DA4D2A8"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0732354D"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3" w:type="dxa"/>
            <w:tcBorders>
              <w:top w:val="nil"/>
              <w:left w:val="nil"/>
              <w:bottom w:val="single" w:sz="4" w:space="0" w:color="auto"/>
              <w:right w:val="single" w:sz="4" w:space="0" w:color="auto"/>
            </w:tcBorders>
            <w:shd w:val="clear" w:color="auto" w:fill="auto"/>
            <w:noWrap/>
            <w:vAlign w:val="bottom"/>
            <w:hideMark/>
          </w:tcPr>
          <w:p w14:paraId="2C337C47"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4E337733"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2770BD57"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r>
      <w:tr w:rsidR="000C5BFC" w:rsidRPr="000E7403" w14:paraId="22CAB64F" w14:textId="77777777" w:rsidTr="00B100EE">
        <w:trPr>
          <w:trHeight w:val="285"/>
        </w:trPr>
        <w:tc>
          <w:tcPr>
            <w:tcW w:w="116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7DE669E1"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同职级平均</w:t>
            </w:r>
          </w:p>
        </w:tc>
        <w:tc>
          <w:tcPr>
            <w:tcW w:w="992" w:type="dxa"/>
            <w:tcBorders>
              <w:top w:val="nil"/>
              <w:left w:val="nil"/>
              <w:bottom w:val="single" w:sz="4" w:space="0" w:color="auto"/>
              <w:right w:val="single" w:sz="4" w:space="0" w:color="auto"/>
            </w:tcBorders>
            <w:shd w:val="clear" w:color="auto" w:fill="auto"/>
            <w:noWrap/>
            <w:vAlign w:val="bottom"/>
            <w:hideMark/>
          </w:tcPr>
          <w:p w14:paraId="0B78E530"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7FD0D13"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01EB52F2"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BD9B481"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3" w:type="dxa"/>
            <w:tcBorders>
              <w:top w:val="nil"/>
              <w:left w:val="nil"/>
              <w:bottom w:val="single" w:sz="4" w:space="0" w:color="auto"/>
              <w:right w:val="single" w:sz="4" w:space="0" w:color="auto"/>
            </w:tcBorders>
            <w:shd w:val="clear" w:color="auto" w:fill="auto"/>
            <w:noWrap/>
            <w:vAlign w:val="bottom"/>
            <w:hideMark/>
          </w:tcPr>
          <w:p w14:paraId="29EE813F"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DE12A33"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021CB7FA"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r>
      <w:tr w:rsidR="000C5BFC" w:rsidRPr="000E7403" w14:paraId="4C2CDA2C" w14:textId="77777777" w:rsidTr="00B100EE">
        <w:trPr>
          <w:trHeight w:val="285"/>
        </w:trPr>
        <w:tc>
          <w:tcPr>
            <w:tcW w:w="116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55C0A8ED"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同年资平均</w:t>
            </w:r>
          </w:p>
        </w:tc>
        <w:tc>
          <w:tcPr>
            <w:tcW w:w="992" w:type="dxa"/>
            <w:tcBorders>
              <w:top w:val="nil"/>
              <w:left w:val="nil"/>
              <w:bottom w:val="single" w:sz="4" w:space="0" w:color="auto"/>
              <w:right w:val="single" w:sz="4" w:space="0" w:color="auto"/>
            </w:tcBorders>
            <w:shd w:val="clear" w:color="auto" w:fill="auto"/>
            <w:noWrap/>
            <w:vAlign w:val="bottom"/>
            <w:hideMark/>
          </w:tcPr>
          <w:p w14:paraId="5B1D6DBA"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13076C6A"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1ED6CAF1"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1344E60"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3" w:type="dxa"/>
            <w:tcBorders>
              <w:top w:val="nil"/>
              <w:left w:val="nil"/>
              <w:bottom w:val="single" w:sz="4" w:space="0" w:color="auto"/>
              <w:right w:val="single" w:sz="4" w:space="0" w:color="auto"/>
            </w:tcBorders>
            <w:shd w:val="clear" w:color="auto" w:fill="auto"/>
            <w:noWrap/>
            <w:vAlign w:val="bottom"/>
            <w:hideMark/>
          </w:tcPr>
          <w:p w14:paraId="3EAF9603"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711AC276"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2AA30CC0"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r>
      <w:tr w:rsidR="000C5BFC" w:rsidRPr="000E7403" w14:paraId="375A5987" w14:textId="77777777" w:rsidTr="00B100EE">
        <w:trPr>
          <w:trHeight w:val="285"/>
        </w:trPr>
        <w:tc>
          <w:tcPr>
            <w:tcW w:w="116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6FBA9B34" w14:textId="77777777" w:rsidR="00E62EA6" w:rsidRPr="00CB7C77" w:rsidRDefault="00E62EA6" w:rsidP="00BF04C6">
            <w:pPr>
              <w:widowControl/>
              <w:spacing w:line="240" w:lineRule="auto"/>
              <w:rPr>
                <w:rFonts w:ascii="微软雅黑" w:eastAsia="微软雅黑" w:hAnsi="微软雅黑" w:cs="宋体"/>
                <w:b/>
                <w:bCs/>
                <w:color w:val="000000"/>
                <w:sz w:val="18"/>
                <w:szCs w:val="18"/>
                <w:lang w:eastAsia="zh-CN"/>
              </w:rPr>
            </w:pPr>
            <w:r w:rsidRPr="00CB7C77">
              <w:rPr>
                <w:rFonts w:ascii="微软雅黑" w:eastAsia="微软雅黑" w:hAnsi="微软雅黑" w:cs="宋体" w:hint="eastAsia"/>
                <w:b/>
                <w:bCs/>
                <w:color w:val="000000"/>
                <w:sz w:val="18"/>
                <w:szCs w:val="18"/>
                <w:lang w:eastAsia="zh-CN"/>
              </w:rPr>
              <w:t>同城市平均</w:t>
            </w:r>
          </w:p>
        </w:tc>
        <w:tc>
          <w:tcPr>
            <w:tcW w:w="992" w:type="dxa"/>
            <w:tcBorders>
              <w:top w:val="nil"/>
              <w:left w:val="nil"/>
              <w:bottom w:val="single" w:sz="4" w:space="0" w:color="auto"/>
              <w:right w:val="single" w:sz="4" w:space="0" w:color="auto"/>
            </w:tcBorders>
            <w:shd w:val="clear" w:color="auto" w:fill="auto"/>
            <w:noWrap/>
            <w:vAlign w:val="bottom"/>
            <w:hideMark/>
          </w:tcPr>
          <w:p w14:paraId="64E11632"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2A1D6331"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44731F46"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0F839D6B"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3" w:type="dxa"/>
            <w:tcBorders>
              <w:top w:val="nil"/>
              <w:left w:val="nil"/>
              <w:bottom w:val="single" w:sz="4" w:space="0" w:color="auto"/>
              <w:right w:val="single" w:sz="4" w:space="0" w:color="auto"/>
            </w:tcBorders>
            <w:shd w:val="clear" w:color="auto" w:fill="auto"/>
            <w:noWrap/>
            <w:vAlign w:val="bottom"/>
            <w:hideMark/>
          </w:tcPr>
          <w:p w14:paraId="473AD54E"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715FD75"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61A94F76" w14:textId="77777777" w:rsidR="00E62EA6" w:rsidRPr="000C5BFC" w:rsidRDefault="00E62EA6" w:rsidP="00BF04C6">
            <w:pPr>
              <w:widowControl/>
              <w:spacing w:line="240" w:lineRule="auto"/>
              <w:rPr>
                <w:rFonts w:ascii="微软雅黑" w:eastAsia="微软雅黑" w:hAnsi="微软雅黑" w:cs="宋体"/>
                <w:color w:val="000000"/>
                <w:sz w:val="18"/>
                <w:szCs w:val="18"/>
                <w:lang w:eastAsia="zh-CN"/>
              </w:rPr>
            </w:pPr>
            <w:r w:rsidRPr="000C5BFC">
              <w:rPr>
                <w:rFonts w:ascii="微软雅黑" w:eastAsia="微软雅黑" w:hAnsi="微软雅黑" w:cs="宋体" w:hint="eastAsia"/>
                <w:color w:val="000000"/>
                <w:sz w:val="18"/>
                <w:szCs w:val="18"/>
                <w:lang w:eastAsia="zh-CN"/>
              </w:rPr>
              <w:t xml:space="preserve">　</w:t>
            </w:r>
          </w:p>
        </w:tc>
      </w:tr>
    </w:tbl>
    <w:p w14:paraId="20296CF5" w14:textId="46ABE7C9" w:rsidR="00E62EA6" w:rsidRDefault="00CA2D64" w:rsidP="00E62EA6">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表2</w:t>
      </w:r>
    </w:p>
    <w:p w14:paraId="4BE7E714" w14:textId="77777777" w:rsidR="00CA2D64" w:rsidRPr="000E7403" w:rsidRDefault="00CA2D64" w:rsidP="00E62EA6">
      <w:pPr>
        <w:pStyle w:val="ListParagraph"/>
        <w:ind w:left="420" w:firstLineChars="0" w:firstLine="0"/>
        <w:rPr>
          <w:rFonts w:ascii="微软雅黑" w:eastAsia="微软雅黑" w:hAnsi="微软雅黑"/>
          <w:sz w:val="20"/>
          <w:szCs w:val="20"/>
        </w:rPr>
      </w:pPr>
    </w:p>
    <w:p w14:paraId="7045AF78" w14:textId="282DD0F7" w:rsidR="00E62EA6" w:rsidRPr="000E7403" w:rsidRDefault="00E62EA6" w:rsidP="00E62EA6">
      <w:pPr>
        <w:pStyle w:val="ListParagraph"/>
        <w:ind w:left="420" w:firstLineChars="0" w:firstLine="0"/>
        <w:rPr>
          <w:rFonts w:ascii="微软雅黑" w:eastAsia="微软雅黑" w:hAnsi="微软雅黑"/>
          <w:sz w:val="20"/>
          <w:szCs w:val="20"/>
        </w:rPr>
      </w:pPr>
      <w:r w:rsidRPr="000E7403">
        <w:rPr>
          <w:rFonts w:ascii="微软雅黑" w:eastAsia="微软雅黑" w:hAnsi="微软雅黑" w:hint="eastAsia"/>
          <w:sz w:val="20"/>
          <w:szCs w:val="20"/>
        </w:rPr>
        <w:t>U</w:t>
      </w:r>
      <w:r w:rsidRPr="000E7403">
        <w:rPr>
          <w:rFonts w:ascii="微软雅黑" w:eastAsia="微软雅黑" w:hAnsi="微软雅黑"/>
          <w:sz w:val="20"/>
          <w:szCs w:val="20"/>
        </w:rPr>
        <w:t>I</w:t>
      </w:r>
      <w:r w:rsidRPr="000E7403">
        <w:rPr>
          <w:rFonts w:ascii="微软雅黑" w:eastAsia="微软雅黑" w:hAnsi="微软雅黑" w:hint="eastAsia"/>
          <w:sz w:val="20"/>
          <w:szCs w:val="20"/>
        </w:rPr>
        <w:t>效果：第一行我的情况右侧有高低箭头和持平</w:t>
      </w:r>
      <w:r w:rsidR="008C71B6">
        <w:rPr>
          <w:rFonts w:ascii="微软雅黑" w:eastAsia="微软雅黑" w:hAnsi="微软雅黑" w:hint="eastAsia"/>
          <w:sz w:val="20"/>
          <w:szCs w:val="20"/>
        </w:rPr>
        <w:t>，</w:t>
      </w:r>
      <w:r w:rsidRPr="000E7403">
        <w:rPr>
          <w:rFonts w:ascii="微软雅黑" w:eastAsia="微软雅黑" w:hAnsi="微软雅黑" w:hint="eastAsia"/>
          <w:sz w:val="20"/>
          <w:szCs w:val="20"/>
        </w:rPr>
        <w:t>表示和平均值相比的结果</w:t>
      </w:r>
    </w:p>
    <w:p w14:paraId="3C697ED6" w14:textId="4A5E8C01" w:rsidR="00E62EA6" w:rsidRPr="000E7403" w:rsidRDefault="00E62EA6" w:rsidP="00E62EA6">
      <w:pPr>
        <w:pStyle w:val="ListParagraph"/>
        <w:ind w:left="420" w:firstLineChars="0" w:firstLine="0"/>
        <w:rPr>
          <w:rFonts w:ascii="微软雅黑" w:eastAsia="微软雅黑" w:hAnsi="微软雅黑"/>
          <w:sz w:val="20"/>
          <w:szCs w:val="20"/>
        </w:rPr>
      </w:pPr>
      <w:r w:rsidRPr="000E7403">
        <w:rPr>
          <w:rFonts w:ascii="微软雅黑" w:eastAsia="微软雅黑" w:hAnsi="微软雅黑" w:hint="eastAsia"/>
          <w:sz w:val="20"/>
          <w:szCs w:val="20"/>
        </w:rPr>
        <w:t>U</w:t>
      </w:r>
      <w:r w:rsidRPr="000E7403">
        <w:rPr>
          <w:rFonts w:ascii="微软雅黑" w:eastAsia="微软雅黑" w:hAnsi="微软雅黑"/>
          <w:sz w:val="20"/>
          <w:szCs w:val="20"/>
        </w:rPr>
        <w:t>I</w:t>
      </w:r>
      <w:r w:rsidRPr="000E7403">
        <w:rPr>
          <w:rFonts w:ascii="微软雅黑" w:eastAsia="微软雅黑" w:hAnsi="微软雅黑" w:hint="eastAsia"/>
          <w:sz w:val="20"/>
          <w:szCs w:val="20"/>
        </w:rPr>
        <w:t>文案备注：我的情况中的高低箭头指与同职级平均对比</w:t>
      </w:r>
    </w:p>
    <w:p w14:paraId="3633B57A" w14:textId="77777777" w:rsidR="00E62EA6" w:rsidRPr="000E7403" w:rsidRDefault="00E62EA6" w:rsidP="00E62EA6">
      <w:pPr>
        <w:pStyle w:val="ListParagraph"/>
        <w:ind w:left="420" w:firstLineChars="0" w:firstLine="0"/>
        <w:rPr>
          <w:rFonts w:ascii="微软雅黑" w:eastAsia="微软雅黑" w:hAnsi="微软雅黑"/>
          <w:sz w:val="20"/>
          <w:szCs w:val="20"/>
        </w:rPr>
      </w:pPr>
    </w:p>
    <w:p w14:paraId="78C5EC13" w14:textId="77777777" w:rsidR="00E62EA6" w:rsidRPr="000E7403" w:rsidRDefault="00E62EA6" w:rsidP="009B528D">
      <w:pPr>
        <w:pStyle w:val="ListParagraph"/>
        <w:numPr>
          <w:ilvl w:val="0"/>
          <w:numId w:val="161"/>
        </w:numPr>
        <w:ind w:firstLineChars="0"/>
        <w:rPr>
          <w:rFonts w:ascii="微软雅黑" w:eastAsia="微软雅黑" w:hAnsi="微软雅黑"/>
          <w:sz w:val="20"/>
          <w:szCs w:val="20"/>
        </w:rPr>
      </w:pPr>
      <w:r w:rsidRPr="000E7403">
        <w:rPr>
          <w:rFonts w:ascii="微软雅黑" w:eastAsia="微软雅黑" w:hAnsi="微软雅黑" w:hint="eastAsia"/>
          <w:sz w:val="20"/>
          <w:szCs w:val="20"/>
        </w:rPr>
        <w:t>I</w:t>
      </w:r>
      <w:r w:rsidRPr="000E7403">
        <w:rPr>
          <w:rFonts w:ascii="微软雅黑" w:eastAsia="微软雅黑" w:hAnsi="微软雅黑"/>
          <w:sz w:val="20"/>
          <w:szCs w:val="20"/>
        </w:rPr>
        <w:t>T</w:t>
      </w:r>
      <w:r w:rsidRPr="000E7403">
        <w:rPr>
          <w:rFonts w:ascii="微软雅黑" w:eastAsia="微软雅黑" w:hAnsi="微软雅黑" w:hint="eastAsia"/>
          <w:sz w:val="20"/>
          <w:szCs w:val="20"/>
        </w:rPr>
        <w:t>数据取值规则：</w:t>
      </w:r>
    </w:p>
    <w:p w14:paraId="5BFE7E2D" w14:textId="77777777" w:rsidR="00E62EA6" w:rsidRPr="000E7403" w:rsidRDefault="00E62EA6" w:rsidP="00E62EA6">
      <w:pPr>
        <w:pStyle w:val="ListParagraph"/>
        <w:ind w:firstLineChars="0"/>
        <w:rPr>
          <w:rFonts w:ascii="微软雅黑" w:eastAsia="微软雅黑" w:hAnsi="微软雅黑"/>
          <w:sz w:val="20"/>
          <w:szCs w:val="20"/>
        </w:rPr>
      </w:pPr>
      <w:r w:rsidRPr="000E7403">
        <w:rPr>
          <w:rFonts w:ascii="微软雅黑" w:eastAsia="微软雅黑" w:hAnsi="微软雅黑" w:hint="eastAsia"/>
          <w:sz w:val="20"/>
          <w:szCs w:val="20"/>
        </w:rPr>
        <w:t>同职级、同年资对比范围为全国</w:t>
      </w:r>
    </w:p>
    <w:p w14:paraId="4D3B6621" w14:textId="1DD96032" w:rsidR="00E62EA6" w:rsidRDefault="00E62EA6" w:rsidP="00E62EA6">
      <w:pPr>
        <w:pStyle w:val="ListParagraph"/>
        <w:ind w:left="420" w:firstLineChars="0" w:firstLine="0"/>
        <w:rPr>
          <w:rFonts w:ascii="微软雅黑" w:eastAsia="微软雅黑" w:hAnsi="微软雅黑"/>
          <w:sz w:val="20"/>
          <w:szCs w:val="20"/>
        </w:rPr>
      </w:pPr>
      <w:r w:rsidRPr="000E7403">
        <w:rPr>
          <w:rFonts w:ascii="微软雅黑" w:eastAsia="微软雅黑" w:hAnsi="微软雅黑" w:hint="eastAsia"/>
          <w:sz w:val="20"/>
          <w:szCs w:val="20"/>
        </w:rPr>
        <w:t>我的情况旁边的高低箭头比较对象为同职级平均对比</w:t>
      </w:r>
    </w:p>
    <w:tbl>
      <w:tblPr>
        <w:tblStyle w:val="TableGrid"/>
        <w:tblW w:w="8597" w:type="dxa"/>
        <w:tblInd w:w="420" w:type="dxa"/>
        <w:tblLook w:val="04A0" w:firstRow="1" w:lastRow="0" w:firstColumn="1" w:lastColumn="0" w:noHBand="0" w:noVBand="1"/>
      </w:tblPr>
      <w:tblGrid>
        <w:gridCol w:w="922"/>
        <w:gridCol w:w="1205"/>
        <w:gridCol w:w="4961"/>
        <w:gridCol w:w="1509"/>
      </w:tblGrid>
      <w:tr w:rsidR="00E96840" w14:paraId="03DFB0B4" w14:textId="59357507" w:rsidTr="00E96840">
        <w:trPr>
          <w:tblHeader/>
        </w:trPr>
        <w:tc>
          <w:tcPr>
            <w:tcW w:w="922" w:type="dxa"/>
            <w:shd w:val="clear" w:color="auto" w:fill="BFBFBF" w:themeFill="background1" w:themeFillShade="BF"/>
          </w:tcPr>
          <w:p w14:paraId="6E6D2BF4" w14:textId="5132A94E" w:rsidR="00E96840" w:rsidRPr="000B440E" w:rsidRDefault="00E96840" w:rsidP="00BF04C6">
            <w:pPr>
              <w:pStyle w:val="ListParagraph"/>
              <w:ind w:firstLineChars="0" w:firstLine="0"/>
              <w:rPr>
                <w:rFonts w:ascii="微软雅黑" w:eastAsia="微软雅黑" w:hAnsi="微软雅黑"/>
                <w:b/>
                <w:bCs/>
                <w:sz w:val="18"/>
                <w:szCs w:val="18"/>
              </w:rPr>
            </w:pPr>
            <w:r>
              <w:rPr>
                <w:rFonts w:ascii="微软雅黑" w:eastAsia="微软雅黑" w:hAnsi="微软雅黑" w:hint="eastAsia"/>
                <w:b/>
                <w:bCs/>
                <w:sz w:val="18"/>
                <w:szCs w:val="18"/>
              </w:rPr>
              <w:t>类型</w:t>
            </w:r>
          </w:p>
        </w:tc>
        <w:tc>
          <w:tcPr>
            <w:tcW w:w="1205" w:type="dxa"/>
            <w:shd w:val="clear" w:color="auto" w:fill="BFBFBF" w:themeFill="background1" w:themeFillShade="BF"/>
          </w:tcPr>
          <w:p w14:paraId="750059A2" w14:textId="71D75F3A" w:rsidR="00E96840" w:rsidRPr="000B440E" w:rsidRDefault="00E96840" w:rsidP="00BF04C6">
            <w:pPr>
              <w:pStyle w:val="ListParagraph"/>
              <w:ind w:firstLineChars="0" w:firstLine="0"/>
              <w:rPr>
                <w:rFonts w:ascii="微软雅黑" w:eastAsia="微软雅黑" w:hAnsi="微软雅黑"/>
                <w:b/>
                <w:bCs/>
                <w:sz w:val="18"/>
                <w:szCs w:val="18"/>
              </w:rPr>
            </w:pPr>
            <w:r w:rsidRPr="000B440E">
              <w:rPr>
                <w:rFonts w:ascii="微软雅黑" w:eastAsia="微软雅黑" w:hAnsi="微软雅黑" w:hint="eastAsia"/>
                <w:b/>
                <w:bCs/>
                <w:sz w:val="18"/>
                <w:szCs w:val="18"/>
              </w:rPr>
              <w:t>字段</w:t>
            </w:r>
          </w:p>
        </w:tc>
        <w:tc>
          <w:tcPr>
            <w:tcW w:w="4961" w:type="dxa"/>
            <w:shd w:val="clear" w:color="auto" w:fill="BFBFBF" w:themeFill="background1" w:themeFillShade="BF"/>
          </w:tcPr>
          <w:p w14:paraId="297B8D12" w14:textId="4F1DF6D0" w:rsidR="00E96840" w:rsidRPr="000B440E" w:rsidRDefault="00FD2E85" w:rsidP="00BF04C6">
            <w:pPr>
              <w:pStyle w:val="ListParagraph"/>
              <w:ind w:firstLineChars="0" w:firstLine="0"/>
              <w:rPr>
                <w:rFonts w:ascii="微软雅黑" w:eastAsia="微软雅黑" w:hAnsi="微软雅黑"/>
                <w:b/>
                <w:bCs/>
                <w:sz w:val="18"/>
                <w:szCs w:val="18"/>
              </w:rPr>
            </w:pPr>
            <w:r>
              <w:rPr>
                <w:rFonts w:ascii="微软雅黑" w:eastAsia="微软雅黑" w:hAnsi="微软雅黑" w:hint="eastAsia"/>
                <w:b/>
                <w:bCs/>
                <w:sz w:val="18"/>
                <w:szCs w:val="18"/>
              </w:rPr>
              <w:t>取值逻辑</w:t>
            </w:r>
          </w:p>
        </w:tc>
        <w:tc>
          <w:tcPr>
            <w:tcW w:w="1509" w:type="dxa"/>
            <w:shd w:val="clear" w:color="auto" w:fill="BFBFBF" w:themeFill="background1" w:themeFillShade="BF"/>
          </w:tcPr>
          <w:p w14:paraId="72D763B5" w14:textId="5C22F384" w:rsidR="00E96840" w:rsidRDefault="00E96840" w:rsidP="00BF04C6">
            <w:pPr>
              <w:pStyle w:val="ListParagraph"/>
              <w:ind w:firstLineChars="0" w:firstLine="0"/>
              <w:rPr>
                <w:rFonts w:ascii="微软雅黑" w:eastAsia="微软雅黑" w:hAnsi="微软雅黑"/>
                <w:b/>
                <w:bCs/>
                <w:sz w:val="18"/>
                <w:szCs w:val="18"/>
              </w:rPr>
            </w:pPr>
            <w:r>
              <w:rPr>
                <w:rFonts w:ascii="微软雅黑" w:eastAsia="微软雅黑" w:hAnsi="微软雅黑" w:hint="eastAsia"/>
                <w:b/>
                <w:bCs/>
                <w:sz w:val="18"/>
                <w:szCs w:val="18"/>
              </w:rPr>
              <w:t>舍入规则</w:t>
            </w:r>
          </w:p>
        </w:tc>
      </w:tr>
      <w:tr w:rsidR="00E96840" w14:paraId="0211F418" w14:textId="4C19129C" w:rsidTr="00E96840">
        <w:tc>
          <w:tcPr>
            <w:tcW w:w="922" w:type="dxa"/>
            <w:vMerge w:val="restart"/>
            <w:vAlign w:val="center"/>
          </w:tcPr>
          <w:p w14:paraId="36DC5C0C" w14:textId="77B1C7B8" w:rsidR="00E96840" w:rsidRPr="00D71CBC" w:rsidRDefault="00E96840" w:rsidP="009663ED">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我的</w:t>
            </w:r>
          </w:p>
        </w:tc>
        <w:tc>
          <w:tcPr>
            <w:tcW w:w="1205" w:type="dxa"/>
            <w:vAlign w:val="center"/>
          </w:tcPr>
          <w:p w14:paraId="59B3F936" w14:textId="6D3C2174" w:rsidR="00E96840" w:rsidRPr="00D71CBC" w:rsidRDefault="00E96840" w:rsidP="009663ED">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客户总数</w:t>
            </w:r>
          </w:p>
        </w:tc>
        <w:tc>
          <w:tcPr>
            <w:tcW w:w="4961" w:type="dxa"/>
            <w:vAlign w:val="center"/>
          </w:tcPr>
          <w:p w14:paraId="0326C9A2" w14:textId="114C039E" w:rsidR="00E96840" w:rsidRPr="00D71CBC" w:rsidRDefault="00CA2D64" w:rsidP="009663E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同表1中A</w:t>
            </w:r>
            <w:r w:rsidR="00B100EE">
              <w:rPr>
                <w:rFonts w:ascii="微软雅黑" w:eastAsia="微软雅黑" w:hAnsi="微软雅黑"/>
                <w:sz w:val="18"/>
                <w:szCs w:val="18"/>
              </w:rPr>
              <w:t>1</w:t>
            </w:r>
            <w:r>
              <w:rPr>
                <w:rFonts w:ascii="微软雅黑" w:eastAsia="微软雅黑" w:hAnsi="微软雅黑" w:hint="eastAsia"/>
                <w:sz w:val="18"/>
                <w:szCs w:val="18"/>
              </w:rPr>
              <w:t>的值。</w:t>
            </w:r>
          </w:p>
        </w:tc>
        <w:tc>
          <w:tcPr>
            <w:tcW w:w="1509" w:type="dxa"/>
          </w:tcPr>
          <w:p w14:paraId="78EBCE40" w14:textId="77777777" w:rsidR="00E96840" w:rsidRPr="00D71CBC" w:rsidRDefault="00E96840" w:rsidP="009663ED">
            <w:pPr>
              <w:pStyle w:val="ListParagraph"/>
              <w:ind w:firstLineChars="0" w:firstLine="0"/>
              <w:rPr>
                <w:rFonts w:ascii="微软雅黑" w:eastAsia="微软雅黑" w:hAnsi="微软雅黑"/>
                <w:sz w:val="18"/>
                <w:szCs w:val="18"/>
              </w:rPr>
            </w:pPr>
          </w:p>
        </w:tc>
      </w:tr>
      <w:tr w:rsidR="00E96840" w14:paraId="588EF2B5" w14:textId="09545674" w:rsidTr="00E96840">
        <w:tc>
          <w:tcPr>
            <w:tcW w:w="922" w:type="dxa"/>
            <w:vMerge/>
          </w:tcPr>
          <w:p w14:paraId="01D00DA7" w14:textId="77777777" w:rsidR="00E96840" w:rsidRPr="00D71CBC" w:rsidRDefault="00E96840" w:rsidP="00BF04C6">
            <w:pPr>
              <w:pStyle w:val="ListParagraph"/>
              <w:ind w:firstLineChars="0" w:firstLine="0"/>
              <w:rPr>
                <w:rFonts w:ascii="微软雅黑" w:eastAsia="微软雅黑" w:hAnsi="微软雅黑" w:cs="宋体"/>
                <w:color w:val="000000"/>
                <w:sz w:val="18"/>
                <w:szCs w:val="18"/>
              </w:rPr>
            </w:pPr>
          </w:p>
        </w:tc>
        <w:tc>
          <w:tcPr>
            <w:tcW w:w="1205" w:type="dxa"/>
            <w:vAlign w:val="center"/>
          </w:tcPr>
          <w:p w14:paraId="45E1153A" w14:textId="3EC40A68" w:rsidR="00E96840" w:rsidRPr="00D71CBC" w:rsidRDefault="00E96840" w:rsidP="00C223F6">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活跃客户</w:t>
            </w:r>
          </w:p>
        </w:tc>
        <w:tc>
          <w:tcPr>
            <w:tcW w:w="4961" w:type="dxa"/>
            <w:vAlign w:val="center"/>
          </w:tcPr>
          <w:p w14:paraId="66F82421" w14:textId="4CE9A54A" w:rsidR="00E96840" w:rsidRPr="00D71CBC" w:rsidRDefault="00CA2D64" w:rsidP="00C223F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同表1中A</w:t>
            </w:r>
            <w:r w:rsidR="00B100EE">
              <w:rPr>
                <w:rFonts w:ascii="微软雅黑" w:eastAsia="微软雅黑" w:hAnsi="微软雅黑"/>
                <w:sz w:val="18"/>
                <w:szCs w:val="18"/>
              </w:rPr>
              <w:t>2</w:t>
            </w:r>
            <w:r>
              <w:rPr>
                <w:rFonts w:ascii="微软雅黑" w:eastAsia="微软雅黑" w:hAnsi="微软雅黑" w:hint="eastAsia"/>
                <w:sz w:val="18"/>
                <w:szCs w:val="18"/>
              </w:rPr>
              <w:t>的值。</w:t>
            </w:r>
          </w:p>
        </w:tc>
        <w:tc>
          <w:tcPr>
            <w:tcW w:w="1509" w:type="dxa"/>
          </w:tcPr>
          <w:p w14:paraId="03855485" w14:textId="77777777" w:rsidR="00E96840" w:rsidRPr="00D71CBC" w:rsidRDefault="00E96840" w:rsidP="00C223F6">
            <w:pPr>
              <w:pStyle w:val="ListParagraph"/>
              <w:ind w:firstLineChars="0" w:firstLine="0"/>
              <w:rPr>
                <w:rFonts w:ascii="微软雅黑" w:eastAsia="微软雅黑" w:hAnsi="微软雅黑"/>
                <w:sz w:val="18"/>
                <w:szCs w:val="18"/>
              </w:rPr>
            </w:pPr>
          </w:p>
        </w:tc>
      </w:tr>
      <w:tr w:rsidR="00E96840" w14:paraId="33DE37A2" w14:textId="2D082485" w:rsidTr="00E96840">
        <w:tc>
          <w:tcPr>
            <w:tcW w:w="922" w:type="dxa"/>
            <w:vMerge/>
          </w:tcPr>
          <w:p w14:paraId="4B41D983" w14:textId="77777777" w:rsidR="00E96840" w:rsidRPr="00D71CBC" w:rsidRDefault="00E96840" w:rsidP="00BF04C6">
            <w:pPr>
              <w:pStyle w:val="ListParagraph"/>
              <w:ind w:firstLineChars="0" w:firstLine="0"/>
              <w:rPr>
                <w:rFonts w:ascii="微软雅黑" w:eastAsia="微软雅黑" w:hAnsi="微软雅黑" w:cs="宋体"/>
                <w:color w:val="000000"/>
                <w:sz w:val="18"/>
                <w:szCs w:val="18"/>
              </w:rPr>
            </w:pPr>
          </w:p>
        </w:tc>
        <w:tc>
          <w:tcPr>
            <w:tcW w:w="1205" w:type="dxa"/>
            <w:vAlign w:val="center"/>
          </w:tcPr>
          <w:p w14:paraId="09BE0AC7" w14:textId="25A8794A" w:rsidR="00E96840" w:rsidRPr="00D71CBC" w:rsidRDefault="00E96840" w:rsidP="00C223F6">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V</w:t>
            </w:r>
            <w:r w:rsidRPr="00D71CBC">
              <w:rPr>
                <w:rFonts w:ascii="微软雅黑" w:eastAsia="微软雅黑" w:hAnsi="微软雅黑" w:cs="宋体"/>
                <w:color w:val="000000"/>
                <w:sz w:val="18"/>
                <w:szCs w:val="18"/>
              </w:rPr>
              <w:t>IP</w:t>
            </w:r>
            <w:r w:rsidRPr="00D71CBC">
              <w:rPr>
                <w:rFonts w:ascii="微软雅黑" w:eastAsia="微软雅黑" w:hAnsi="微软雅黑" w:cs="宋体" w:hint="eastAsia"/>
                <w:color w:val="000000"/>
                <w:sz w:val="18"/>
                <w:szCs w:val="18"/>
              </w:rPr>
              <w:t>客户</w:t>
            </w:r>
          </w:p>
        </w:tc>
        <w:tc>
          <w:tcPr>
            <w:tcW w:w="4961" w:type="dxa"/>
            <w:vAlign w:val="center"/>
          </w:tcPr>
          <w:p w14:paraId="5AB02DE9" w14:textId="218188F4" w:rsidR="00E96840" w:rsidRPr="00D71CBC" w:rsidRDefault="00E96840" w:rsidP="00C223F6">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公司黑钻、钻石、白金、黄金及准VIP（保费2~5万）都统计入V</w:t>
            </w:r>
            <w:r w:rsidRPr="00D71CBC">
              <w:rPr>
                <w:rFonts w:ascii="微软雅黑" w:eastAsia="微软雅黑" w:hAnsi="微软雅黑"/>
                <w:sz w:val="18"/>
                <w:szCs w:val="18"/>
              </w:rPr>
              <w:t>IP</w:t>
            </w:r>
            <w:r w:rsidRPr="00D71CBC">
              <w:rPr>
                <w:rFonts w:ascii="微软雅黑" w:eastAsia="微软雅黑" w:hAnsi="微软雅黑" w:hint="eastAsia"/>
                <w:sz w:val="18"/>
                <w:szCs w:val="18"/>
              </w:rPr>
              <w:t>客户数</w:t>
            </w:r>
            <w:r w:rsidR="00CA2D64">
              <w:rPr>
                <w:rFonts w:ascii="微软雅黑" w:eastAsia="微软雅黑" w:hAnsi="微软雅黑" w:hint="eastAsia"/>
                <w:sz w:val="18"/>
                <w:szCs w:val="18"/>
              </w:rPr>
              <w:t>。</w:t>
            </w:r>
          </w:p>
        </w:tc>
        <w:tc>
          <w:tcPr>
            <w:tcW w:w="1509" w:type="dxa"/>
          </w:tcPr>
          <w:p w14:paraId="2C6DD09E" w14:textId="77777777" w:rsidR="00E96840" w:rsidRPr="00D71CBC" w:rsidRDefault="00E96840" w:rsidP="00C223F6">
            <w:pPr>
              <w:pStyle w:val="ListParagraph"/>
              <w:ind w:firstLineChars="0" w:firstLine="0"/>
              <w:rPr>
                <w:rFonts w:ascii="微软雅黑" w:eastAsia="微软雅黑" w:hAnsi="微软雅黑"/>
                <w:sz w:val="18"/>
                <w:szCs w:val="18"/>
              </w:rPr>
            </w:pPr>
          </w:p>
        </w:tc>
      </w:tr>
      <w:tr w:rsidR="00E96840" w14:paraId="6D52A073" w14:textId="0BE9101F" w:rsidTr="00E96840">
        <w:tc>
          <w:tcPr>
            <w:tcW w:w="922" w:type="dxa"/>
            <w:vMerge/>
          </w:tcPr>
          <w:p w14:paraId="61CF8C3F" w14:textId="77777777" w:rsidR="00E96840" w:rsidRPr="00D71CBC" w:rsidRDefault="00E96840" w:rsidP="00BF04C6">
            <w:pPr>
              <w:pStyle w:val="ListParagraph"/>
              <w:ind w:firstLineChars="0" w:firstLine="0"/>
              <w:rPr>
                <w:rFonts w:ascii="微软雅黑" w:eastAsia="微软雅黑" w:hAnsi="微软雅黑" w:cs="宋体"/>
                <w:color w:val="000000"/>
                <w:sz w:val="18"/>
                <w:szCs w:val="18"/>
              </w:rPr>
            </w:pPr>
          </w:p>
        </w:tc>
        <w:tc>
          <w:tcPr>
            <w:tcW w:w="1205" w:type="dxa"/>
            <w:vAlign w:val="center"/>
          </w:tcPr>
          <w:p w14:paraId="4C809B13" w14:textId="384247F6" w:rsidR="00E96840" w:rsidRPr="00D71CBC" w:rsidRDefault="00E96840" w:rsidP="00C223F6">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平均年龄</w:t>
            </w:r>
          </w:p>
        </w:tc>
        <w:tc>
          <w:tcPr>
            <w:tcW w:w="4961" w:type="dxa"/>
            <w:vAlign w:val="center"/>
          </w:tcPr>
          <w:p w14:paraId="7CCA05EF" w14:textId="1B4E8AFE" w:rsidR="00E96840" w:rsidRPr="00D71CBC" w:rsidRDefault="007E53A3" w:rsidP="00C223F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同表1中A</w:t>
            </w:r>
            <w:r w:rsidR="00E86D79">
              <w:rPr>
                <w:rFonts w:ascii="微软雅黑" w:eastAsia="微软雅黑" w:hAnsi="微软雅黑"/>
                <w:sz w:val="18"/>
                <w:szCs w:val="18"/>
              </w:rPr>
              <w:t>4</w:t>
            </w:r>
            <w:r>
              <w:rPr>
                <w:rFonts w:ascii="微软雅黑" w:eastAsia="微软雅黑" w:hAnsi="微软雅黑" w:hint="eastAsia"/>
                <w:sz w:val="18"/>
                <w:szCs w:val="18"/>
              </w:rPr>
              <w:t>的值。</w:t>
            </w:r>
          </w:p>
        </w:tc>
        <w:tc>
          <w:tcPr>
            <w:tcW w:w="1509" w:type="dxa"/>
          </w:tcPr>
          <w:p w14:paraId="071C3D1F" w14:textId="28BF6A98" w:rsidR="00E96840" w:rsidRPr="00D71CBC" w:rsidRDefault="00E96840" w:rsidP="00C223F6">
            <w:pPr>
              <w:pStyle w:val="ListParagraph"/>
              <w:ind w:firstLineChars="0" w:firstLine="0"/>
              <w:rPr>
                <w:rFonts w:ascii="微软雅黑" w:eastAsia="微软雅黑" w:hAnsi="微软雅黑"/>
                <w:sz w:val="18"/>
                <w:szCs w:val="18"/>
              </w:rPr>
            </w:pPr>
          </w:p>
        </w:tc>
      </w:tr>
      <w:tr w:rsidR="007E53A3" w14:paraId="7608C6F5" w14:textId="61618927" w:rsidTr="00E96840">
        <w:tc>
          <w:tcPr>
            <w:tcW w:w="922" w:type="dxa"/>
            <w:vMerge/>
          </w:tcPr>
          <w:p w14:paraId="3C4956D6"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27CCFF7C" w14:textId="72442B98"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保单总数</w:t>
            </w:r>
          </w:p>
        </w:tc>
        <w:tc>
          <w:tcPr>
            <w:tcW w:w="4961" w:type="dxa"/>
            <w:vAlign w:val="center"/>
          </w:tcPr>
          <w:p w14:paraId="7E71FD21" w14:textId="6969194A" w:rsidR="007E53A3" w:rsidRPr="00D71CBC" w:rsidRDefault="007E53A3" w:rsidP="007E53A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同表1中A</w:t>
            </w:r>
            <w:r w:rsidR="00E86D79">
              <w:rPr>
                <w:rFonts w:ascii="微软雅黑" w:eastAsia="微软雅黑" w:hAnsi="微软雅黑"/>
                <w:sz w:val="18"/>
                <w:szCs w:val="18"/>
              </w:rPr>
              <w:t>5</w:t>
            </w:r>
            <w:r>
              <w:rPr>
                <w:rFonts w:ascii="微软雅黑" w:eastAsia="微软雅黑" w:hAnsi="微软雅黑" w:hint="eastAsia"/>
                <w:sz w:val="18"/>
                <w:szCs w:val="18"/>
              </w:rPr>
              <w:t>的值。</w:t>
            </w:r>
          </w:p>
        </w:tc>
        <w:tc>
          <w:tcPr>
            <w:tcW w:w="1509" w:type="dxa"/>
          </w:tcPr>
          <w:p w14:paraId="75D79487" w14:textId="77777777" w:rsidR="007E53A3" w:rsidRPr="00D71CBC" w:rsidRDefault="007E53A3" w:rsidP="007E53A3">
            <w:pPr>
              <w:pStyle w:val="ListParagraph"/>
              <w:ind w:firstLineChars="0" w:firstLine="0"/>
              <w:rPr>
                <w:rFonts w:ascii="微软雅黑" w:eastAsia="微软雅黑" w:hAnsi="微软雅黑"/>
                <w:sz w:val="18"/>
                <w:szCs w:val="18"/>
              </w:rPr>
            </w:pPr>
          </w:p>
        </w:tc>
      </w:tr>
      <w:tr w:rsidR="007E53A3" w14:paraId="184F8D2B" w14:textId="6A69E671" w:rsidTr="00E96840">
        <w:tc>
          <w:tcPr>
            <w:tcW w:w="922" w:type="dxa"/>
            <w:vMerge/>
          </w:tcPr>
          <w:p w14:paraId="49748A48"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3CEA04D0" w14:textId="649529E1"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件均保费</w:t>
            </w:r>
          </w:p>
        </w:tc>
        <w:tc>
          <w:tcPr>
            <w:tcW w:w="4961" w:type="dxa"/>
            <w:vAlign w:val="center"/>
          </w:tcPr>
          <w:p w14:paraId="78C77E92" w14:textId="5930FB40"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代理人名下保单的累计已缴保费/保单总数。</w:t>
            </w:r>
          </w:p>
        </w:tc>
        <w:tc>
          <w:tcPr>
            <w:tcW w:w="1509" w:type="dxa"/>
          </w:tcPr>
          <w:p w14:paraId="7BBA705D" w14:textId="3B2FC723"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14:paraId="25130F87" w14:textId="3A758E88" w:rsidTr="00E96840">
        <w:tc>
          <w:tcPr>
            <w:tcW w:w="922" w:type="dxa"/>
            <w:vMerge/>
          </w:tcPr>
          <w:p w14:paraId="2493B453"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71F4823A" w14:textId="16E9DB6D" w:rsidR="007E53A3" w:rsidRPr="00D71CBC" w:rsidRDefault="007E53A3" w:rsidP="007E53A3">
            <w:pPr>
              <w:pStyle w:val="ListParagraph"/>
              <w:ind w:firstLineChars="0" w:firstLine="0"/>
              <w:rPr>
                <w:rFonts w:ascii="微软雅黑" w:eastAsia="微软雅黑" w:hAnsi="微软雅黑" w:cs="宋体"/>
                <w:color w:val="000000"/>
                <w:sz w:val="18"/>
                <w:szCs w:val="18"/>
              </w:rPr>
            </w:pPr>
            <w:r w:rsidRPr="00D71CBC">
              <w:rPr>
                <w:rFonts w:ascii="微软雅黑" w:eastAsia="微软雅黑" w:hAnsi="微软雅黑" w:cs="宋体" w:hint="eastAsia"/>
                <w:color w:val="000000"/>
                <w:sz w:val="18"/>
                <w:szCs w:val="18"/>
              </w:rPr>
              <w:t>儿童客户</w:t>
            </w:r>
          </w:p>
        </w:tc>
        <w:tc>
          <w:tcPr>
            <w:tcW w:w="4961" w:type="dxa"/>
            <w:vAlign w:val="center"/>
          </w:tcPr>
          <w:p w14:paraId="4C34EA73" w14:textId="387A229B"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儿童客户数量</w:t>
            </w:r>
          </w:p>
        </w:tc>
        <w:tc>
          <w:tcPr>
            <w:tcW w:w="1509" w:type="dxa"/>
          </w:tcPr>
          <w:p w14:paraId="4AE9BCDD" w14:textId="77777777" w:rsidR="007E53A3" w:rsidRPr="00D71CBC" w:rsidRDefault="007E53A3" w:rsidP="007E53A3">
            <w:pPr>
              <w:pStyle w:val="ListParagraph"/>
              <w:ind w:firstLineChars="0" w:firstLine="0"/>
              <w:rPr>
                <w:rFonts w:ascii="微软雅黑" w:eastAsia="微软雅黑" w:hAnsi="微软雅黑"/>
                <w:sz w:val="18"/>
                <w:szCs w:val="18"/>
              </w:rPr>
            </w:pPr>
          </w:p>
        </w:tc>
      </w:tr>
      <w:tr w:rsidR="007E53A3" w:rsidRPr="000B440E" w14:paraId="7166CD1C" w14:textId="03FF52BD" w:rsidTr="00E96840">
        <w:tc>
          <w:tcPr>
            <w:tcW w:w="922" w:type="dxa"/>
            <w:vMerge w:val="restart"/>
            <w:vAlign w:val="center"/>
          </w:tcPr>
          <w:p w14:paraId="37E8FFBA" w14:textId="24181B98"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同职级/同年资/同城市 平均</w:t>
            </w:r>
          </w:p>
        </w:tc>
        <w:tc>
          <w:tcPr>
            <w:tcW w:w="1205" w:type="dxa"/>
            <w:vAlign w:val="center"/>
          </w:tcPr>
          <w:p w14:paraId="00A74EED" w14:textId="7777777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客户总数</w:t>
            </w:r>
          </w:p>
        </w:tc>
        <w:tc>
          <w:tcPr>
            <w:tcW w:w="4961" w:type="dxa"/>
            <w:vAlign w:val="center"/>
          </w:tcPr>
          <w:p w14:paraId="5E86B8A7" w14:textId="448EDE0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同类型代理人名下客户总数/同类型代理人数。</w:t>
            </w:r>
          </w:p>
        </w:tc>
        <w:tc>
          <w:tcPr>
            <w:tcW w:w="1509" w:type="dxa"/>
          </w:tcPr>
          <w:p w14:paraId="7515D813" w14:textId="3FBCE27C"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rsidRPr="000B440E" w14:paraId="17BB0333" w14:textId="620F52AD" w:rsidTr="00E96840">
        <w:tc>
          <w:tcPr>
            <w:tcW w:w="922" w:type="dxa"/>
            <w:vMerge/>
          </w:tcPr>
          <w:p w14:paraId="0FD7A156"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5E5524F3" w14:textId="7777777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活跃客户</w:t>
            </w:r>
          </w:p>
        </w:tc>
        <w:tc>
          <w:tcPr>
            <w:tcW w:w="4961" w:type="dxa"/>
            <w:vAlign w:val="center"/>
          </w:tcPr>
          <w:p w14:paraId="03776DC6" w14:textId="37E8930D"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同类型代理人名下活跃客户总数/同类型代理人数。</w:t>
            </w:r>
          </w:p>
        </w:tc>
        <w:tc>
          <w:tcPr>
            <w:tcW w:w="1509" w:type="dxa"/>
          </w:tcPr>
          <w:p w14:paraId="00E3A7C5" w14:textId="4C49891C"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rsidRPr="000B440E" w14:paraId="7566F89B" w14:textId="38A7D9C7" w:rsidTr="00E96840">
        <w:tc>
          <w:tcPr>
            <w:tcW w:w="922" w:type="dxa"/>
            <w:vMerge/>
          </w:tcPr>
          <w:p w14:paraId="7C766CD4"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6639EEC9" w14:textId="7777777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V</w:t>
            </w:r>
            <w:r w:rsidRPr="00D71CBC">
              <w:rPr>
                <w:rFonts w:ascii="微软雅黑" w:eastAsia="微软雅黑" w:hAnsi="微软雅黑" w:cs="宋体"/>
                <w:color w:val="000000"/>
                <w:sz w:val="18"/>
                <w:szCs w:val="18"/>
              </w:rPr>
              <w:t>IP</w:t>
            </w:r>
            <w:r w:rsidRPr="00D71CBC">
              <w:rPr>
                <w:rFonts w:ascii="微软雅黑" w:eastAsia="微软雅黑" w:hAnsi="微软雅黑" w:cs="宋体" w:hint="eastAsia"/>
                <w:color w:val="000000"/>
                <w:sz w:val="18"/>
                <w:szCs w:val="18"/>
              </w:rPr>
              <w:t>客户</w:t>
            </w:r>
          </w:p>
        </w:tc>
        <w:tc>
          <w:tcPr>
            <w:tcW w:w="4961" w:type="dxa"/>
            <w:vAlign w:val="center"/>
          </w:tcPr>
          <w:p w14:paraId="578A72E7" w14:textId="705E31C3"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同类型代理人名下V</w:t>
            </w:r>
            <w:r w:rsidRPr="00D71CBC">
              <w:rPr>
                <w:rFonts w:ascii="微软雅黑" w:eastAsia="微软雅黑" w:hAnsi="微软雅黑"/>
                <w:sz w:val="18"/>
                <w:szCs w:val="18"/>
              </w:rPr>
              <w:t>IP</w:t>
            </w:r>
            <w:r w:rsidRPr="00D71CBC">
              <w:rPr>
                <w:rFonts w:ascii="微软雅黑" w:eastAsia="微软雅黑" w:hAnsi="微软雅黑" w:hint="eastAsia"/>
                <w:sz w:val="18"/>
                <w:szCs w:val="18"/>
              </w:rPr>
              <w:t>客户总数/同类型代理人数。</w:t>
            </w:r>
          </w:p>
        </w:tc>
        <w:tc>
          <w:tcPr>
            <w:tcW w:w="1509" w:type="dxa"/>
          </w:tcPr>
          <w:p w14:paraId="1A5A7D64" w14:textId="3C1DDDC0"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rsidRPr="000B440E" w14:paraId="7B4EAD83" w14:textId="1C8918F5" w:rsidTr="00E96840">
        <w:tc>
          <w:tcPr>
            <w:tcW w:w="922" w:type="dxa"/>
            <w:vMerge/>
          </w:tcPr>
          <w:p w14:paraId="0A5C59B5"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13EA30ED" w14:textId="7777777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平均年龄</w:t>
            </w:r>
          </w:p>
        </w:tc>
        <w:tc>
          <w:tcPr>
            <w:tcW w:w="4961" w:type="dxa"/>
            <w:vAlign w:val="center"/>
          </w:tcPr>
          <w:p w14:paraId="1A63A21B" w14:textId="17401329"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同类型代理人名下客户年龄总和/同类型代理人</w:t>
            </w:r>
            <w:r>
              <w:rPr>
                <w:rFonts w:ascii="微软雅黑" w:eastAsia="微软雅黑" w:hAnsi="微软雅黑" w:hint="eastAsia"/>
                <w:sz w:val="18"/>
                <w:szCs w:val="18"/>
              </w:rPr>
              <w:t>名下客户总</w:t>
            </w:r>
            <w:r w:rsidRPr="00D71CBC">
              <w:rPr>
                <w:rFonts w:ascii="微软雅黑" w:eastAsia="微软雅黑" w:hAnsi="微软雅黑" w:hint="eastAsia"/>
                <w:sz w:val="18"/>
                <w:szCs w:val="18"/>
              </w:rPr>
              <w:t>数。</w:t>
            </w:r>
          </w:p>
        </w:tc>
        <w:tc>
          <w:tcPr>
            <w:tcW w:w="1509" w:type="dxa"/>
          </w:tcPr>
          <w:p w14:paraId="528F2840" w14:textId="10DAF84A"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rsidRPr="000B440E" w14:paraId="0E6EF7ED" w14:textId="5907F065" w:rsidTr="00E96840">
        <w:tc>
          <w:tcPr>
            <w:tcW w:w="922" w:type="dxa"/>
            <w:vMerge/>
          </w:tcPr>
          <w:p w14:paraId="14637447"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46707AAB" w14:textId="7777777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保单总数</w:t>
            </w:r>
          </w:p>
        </w:tc>
        <w:tc>
          <w:tcPr>
            <w:tcW w:w="4961" w:type="dxa"/>
            <w:vAlign w:val="center"/>
          </w:tcPr>
          <w:p w14:paraId="641ED8C5" w14:textId="58B9A50F"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同类型代理人名下客户</w:t>
            </w:r>
            <w:r>
              <w:rPr>
                <w:rFonts w:ascii="微软雅黑" w:eastAsia="微软雅黑" w:hAnsi="微软雅黑" w:hint="eastAsia"/>
                <w:sz w:val="18"/>
                <w:szCs w:val="18"/>
              </w:rPr>
              <w:t>保单总数</w:t>
            </w:r>
            <w:r w:rsidRPr="00D71CBC">
              <w:rPr>
                <w:rFonts w:ascii="微软雅黑" w:eastAsia="微软雅黑" w:hAnsi="微软雅黑" w:hint="eastAsia"/>
                <w:sz w:val="18"/>
                <w:szCs w:val="18"/>
              </w:rPr>
              <w:t>/同类型代理人数。</w:t>
            </w:r>
          </w:p>
        </w:tc>
        <w:tc>
          <w:tcPr>
            <w:tcW w:w="1509" w:type="dxa"/>
          </w:tcPr>
          <w:p w14:paraId="209E4808" w14:textId="3B73FA30"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rsidRPr="000B440E" w14:paraId="1F2A20C0" w14:textId="733E1F9D" w:rsidTr="00E96840">
        <w:tc>
          <w:tcPr>
            <w:tcW w:w="922" w:type="dxa"/>
            <w:vMerge/>
          </w:tcPr>
          <w:p w14:paraId="522A0A53"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31DAFA14" w14:textId="7777777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cs="宋体" w:hint="eastAsia"/>
                <w:color w:val="000000"/>
                <w:sz w:val="18"/>
                <w:szCs w:val="18"/>
              </w:rPr>
              <w:t>件均保费</w:t>
            </w:r>
          </w:p>
        </w:tc>
        <w:tc>
          <w:tcPr>
            <w:tcW w:w="4961" w:type="dxa"/>
            <w:vAlign w:val="center"/>
          </w:tcPr>
          <w:p w14:paraId="38B8A8A2" w14:textId="7CA96B0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w:t>
            </w:r>
            <w:r>
              <w:rPr>
                <w:rFonts w:ascii="微软雅黑" w:eastAsia="微软雅黑" w:hAnsi="微软雅黑" w:hint="eastAsia"/>
                <w:sz w:val="18"/>
                <w:szCs w:val="18"/>
              </w:rPr>
              <w:t>保单累计已缴保费</w:t>
            </w:r>
            <w:r w:rsidRPr="00D71CBC">
              <w:rPr>
                <w:rFonts w:ascii="微软雅黑" w:eastAsia="微软雅黑" w:hAnsi="微软雅黑" w:hint="eastAsia"/>
                <w:sz w:val="18"/>
                <w:szCs w:val="18"/>
              </w:rPr>
              <w:t>/同类型代理人</w:t>
            </w:r>
            <w:r>
              <w:rPr>
                <w:rFonts w:ascii="微软雅黑" w:eastAsia="微软雅黑" w:hAnsi="微软雅黑" w:hint="eastAsia"/>
                <w:sz w:val="18"/>
                <w:szCs w:val="18"/>
              </w:rPr>
              <w:t>名下保单总数</w:t>
            </w:r>
            <w:r w:rsidRPr="00D71CBC">
              <w:rPr>
                <w:rFonts w:ascii="微软雅黑" w:eastAsia="微软雅黑" w:hAnsi="微软雅黑" w:hint="eastAsia"/>
                <w:sz w:val="18"/>
                <w:szCs w:val="18"/>
              </w:rPr>
              <w:t>。</w:t>
            </w:r>
          </w:p>
        </w:tc>
        <w:tc>
          <w:tcPr>
            <w:tcW w:w="1509" w:type="dxa"/>
          </w:tcPr>
          <w:p w14:paraId="314FB988" w14:textId="6B51CBF7"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r w:rsidR="007E53A3" w14:paraId="50259116" w14:textId="5A8D54AC" w:rsidTr="00E96840">
        <w:tc>
          <w:tcPr>
            <w:tcW w:w="922" w:type="dxa"/>
            <w:vMerge/>
          </w:tcPr>
          <w:p w14:paraId="2E372DAF"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p>
        </w:tc>
        <w:tc>
          <w:tcPr>
            <w:tcW w:w="1205" w:type="dxa"/>
            <w:vAlign w:val="center"/>
          </w:tcPr>
          <w:p w14:paraId="15E05470" w14:textId="77777777" w:rsidR="007E53A3" w:rsidRPr="00D71CBC" w:rsidRDefault="007E53A3" w:rsidP="007E53A3">
            <w:pPr>
              <w:pStyle w:val="ListParagraph"/>
              <w:ind w:firstLineChars="0" w:firstLine="0"/>
              <w:rPr>
                <w:rFonts w:ascii="微软雅黑" w:eastAsia="微软雅黑" w:hAnsi="微软雅黑" w:cs="宋体"/>
                <w:color w:val="000000"/>
                <w:sz w:val="18"/>
                <w:szCs w:val="18"/>
              </w:rPr>
            </w:pPr>
            <w:r w:rsidRPr="00D71CBC">
              <w:rPr>
                <w:rFonts w:ascii="微软雅黑" w:eastAsia="微软雅黑" w:hAnsi="微软雅黑" w:cs="宋体" w:hint="eastAsia"/>
                <w:color w:val="000000"/>
                <w:sz w:val="18"/>
                <w:szCs w:val="18"/>
              </w:rPr>
              <w:t>儿童客户</w:t>
            </w:r>
          </w:p>
        </w:tc>
        <w:tc>
          <w:tcPr>
            <w:tcW w:w="4961" w:type="dxa"/>
            <w:vAlign w:val="center"/>
          </w:tcPr>
          <w:p w14:paraId="5A141990" w14:textId="08AC1E33"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同类型代理人名下</w:t>
            </w:r>
            <w:r>
              <w:rPr>
                <w:rFonts w:ascii="微软雅黑" w:eastAsia="微软雅黑" w:hAnsi="微软雅黑" w:hint="eastAsia"/>
                <w:sz w:val="18"/>
                <w:szCs w:val="18"/>
              </w:rPr>
              <w:t>儿童客户数量</w:t>
            </w:r>
            <w:r w:rsidRPr="00D71CBC">
              <w:rPr>
                <w:rFonts w:ascii="微软雅黑" w:eastAsia="微软雅黑" w:hAnsi="微软雅黑" w:hint="eastAsia"/>
                <w:sz w:val="18"/>
                <w:szCs w:val="18"/>
              </w:rPr>
              <w:t>/同类型代理人数。</w:t>
            </w:r>
          </w:p>
        </w:tc>
        <w:tc>
          <w:tcPr>
            <w:tcW w:w="1509" w:type="dxa"/>
          </w:tcPr>
          <w:p w14:paraId="7AF62226" w14:textId="072B9652" w:rsidR="007E53A3" w:rsidRPr="00D71CBC" w:rsidRDefault="007E53A3" w:rsidP="007E53A3">
            <w:pPr>
              <w:pStyle w:val="ListParagraph"/>
              <w:ind w:firstLineChars="0" w:firstLine="0"/>
              <w:rPr>
                <w:rFonts w:ascii="微软雅黑" w:eastAsia="微软雅黑" w:hAnsi="微软雅黑"/>
                <w:sz w:val="18"/>
                <w:szCs w:val="18"/>
              </w:rPr>
            </w:pPr>
            <w:r w:rsidRPr="00D71CBC">
              <w:rPr>
                <w:rFonts w:ascii="微软雅黑" w:eastAsia="微软雅黑" w:hAnsi="微软雅黑" w:hint="eastAsia"/>
                <w:sz w:val="18"/>
                <w:szCs w:val="18"/>
              </w:rPr>
              <w:t>四舍五入至整数</w:t>
            </w:r>
          </w:p>
        </w:tc>
      </w:tr>
    </w:tbl>
    <w:p w14:paraId="374C2D10" w14:textId="77777777" w:rsidR="008C6BFD" w:rsidRPr="008C6BFD" w:rsidRDefault="008C6BFD" w:rsidP="00E62EA6">
      <w:pPr>
        <w:pStyle w:val="ListParagraph"/>
        <w:ind w:left="420" w:firstLineChars="0" w:firstLine="0"/>
        <w:rPr>
          <w:rFonts w:ascii="微软雅黑" w:eastAsia="微软雅黑" w:hAnsi="微软雅黑"/>
          <w:sz w:val="20"/>
          <w:szCs w:val="20"/>
        </w:rPr>
      </w:pPr>
    </w:p>
    <w:p w14:paraId="2CF2C8F9" w14:textId="28EAF9F1" w:rsidR="00E62EA6" w:rsidRPr="000E7403" w:rsidRDefault="00E62EA6" w:rsidP="009B528D">
      <w:pPr>
        <w:pStyle w:val="ListParagraph"/>
        <w:numPr>
          <w:ilvl w:val="0"/>
          <w:numId w:val="164"/>
        </w:numPr>
        <w:ind w:firstLineChars="0"/>
        <w:rPr>
          <w:rFonts w:ascii="微软雅黑" w:eastAsia="微软雅黑" w:hAnsi="微软雅黑"/>
          <w:sz w:val="20"/>
          <w:szCs w:val="20"/>
        </w:rPr>
      </w:pPr>
      <w:r w:rsidRPr="000E7403">
        <w:rPr>
          <w:rFonts w:ascii="微软雅黑" w:eastAsia="微软雅黑" w:hAnsi="微软雅黑" w:hint="eastAsia"/>
          <w:sz w:val="20"/>
          <w:szCs w:val="20"/>
        </w:rPr>
        <w:t>第三部分：到期保费分布</w:t>
      </w:r>
    </w:p>
    <w:p w14:paraId="122E0BF7" w14:textId="40BBA86B" w:rsidR="002635CE" w:rsidRPr="000E7403" w:rsidRDefault="002635CE" w:rsidP="00CB6AE1">
      <w:pPr>
        <w:pStyle w:val="ListParagraph"/>
        <w:numPr>
          <w:ilvl w:val="0"/>
          <w:numId w:val="186"/>
        </w:numPr>
        <w:ind w:firstLineChars="0"/>
        <w:rPr>
          <w:rFonts w:ascii="微软雅黑" w:eastAsia="微软雅黑" w:hAnsi="微软雅黑"/>
          <w:sz w:val="20"/>
          <w:szCs w:val="20"/>
        </w:rPr>
      </w:pPr>
      <w:r w:rsidRPr="000E7403">
        <w:rPr>
          <w:rFonts w:ascii="微软雅黑" w:eastAsia="微软雅黑" w:hAnsi="微软雅黑" w:hint="eastAsia"/>
          <w:sz w:val="20"/>
          <w:szCs w:val="20"/>
        </w:rPr>
        <w:t>以柱形图展示</w:t>
      </w:r>
      <w:r>
        <w:rPr>
          <w:rFonts w:ascii="微软雅黑" w:eastAsia="微软雅黑" w:hAnsi="微软雅黑" w:hint="eastAsia"/>
          <w:sz w:val="20"/>
          <w:szCs w:val="20"/>
        </w:rPr>
        <w:t>到期</w:t>
      </w:r>
      <w:r w:rsidRPr="000E7403">
        <w:rPr>
          <w:rFonts w:ascii="微软雅黑" w:eastAsia="微软雅黑" w:hAnsi="微软雅黑" w:hint="eastAsia"/>
          <w:sz w:val="20"/>
          <w:szCs w:val="20"/>
        </w:rPr>
        <w:t>保费</w:t>
      </w:r>
      <w:r>
        <w:rPr>
          <w:rFonts w:ascii="微软雅黑" w:eastAsia="微软雅黑" w:hAnsi="微软雅黑" w:hint="eastAsia"/>
          <w:sz w:val="20"/>
          <w:szCs w:val="20"/>
        </w:rPr>
        <w:t>总额</w:t>
      </w:r>
      <w:r w:rsidR="00E86D79">
        <w:rPr>
          <w:rFonts w:ascii="微软雅黑" w:eastAsia="微软雅黑" w:hAnsi="微软雅黑" w:hint="eastAsia"/>
          <w:sz w:val="20"/>
          <w:szCs w:val="20"/>
        </w:rPr>
        <w:t>（元）</w:t>
      </w:r>
      <w:r w:rsidRPr="000E7403">
        <w:rPr>
          <w:rFonts w:ascii="微软雅黑" w:eastAsia="微软雅黑" w:hAnsi="微软雅黑" w:hint="eastAsia"/>
          <w:sz w:val="20"/>
          <w:szCs w:val="20"/>
        </w:rPr>
        <w:t>，以折线图展示</w:t>
      </w:r>
      <w:r>
        <w:rPr>
          <w:rFonts w:ascii="微软雅黑" w:eastAsia="微软雅黑" w:hAnsi="微软雅黑" w:hint="eastAsia"/>
          <w:sz w:val="20"/>
          <w:szCs w:val="20"/>
        </w:rPr>
        <w:t>到期保单</w:t>
      </w:r>
      <w:r w:rsidRPr="000E7403">
        <w:rPr>
          <w:rFonts w:ascii="微软雅黑" w:eastAsia="微软雅黑" w:hAnsi="微软雅黑" w:hint="eastAsia"/>
          <w:sz w:val="20"/>
          <w:szCs w:val="20"/>
        </w:rPr>
        <w:t>件数</w:t>
      </w:r>
      <w:r>
        <w:rPr>
          <w:rFonts w:ascii="微软雅黑" w:eastAsia="微软雅黑" w:hAnsi="微软雅黑" w:hint="eastAsia"/>
          <w:sz w:val="20"/>
          <w:szCs w:val="20"/>
        </w:rPr>
        <w:t>；</w:t>
      </w:r>
    </w:p>
    <w:p w14:paraId="418AFC58" w14:textId="55DCA41B" w:rsidR="00E62EA6" w:rsidRDefault="00E62EA6" w:rsidP="00CB6AE1">
      <w:pPr>
        <w:pStyle w:val="ListParagraph"/>
        <w:numPr>
          <w:ilvl w:val="0"/>
          <w:numId w:val="186"/>
        </w:numPr>
        <w:ind w:firstLineChars="0"/>
        <w:rPr>
          <w:rFonts w:ascii="微软雅黑" w:eastAsia="微软雅黑" w:hAnsi="微软雅黑"/>
          <w:sz w:val="20"/>
          <w:szCs w:val="20"/>
        </w:rPr>
      </w:pPr>
      <w:r w:rsidRPr="000E7403">
        <w:rPr>
          <w:rFonts w:ascii="微软雅黑" w:eastAsia="微软雅黑" w:hAnsi="微软雅黑" w:hint="eastAsia"/>
          <w:sz w:val="20"/>
          <w:szCs w:val="20"/>
        </w:rPr>
        <w:t>默认</w:t>
      </w:r>
      <w:r w:rsidR="00392285">
        <w:rPr>
          <w:rFonts w:ascii="微软雅黑" w:eastAsia="微软雅黑" w:hAnsi="微软雅黑" w:hint="eastAsia"/>
          <w:sz w:val="20"/>
          <w:szCs w:val="20"/>
        </w:rPr>
        <w:t>高亮展示</w:t>
      </w:r>
      <w:r w:rsidRPr="000E7403">
        <w:rPr>
          <w:rFonts w:ascii="微软雅黑" w:eastAsia="微软雅黑" w:hAnsi="微软雅黑" w:hint="eastAsia"/>
          <w:sz w:val="20"/>
          <w:szCs w:val="20"/>
        </w:rPr>
        <w:t>本月，</w:t>
      </w:r>
      <w:r w:rsidR="002B7A25">
        <w:rPr>
          <w:rFonts w:ascii="微软雅黑" w:eastAsia="微软雅黑" w:hAnsi="微软雅黑" w:hint="eastAsia"/>
          <w:sz w:val="20"/>
          <w:szCs w:val="20"/>
        </w:rPr>
        <w:t>前面</w:t>
      </w:r>
      <w:r w:rsidR="00392285">
        <w:rPr>
          <w:rFonts w:ascii="微软雅黑" w:eastAsia="微软雅黑" w:hAnsi="微软雅黑" w:hint="eastAsia"/>
          <w:sz w:val="20"/>
          <w:szCs w:val="20"/>
        </w:rPr>
        <w:t>可看两个月</w:t>
      </w:r>
      <w:r w:rsidR="002B7A25">
        <w:rPr>
          <w:rFonts w:ascii="微软雅黑" w:eastAsia="微软雅黑" w:hAnsi="微软雅黑" w:hint="eastAsia"/>
          <w:sz w:val="20"/>
          <w:szCs w:val="20"/>
        </w:rPr>
        <w:t>，</w:t>
      </w:r>
      <w:r w:rsidRPr="000E7403">
        <w:rPr>
          <w:rFonts w:ascii="微软雅黑" w:eastAsia="微软雅黑" w:hAnsi="微软雅黑" w:hint="eastAsia"/>
          <w:sz w:val="20"/>
          <w:szCs w:val="20"/>
        </w:rPr>
        <w:t>后面1</w:t>
      </w:r>
      <w:r w:rsidRPr="000E7403">
        <w:rPr>
          <w:rFonts w:ascii="微软雅黑" w:eastAsia="微软雅黑" w:hAnsi="微软雅黑"/>
          <w:sz w:val="20"/>
          <w:szCs w:val="20"/>
        </w:rPr>
        <w:t>1</w:t>
      </w:r>
      <w:r w:rsidRPr="000E7403">
        <w:rPr>
          <w:rFonts w:ascii="微软雅黑" w:eastAsia="微软雅黑" w:hAnsi="微软雅黑" w:hint="eastAsia"/>
          <w:sz w:val="20"/>
          <w:szCs w:val="20"/>
        </w:rPr>
        <w:t>个月为M</w:t>
      </w:r>
      <w:r w:rsidRPr="000E7403">
        <w:rPr>
          <w:rFonts w:ascii="微软雅黑" w:eastAsia="微软雅黑" w:hAnsi="微软雅黑"/>
          <w:sz w:val="20"/>
          <w:szCs w:val="20"/>
        </w:rPr>
        <w:t>+11</w:t>
      </w:r>
      <w:r w:rsidRPr="000E7403">
        <w:rPr>
          <w:rFonts w:ascii="微软雅黑" w:eastAsia="微软雅黑" w:hAnsi="微软雅黑" w:hint="eastAsia"/>
          <w:sz w:val="20"/>
          <w:szCs w:val="20"/>
        </w:rPr>
        <w:t>。</w:t>
      </w:r>
    </w:p>
    <w:p w14:paraId="1555AA1D" w14:textId="6E49F755" w:rsidR="002635CE" w:rsidRPr="002635CE" w:rsidRDefault="002635CE" w:rsidP="00CB6AE1">
      <w:pPr>
        <w:pStyle w:val="ListParagraph"/>
        <w:numPr>
          <w:ilvl w:val="0"/>
          <w:numId w:val="186"/>
        </w:numPr>
        <w:ind w:firstLineChars="0"/>
        <w:rPr>
          <w:rFonts w:ascii="微软雅黑" w:eastAsia="微软雅黑" w:hAnsi="微软雅黑"/>
          <w:sz w:val="20"/>
          <w:szCs w:val="20"/>
        </w:rPr>
      </w:pPr>
      <w:r w:rsidRPr="000E7403">
        <w:rPr>
          <w:rFonts w:ascii="微软雅黑" w:eastAsia="微软雅黑" w:hAnsi="微软雅黑" w:hint="eastAsia"/>
          <w:sz w:val="20"/>
          <w:szCs w:val="20"/>
        </w:rPr>
        <w:t>可点击切换月份</w:t>
      </w:r>
      <w:r>
        <w:rPr>
          <w:rFonts w:ascii="微软雅黑" w:eastAsia="微软雅黑" w:hAnsi="微软雅黑" w:hint="eastAsia"/>
          <w:sz w:val="20"/>
          <w:szCs w:val="20"/>
        </w:rPr>
        <w:t>，高亮显示该月</w:t>
      </w:r>
      <w:r w:rsidRPr="002635CE">
        <w:rPr>
          <w:rFonts w:ascii="微软雅黑" w:eastAsia="微软雅黑" w:hAnsi="微软雅黑" w:hint="eastAsia"/>
        </w:rPr>
        <w:t>份到期保单数，到期总保费（指下期缴费日在所在月份的保单数，以及对应的期缴保费总和）。</w:t>
      </w:r>
    </w:p>
    <w:p w14:paraId="44054152" w14:textId="1ED6B8A0" w:rsidR="00A066C5" w:rsidRPr="000E7403" w:rsidRDefault="002635CE" w:rsidP="00CB6AE1">
      <w:pPr>
        <w:pStyle w:val="ListParagraph"/>
        <w:numPr>
          <w:ilvl w:val="0"/>
          <w:numId w:val="186"/>
        </w:numPr>
        <w:ind w:firstLineChars="0"/>
        <w:rPr>
          <w:rFonts w:ascii="微软雅黑" w:eastAsia="微软雅黑" w:hAnsi="微软雅黑"/>
          <w:sz w:val="20"/>
          <w:szCs w:val="20"/>
        </w:rPr>
      </w:pPr>
      <w:r>
        <w:rPr>
          <w:rFonts w:ascii="微软雅黑" w:eastAsia="微软雅黑" w:hAnsi="微软雅黑" w:hint="eastAsia"/>
          <w:sz w:val="20"/>
          <w:szCs w:val="20"/>
        </w:rPr>
        <w:t>点击</w:t>
      </w:r>
      <w:r w:rsidR="00A066C5" w:rsidRPr="000E7403">
        <w:rPr>
          <w:rFonts w:ascii="微软雅黑" w:eastAsia="微软雅黑" w:hAnsi="微软雅黑" w:hint="eastAsia"/>
          <w:sz w:val="20"/>
          <w:szCs w:val="20"/>
        </w:rPr>
        <w:t>【查看</w:t>
      </w:r>
      <w:r w:rsidR="00E86D79">
        <w:rPr>
          <w:rFonts w:ascii="微软雅黑" w:eastAsia="微软雅黑" w:hAnsi="微软雅黑" w:hint="eastAsia"/>
          <w:sz w:val="20"/>
          <w:szCs w:val="20"/>
        </w:rPr>
        <w:t>详细客户</w:t>
      </w:r>
      <w:r w:rsidR="00A066C5" w:rsidRPr="000E7403">
        <w:rPr>
          <w:rFonts w:ascii="微软雅黑" w:eastAsia="微软雅黑" w:hAnsi="微软雅黑" w:hint="eastAsia"/>
          <w:sz w:val="20"/>
          <w:szCs w:val="20"/>
        </w:rPr>
        <w:t>】按钮，跳转到商机名单</w:t>
      </w:r>
      <w:r w:rsidR="00A066C5" w:rsidRPr="000E7403">
        <w:rPr>
          <w:rFonts w:ascii="微软雅黑" w:eastAsia="微软雅黑" w:hAnsi="微软雅黑"/>
          <w:sz w:val="20"/>
          <w:szCs w:val="20"/>
        </w:rPr>
        <w:t>-</w:t>
      </w:r>
      <w:r w:rsidR="00A066C5" w:rsidRPr="000E7403">
        <w:rPr>
          <w:rFonts w:ascii="微软雅黑" w:eastAsia="微软雅黑" w:hAnsi="微软雅黑" w:hint="eastAsia"/>
          <w:sz w:val="20"/>
          <w:szCs w:val="20"/>
        </w:rPr>
        <w:t>续期客户列表</w:t>
      </w:r>
      <w:r w:rsidR="00A066C5">
        <w:rPr>
          <w:rFonts w:ascii="微软雅黑" w:eastAsia="微软雅黑" w:hAnsi="微软雅黑" w:hint="eastAsia"/>
          <w:sz w:val="20"/>
          <w:szCs w:val="20"/>
        </w:rPr>
        <w:t>，续期客户列表默认月份为保费分布图中选中的月份。</w:t>
      </w:r>
    </w:p>
    <w:p w14:paraId="0BFF8A7F" w14:textId="77777777" w:rsidR="00E62EA6" w:rsidRPr="000E7403" w:rsidRDefault="00E62EA6" w:rsidP="00E62EA6">
      <w:pPr>
        <w:pStyle w:val="ListParagraph"/>
        <w:ind w:left="420" w:firstLineChars="0" w:firstLine="0"/>
        <w:rPr>
          <w:rFonts w:ascii="微软雅黑" w:eastAsia="微软雅黑" w:hAnsi="微软雅黑"/>
          <w:sz w:val="20"/>
          <w:szCs w:val="20"/>
        </w:rPr>
      </w:pPr>
    </w:p>
    <w:p w14:paraId="6570EB66" w14:textId="7986FF9F" w:rsidR="00E62EA6" w:rsidRPr="000E7403" w:rsidRDefault="00E86D79" w:rsidP="00A066C5">
      <w:pPr>
        <w:pStyle w:val="ListParagraph"/>
        <w:ind w:leftChars="110" w:left="220" w:firstLineChars="0" w:firstLine="0"/>
        <w:rPr>
          <w:rFonts w:ascii="微软雅黑" w:eastAsia="微软雅黑" w:hAnsi="微软雅黑"/>
          <w:sz w:val="20"/>
          <w:szCs w:val="20"/>
        </w:rPr>
      </w:pPr>
      <w:r w:rsidRPr="00E86D79">
        <w:rPr>
          <w:rFonts w:ascii="微软雅黑" w:eastAsia="微软雅黑" w:hAnsi="微软雅黑"/>
          <w:noProof/>
          <w:sz w:val="20"/>
          <w:szCs w:val="20"/>
        </w:rPr>
        <w:drawing>
          <wp:inline distT="0" distB="0" distL="0" distR="0" wp14:anchorId="4B097371" wp14:editId="7CC44501">
            <wp:extent cx="5732145" cy="1610995"/>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2145" cy="1610995"/>
                    </a:xfrm>
                    <a:prstGeom prst="rect">
                      <a:avLst/>
                    </a:prstGeom>
                  </pic:spPr>
                </pic:pic>
              </a:graphicData>
            </a:graphic>
          </wp:inline>
        </w:drawing>
      </w:r>
    </w:p>
    <w:p w14:paraId="380389E9" w14:textId="77777777" w:rsidR="00E62EA6" w:rsidRPr="000E7403" w:rsidRDefault="00E62EA6" w:rsidP="00E62EA6">
      <w:pPr>
        <w:pStyle w:val="ListParagraph"/>
        <w:ind w:left="420" w:firstLineChars="0" w:firstLine="0"/>
        <w:rPr>
          <w:rFonts w:ascii="微软雅黑" w:eastAsia="微软雅黑" w:hAnsi="微软雅黑"/>
          <w:sz w:val="20"/>
          <w:szCs w:val="20"/>
        </w:rPr>
      </w:pPr>
    </w:p>
    <w:p w14:paraId="60AD7C52" w14:textId="33ABD06A" w:rsidR="00E62EA6" w:rsidRDefault="00935835" w:rsidP="009E048B">
      <w:pPr>
        <w:rPr>
          <w:rFonts w:ascii="微软雅黑" w:eastAsia="微软雅黑" w:hAnsi="微软雅黑"/>
          <w:lang w:eastAsia="zh-CN"/>
        </w:rPr>
      </w:pPr>
      <w:r>
        <w:rPr>
          <w:rFonts w:ascii="微软雅黑" w:eastAsia="微软雅黑" w:hAnsi="微软雅黑"/>
          <w:lang w:eastAsia="zh-CN"/>
        </w:rPr>
        <w:tab/>
      </w:r>
    </w:p>
    <w:p w14:paraId="5CE1EC41" w14:textId="0537976C" w:rsidR="00F05A18" w:rsidRPr="00F05A18" w:rsidRDefault="00F05A18" w:rsidP="00F05A18">
      <w:pPr>
        <w:pStyle w:val="Heading4"/>
        <w:spacing w:before="120" w:after="120"/>
        <w:rPr>
          <w:rFonts w:ascii="微软雅黑" w:eastAsia="微软雅黑" w:hAnsi="微软雅黑"/>
          <w:i w:val="0"/>
          <w:iCs/>
        </w:rPr>
      </w:pPr>
      <w:r w:rsidRPr="00F05A18">
        <w:rPr>
          <w:rFonts w:ascii="微软雅黑" w:eastAsia="微软雅黑" w:hAnsi="微软雅黑" w:hint="eastAsia"/>
          <w:i w:val="0"/>
          <w:iCs/>
        </w:rPr>
        <w:t>保障分布</w:t>
      </w:r>
    </w:p>
    <w:p w14:paraId="249605A6" w14:textId="3F42552E" w:rsidR="006F351A" w:rsidRDefault="006F351A" w:rsidP="009B528D">
      <w:pPr>
        <w:pStyle w:val="ListParagraph"/>
        <w:numPr>
          <w:ilvl w:val="0"/>
          <w:numId w:val="163"/>
        </w:numPr>
        <w:ind w:firstLineChars="0"/>
        <w:rPr>
          <w:rFonts w:ascii="微软雅黑" w:eastAsia="微软雅黑" w:hAnsi="微软雅黑"/>
          <w:sz w:val="20"/>
          <w:szCs w:val="20"/>
        </w:rPr>
      </w:pPr>
      <w:r w:rsidRPr="006F351A">
        <w:rPr>
          <w:rFonts w:ascii="微软雅黑" w:eastAsia="微软雅黑" w:hAnsi="微软雅黑" w:hint="eastAsia"/>
          <w:sz w:val="20"/>
          <w:szCs w:val="20"/>
        </w:rPr>
        <w:t>整体页面示意图（具体功能触发及视觉呈现，以U</w:t>
      </w:r>
      <w:r w:rsidRPr="006F351A">
        <w:rPr>
          <w:rFonts w:ascii="微软雅黑" w:eastAsia="微软雅黑" w:hAnsi="微软雅黑"/>
          <w:sz w:val="20"/>
          <w:szCs w:val="20"/>
        </w:rPr>
        <w:t>X</w:t>
      </w:r>
      <w:r w:rsidRPr="006F351A">
        <w:rPr>
          <w:rFonts w:ascii="微软雅黑" w:eastAsia="微软雅黑" w:hAnsi="微软雅黑" w:hint="eastAsia"/>
          <w:sz w:val="20"/>
          <w:szCs w:val="20"/>
        </w:rPr>
        <w:t>U</w:t>
      </w:r>
      <w:r w:rsidRPr="006F351A">
        <w:rPr>
          <w:rFonts w:ascii="微软雅黑" w:eastAsia="微软雅黑" w:hAnsi="微软雅黑"/>
          <w:sz w:val="20"/>
          <w:szCs w:val="20"/>
        </w:rPr>
        <w:t>I</w:t>
      </w:r>
      <w:r w:rsidRPr="006F351A">
        <w:rPr>
          <w:rFonts w:ascii="微软雅黑" w:eastAsia="微软雅黑" w:hAnsi="微软雅黑" w:hint="eastAsia"/>
          <w:sz w:val="20"/>
          <w:szCs w:val="20"/>
        </w:rPr>
        <w:t>稿为准）：</w:t>
      </w:r>
    </w:p>
    <w:p w14:paraId="6ECA9475" w14:textId="17150A7D" w:rsidR="00066DA3" w:rsidRDefault="00066DA3" w:rsidP="00066DA3">
      <w:pPr>
        <w:pStyle w:val="ListParagraph"/>
        <w:ind w:left="420" w:firstLineChars="0" w:firstLine="0"/>
        <w:rPr>
          <w:rFonts w:ascii="微软雅黑" w:eastAsia="微软雅黑" w:hAnsi="微软雅黑"/>
          <w:sz w:val="20"/>
          <w:szCs w:val="20"/>
        </w:rPr>
      </w:pPr>
    </w:p>
    <w:p w14:paraId="1D401DC7" w14:textId="7AE02BFA" w:rsidR="00066DA3" w:rsidRPr="006F351A" w:rsidRDefault="00066DA3" w:rsidP="00066DA3">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保障责任分布图</w:t>
      </w:r>
    </w:p>
    <w:p w14:paraId="38428225" w14:textId="75EEECB1" w:rsidR="006F351A" w:rsidRDefault="00AE3452" w:rsidP="006F351A">
      <w:pPr>
        <w:rPr>
          <w:rFonts w:ascii="微软雅黑" w:eastAsia="微软雅黑" w:hAnsi="微软雅黑"/>
          <w:lang w:eastAsia="zh-CN"/>
        </w:rPr>
      </w:pPr>
      <w:r w:rsidRPr="00AE3452">
        <w:rPr>
          <w:rFonts w:ascii="微软雅黑" w:eastAsia="微软雅黑" w:hAnsi="微软雅黑"/>
          <w:noProof/>
          <w:lang w:eastAsia="zh-CN"/>
        </w:rPr>
        <w:lastRenderedPageBreak/>
        <w:drawing>
          <wp:inline distT="0" distB="0" distL="0" distR="0" wp14:anchorId="69FB3311" wp14:editId="14B68348">
            <wp:extent cx="5732145" cy="375856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2145" cy="3758565"/>
                    </a:xfrm>
                    <a:prstGeom prst="rect">
                      <a:avLst/>
                    </a:prstGeom>
                  </pic:spPr>
                </pic:pic>
              </a:graphicData>
            </a:graphic>
          </wp:inline>
        </w:drawing>
      </w:r>
    </w:p>
    <w:p w14:paraId="0B09D10B" w14:textId="0504028C" w:rsidR="00066DA3" w:rsidRDefault="00066DA3" w:rsidP="006F351A">
      <w:pPr>
        <w:rPr>
          <w:rFonts w:ascii="微软雅黑" w:eastAsia="微软雅黑" w:hAnsi="微软雅黑"/>
          <w:lang w:eastAsia="zh-CN"/>
        </w:rPr>
      </w:pPr>
    </w:p>
    <w:p w14:paraId="05E2578E" w14:textId="5A0B6B19" w:rsidR="00066DA3" w:rsidRDefault="00066DA3" w:rsidP="006F351A">
      <w:pPr>
        <w:rPr>
          <w:rFonts w:ascii="微软雅黑" w:eastAsia="微软雅黑" w:hAnsi="微软雅黑"/>
          <w:lang w:eastAsia="zh-CN"/>
        </w:rPr>
      </w:pPr>
      <w:r>
        <w:rPr>
          <w:rFonts w:ascii="微软雅黑" w:eastAsia="微软雅黑" w:hAnsi="微软雅黑" w:hint="eastAsia"/>
          <w:lang w:eastAsia="zh-CN"/>
        </w:rPr>
        <w:t>保障责任缺口分布图</w:t>
      </w:r>
    </w:p>
    <w:p w14:paraId="03187647" w14:textId="52D72694" w:rsidR="00066DA3" w:rsidRDefault="00AE3452" w:rsidP="006F351A">
      <w:pPr>
        <w:rPr>
          <w:rFonts w:ascii="微软雅黑" w:eastAsia="微软雅黑" w:hAnsi="微软雅黑"/>
          <w:lang w:eastAsia="zh-CN"/>
        </w:rPr>
      </w:pPr>
      <w:r w:rsidRPr="00AE3452">
        <w:rPr>
          <w:rFonts w:ascii="微软雅黑" w:eastAsia="微软雅黑" w:hAnsi="微软雅黑"/>
          <w:noProof/>
          <w:lang w:eastAsia="zh-CN"/>
        </w:rPr>
        <w:lastRenderedPageBreak/>
        <w:drawing>
          <wp:inline distT="0" distB="0" distL="0" distR="0" wp14:anchorId="22EFEF75" wp14:editId="1CB54D8C">
            <wp:extent cx="5732145" cy="377698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3776980"/>
                    </a:xfrm>
                    <a:prstGeom prst="rect">
                      <a:avLst/>
                    </a:prstGeom>
                  </pic:spPr>
                </pic:pic>
              </a:graphicData>
            </a:graphic>
          </wp:inline>
        </w:drawing>
      </w:r>
    </w:p>
    <w:p w14:paraId="69FA9CB6" w14:textId="77777777" w:rsidR="00066DA3" w:rsidRPr="006F351A" w:rsidRDefault="00066DA3" w:rsidP="006F351A">
      <w:pPr>
        <w:rPr>
          <w:rFonts w:ascii="微软雅黑" w:eastAsia="微软雅黑" w:hAnsi="微软雅黑"/>
          <w:lang w:eastAsia="zh-CN"/>
        </w:rPr>
      </w:pPr>
    </w:p>
    <w:p w14:paraId="6A878CD9" w14:textId="77777777" w:rsidR="006F351A" w:rsidRPr="006F351A" w:rsidRDefault="006F351A" w:rsidP="009B528D">
      <w:pPr>
        <w:pStyle w:val="ListParagraph"/>
        <w:numPr>
          <w:ilvl w:val="0"/>
          <w:numId w:val="163"/>
        </w:numPr>
        <w:ind w:firstLineChars="0"/>
        <w:rPr>
          <w:rFonts w:ascii="微软雅黑" w:eastAsia="微软雅黑" w:hAnsi="微软雅黑"/>
          <w:sz w:val="20"/>
          <w:szCs w:val="20"/>
        </w:rPr>
      </w:pPr>
      <w:r w:rsidRPr="006F351A">
        <w:rPr>
          <w:rFonts w:ascii="微软雅黑" w:eastAsia="微软雅黑" w:hAnsi="微软雅黑" w:hint="eastAsia"/>
          <w:sz w:val="20"/>
          <w:szCs w:val="20"/>
        </w:rPr>
        <w:t>需求描述：</w:t>
      </w:r>
    </w:p>
    <w:p w14:paraId="61F7034D" w14:textId="180BC6DB" w:rsidR="006F351A" w:rsidRPr="006F351A" w:rsidRDefault="006F351A" w:rsidP="006F351A">
      <w:pPr>
        <w:rPr>
          <w:rFonts w:ascii="微软雅黑" w:eastAsia="微软雅黑" w:hAnsi="微软雅黑"/>
          <w:lang w:eastAsia="zh-CN"/>
        </w:rPr>
      </w:pPr>
      <w:r w:rsidRPr="006F351A">
        <w:rPr>
          <w:rFonts w:ascii="微软雅黑" w:eastAsia="微软雅黑" w:hAnsi="微软雅黑" w:hint="eastAsia"/>
          <w:lang w:eastAsia="zh-CN"/>
        </w:rPr>
        <w:t>保障分布只有被保人视角</w:t>
      </w:r>
      <w:r w:rsidR="00C43349">
        <w:rPr>
          <w:rFonts w:ascii="微软雅黑" w:eastAsia="微软雅黑" w:hAnsi="微软雅黑" w:hint="eastAsia"/>
          <w:lang w:eastAsia="zh-CN"/>
        </w:rPr>
        <w:t>，包括主被保险人和次被保险人。</w:t>
      </w:r>
    </w:p>
    <w:p w14:paraId="5C468633" w14:textId="77777777" w:rsidR="006F351A" w:rsidRPr="006F351A" w:rsidRDefault="006F351A" w:rsidP="006F351A">
      <w:pPr>
        <w:rPr>
          <w:rFonts w:ascii="微软雅黑" w:eastAsia="微软雅黑" w:hAnsi="微软雅黑"/>
          <w:lang w:eastAsia="zh-CN"/>
        </w:rPr>
      </w:pPr>
      <w:r w:rsidRPr="006F351A">
        <w:rPr>
          <w:rFonts w:ascii="微软雅黑" w:eastAsia="微软雅黑" w:hAnsi="微软雅黑" w:hint="eastAsia"/>
          <w:lang w:eastAsia="zh-CN"/>
        </w:rPr>
        <w:t>被保人视角下，一切保单数据口径均为客户为被保人的保单。</w:t>
      </w:r>
    </w:p>
    <w:p w14:paraId="18973B94" w14:textId="77777777" w:rsidR="006F351A" w:rsidRPr="006F351A" w:rsidRDefault="006F351A" w:rsidP="006F351A">
      <w:pPr>
        <w:rPr>
          <w:rFonts w:ascii="微软雅黑" w:eastAsia="微软雅黑" w:hAnsi="微软雅黑"/>
          <w:lang w:eastAsia="zh-CN"/>
        </w:rPr>
      </w:pPr>
      <w:r w:rsidRPr="006F351A">
        <w:rPr>
          <w:rFonts w:ascii="微软雅黑" w:eastAsia="微软雅黑" w:hAnsi="微软雅黑" w:hint="eastAsia"/>
          <w:lang w:eastAsia="zh-CN"/>
        </w:rPr>
        <w:t>同理，后面其他分析角度中，投保人视角下，一切保单数据口径均为客户为投保人的保单。</w:t>
      </w:r>
    </w:p>
    <w:p w14:paraId="51563115" w14:textId="2B199E02" w:rsidR="006F351A" w:rsidRPr="00C43349" w:rsidRDefault="006F351A" w:rsidP="006F351A">
      <w:pPr>
        <w:rPr>
          <w:rFonts w:ascii="微软雅黑" w:eastAsia="微软雅黑" w:hAnsi="微软雅黑"/>
          <w:lang w:eastAsia="zh-CN"/>
        </w:rPr>
      </w:pPr>
    </w:p>
    <w:p w14:paraId="72A5E112" w14:textId="6CE80A44" w:rsidR="006F351A" w:rsidRPr="006F351A" w:rsidRDefault="006F351A" w:rsidP="009B528D">
      <w:pPr>
        <w:pStyle w:val="ListParagraph"/>
        <w:numPr>
          <w:ilvl w:val="0"/>
          <w:numId w:val="166"/>
        </w:numPr>
        <w:ind w:firstLineChars="0"/>
        <w:rPr>
          <w:rFonts w:ascii="微软雅黑" w:eastAsia="微软雅黑" w:hAnsi="微软雅黑"/>
          <w:sz w:val="20"/>
          <w:szCs w:val="20"/>
        </w:rPr>
      </w:pPr>
      <w:r w:rsidRPr="006F351A">
        <w:rPr>
          <w:rFonts w:ascii="微软雅黑" w:eastAsia="微软雅黑" w:hAnsi="微软雅黑" w:hint="eastAsia"/>
          <w:sz w:val="20"/>
          <w:szCs w:val="20"/>
        </w:rPr>
        <w:t>图示区</w:t>
      </w:r>
    </w:p>
    <w:p w14:paraId="60B865B3" w14:textId="1CDED3A8" w:rsidR="006F351A" w:rsidRPr="006F351A" w:rsidRDefault="006F351A" w:rsidP="009B528D">
      <w:pPr>
        <w:numPr>
          <w:ilvl w:val="0"/>
          <w:numId w:val="165"/>
        </w:numPr>
        <w:rPr>
          <w:rFonts w:ascii="微软雅黑" w:eastAsia="微软雅黑" w:hAnsi="微软雅黑"/>
          <w:lang w:eastAsia="zh-CN"/>
        </w:rPr>
      </w:pPr>
      <w:r w:rsidRPr="006F351A">
        <w:rPr>
          <w:rFonts w:ascii="微软雅黑" w:eastAsia="微软雅黑" w:hAnsi="微软雅黑" w:hint="eastAsia"/>
          <w:lang w:eastAsia="zh-CN"/>
        </w:rPr>
        <w:t>根据【保障分布】和【保障缺口分布】展示不同的</w:t>
      </w:r>
      <w:r w:rsidRPr="006F351A">
        <w:rPr>
          <w:rFonts w:ascii="微软雅黑" w:eastAsia="微软雅黑" w:hAnsi="微软雅黑"/>
          <w:lang w:eastAsia="zh-CN"/>
        </w:rPr>
        <w:t>2</w:t>
      </w:r>
      <w:r w:rsidRPr="006F351A">
        <w:rPr>
          <w:rFonts w:ascii="微软雅黑" w:eastAsia="微软雅黑" w:hAnsi="微软雅黑" w:hint="eastAsia"/>
          <w:lang w:eastAsia="zh-CN"/>
        </w:rPr>
        <w:t>套图表（底层清洗数据分别对应是购买过xx产品或没购买过xx类产品的）</w:t>
      </w:r>
      <w:r w:rsidR="002B5353">
        <w:rPr>
          <w:rFonts w:ascii="微软雅黑" w:eastAsia="微软雅黑" w:hAnsi="微软雅黑" w:hint="eastAsia"/>
          <w:lang w:eastAsia="zh-CN"/>
        </w:rPr>
        <w:t>。</w:t>
      </w:r>
    </w:p>
    <w:p w14:paraId="1D226F1A" w14:textId="2B6A9EBD" w:rsidR="006F351A" w:rsidRPr="006F351A" w:rsidRDefault="006F351A" w:rsidP="009B528D">
      <w:pPr>
        <w:numPr>
          <w:ilvl w:val="0"/>
          <w:numId w:val="165"/>
        </w:numPr>
        <w:rPr>
          <w:rFonts w:ascii="微软雅黑" w:eastAsia="微软雅黑" w:hAnsi="微软雅黑"/>
          <w:lang w:eastAsia="zh-CN"/>
        </w:rPr>
      </w:pPr>
      <w:r w:rsidRPr="006F351A">
        <w:rPr>
          <w:rFonts w:ascii="微软雅黑" w:eastAsia="微软雅黑" w:hAnsi="微软雅黑" w:hint="eastAsia"/>
          <w:lang w:eastAsia="zh-CN"/>
        </w:rPr>
        <w:t>以柱形图呈现符合条件的客户数</w:t>
      </w:r>
      <w:r w:rsidR="002B5353">
        <w:rPr>
          <w:rFonts w:ascii="微软雅黑" w:eastAsia="微软雅黑" w:hAnsi="微软雅黑" w:hint="eastAsia"/>
          <w:lang w:eastAsia="zh-CN"/>
        </w:rPr>
        <w:t>。</w:t>
      </w:r>
    </w:p>
    <w:p w14:paraId="4D0D0193" w14:textId="13380404" w:rsidR="006F351A" w:rsidRPr="006F351A" w:rsidRDefault="006F351A" w:rsidP="009B528D">
      <w:pPr>
        <w:numPr>
          <w:ilvl w:val="0"/>
          <w:numId w:val="165"/>
        </w:numPr>
        <w:rPr>
          <w:rFonts w:ascii="微软雅黑" w:eastAsia="微软雅黑" w:hAnsi="微软雅黑"/>
          <w:lang w:eastAsia="zh-CN"/>
        </w:rPr>
      </w:pPr>
      <w:r w:rsidRPr="006F351A">
        <w:rPr>
          <w:rFonts w:ascii="微软雅黑" w:eastAsia="微软雅黑" w:hAnsi="微软雅黑" w:hint="eastAsia"/>
          <w:lang w:eastAsia="zh-CN"/>
        </w:rPr>
        <w:t>每个柱子可点击，点击后，对应右侧的数据表区联动，呈现不同数据</w:t>
      </w:r>
      <w:r w:rsidR="002B5353">
        <w:rPr>
          <w:rFonts w:ascii="微软雅黑" w:eastAsia="微软雅黑" w:hAnsi="微软雅黑" w:hint="eastAsia"/>
          <w:lang w:eastAsia="zh-CN"/>
        </w:rPr>
        <w:t>。</w:t>
      </w:r>
    </w:p>
    <w:p w14:paraId="07024909" w14:textId="05929E11" w:rsidR="006F351A" w:rsidRDefault="006F351A" w:rsidP="009B528D">
      <w:pPr>
        <w:numPr>
          <w:ilvl w:val="0"/>
          <w:numId w:val="165"/>
        </w:numPr>
        <w:rPr>
          <w:rFonts w:ascii="微软雅黑" w:eastAsia="微软雅黑" w:hAnsi="微软雅黑"/>
          <w:lang w:eastAsia="zh-CN"/>
        </w:rPr>
      </w:pPr>
      <w:r w:rsidRPr="006F351A">
        <w:rPr>
          <w:rFonts w:ascii="微软雅黑" w:eastAsia="微软雅黑" w:hAnsi="微软雅黑" w:hint="eastAsia"/>
          <w:lang w:eastAsia="zh-CN"/>
        </w:rPr>
        <w:t>保障分类类别及顺序为：【寿险保障】【重疾险保障】【医疗险保障】【意外险保障】【养老金保障】【教育金保障】六个分类</w:t>
      </w:r>
      <w:r w:rsidR="00BF04C6">
        <w:rPr>
          <w:rFonts w:ascii="微软雅黑" w:eastAsia="微软雅黑" w:hAnsi="微软雅黑" w:hint="eastAsia"/>
          <w:lang w:eastAsia="zh-CN"/>
        </w:rPr>
        <w:t>。</w:t>
      </w:r>
    </w:p>
    <w:p w14:paraId="64C6B22A" w14:textId="4D22E2D4" w:rsidR="00BF04C6" w:rsidRPr="006F351A" w:rsidRDefault="00BF04C6" w:rsidP="00BF04C6">
      <w:pPr>
        <w:ind w:left="420"/>
        <w:rPr>
          <w:rFonts w:ascii="微软雅黑" w:eastAsia="微软雅黑" w:hAnsi="微软雅黑"/>
          <w:lang w:eastAsia="zh-CN"/>
        </w:rPr>
      </w:pPr>
      <w:r>
        <w:rPr>
          <w:rFonts w:ascii="微软雅黑" w:eastAsia="微软雅黑" w:hAnsi="微软雅黑" w:hint="eastAsia"/>
          <w:lang w:eastAsia="zh-CN"/>
        </w:rPr>
        <w:t>注：该产品分类由C</w:t>
      </w:r>
      <w:r>
        <w:rPr>
          <w:rFonts w:ascii="微软雅黑" w:eastAsia="微软雅黑" w:hAnsi="微软雅黑"/>
          <w:lang w:eastAsia="zh-CN"/>
        </w:rPr>
        <w:t>ustomer 360</w:t>
      </w:r>
      <w:r>
        <w:rPr>
          <w:rFonts w:ascii="微软雅黑" w:eastAsia="微软雅黑" w:hAnsi="微软雅黑" w:hint="eastAsia"/>
          <w:lang w:eastAsia="zh-CN"/>
        </w:rPr>
        <w:t>基于N</w:t>
      </w:r>
      <w:r>
        <w:rPr>
          <w:rFonts w:ascii="微软雅黑" w:eastAsia="微软雅黑" w:hAnsi="微软雅黑"/>
          <w:lang w:eastAsia="zh-CN"/>
        </w:rPr>
        <w:t xml:space="preserve">BS </w:t>
      </w:r>
      <w:r>
        <w:rPr>
          <w:rFonts w:ascii="微软雅黑" w:eastAsia="微软雅黑" w:hAnsi="微软雅黑" w:hint="eastAsia"/>
          <w:lang w:eastAsia="zh-CN"/>
        </w:rPr>
        <w:t>的产品分类规则，在P</w:t>
      </w:r>
      <w:r>
        <w:rPr>
          <w:rFonts w:ascii="微软雅黑" w:eastAsia="微软雅黑" w:hAnsi="微软雅黑"/>
          <w:lang w:eastAsia="zh-CN"/>
        </w:rPr>
        <w:t xml:space="preserve">lan Code </w:t>
      </w:r>
      <w:r>
        <w:rPr>
          <w:rFonts w:ascii="微软雅黑" w:eastAsia="微软雅黑" w:hAnsi="微软雅黑" w:hint="eastAsia"/>
          <w:lang w:eastAsia="zh-CN"/>
        </w:rPr>
        <w:t>级别维护（包括主险和附加险），一个p</w:t>
      </w:r>
      <w:r>
        <w:rPr>
          <w:rFonts w:ascii="微软雅黑" w:eastAsia="微软雅黑" w:hAnsi="微软雅黑"/>
          <w:lang w:eastAsia="zh-CN"/>
        </w:rPr>
        <w:t xml:space="preserve">lan code </w:t>
      </w:r>
      <w:r>
        <w:rPr>
          <w:rFonts w:ascii="微软雅黑" w:eastAsia="微软雅黑" w:hAnsi="微软雅黑" w:hint="eastAsia"/>
          <w:lang w:eastAsia="zh-CN"/>
        </w:rPr>
        <w:t>唯一对应一个产品分类。</w:t>
      </w:r>
    </w:p>
    <w:p w14:paraId="7DB88F92" w14:textId="0F2698A2" w:rsidR="006F351A" w:rsidRDefault="002C118B" w:rsidP="002C118B">
      <w:pPr>
        <w:ind w:firstLine="420"/>
        <w:rPr>
          <w:rFonts w:ascii="微软雅黑" w:eastAsia="微软雅黑" w:hAnsi="微软雅黑"/>
          <w:lang w:eastAsia="zh-CN"/>
        </w:rPr>
      </w:pPr>
      <w:r>
        <w:rPr>
          <w:rFonts w:ascii="微软雅黑" w:eastAsia="微软雅黑" w:hAnsi="微软雅黑"/>
          <w:lang w:eastAsia="zh-CN"/>
        </w:rPr>
        <w:t>NBS</w:t>
      </w:r>
      <w:r>
        <w:rPr>
          <w:rFonts w:ascii="微软雅黑" w:eastAsia="微软雅黑" w:hAnsi="微软雅黑" w:hint="eastAsia"/>
          <w:lang w:eastAsia="zh-CN"/>
        </w:rPr>
        <w:t>产品分类映射关系</w:t>
      </w:r>
    </w:p>
    <w:tbl>
      <w:tblPr>
        <w:tblW w:w="4540" w:type="dxa"/>
        <w:tblInd w:w="400" w:type="dxa"/>
        <w:tblLook w:val="04A0" w:firstRow="1" w:lastRow="0" w:firstColumn="1" w:lastColumn="0" w:noHBand="0" w:noVBand="1"/>
      </w:tblPr>
      <w:tblGrid>
        <w:gridCol w:w="1880"/>
        <w:gridCol w:w="2660"/>
      </w:tblGrid>
      <w:tr w:rsidR="002C118B" w:rsidRPr="002C118B" w14:paraId="77885D10" w14:textId="77777777" w:rsidTr="002C118B">
        <w:trPr>
          <w:trHeight w:val="280"/>
          <w:tblHeader/>
        </w:trPr>
        <w:tc>
          <w:tcPr>
            <w:tcW w:w="188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963B155" w14:textId="0C1B520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sz w:val="18"/>
                <w:szCs w:val="18"/>
                <w:lang w:eastAsia="zh-CN"/>
              </w:rPr>
              <w:tab/>
            </w:r>
            <w:r w:rsidRPr="002C118B">
              <w:rPr>
                <w:rFonts w:ascii="微软雅黑" w:eastAsia="微软雅黑" w:hAnsi="微软雅黑" w:cs="宋体" w:hint="eastAsia"/>
                <w:color w:val="000000"/>
                <w:sz w:val="18"/>
                <w:szCs w:val="18"/>
                <w:lang w:eastAsia="zh-CN"/>
              </w:rPr>
              <w:t>NBS保障维度</w:t>
            </w:r>
          </w:p>
        </w:tc>
        <w:tc>
          <w:tcPr>
            <w:tcW w:w="2660" w:type="dxa"/>
            <w:tcBorders>
              <w:top w:val="single" w:sz="4" w:space="0" w:color="auto"/>
              <w:left w:val="nil"/>
              <w:bottom w:val="single" w:sz="4" w:space="0" w:color="auto"/>
              <w:right w:val="single" w:sz="4" w:space="0" w:color="auto"/>
            </w:tcBorders>
            <w:shd w:val="clear" w:color="000000" w:fill="BFBFBF"/>
            <w:noWrap/>
            <w:vAlign w:val="center"/>
            <w:hideMark/>
          </w:tcPr>
          <w:p w14:paraId="4096E2D2"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NAVI 产品保障分类</w:t>
            </w:r>
          </w:p>
        </w:tc>
      </w:tr>
      <w:tr w:rsidR="002C118B" w:rsidRPr="002C118B" w14:paraId="549C075C"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456739A8"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健康保障（</w:t>
            </w:r>
            <w:r w:rsidRPr="002C118B">
              <w:rPr>
                <w:rFonts w:ascii="微软雅黑" w:eastAsia="微软雅黑" w:hAnsi="微软雅黑" w:cs="宋体" w:hint="eastAsia"/>
                <w:color w:val="FF0000"/>
                <w:sz w:val="18"/>
                <w:szCs w:val="18"/>
                <w:lang w:eastAsia="zh-CN"/>
              </w:rPr>
              <w:t>重疾</w:t>
            </w:r>
            <w:r w:rsidRPr="002C118B">
              <w:rPr>
                <w:rFonts w:ascii="微软雅黑" w:eastAsia="微软雅黑" w:hAnsi="微软雅黑" w:cs="宋体" w:hint="eastAsia"/>
                <w:color w:val="000000"/>
                <w:sz w:val="18"/>
                <w:szCs w:val="18"/>
                <w:lang w:eastAsia="zh-CN"/>
              </w:rPr>
              <w:t>）</w:t>
            </w:r>
          </w:p>
        </w:tc>
        <w:tc>
          <w:tcPr>
            <w:tcW w:w="2660" w:type="dxa"/>
            <w:tcBorders>
              <w:top w:val="nil"/>
              <w:left w:val="nil"/>
              <w:bottom w:val="single" w:sz="4" w:space="0" w:color="auto"/>
              <w:right w:val="single" w:sz="4" w:space="0" w:color="auto"/>
            </w:tcBorders>
            <w:shd w:val="clear" w:color="auto" w:fill="auto"/>
            <w:noWrap/>
            <w:vAlign w:val="center"/>
            <w:hideMark/>
          </w:tcPr>
          <w:p w14:paraId="241BABD6"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重疾险保障</w:t>
            </w:r>
          </w:p>
        </w:tc>
      </w:tr>
      <w:tr w:rsidR="002C118B" w:rsidRPr="002C118B" w14:paraId="0C7B5FCC"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00D32D5E"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健康保障（</w:t>
            </w:r>
            <w:r w:rsidRPr="002C118B">
              <w:rPr>
                <w:rFonts w:ascii="微软雅黑" w:eastAsia="微软雅黑" w:hAnsi="微软雅黑" w:cs="宋体" w:hint="eastAsia"/>
                <w:color w:val="FF0000"/>
                <w:sz w:val="18"/>
                <w:szCs w:val="18"/>
                <w:lang w:eastAsia="zh-CN"/>
              </w:rPr>
              <w:t>医疗</w:t>
            </w:r>
            <w:r w:rsidRPr="002C118B">
              <w:rPr>
                <w:rFonts w:ascii="微软雅黑" w:eastAsia="微软雅黑" w:hAnsi="微软雅黑" w:cs="宋体" w:hint="eastAsia"/>
                <w:color w:val="000000"/>
                <w:sz w:val="18"/>
                <w:szCs w:val="18"/>
                <w:lang w:eastAsia="zh-CN"/>
              </w:rPr>
              <w:t>）</w:t>
            </w:r>
          </w:p>
        </w:tc>
        <w:tc>
          <w:tcPr>
            <w:tcW w:w="2660" w:type="dxa"/>
            <w:tcBorders>
              <w:top w:val="nil"/>
              <w:left w:val="nil"/>
              <w:bottom w:val="single" w:sz="4" w:space="0" w:color="auto"/>
              <w:right w:val="single" w:sz="4" w:space="0" w:color="auto"/>
            </w:tcBorders>
            <w:shd w:val="clear" w:color="auto" w:fill="auto"/>
            <w:noWrap/>
            <w:vAlign w:val="center"/>
            <w:hideMark/>
          </w:tcPr>
          <w:p w14:paraId="40801390"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医疗险保障</w:t>
            </w:r>
          </w:p>
        </w:tc>
      </w:tr>
      <w:tr w:rsidR="002C118B" w:rsidRPr="002C118B" w14:paraId="2EAB236D"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416C3F0"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lastRenderedPageBreak/>
              <w:t>家庭责任（</w:t>
            </w:r>
            <w:r w:rsidRPr="002C118B">
              <w:rPr>
                <w:rFonts w:ascii="微软雅黑" w:eastAsia="微软雅黑" w:hAnsi="微软雅黑" w:cs="宋体" w:hint="eastAsia"/>
                <w:color w:val="FF0000"/>
                <w:sz w:val="18"/>
                <w:szCs w:val="18"/>
                <w:lang w:eastAsia="zh-CN"/>
              </w:rPr>
              <w:t>人寿</w:t>
            </w:r>
            <w:r w:rsidRPr="002C118B">
              <w:rPr>
                <w:rFonts w:ascii="微软雅黑" w:eastAsia="微软雅黑" w:hAnsi="微软雅黑" w:cs="宋体" w:hint="eastAsia"/>
                <w:color w:val="000000"/>
                <w:sz w:val="18"/>
                <w:szCs w:val="18"/>
                <w:lang w:eastAsia="zh-CN"/>
              </w:rPr>
              <w:t>）</w:t>
            </w:r>
          </w:p>
        </w:tc>
        <w:tc>
          <w:tcPr>
            <w:tcW w:w="2660" w:type="dxa"/>
            <w:tcBorders>
              <w:top w:val="nil"/>
              <w:left w:val="nil"/>
              <w:bottom w:val="single" w:sz="4" w:space="0" w:color="auto"/>
              <w:right w:val="single" w:sz="4" w:space="0" w:color="auto"/>
            </w:tcBorders>
            <w:shd w:val="clear" w:color="auto" w:fill="auto"/>
            <w:noWrap/>
            <w:vAlign w:val="center"/>
            <w:hideMark/>
          </w:tcPr>
          <w:p w14:paraId="2867BC2F"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寿险保障</w:t>
            </w:r>
          </w:p>
        </w:tc>
      </w:tr>
      <w:tr w:rsidR="002C118B" w:rsidRPr="002C118B" w14:paraId="74F19BBF"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67AE9F5"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家庭责任（</w:t>
            </w:r>
            <w:r w:rsidRPr="002C118B">
              <w:rPr>
                <w:rFonts w:ascii="微软雅黑" w:eastAsia="微软雅黑" w:hAnsi="微软雅黑" w:cs="宋体" w:hint="eastAsia"/>
                <w:color w:val="FF0000"/>
                <w:sz w:val="18"/>
                <w:szCs w:val="18"/>
                <w:lang w:eastAsia="zh-CN"/>
              </w:rPr>
              <w:t>意外</w:t>
            </w:r>
            <w:r w:rsidRPr="002C118B">
              <w:rPr>
                <w:rFonts w:ascii="微软雅黑" w:eastAsia="微软雅黑" w:hAnsi="微软雅黑" w:cs="宋体" w:hint="eastAsia"/>
                <w:color w:val="000000"/>
                <w:sz w:val="18"/>
                <w:szCs w:val="18"/>
                <w:lang w:eastAsia="zh-CN"/>
              </w:rPr>
              <w:t>）</w:t>
            </w:r>
          </w:p>
        </w:tc>
        <w:tc>
          <w:tcPr>
            <w:tcW w:w="2660" w:type="dxa"/>
            <w:tcBorders>
              <w:top w:val="nil"/>
              <w:left w:val="nil"/>
              <w:bottom w:val="single" w:sz="4" w:space="0" w:color="auto"/>
              <w:right w:val="single" w:sz="4" w:space="0" w:color="auto"/>
            </w:tcBorders>
            <w:shd w:val="clear" w:color="auto" w:fill="auto"/>
            <w:noWrap/>
            <w:vAlign w:val="center"/>
            <w:hideMark/>
          </w:tcPr>
          <w:p w14:paraId="646E4247"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意外险保障</w:t>
            </w:r>
          </w:p>
        </w:tc>
      </w:tr>
      <w:tr w:rsidR="002C118B" w:rsidRPr="002C118B" w14:paraId="2C902393"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73F0D52F"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养老规划</w:t>
            </w:r>
          </w:p>
        </w:tc>
        <w:tc>
          <w:tcPr>
            <w:tcW w:w="2660" w:type="dxa"/>
            <w:tcBorders>
              <w:top w:val="nil"/>
              <w:left w:val="nil"/>
              <w:bottom w:val="single" w:sz="4" w:space="0" w:color="auto"/>
              <w:right w:val="single" w:sz="4" w:space="0" w:color="auto"/>
            </w:tcBorders>
            <w:shd w:val="clear" w:color="auto" w:fill="auto"/>
            <w:noWrap/>
            <w:vAlign w:val="center"/>
            <w:hideMark/>
          </w:tcPr>
          <w:p w14:paraId="792F745E"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养老金保障</w:t>
            </w:r>
          </w:p>
        </w:tc>
      </w:tr>
      <w:tr w:rsidR="002C118B" w:rsidRPr="002C118B" w14:paraId="3669DB9C"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30B187C2"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子女发展</w:t>
            </w:r>
          </w:p>
        </w:tc>
        <w:tc>
          <w:tcPr>
            <w:tcW w:w="2660" w:type="dxa"/>
            <w:tcBorders>
              <w:top w:val="nil"/>
              <w:left w:val="nil"/>
              <w:bottom w:val="single" w:sz="4" w:space="0" w:color="auto"/>
              <w:right w:val="single" w:sz="4" w:space="0" w:color="auto"/>
            </w:tcBorders>
            <w:shd w:val="clear" w:color="auto" w:fill="auto"/>
            <w:noWrap/>
            <w:vAlign w:val="center"/>
            <w:hideMark/>
          </w:tcPr>
          <w:p w14:paraId="25B1F0A6"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教育金保障</w:t>
            </w:r>
          </w:p>
        </w:tc>
      </w:tr>
      <w:tr w:rsidR="002C118B" w:rsidRPr="002C118B" w14:paraId="5DD5EEFC" w14:textId="77777777" w:rsidTr="002C118B">
        <w:trPr>
          <w:trHeight w:val="280"/>
        </w:trPr>
        <w:tc>
          <w:tcPr>
            <w:tcW w:w="1880" w:type="dxa"/>
            <w:tcBorders>
              <w:top w:val="nil"/>
              <w:left w:val="single" w:sz="4" w:space="0" w:color="auto"/>
              <w:bottom w:val="single" w:sz="4" w:space="0" w:color="auto"/>
              <w:right w:val="single" w:sz="4" w:space="0" w:color="auto"/>
            </w:tcBorders>
            <w:shd w:val="clear" w:color="auto" w:fill="auto"/>
            <w:vAlign w:val="center"/>
            <w:hideMark/>
          </w:tcPr>
          <w:p w14:paraId="161AB835"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长护险</w:t>
            </w:r>
          </w:p>
        </w:tc>
        <w:tc>
          <w:tcPr>
            <w:tcW w:w="2660" w:type="dxa"/>
            <w:tcBorders>
              <w:top w:val="nil"/>
              <w:left w:val="nil"/>
              <w:bottom w:val="single" w:sz="4" w:space="0" w:color="auto"/>
              <w:right w:val="single" w:sz="4" w:space="0" w:color="auto"/>
            </w:tcBorders>
            <w:shd w:val="clear" w:color="auto" w:fill="auto"/>
            <w:noWrap/>
            <w:vAlign w:val="center"/>
            <w:hideMark/>
          </w:tcPr>
          <w:p w14:paraId="1A197623" w14:textId="77777777" w:rsidR="002C118B" w:rsidRPr="002C118B" w:rsidRDefault="002C118B" w:rsidP="002C118B">
            <w:pPr>
              <w:widowControl/>
              <w:spacing w:line="240" w:lineRule="auto"/>
              <w:jc w:val="center"/>
              <w:rPr>
                <w:rFonts w:ascii="微软雅黑" w:eastAsia="微软雅黑" w:hAnsi="微软雅黑" w:cs="宋体"/>
                <w:color w:val="000000"/>
                <w:sz w:val="18"/>
                <w:szCs w:val="18"/>
                <w:lang w:eastAsia="zh-CN"/>
              </w:rPr>
            </w:pPr>
            <w:r w:rsidRPr="002C118B">
              <w:rPr>
                <w:rFonts w:ascii="微软雅黑" w:eastAsia="微软雅黑" w:hAnsi="微软雅黑" w:cs="宋体" w:hint="eastAsia"/>
                <w:color w:val="000000"/>
                <w:sz w:val="18"/>
                <w:szCs w:val="18"/>
                <w:lang w:eastAsia="zh-CN"/>
              </w:rPr>
              <w:t>重疾险保障</w:t>
            </w:r>
          </w:p>
        </w:tc>
      </w:tr>
    </w:tbl>
    <w:p w14:paraId="75E68F28" w14:textId="6C0AAD04" w:rsidR="002C118B" w:rsidRDefault="002C118B" w:rsidP="006F351A">
      <w:pPr>
        <w:rPr>
          <w:rFonts w:ascii="微软雅黑" w:eastAsia="微软雅黑" w:hAnsi="微软雅黑"/>
          <w:lang w:eastAsia="zh-CN"/>
        </w:rPr>
      </w:pPr>
    </w:p>
    <w:p w14:paraId="18D36F2E" w14:textId="77777777" w:rsidR="002C118B" w:rsidRPr="006F351A" w:rsidRDefault="002C118B" w:rsidP="006F351A">
      <w:pPr>
        <w:rPr>
          <w:rFonts w:ascii="微软雅黑" w:eastAsia="微软雅黑" w:hAnsi="微软雅黑"/>
          <w:lang w:eastAsia="zh-CN"/>
        </w:rPr>
      </w:pPr>
    </w:p>
    <w:p w14:paraId="341528D2" w14:textId="0CA297C0" w:rsidR="006F351A" w:rsidRPr="006F351A" w:rsidRDefault="006F351A" w:rsidP="009B528D">
      <w:pPr>
        <w:pStyle w:val="ListParagraph"/>
        <w:numPr>
          <w:ilvl w:val="0"/>
          <w:numId w:val="166"/>
        </w:numPr>
        <w:ind w:firstLineChars="0"/>
        <w:rPr>
          <w:rFonts w:ascii="微软雅黑" w:eastAsia="微软雅黑" w:hAnsi="微软雅黑"/>
        </w:rPr>
      </w:pPr>
      <w:r w:rsidRPr="0042282C">
        <w:rPr>
          <w:rFonts w:ascii="微软雅黑" w:eastAsia="微软雅黑" w:hAnsi="微软雅黑" w:hint="eastAsia"/>
          <w:sz w:val="20"/>
          <w:szCs w:val="20"/>
        </w:rPr>
        <w:t>数据表区</w:t>
      </w:r>
    </w:p>
    <w:p w14:paraId="6AC686C9" w14:textId="77777777" w:rsidR="006F351A" w:rsidRPr="006F351A" w:rsidRDefault="006F351A" w:rsidP="009B528D">
      <w:pPr>
        <w:numPr>
          <w:ilvl w:val="0"/>
          <w:numId w:val="165"/>
        </w:numPr>
        <w:rPr>
          <w:rFonts w:ascii="微软雅黑" w:eastAsia="微软雅黑" w:hAnsi="微软雅黑"/>
          <w:lang w:eastAsia="zh-CN"/>
        </w:rPr>
      </w:pPr>
      <w:r w:rsidRPr="006F351A">
        <w:rPr>
          <w:rFonts w:ascii="微软雅黑" w:eastAsia="微软雅黑" w:hAnsi="微软雅黑" w:hint="eastAsia"/>
          <w:lang w:eastAsia="zh-CN"/>
        </w:rPr>
        <w:t>【数据表类别】</w:t>
      </w:r>
    </w:p>
    <w:p w14:paraId="5D2DBF35" w14:textId="2E5FFBA3" w:rsidR="006F351A" w:rsidRPr="006F351A" w:rsidRDefault="006F351A" w:rsidP="006F351A">
      <w:pPr>
        <w:ind w:left="420"/>
        <w:rPr>
          <w:rFonts w:ascii="微软雅黑" w:eastAsia="微软雅黑" w:hAnsi="微软雅黑"/>
          <w:lang w:eastAsia="zh-CN"/>
        </w:rPr>
      </w:pPr>
      <w:r w:rsidRPr="006F351A">
        <w:rPr>
          <w:rFonts w:ascii="微软雅黑" w:eastAsia="微软雅黑" w:hAnsi="微软雅黑"/>
          <w:noProof/>
        </w:rPr>
        <w:drawing>
          <wp:inline distT="0" distB="0" distL="0" distR="0" wp14:anchorId="169EC6A2" wp14:editId="3B146AE2">
            <wp:extent cx="2227217" cy="41910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40298" cy="421561"/>
                    </a:xfrm>
                    <a:prstGeom prst="rect">
                      <a:avLst/>
                    </a:prstGeom>
                    <a:noFill/>
                    <a:ln>
                      <a:noFill/>
                    </a:ln>
                  </pic:spPr>
                </pic:pic>
              </a:graphicData>
            </a:graphic>
          </wp:inline>
        </w:drawing>
      </w:r>
    </w:p>
    <w:p w14:paraId="3F0D4D90" w14:textId="19553034" w:rsidR="006F351A" w:rsidRPr="006F351A" w:rsidRDefault="006F351A" w:rsidP="006F351A">
      <w:pPr>
        <w:ind w:left="420"/>
        <w:rPr>
          <w:rFonts w:ascii="微软雅黑" w:eastAsia="微软雅黑" w:hAnsi="微软雅黑"/>
          <w:lang w:eastAsia="zh-CN"/>
        </w:rPr>
      </w:pPr>
      <w:r w:rsidRPr="006F351A">
        <w:rPr>
          <w:rFonts w:ascii="微软雅黑" w:eastAsia="微软雅黑" w:hAnsi="微软雅黑" w:hint="eastAsia"/>
          <w:lang w:eastAsia="zh-CN"/>
        </w:rPr>
        <w:t>自动根据图示区选择的图表柱子，显示对应名称，可通过左右按钮，切换其他同级别切片，对应着图示区的效果联动。进入该板块默认将选择最左侧柱子</w:t>
      </w:r>
      <w:r w:rsidR="00DE4859">
        <w:rPr>
          <w:rFonts w:ascii="微软雅黑" w:eastAsia="微软雅黑" w:hAnsi="微软雅黑" w:hint="eastAsia"/>
          <w:lang w:eastAsia="zh-CN"/>
        </w:rPr>
        <w:t>。</w:t>
      </w:r>
    </w:p>
    <w:p w14:paraId="7C656A12" w14:textId="77777777" w:rsidR="006F351A" w:rsidRPr="006F351A" w:rsidRDefault="006F351A" w:rsidP="006F351A">
      <w:pPr>
        <w:rPr>
          <w:rFonts w:ascii="微软雅黑" w:eastAsia="微软雅黑" w:hAnsi="微软雅黑"/>
          <w:lang w:eastAsia="zh-CN"/>
        </w:rPr>
      </w:pPr>
    </w:p>
    <w:p w14:paraId="5686CF24" w14:textId="77777777" w:rsidR="006F351A" w:rsidRPr="006F351A" w:rsidRDefault="006F351A" w:rsidP="009B528D">
      <w:pPr>
        <w:numPr>
          <w:ilvl w:val="0"/>
          <w:numId w:val="165"/>
        </w:numPr>
        <w:rPr>
          <w:rFonts w:ascii="微软雅黑" w:eastAsia="微软雅黑" w:hAnsi="微软雅黑"/>
          <w:lang w:eastAsia="zh-CN"/>
        </w:rPr>
      </w:pPr>
      <w:r w:rsidRPr="006F351A">
        <w:rPr>
          <w:rFonts w:ascii="微软雅黑" w:eastAsia="微软雅黑" w:hAnsi="微软雅黑" w:hint="eastAsia"/>
          <w:lang w:eastAsia="zh-CN"/>
        </w:rPr>
        <w:t>【数据表子筛选区】</w:t>
      </w:r>
    </w:p>
    <w:p w14:paraId="0CC56FD3" w14:textId="0FFC1AEE" w:rsidR="006F351A" w:rsidRPr="006F351A" w:rsidRDefault="008136DA" w:rsidP="006F351A">
      <w:pPr>
        <w:ind w:left="420"/>
        <w:rPr>
          <w:rFonts w:ascii="微软雅黑" w:eastAsia="微软雅黑" w:hAnsi="微软雅黑"/>
          <w:noProof/>
        </w:rPr>
      </w:pPr>
      <w:r w:rsidRPr="008136DA">
        <w:rPr>
          <w:rFonts w:ascii="微软雅黑" w:eastAsia="微软雅黑" w:hAnsi="微软雅黑"/>
          <w:noProof/>
        </w:rPr>
        <w:drawing>
          <wp:inline distT="0" distB="0" distL="0" distR="0" wp14:anchorId="55A1E7FD" wp14:editId="24A0684A">
            <wp:extent cx="3511550" cy="582945"/>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3336" cy="604823"/>
                    </a:xfrm>
                    <a:prstGeom prst="rect">
                      <a:avLst/>
                    </a:prstGeom>
                  </pic:spPr>
                </pic:pic>
              </a:graphicData>
            </a:graphic>
          </wp:inline>
        </w:drawing>
      </w:r>
    </w:p>
    <w:p w14:paraId="0D5F99AB" w14:textId="77777777" w:rsidR="006F351A" w:rsidRPr="006F351A" w:rsidRDefault="006F351A" w:rsidP="006F351A">
      <w:pPr>
        <w:ind w:firstLineChars="200" w:firstLine="400"/>
        <w:rPr>
          <w:rFonts w:ascii="微软雅黑" w:eastAsia="微软雅黑" w:hAnsi="微软雅黑"/>
          <w:lang w:eastAsia="zh-CN"/>
        </w:rPr>
      </w:pPr>
      <w:r w:rsidRPr="006F351A">
        <w:rPr>
          <w:rFonts w:ascii="微软雅黑" w:eastAsia="微软雅黑" w:hAnsi="微软雅黑" w:hint="eastAsia"/>
          <w:lang w:eastAsia="zh-CN"/>
        </w:rPr>
        <w:t>子筛选区将应用到所有六个类别的分析角度中，在此统一做规则描述</w:t>
      </w:r>
    </w:p>
    <w:p w14:paraId="63604783" w14:textId="5B6BFBA5" w:rsidR="006F351A" w:rsidRPr="006F351A" w:rsidRDefault="006F351A" w:rsidP="009B528D">
      <w:pPr>
        <w:numPr>
          <w:ilvl w:val="0"/>
          <w:numId w:val="167"/>
        </w:numPr>
        <w:rPr>
          <w:rFonts w:ascii="微软雅黑" w:eastAsia="微软雅黑" w:hAnsi="微软雅黑"/>
          <w:lang w:eastAsia="zh-CN"/>
        </w:rPr>
      </w:pPr>
      <w:r w:rsidRPr="006F351A">
        <w:rPr>
          <w:rFonts w:ascii="微软雅黑" w:eastAsia="微软雅黑" w:hAnsi="微软雅黑" w:hint="eastAsia"/>
          <w:lang w:eastAsia="zh-CN"/>
        </w:rPr>
        <w:t>仅被保人视角下有数据表子筛选区</w:t>
      </w:r>
      <w:r w:rsidR="00DE4859">
        <w:rPr>
          <w:rFonts w:ascii="微软雅黑" w:eastAsia="微软雅黑" w:hAnsi="微软雅黑" w:hint="eastAsia"/>
          <w:lang w:eastAsia="zh-CN"/>
        </w:rPr>
        <w:t>。</w:t>
      </w:r>
    </w:p>
    <w:p w14:paraId="7FA44E38" w14:textId="1EE53D43" w:rsidR="006F351A" w:rsidRPr="006F351A" w:rsidRDefault="006F351A" w:rsidP="009B528D">
      <w:pPr>
        <w:numPr>
          <w:ilvl w:val="0"/>
          <w:numId w:val="167"/>
        </w:numPr>
        <w:rPr>
          <w:rFonts w:ascii="微软雅黑" w:eastAsia="微软雅黑" w:hAnsi="微软雅黑"/>
          <w:lang w:eastAsia="zh-CN"/>
        </w:rPr>
      </w:pPr>
      <w:r w:rsidRPr="006F351A">
        <w:rPr>
          <w:rFonts w:ascii="微软雅黑" w:eastAsia="微软雅黑" w:hAnsi="微软雅黑" w:hint="eastAsia"/>
          <w:lang w:eastAsia="zh-CN"/>
        </w:rPr>
        <w:t>子筛选区的选项为未购买xx产品。</w:t>
      </w:r>
    </w:p>
    <w:p w14:paraId="5D59AE2E" w14:textId="241605BC" w:rsidR="006F351A" w:rsidRPr="006F351A" w:rsidRDefault="006F351A" w:rsidP="009B528D">
      <w:pPr>
        <w:numPr>
          <w:ilvl w:val="0"/>
          <w:numId w:val="167"/>
        </w:numPr>
        <w:rPr>
          <w:rFonts w:ascii="微软雅黑" w:eastAsia="微软雅黑" w:hAnsi="微软雅黑"/>
          <w:lang w:eastAsia="zh-CN"/>
        </w:rPr>
      </w:pPr>
      <w:r w:rsidRPr="006F351A">
        <w:rPr>
          <w:rFonts w:ascii="微软雅黑" w:eastAsia="微软雅黑" w:hAnsi="微软雅黑"/>
          <w:lang w:eastAsia="zh-CN"/>
        </w:rPr>
        <w:t>6</w:t>
      </w:r>
      <w:r w:rsidRPr="006F351A">
        <w:rPr>
          <w:rFonts w:ascii="微软雅黑" w:eastAsia="微软雅黑" w:hAnsi="微软雅黑" w:hint="eastAsia"/>
          <w:lang w:eastAsia="zh-CN"/>
        </w:rPr>
        <w:t>个筛选项为“且”的关系，即勾选未购买寿险+未购买</w:t>
      </w:r>
      <w:r w:rsidR="00DE4859">
        <w:rPr>
          <w:rFonts w:ascii="微软雅黑" w:eastAsia="微软雅黑" w:hAnsi="微软雅黑" w:hint="eastAsia"/>
          <w:lang w:eastAsia="zh-CN"/>
        </w:rPr>
        <w:t>养老</w:t>
      </w:r>
      <w:r w:rsidRPr="006F351A">
        <w:rPr>
          <w:rFonts w:ascii="微软雅黑" w:eastAsia="微软雅黑" w:hAnsi="微软雅黑" w:hint="eastAsia"/>
          <w:lang w:eastAsia="zh-CN"/>
        </w:rPr>
        <w:t>金，执行结果为既未购买寿险，也未购买</w:t>
      </w:r>
      <w:r w:rsidR="00DE4859">
        <w:rPr>
          <w:rFonts w:ascii="微软雅黑" w:eastAsia="微软雅黑" w:hAnsi="微软雅黑" w:hint="eastAsia"/>
          <w:lang w:eastAsia="zh-CN"/>
        </w:rPr>
        <w:t>养老</w:t>
      </w:r>
      <w:r w:rsidRPr="006F351A">
        <w:rPr>
          <w:rFonts w:ascii="微软雅黑" w:eastAsia="微软雅黑" w:hAnsi="微软雅黑" w:hint="eastAsia"/>
          <w:lang w:eastAsia="zh-CN"/>
        </w:rPr>
        <w:t>金</w:t>
      </w:r>
      <w:r w:rsidR="00DE4859">
        <w:rPr>
          <w:rFonts w:ascii="微软雅黑" w:eastAsia="微软雅黑" w:hAnsi="微软雅黑" w:hint="eastAsia"/>
          <w:lang w:eastAsia="zh-CN"/>
        </w:rPr>
        <w:t>。</w:t>
      </w:r>
    </w:p>
    <w:p w14:paraId="547C1405" w14:textId="77777777" w:rsidR="006F351A" w:rsidRPr="006F351A" w:rsidRDefault="006F351A" w:rsidP="009B528D">
      <w:pPr>
        <w:numPr>
          <w:ilvl w:val="0"/>
          <w:numId w:val="167"/>
        </w:numPr>
        <w:rPr>
          <w:rFonts w:ascii="微软雅黑" w:eastAsia="微软雅黑" w:hAnsi="微软雅黑"/>
          <w:lang w:eastAsia="zh-CN"/>
        </w:rPr>
      </w:pPr>
      <w:r w:rsidRPr="006F351A">
        <w:rPr>
          <w:rFonts w:ascii="微软雅黑" w:eastAsia="微软雅黑" w:hAnsi="微软雅黑" w:hint="eastAsia"/>
          <w:lang w:eastAsia="zh-CN"/>
        </w:rPr>
        <w:t>子筛选区不影响左侧图示区，而是在图示区的选择基础上，叠加缩小范围，对应着下方数据表数字变化（勾选后实时刷新）。</w:t>
      </w:r>
    </w:p>
    <w:p w14:paraId="3718E094" w14:textId="77777777" w:rsidR="006F351A" w:rsidRPr="006F351A" w:rsidRDefault="006F351A" w:rsidP="006F351A">
      <w:pPr>
        <w:ind w:left="840"/>
        <w:rPr>
          <w:rFonts w:ascii="微软雅黑" w:eastAsia="微软雅黑" w:hAnsi="微软雅黑"/>
          <w:lang w:eastAsia="zh-CN"/>
        </w:rPr>
      </w:pPr>
      <w:r w:rsidRPr="006F351A">
        <w:rPr>
          <w:rFonts w:ascii="微软雅黑" w:eastAsia="微软雅黑" w:hAnsi="微软雅黑" w:hint="eastAsia"/>
          <w:lang w:eastAsia="zh-CN"/>
        </w:rPr>
        <w:t>举例：左边图表选择了年龄&gt;</w:t>
      </w:r>
      <w:r w:rsidRPr="006F351A">
        <w:rPr>
          <w:rFonts w:ascii="微软雅黑" w:eastAsia="微软雅黑" w:hAnsi="微软雅黑"/>
          <w:lang w:eastAsia="zh-CN"/>
        </w:rPr>
        <w:t>50</w:t>
      </w:r>
      <w:r w:rsidRPr="006F351A">
        <w:rPr>
          <w:rFonts w:ascii="微软雅黑" w:eastAsia="微软雅黑" w:hAnsi="微软雅黑" w:hint="eastAsia"/>
          <w:lang w:eastAsia="zh-CN"/>
        </w:rPr>
        <w:t>岁，被保人，对应数据表为</w:t>
      </w:r>
      <w:r w:rsidRPr="006F351A">
        <w:rPr>
          <w:rFonts w:ascii="微软雅黑" w:eastAsia="微软雅黑" w:hAnsi="微软雅黑"/>
          <w:lang w:eastAsia="zh-CN"/>
        </w:rPr>
        <w:t>&gt;50</w:t>
      </w:r>
      <w:r w:rsidRPr="006F351A">
        <w:rPr>
          <w:rFonts w:ascii="微软雅黑" w:eastAsia="微软雅黑" w:hAnsi="微软雅黑" w:hint="eastAsia"/>
          <w:lang w:eastAsia="zh-CN"/>
        </w:rPr>
        <w:t>岁的被保人，勾选无养老金保障，则下面数据表显示这些被保人中，无养老金保障的客户有几个，对应保单等进行变化。</w:t>
      </w:r>
    </w:p>
    <w:p w14:paraId="47755057" w14:textId="3E87C1E0" w:rsidR="00E01CB1" w:rsidRDefault="00E01CB1" w:rsidP="009B528D">
      <w:pPr>
        <w:numPr>
          <w:ilvl w:val="0"/>
          <w:numId w:val="167"/>
        </w:numPr>
        <w:rPr>
          <w:rFonts w:ascii="微软雅黑" w:eastAsia="微软雅黑" w:hAnsi="微软雅黑"/>
          <w:lang w:eastAsia="zh-CN"/>
        </w:rPr>
      </w:pPr>
      <w:r>
        <w:rPr>
          <w:rFonts w:ascii="微软雅黑" w:eastAsia="微软雅黑" w:hAnsi="微软雅黑" w:hint="eastAsia"/>
          <w:lang w:eastAsia="zh-CN"/>
        </w:rPr>
        <w:t>仅在保障分布-保障责任分布时，当选择柱子为“有x</w:t>
      </w:r>
      <w:r>
        <w:rPr>
          <w:rFonts w:ascii="微软雅黑" w:eastAsia="微软雅黑" w:hAnsi="微软雅黑"/>
          <w:lang w:eastAsia="zh-CN"/>
        </w:rPr>
        <w:t>x</w:t>
      </w:r>
      <w:r>
        <w:rPr>
          <w:rFonts w:ascii="微软雅黑" w:eastAsia="微软雅黑" w:hAnsi="微软雅黑" w:hint="eastAsia"/>
          <w:lang w:eastAsia="zh-CN"/>
        </w:rPr>
        <w:t>保障”时，对应“无x</w:t>
      </w:r>
      <w:r>
        <w:rPr>
          <w:rFonts w:ascii="微软雅黑" w:eastAsia="微软雅黑" w:hAnsi="微软雅黑"/>
          <w:lang w:eastAsia="zh-CN"/>
        </w:rPr>
        <w:t>x</w:t>
      </w:r>
      <w:r>
        <w:rPr>
          <w:rFonts w:ascii="微软雅黑" w:eastAsia="微软雅黑" w:hAnsi="微软雅黑" w:hint="eastAsia"/>
          <w:lang w:eastAsia="zh-CN"/>
        </w:rPr>
        <w:t>保障”不可选择（示意图如下）</w:t>
      </w:r>
    </w:p>
    <w:p w14:paraId="79257A20" w14:textId="2845875F" w:rsidR="00E01CB1" w:rsidRDefault="00E01CB1" w:rsidP="00E01CB1">
      <w:pPr>
        <w:ind w:left="840"/>
        <w:rPr>
          <w:rFonts w:ascii="微软雅黑" w:eastAsia="微软雅黑" w:hAnsi="微软雅黑"/>
          <w:lang w:eastAsia="zh-CN"/>
        </w:rPr>
      </w:pPr>
      <w:r w:rsidRPr="00E01CB1">
        <w:rPr>
          <w:rFonts w:ascii="微软雅黑" w:eastAsia="微软雅黑" w:hAnsi="微软雅黑"/>
          <w:noProof/>
          <w:lang w:eastAsia="zh-CN"/>
        </w:rPr>
        <w:lastRenderedPageBreak/>
        <w:drawing>
          <wp:inline distT="0" distB="0" distL="0" distR="0" wp14:anchorId="0E670FBF" wp14:editId="21B6C2B9">
            <wp:extent cx="3867150" cy="2226541"/>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90080" cy="2239743"/>
                    </a:xfrm>
                    <a:prstGeom prst="rect">
                      <a:avLst/>
                    </a:prstGeom>
                  </pic:spPr>
                </pic:pic>
              </a:graphicData>
            </a:graphic>
          </wp:inline>
        </w:drawing>
      </w:r>
    </w:p>
    <w:p w14:paraId="623057C3" w14:textId="77777777" w:rsidR="00E01CB1" w:rsidRDefault="00E01CB1" w:rsidP="00E01CB1">
      <w:pPr>
        <w:ind w:left="840"/>
        <w:rPr>
          <w:rFonts w:ascii="微软雅黑" w:eastAsia="微软雅黑" w:hAnsi="微软雅黑"/>
          <w:lang w:eastAsia="zh-CN"/>
        </w:rPr>
      </w:pPr>
    </w:p>
    <w:p w14:paraId="506C62A9" w14:textId="4A981CC7" w:rsidR="006F351A" w:rsidRPr="006F351A" w:rsidRDefault="006F351A" w:rsidP="009B528D">
      <w:pPr>
        <w:numPr>
          <w:ilvl w:val="0"/>
          <w:numId w:val="167"/>
        </w:numPr>
        <w:rPr>
          <w:rFonts w:ascii="微软雅黑" w:eastAsia="微软雅黑" w:hAnsi="微软雅黑"/>
          <w:lang w:eastAsia="zh-CN"/>
        </w:rPr>
      </w:pPr>
      <w:r w:rsidRPr="006F351A">
        <w:rPr>
          <w:rFonts w:ascii="微软雅黑" w:eastAsia="微软雅黑" w:hAnsi="微软雅黑" w:hint="eastAsia"/>
          <w:lang w:eastAsia="zh-CN"/>
        </w:rPr>
        <w:t>仅在保障分布-保障</w:t>
      </w:r>
      <w:r w:rsidR="00E01CB1">
        <w:rPr>
          <w:rFonts w:ascii="微软雅黑" w:eastAsia="微软雅黑" w:hAnsi="微软雅黑" w:hint="eastAsia"/>
          <w:lang w:eastAsia="zh-CN"/>
        </w:rPr>
        <w:t>责任</w:t>
      </w:r>
      <w:r w:rsidRPr="006F351A">
        <w:rPr>
          <w:rFonts w:ascii="微软雅黑" w:eastAsia="微软雅黑" w:hAnsi="微软雅黑" w:hint="eastAsia"/>
          <w:lang w:eastAsia="zh-CN"/>
        </w:rPr>
        <w:t>缺口分布时，当选择柱子为</w:t>
      </w:r>
      <w:r w:rsidR="00A87983">
        <w:rPr>
          <w:rFonts w:ascii="微软雅黑" w:eastAsia="微软雅黑" w:hAnsi="微软雅黑" w:hint="eastAsia"/>
          <w:lang w:eastAsia="zh-CN"/>
        </w:rPr>
        <w:t>“</w:t>
      </w:r>
      <w:r w:rsidRPr="006F351A">
        <w:rPr>
          <w:rFonts w:ascii="微软雅黑" w:eastAsia="微软雅黑" w:hAnsi="微软雅黑" w:hint="eastAsia"/>
          <w:lang w:eastAsia="zh-CN"/>
        </w:rPr>
        <w:t>无xx保障</w:t>
      </w:r>
      <w:r w:rsidR="00A87983">
        <w:rPr>
          <w:rFonts w:ascii="微软雅黑" w:eastAsia="微软雅黑" w:hAnsi="微软雅黑" w:hint="eastAsia"/>
          <w:lang w:eastAsia="zh-CN"/>
        </w:rPr>
        <w:t>”</w:t>
      </w:r>
      <w:r w:rsidRPr="006F351A">
        <w:rPr>
          <w:rFonts w:ascii="微软雅黑" w:eastAsia="微软雅黑" w:hAnsi="微软雅黑" w:hint="eastAsia"/>
          <w:lang w:eastAsia="zh-CN"/>
        </w:rPr>
        <w:t>时，对应自动勾选那个类，且无法取消勾选(示意图如下</w:t>
      </w:r>
      <w:r w:rsidRPr="006F351A">
        <w:rPr>
          <w:rFonts w:ascii="微软雅黑" w:eastAsia="微软雅黑" w:hAnsi="微软雅黑"/>
          <w:lang w:eastAsia="zh-CN"/>
        </w:rPr>
        <w:t>)</w:t>
      </w:r>
    </w:p>
    <w:p w14:paraId="6911BF84" w14:textId="582645E8" w:rsidR="006F351A" w:rsidRPr="006F351A" w:rsidRDefault="00A87983" w:rsidP="006F351A">
      <w:pPr>
        <w:ind w:left="840"/>
        <w:rPr>
          <w:rFonts w:ascii="微软雅黑" w:eastAsia="微软雅黑" w:hAnsi="微软雅黑"/>
          <w:lang w:eastAsia="zh-CN"/>
        </w:rPr>
      </w:pPr>
      <w:r w:rsidRPr="00A87983">
        <w:rPr>
          <w:rFonts w:ascii="微软雅黑" w:eastAsia="微软雅黑" w:hAnsi="微软雅黑"/>
          <w:noProof/>
          <w:lang w:eastAsia="zh-CN"/>
        </w:rPr>
        <w:drawing>
          <wp:inline distT="0" distB="0" distL="0" distR="0" wp14:anchorId="4F54C440" wp14:editId="66991851">
            <wp:extent cx="3727450" cy="2359578"/>
            <wp:effectExtent l="0" t="0" r="635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38487" cy="2366565"/>
                    </a:xfrm>
                    <a:prstGeom prst="rect">
                      <a:avLst/>
                    </a:prstGeom>
                  </pic:spPr>
                </pic:pic>
              </a:graphicData>
            </a:graphic>
          </wp:inline>
        </w:drawing>
      </w:r>
    </w:p>
    <w:p w14:paraId="0873096E" w14:textId="77777777" w:rsidR="00C43349" w:rsidRDefault="00C43349" w:rsidP="006F351A">
      <w:pPr>
        <w:rPr>
          <w:rFonts w:ascii="微软雅黑" w:eastAsia="微软雅黑" w:hAnsi="微软雅黑"/>
          <w:lang w:eastAsia="zh-CN"/>
        </w:rPr>
      </w:pPr>
    </w:p>
    <w:p w14:paraId="68ED07C9" w14:textId="06370979" w:rsidR="006F351A" w:rsidRPr="006F351A" w:rsidRDefault="006F351A" w:rsidP="009B528D">
      <w:pPr>
        <w:numPr>
          <w:ilvl w:val="0"/>
          <w:numId w:val="167"/>
        </w:numPr>
        <w:rPr>
          <w:rFonts w:ascii="微软雅黑" w:eastAsia="微软雅黑" w:hAnsi="微软雅黑"/>
          <w:lang w:eastAsia="zh-CN"/>
        </w:rPr>
      </w:pPr>
      <w:r w:rsidRPr="006F351A">
        <w:rPr>
          <w:rFonts w:ascii="微软雅黑" w:eastAsia="微软雅黑" w:hAnsi="微软雅黑" w:hint="eastAsia"/>
          <w:lang w:eastAsia="zh-CN"/>
        </w:rPr>
        <w:t>被保人视角下的数据表：</w:t>
      </w:r>
    </w:p>
    <w:tbl>
      <w:tblPr>
        <w:tblW w:w="7861" w:type="dxa"/>
        <w:tblInd w:w="605" w:type="dxa"/>
        <w:tblCellMar>
          <w:left w:w="57" w:type="dxa"/>
          <w:right w:w="0" w:type="dxa"/>
        </w:tblCellMar>
        <w:tblLook w:val="0600" w:firstRow="0" w:lastRow="0" w:firstColumn="0" w:lastColumn="0" w:noHBand="1" w:noVBand="1"/>
      </w:tblPr>
      <w:tblGrid>
        <w:gridCol w:w="478"/>
        <w:gridCol w:w="1007"/>
        <w:gridCol w:w="550"/>
        <w:gridCol w:w="4175"/>
        <w:gridCol w:w="1651"/>
      </w:tblGrid>
      <w:tr w:rsidR="00A87983" w:rsidRPr="006F351A" w14:paraId="3CCF3BFC" w14:textId="5E6178D9" w:rsidTr="00A87983">
        <w:trPr>
          <w:trHeight w:val="244"/>
        </w:trPr>
        <w:tc>
          <w:tcPr>
            <w:tcW w:w="47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9ECBAE2" w14:textId="0431A065" w:rsidR="00A87983" w:rsidRPr="00CE3F7E" w:rsidRDefault="00A87983" w:rsidP="00BF04C6">
            <w:pPr>
              <w:widowControl/>
              <w:spacing w:line="240" w:lineRule="auto"/>
              <w:textAlignment w:val="center"/>
              <w:rPr>
                <w:rFonts w:ascii="微软雅黑" w:eastAsia="微软雅黑" w:hAnsi="微软雅黑" w:cs="Arial"/>
                <w:b/>
                <w:bCs/>
                <w:color w:val="000000"/>
                <w:kern w:val="24"/>
                <w:sz w:val="18"/>
                <w:szCs w:val="18"/>
                <w:lang w:eastAsia="zh-CN"/>
              </w:rPr>
            </w:pPr>
            <w:r w:rsidRPr="00CE3F7E">
              <w:rPr>
                <w:rFonts w:ascii="微软雅黑" w:eastAsia="微软雅黑" w:hAnsi="微软雅黑" w:cs="Arial" w:hint="eastAsia"/>
                <w:b/>
                <w:bCs/>
                <w:color w:val="000000"/>
                <w:kern w:val="24"/>
                <w:sz w:val="18"/>
                <w:szCs w:val="18"/>
                <w:lang w:eastAsia="zh-CN"/>
              </w:rPr>
              <w:t>编号</w:t>
            </w:r>
          </w:p>
        </w:tc>
        <w:tc>
          <w:tcPr>
            <w:tcW w:w="100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5" w:type="dxa"/>
              <w:left w:w="15" w:type="dxa"/>
              <w:bottom w:w="0" w:type="dxa"/>
              <w:right w:w="15" w:type="dxa"/>
            </w:tcMar>
            <w:vAlign w:val="center"/>
          </w:tcPr>
          <w:p w14:paraId="09CA73AE" w14:textId="08FBD374" w:rsidR="00A87983" w:rsidRPr="00CE3F7E" w:rsidRDefault="00A87983" w:rsidP="00BF04C6">
            <w:pPr>
              <w:widowControl/>
              <w:spacing w:line="240" w:lineRule="auto"/>
              <w:textAlignment w:val="center"/>
              <w:rPr>
                <w:rFonts w:ascii="微软雅黑" w:eastAsia="微软雅黑" w:hAnsi="微软雅黑" w:cs="Arial"/>
                <w:b/>
                <w:bCs/>
                <w:color w:val="000000"/>
                <w:kern w:val="24"/>
                <w:sz w:val="18"/>
                <w:szCs w:val="18"/>
                <w:lang w:eastAsia="zh-CN"/>
              </w:rPr>
            </w:pPr>
            <w:r w:rsidRPr="00CE3F7E">
              <w:rPr>
                <w:rFonts w:ascii="微软雅黑" w:eastAsia="微软雅黑" w:hAnsi="微软雅黑" w:cs="Arial" w:hint="eastAsia"/>
                <w:b/>
                <w:bCs/>
                <w:color w:val="000000"/>
                <w:kern w:val="24"/>
                <w:sz w:val="18"/>
                <w:szCs w:val="18"/>
                <w:lang w:eastAsia="zh-CN"/>
              </w:rPr>
              <w:t>字段</w:t>
            </w:r>
          </w:p>
        </w:tc>
        <w:tc>
          <w:tcPr>
            <w:tcW w:w="55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5" w:type="dxa"/>
              <w:left w:w="15" w:type="dxa"/>
              <w:bottom w:w="0" w:type="dxa"/>
              <w:right w:w="15" w:type="dxa"/>
            </w:tcMar>
            <w:vAlign w:val="center"/>
          </w:tcPr>
          <w:p w14:paraId="2D42ED33" w14:textId="77777777" w:rsidR="00A87983" w:rsidRPr="00CE3F7E" w:rsidRDefault="00A87983" w:rsidP="00BF04C6">
            <w:pPr>
              <w:widowControl/>
              <w:spacing w:line="240" w:lineRule="auto"/>
              <w:textAlignment w:val="center"/>
              <w:rPr>
                <w:rFonts w:ascii="微软雅黑" w:eastAsia="微软雅黑" w:hAnsi="微软雅黑" w:cs="Arial"/>
                <w:b/>
                <w:bCs/>
                <w:color w:val="000000"/>
                <w:kern w:val="24"/>
                <w:sz w:val="18"/>
                <w:szCs w:val="18"/>
                <w:lang w:eastAsia="zh-CN"/>
              </w:rPr>
            </w:pPr>
            <w:r w:rsidRPr="00CE3F7E">
              <w:rPr>
                <w:rFonts w:ascii="微软雅黑" w:eastAsia="微软雅黑" w:hAnsi="微软雅黑" w:cs="Arial" w:hint="eastAsia"/>
                <w:b/>
                <w:bCs/>
                <w:color w:val="000000"/>
                <w:kern w:val="24"/>
                <w:sz w:val="18"/>
                <w:szCs w:val="18"/>
                <w:lang w:eastAsia="zh-CN"/>
              </w:rPr>
              <w:t>单位</w:t>
            </w:r>
          </w:p>
        </w:tc>
        <w:tc>
          <w:tcPr>
            <w:tcW w:w="417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B92763F" w14:textId="4245B801" w:rsidR="00A87983" w:rsidRPr="00CE3F7E" w:rsidRDefault="00A87983" w:rsidP="00BF04C6">
            <w:pPr>
              <w:widowControl/>
              <w:spacing w:line="240" w:lineRule="auto"/>
              <w:textAlignment w:val="center"/>
              <w:rPr>
                <w:rFonts w:ascii="微软雅黑" w:eastAsia="微软雅黑" w:hAnsi="微软雅黑" w:cs="Arial"/>
                <w:b/>
                <w:bCs/>
                <w:color w:val="000000"/>
                <w:kern w:val="24"/>
                <w:sz w:val="18"/>
                <w:szCs w:val="18"/>
                <w:lang w:eastAsia="zh-CN"/>
              </w:rPr>
            </w:pPr>
            <w:r>
              <w:rPr>
                <w:rFonts w:ascii="微软雅黑" w:eastAsia="微软雅黑" w:hAnsi="微软雅黑" w:cs="Arial" w:hint="eastAsia"/>
                <w:b/>
                <w:bCs/>
                <w:color w:val="000000"/>
                <w:kern w:val="24"/>
                <w:sz w:val="18"/>
                <w:szCs w:val="18"/>
                <w:lang w:eastAsia="zh-CN"/>
              </w:rPr>
              <w:t>取值</w:t>
            </w:r>
            <w:r w:rsidRPr="00CE3F7E">
              <w:rPr>
                <w:rFonts w:ascii="微软雅黑" w:eastAsia="微软雅黑" w:hAnsi="微软雅黑" w:cs="Arial" w:hint="eastAsia"/>
                <w:b/>
                <w:bCs/>
                <w:color w:val="000000"/>
                <w:kern w:val="24"/>
                <w:sz w:val="18"/>
                <w:szCs w:val="18"/>
                <w:lang w:eastAsia="zh-CN"/>
              </w:rPr>
              <w:t>逻辑</w:t>
            </w:r>
          </w:p>
        </w:tc>
        <w:tc>
          <w:tcPr>
            <w:tcW w:w="165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C660282" w14:textId="25C4F185" w:rsidR="00A87983" w:rsidRPr="00CE3F7E" w:rsidRDefault="00A87983" w:rsidP="00BF04C6">
            <w:pPr>
              <w:widowControl/>
              <w:spacing w:line="240" w:lineRule="auto"/>
              <w:textAlignment w:val="center"/>
              <w:rPr>
                <w:rFonts w:ascii="微软雅黑" w:eastAsia="微软雅黑" w:hAnsi="微软雅黑" w:cs="Arial"/>
                <w:b/>
                <w:bCs/>
                <w:color w:val="000000"/>
                <w:kern w:val="24"/>
                <w:sz w:val="18"/>
                <w:szCs w:val="18"/>
                <w:lang w:eastAsia="zh-CN"/>
              </w:rPr>
            </w:pPr>
            <w:r w:rsidRPr="00C43349">
              <w:rPr>
                <w:rFonts w:ascii="微软雅黑" w:eastAsia="微软雅黑" w:hAnsi="微软雅黑" w:hint="eastAsia"/>
                <w:b/>
                <w:bCs/>
                <w:sz w:val="18"/>
                <w:szCs w:val="18"/>
              </w:rPr>
              <w:t>舍入规则</w:t>
            </w:r>
          </w:p>
        </w:tc>
      </w:tr>
      <w:tr w:rsidR="00A87983" w:rsidRPr="006F351A" w14:paraId="643A6A40" w14:textId="507B21B9"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753CF801"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1</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F0326D0"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被保人数</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A955A20"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人</w:t>
            </w:r>
          </w:p>
        </w:tc>
        <w:tc>
          <w:tcPr>
            <w:tcW w:w="4175" w:type="dxa"/>
            <w:tcBorders>
              <w:top w:val="single" w:sz="4" w:space="0" w:color="000000"/>
              <w:left w:val="single" w:sz="4" w:space="0" w:color="000000"/>
              <w:bottom w:val="single" w:sz="4" w:space="0" w:color="000000"/>
              <w:right w:val="single" w:sz="4" w:space="0" w:color="000000"/>
            </w:tcBorders>
            <w:vAlign w:val="center"/>
          </w:tcPr>
          <w:p w14:paraId="3EAF4016"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满足切片+子筛选条件的被保人的数量</w:t>
            </w:r>
          </w:p>
        </w:tc>
        <w:tc>
          <w:tcPr>
            <w:tcW w:w="1651" w:type="dxa"/>
            <w:tcBorders>
              <w:top w:val="single" w:sz="4" w:space="0" w:color="000000"/>
              <w:left w:val="single" w:sz="4" w:space="0" w:color="000000"/>
              <w:bottom w:val="single" w:sz="4" w:space="0" w:color="000000"/>
              <w:right w:val="single" w:sz="4" w:space="0" w:color="000000"/>
            </w:tcBorders>
            <w:vAlign w:val="center"/>
          </w:tcPr>
          <w:p w14:paraId="1EC990A6"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p>
        </w:tc>
      </w:tr>
      <w:tr w:rsidR="00A87983" w:rsidRPr="006F351A" w14:paraId="69B55328" w14:textId="35BEECFF"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300B066C"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2</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20229AA"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保单数</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72BC75E"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件</w:t>
            </w:r>
          </w:p>
        </w:tc>
        <w:tc>
          <w:tcPr>
            <w:tcW w:w="4175" w:type="dxa"/>
            <w:tcBorders>
              <w:top w:val="single" w:sz="4" w:space="0" w:color="000000"/>
              <w:left w:val="single" w:sz="4" w:space="0" w:color="000000"/>
              <w:bottom w:val="single" w:sz="4" w:space="0" w:color="000000"/>
              <w:right w:val="single" w:sz="4" w:space="0" w:color="000000"/>
            </w:tcBorders>
            <w:vAlign w:val="center"/>
          </w:tcPr>
          <w:p w14:paraId="058C12AE"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主被保人为A</w:t>
            </w:r>
            <w:r w:rsidRPr="00CE3F7E">
              <w:rPr>
                <w:rFonts w:ascii="微软雅黑" w:eastAsia="微软雅黑" w:hAnsi="微软雅黑" w:cs="Arial"/>
                <w:color w:val="000000"/>
                <w:kern w:val="24"/>
                <w:sz w:val="18"/>
                <w:szCs w:val="18"/>
                <w:lang w:eastAsia="zh-CN"/>
              </w:rPr>
              <w:t>1</w:t>
            </w:r>
            <w:r w:rsidRPr="00CE3F7E">
              <w:rPr>
                <w:rFonts w:ascii="微软雅黑" w:eastAsia="微软雅黑" w:hAnsi="微软雅黑" w:cs="Arial" w:hint="eastAsia"/>
                <w:color w:val="000000"/>
                <w:kern w:val="24"/>
                <w:sz w:val="18"/>
                <w:szCs w:val="18"/>
                <w:lang w:eastAsia="zh-CN"/>
              </w:rPr>
              <w:t>中客户的保单数量</w:t>
            </w:r>
          </w:p>
        </w:tc>
        <w:tc>
          <w:tcPr>
            <w:tcW w:w="1651" w:type="dxa"/>
            <w:tcBorders>
              <w:top w:val="single" w:sz="4" w:space="0" w:color="000000"/>
              <w:left w:val="single" w:sz="4" w:space="0" w:color="000000"/>
              <w:bottom w:val="single" w:sz="4" w:space="0" w:color="000000"/>
              <w:right w:val="single" w:sz="4" w:space="0" w:color="000000"/>
            </w:tcBorders>
            <w:vAlign w:val="center"/>
          </w:tcPr>
          <w:p w14:paraId="7896D16B"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p>
        </w:tc>
      </w:tr>
      <w:tr w:rsidR="00A87983" w:rsidRPr="006F351A" w14:paraId="5FCC4EEF" w14:textId="4CECED75"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6C441D57"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3</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C267D75"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保费总额</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993814E"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元</w:t>
            </w:r>
          </w:p>
        </w:tc>
        <w:tc>
          <w:tcPr>
            <w:tcW w:w="4175" w:type="dxa"/>
            <w:tcBorders>
              <w:top w:val="single" w:sz="4" w:space="0" w:color="000000"/>
              <w:left w:val="single" w:sz="4" w:space="0" w:color="000000"/>
              <w:bottom w:val="single" w:sz="4" w:space="0" w:color="000000"/>
              <w:right w:val="single" w:sz="4" w:space="0" w:color="000000"/>
            </w:tcBorders>
            <w:vAlign w:val="center"/>
          </w:tcPr>
          <w:p w14:paraId="1AD45BA3"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主被保人为A</w:t>
            </w:r>
            <w:r w:rsidRPr="00CE3F7E">
              <w:rPr>
                <w:rFonts w:ascii="微软雅黑" w:eastAsia="微软雅黑" w:hAnsi="微软雅黑" w:cs="Arial"/>
                <w:color w:val="000000"/>
                <w:kern w:val="24"/>
                <w:sz w:val="18"/>
                <w:szCs w:val="18"/>
                <w:lang w:eastAsia="zh-CN"/>
              </w:rPr>
              <w:t>1</w:t>
            </w:r>
            <w:r w:rsidRPr="00CE3F7E">
              <w:rPr>
                <w:rFonts w:ascii="微软雅黑" w:eastAsia="微软雅黑" w:hAnsi="微软雅黑" w:cs="Arial" w:hint="eastAsia"/>
                <w:color w:val="000000"/>
                <w:kern w:val="24"/>
                <w:sz w:val="18"/>
                <w:szCs w:val="18"/>
                <w:lang w:eastAsia="zh-CN"/>
              </w:rPr>
              <w:t>中客户的保单累计已缴保费总额</w:t>
            </w:r>
          </w:p>
        </w:tc>
        <w:tc>
          <w:tcPr>
            <w:tcW w:w="1651" w:type="dxa"/>
            <w:tcBorders>
              <w:top w:val="single" w:sz="4" w:space="0" w:color="000000"/>
              <w:left w:val="single" w:sz="4" w:space="0" w:color="000000"/>
              <w:bottom w:val="single" w:sz="4" w:space="0" w:color="000000"/>
              <w:right w:val="single" w:sz="4" w:space="0" w:color="000000"/>
            </w:tcBorders>
            <w:vAlign w:val="center"/>
          </w:tcPr>
          <w:p w14:paraId="385E7773"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p>
        </w:tc>
      </w:tr>
      <w:tr w:rsidR="00A87983" w:rsidRPr="006F351A" w14:paraId="2B8BEAD5" w14:textId="1B19375E"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3BFD150B"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4</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71D2840"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人均保单数</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FD64626"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件</w:t>
            </w:r>
          </w:p>
        </w:tc>
        <w:tc>
          <w:tcPr>
            <w:tcW w:w="4175" w:type="dxa"/>
            <w:tcBorders>
              <w:top w:val="single" w:sz="4" w:space="0" w:color="000000"/>
              <w:left w:val="single" w:sz="4" w:space="0" w:color="000000"/>
              <w:bottom w:val="single" w:sz="4" w:space="0" w:color="000000"/>
              <w:right w:val="single" w:sz="4" w:space="0" w:color="000000"/>
            </w:tcBorders>
            <w:vAlign w:val="center"/>
          </w:tcPr>
          <w:p w14:paraId="4A4DF3B9"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A</w:t>
            </w:r>
            <w:r w:rsidRPr="00CE3F7E">
              <w:rPr>
                <w:rFonts w:ascii="微软雅黑" w:eastAsia="微软雅黑" w:hAnsi="微软雅黑" w:cs="Arial"/>
                <w:color w:val="000000"/>
                <w:kern w:val="24"/>
                <w:sz w:val="18"/>
                <w:szCs w:val="18"/>
                <w:lang w:eastAsia="zh-CN"/>
              </w:rPr>
              <w:t>2/A1</w:t>
            </w:r>
          </w:p>
        </w:tc>
        <w:tc>
          <w:tcPr>
            <w:tcW w:w="1651" w:type="dxa"/>
            <w:tcBorders>
              <w:top w:val="single" w:sz="4" w:space="0" w:color="000000"/>
              <w:left w:val="single" w:sz="4" w:space="0" w:color="000000"/>
              <w:bottom w:val="single" w:sz="4" w:space="0" w:color="000000"/>
              <w:right w:val="single" w:sz="4" w:space="0" w:color="000000"/>
            </w:tcBorders>
            <w:vAlign w:val="center"/>
          </w:tcPr>
          <w:p w14:paraId="316DDAA8" w14:textId="2DDC1010"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D71CBC">
              <w:rPr>
                <w:rFonts w:ascii="微软雅黑" w:eastAsia="微软雅黑" w:hAnsi="微软雅黑" w:hint="eastAsia"/>
                <w:sz w:val="18"/>
                <w:szCs w:val="18"/>
              </w:rPr>
              <w:t>四舍五入</w:t>
            </w:r>
            <w:r>
              <w:rPr>
                <w:rFonts w:ascii="微软雅黑" w:eastAsia="微软雅黑" w:hAnsi="微软雅黑" w:hint="eastAsia"/>
                <w:sz w:val="18"/>
                <w:szCs w:val="18"/>
              </w:rPr>
              <w:t>保留1位小数</w:t>
            </w:r>
          </w:p>
        </w:tc>
      </w:tr>
      <w:tr w:rsidR="00A87983" w:rsidRPr="006F351A" w14:paraId="18093605" w14:textId="5E6A19C6"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31BCB310"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5</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F2E43CE"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人均保费</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6789927"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元</w:t>
            </w:r>
          </w:p>
        </w:tc>
        <w:tc>
          <w:tcPr>
            <w:tcW w:w="4175" w:type="dxa"/>
            <w:tcBorders>
              <w:top w:val="single" w:sz="4" w:space="0" w:color="000000"/>
              <w:left w:val="single" w:sz="4" w:space="0" w:color="000000"/>
              <w:bottom w:val="single" w:sz="4" w:space="0" w:color="000000"/>
              <w:right w:val="single" w:sz="4" w:space="0" w:color="000000"/>
            </w:tcBorders>
            <w:vAlign w:val="center"/>
          </w:tcPr>
          <w:p w14:paraId="7B982D27"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A</w:t>
            </w:r>
            <w:r w:rsidRPr="00CE3F7E">
              <w:rPr>
                <w:rFonts w:ascii="微软雅黑" w:eastAsia="微软雅黑" w:hAnsi="微软雅黑" w:cs="Arial"/>
                <w:color w:val="000000"/>
                <w:kern w:val="24"/>
                <w:sz w:val="18"/>
                <w:szCs w:val="18"/>
                <w:lang w:eastAsia="zh-CN"/>
              </w:rPr>
              <w:t>3/A1</w:t>
            </w:r>
          </w:p>
        </w:tc>
        <w:tc>
          <w:tcPr>
            <w:tcW w:w="1651" w:type="dxa"/>
            <w:tcBorders>
              <w:top w:val="single" w:sz="4" w:space="0" w:color="000000"/>
              <w:left w:val="single" w:sz="4" w:space="0" w:color="000000"/>
              <w:bottom w:val="single" w:sz="4" w:space="0" w:color="000000"/>
              <w:right w:val="single" w:sz="4" w:space="0" w:color="000000"/>
            </w:tcBorders>
            <w:vAlign w:val="center"/>
          </w:tcPr>
          <w:p w14:paraId="276BAA5B" w14:textId="095AD09F"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D71CBC">
              <w:rPr>
                <w:rFonts w:ascii="微软雅黑" w:eastAsia="微软雅黑" w:hAnsi="微软雅黑" w:hint="eastAsia"/>
                <w:sz w:val="18"/>
                <w:szCs w:val="18"/>
              </w:rPr>
              <w:t>四舍五入至整数</w:t>
            </w:r>
          </w:p>
        </w:tc>
      </w:tr>
      <w:tr w:rsidR="00A87983" w:rsidRPr="006F351A" w14:paraId="6E9DD701" w14:textId="68732E56"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346A133E"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6</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470F88E"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件均保费</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4534F56"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元</w:t>
            </w:r>
          </w:p>
        </w:tc>
        <w:tc>
          <w:tcPr>
            <w:tcW w:w="4175" w:type="dxa"/>
            <w:tcBorders>
              <w:top w:val="single" w:sz="4" w:space="0" w:color="000000"/>
              <w:left w:val="single" w:sz="4" w:space="0" w:color="000000"/>
              <w:bottom w:val="single" w:sz="4" w:space="0" w:color="000000"/>
              <w:right w:val="single" w:sz="4" w:space="0" w:color="000000"/>
            </w:tcBorders>
            <w:vAlign w:val="center"/>
          </w:tcPr>
          <w:p w14:paraId="1B177986"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A</w:t>
            </w:r>
            <w:r w:rsidRPr="00CE3F7E">
              <w:rPr>
                <w:rFonts w:ascii="微软雅黑" w:eastAsia="微软雅黑" w:hAnsi="微软雅黑" w:cs="Arial"/>
                <w:color w:val="000000"/>
                <w:kern w:val="24"/>
                <w:sz w:val="18"/>
                <w:szCs w:val="18"/>
                <w:lang w:eastAsia="zh-CN"/>
              </w:rPr>
              <w:t>3/A2</w:t>
            </w:r>
          </w:p>
        </w:tc>
        <w:tc>
          <w:tcPr>
            <w:tcW w:w="1651" w:type="dxa"/>
            <w:tcBorders>
              <w:top w:val="single" w:sz="4" w:space="0" w:color="000000"/>
              <w:left w:val="single" w:sz="4" w:space="0" w:color="000000"/>
              <w:bottom w:val="single" w:sz="4" w:space="0" w:color="000000"/>
              <w:right w:val="single" w:sz="4" w:space="0" w:color="000000"/>
            </w:tcBorders>
            <w:vAlign w:val="center"/>
          </w:tcPr>
          <w:p w14:paraId="25C58BCF" w14:textId="7C020759"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D71CBC">
              <w:rPr>
                <w:rFonts w:ascii="微软雅黑" w:eastAsia="微软雅黑" w:hAnsi="微软雅黑" w:hint="eastAsia"/>
                <w:sz w:val="18"/>
                <w:szCs w:val="18"/>
              </w:rPr>
              <w:t>四舍五入至整数</w:t>
            </w:r>
          </w:p>
        </w:tc>
      </w:tr>
      <w:tr w:rsidR="00A87983" w:rsidRPr="006F351A" w14:paraId="2E4DADAE" w14:textId="269153A0"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384E2C96"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color w:val="000000"/>
                <w:kern w:val="24"/>
                <w:sz w:val="18"/>
                <w:szCs w:val="18"/>
                <w:lang w:eastAsia="zh-CN"/>
              </w:rPr>
              <w:t>A</w:t>
            </w:r>
            <w:r w:rsidRPr="00CE3F7E">
              <w:rPr>
                <w:rFonts w:ascii="微软雅黑" w:eastAsia="微软雅黑" w:hAnsi="微软雅黑" w:cs="Arial" w:hint="eastAsia"/>
                <w:color w:val="000000"/>
                <w:kern w:val="24"/>
                <w:sz w:val="18"/>
                <w:szCs w:val="18"/>
                <w:lang w:eastAsia="zh-CN"/>
              </w:rPr>
              <w:t>7</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A114DA3"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保单数占比</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C3F7C8C"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w:t>
            </w:r>
          </w:p>
        </w:tc>
        <w:tc>
          <w:tcPr>
            <w:tcW w:w="4175" w:type="dxa"/>
            <w:tcBorders>
              <w:top w:val="single" w:sz="4" w:space="0" w:color="000000"/>
              <w:left w:val="single" w:sz="4" w:space="0" w:color="000000"/>
              <w:bottom w:val="single" w:sz="4" w:space="0" w:color="000000"/>
              <w:right w:val="single" w:sz="4" w:space="0" w:color="000000"/>
            </w:tcBorders>
            <w:vAlign w:val="center"/>
          </w:tcPr>
          <w:p w14:paraId="6A99EE09" w14:textId="0EB12D44"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A</w:t>
            </w:r>
            <w:r w:rsidRPr="00CE3F7E">
              <w:rPr>
                <w:rFonts w:ascii="微软雅黑" w:eastAsia="微软雅黑" w:hAnsi="微软雅黑" w:cs="Arial"/>
                <w:color w:val="000000"/>
                <w:kern w:val="24"/>
                <w:sz w:val="18"/>
                <w:szCs w:val="18"/>
                <w:lang w:eastAsia="zh-CN"/>
              </w:rPr>
              <w:t>2/</w:t>
            </w:r>
            <w:r w:rsidRPr="00CE3F7E">
              <w:rPr>
                <w:rFonts w:ascii="微软雅黑" w:eastAsia="微软雅黑" w:hAnsi="微软雅黑" w:cs="Arial" w:hint="eastAsia"/>
                <w:color w:val="000000"/>
                <w:kern w:val="24"/>
                <w:sz w:val="18"/>
                <w:szCs w:val="18"/>
                <w:lang w:eastAsia="zh-CN"/>
              </w:rPr>
              <w:t>该</w:t>
            </w:r>
            <w:r>
              <w:rPr>
                <w:rFonts w:ascii="微软雅黑" w:eastAsia="微软雅黑" w:hAnsi="微软雅黑" w:cs="Arial" w:hint="eastAsia"/>
                <w:color w:val="000000"/>
                <w:kern w:val="24"/>
                <w:sz w:val="18"/>
                <w:szCs w:val="18"/>
                <w:lang w:eastAsia="zh-CN"/>
              </w:rPr>
              <w:t>代理人</w:t>
            </w:r>
            <w:r w:rsidRPr="00CE3F7E">
              <w:rPr>
                <w:rFonts w:ascii="微软雅黑" w:eastAsia="微软雅黑" w:hAnsi="微软雅黑" w:cs="Arial" w:hint="eastAsia"/>
                <w:color w:val="000000"/>
                <w:kern w:val="24"/>
                <w:sz w:val="18"/>
                <w:szCs w:val="18"/>
                <w:lang w:eastAsia="zh-CN"/>
              </w:rPr>
              <w:t>名下所有保单</w:t>
            </w:r>
          </w:p>
        </w:tc>
        <w:tc>
          <w:tcPr>
            <w:tcW w:w="1651" w:type="dxa"/>
            <w:tcBorders>
              <w:top w:val="single" w:sz="4" w:space="0" w:color="000000"/>
              <w:left w:val="single" w:sz="4" w:space="0" w:color="000000"/>
              <w:bottom w:val="single" w:sz="4" w:space="0" w:color="000000"/>
              <w:right w:val="single" w:sz="4" w:space="0" w:color="000000"/>
            </w:tcBorders>
            <w:vAlign w:val="center"/>
          </w:tcPr>
          <w:p w14:paraId="3041E948" w14:textId="1AD81C25"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D71CBC">
              <w:rPr>
                <w:rFonts w:ascii="微软雅黑" w:eastAsia="微软雅黑" w:hAnsi="微软雅黑" w:hint="eastAsia"/>
                <w:sz w:val="18"/>
                <w:szCs w:val="18"/>
                <w:lang w:eastAsia="zh-CN"/>
              </w:rPr>
              <w:t>四舍五入至</w:t>
            </w:r>
            <w:r>
              <w:rPr>
                <w:rFonts w:ascii="微软雅黑" w:eastAsia="微软雅黑" w:hAnsi="微软雅黑" w:hint="eastAsia"/>
                <w:sz w:val="18"/>
                <w:szCs w:val="18"/>
                <w:lang w:eastAsia="zh-CN"/>
              </w:rPr>
              <w:t>2位小</w:t>
            </w:r>
            <w:r w:rsidRPr="00D71CBC">
              <w:rPr>
                <w:rFonts w:ascii="微软雅黑" w:eastAsia="微软雅黑" w:hAnsi="微软雅黑" w:hint="eastAsia"/>
                <w:sz w:val="18"/>
                <w:szCs w:val="18"/>
                <w:lang w:eastAsia="zh-CN"/>
              </w:rPr>
              <w:t>数</w:t>
            </w:r>
            <w:r>
              <w:rPr>
                <w:rFonts w:ascii="微软雅黑" w:eastAsia="微软雅黑" w:hAnsi="微软雅黑" w:hint="eastAsia"/>
                <w:sz w:val="18"/>
                <w:szCs w:val="18"/>
                <w:lang w:eastAsia="zh-CN"/>
              </w:rPr>
              <w:t>，百分数显示</w:t>
            </w:r>
          </w:p>
        </w:tc>
      </w:tr>
      <w:tr w:rsidR="00A87983" w:rsidRPr="006F351A" w14:paraId="50E5B5CF" w14:textId="6B9F45EC" w:rsidTr="00A87983">
        <w:trPr>
          <w:trHeight w:val="244"/>
        </w:trPr>
        <w:tc>
          <w:tcPr>
            <w:tcW w:w="478" w:type="dxa"/>
            <w:tcBorders>
              <w:top w:val="single" w:sz="4" w:space="0" w:color="000000"/>
              <w:left w:val="single" w:sz="4" w:space="0" w:color="000000"/>
              <w:bottom w:val="single" w:sz="4" w:space="0" w:color="000000"/>
              <w:right w:val="single" w:sz="4" w:space="0" w:color="000000"/>
            </w:tcBorders>
            <w:vAlign w:val="center"/>
          </w:tcPr>
          <w:p w14:paraId="750CC0F4" w14:textId="77777777" w:rsidR="00A87983" w:rsidRPr="00CE3F7E" w:rsidRDefault="00A87983" w:rsidP="00FE5FC3">
            <w:pPr>
              <w:widowControl/>
              <w:spacing w:line="240" w:lineRule="auto"/>
              <w:jc w:val="both"/>
              <w:textAlignment w:val="center"/>
              <w:rPr>
                <w:rFonts w:ascii="微软雅黑" w:eastAsia="微软雅黑" w:hAnsi="微软雅黑" w:cs="Arial"/>
                <w:color w:val="000000"/>
                <w:kern w:val="24"/>
                <w:sz w:val="18"/>
                <w:szCs w:val="18"/>
                <w:lang w:eastAsia="zh-CN"/>
              </w:rPr>
            </w:pPr>
            <w:bookmarkStart w:id="275" w:name="_Hlk107251996"/>
            <w:r w:rsidRPr="00CE3F7E">
              <w:rPr>
                <w:rFonts w:ascii="微软雅黑" w:eastAsia="微软雅黑" w:hAnsi="微软雅黑" w:cs="Arial"/>
                <w:color w:val="000000"/>
                <w:kern w:val="24"/>
                <w:sz w:val="18"/>
                <w:szCs w:val="18"/>
                <w:lang w:eastAsia="zh-CN"/>
              </w:rPr>
              <w:lastRenderedPageBreak/>
              <w:t>A</w:t>
            </w:r>
            <w:r w:rsidRPr="00CE3F7E">
              <w:rPr>
                <w:rFonts w:ascii="微软雅黑" w:eastAsia="微软雅黑" w:hAnsi="微软雅黑" w:cs="Arial" w:hint="eastAsia"/>
                <w:color w:val="000000"/>
                <w:kern w:val="24"/>
                <w:sz w:val="18"/>
                <w:szCs w:val="18"/>
                <w:lang w:eastAsia="zh-CN"/>
              </w:rPr>
              <w:t>8</w:t>
            </w:r>
          </w:p>
        </w:tc>
        <w:tc>
          <w:tcPr>
            <w:tcW w:w="100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5533B31"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保费贡献度</w:t>
            </w:r>
          </w:p>
        </w:tc>
        <w:tc>
          <w:tcPr>
            <w:tcW w:w="55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29EB3CF" w14:textId="77777777"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w:t>
            </w:r>
          </w:p>
        </w:tc>
        <w:tc>
          <w:tcPr>
            <w:tcW w:w="4175" w:type="dxa"/>
            <w:tcBorders>
              <w:top w:val="single" w:sz="4" w:space="0" w:color="000000"/>
              <w:left w:val="single" w:sz="4" w:space="0" w:color="000000"/>
              <w:bottom w:val="single" w:sz="4" w:space="0" w:color="000000"/>
              <w:right w:val="single" w:sz="4" w:space="0" w:color="000000"/>
            </w:tcBorders>
            <w:vAlign w:val="center"/>
          </w:tcPr>
          <w:p w14:paraId="6D64D900" w14:textId="73694B15"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CE3F7E">
              <w:rPr>
                <w:rFonts w:ascii="微软雅黑" w:eastAsia="微软雅黑" w:hAnsi="微软雅黑" w:cs="Arial" w:hint="eastAsia"/>
                <w:color w:val="000000"/>
                <w:kern w:val="24"/>
                <w:sz w:val="18"/>
                <w:szCs w:val="18"/>
                <w:lang w:eastAsia="zh-CN"/>
              </w:rPr>
              <w:t>A</w:t>
            </w:r>
            <w:r w:rsidRPr="00CE3F7E">
              <w:rPr>
                <w:rFonts w:ascii="微软雅黑" w:eastAsia="微软雅黑" w:hAnsi="微软雅黑" w:cs="Arial"/>
                <w:color w:val="000000"/>
                <w:kern w:val="24"/>
                <w:sz w:val="18"/>
                <w:szCs w:val="18"/>
                <w:lang w:eastAsia="zh-CN"/>
              </w:rPr>
              <w:t>3/</w:t>
            </w:r>
            <w:r w:rsidRPr="00CE3F7E">
              <w:rPr>
                <w:rFonts w:ascii="微软雅黑" w:eastAsia="微软雅黑" w:hAnsi="微软雅黑" w:cs="Arial" w:hint="eastAsia"/>
                <w:color w:val="000000"/>
                <w:kern w:val="24"/>
                <w:sz w:val="18"/>
                <w:szCs w:val="18"/>
                <w:lang w:eastAsia="zh-CN"/>
              </w:rPr>
              <w:t>该</w:t>
            </w:r>
            <w:r>
              <w:rPr>
                <w:rFonts w:ascii="微软雅黑" w:eastAsia="微软雅黑" w:hAnsi="微软雅黑" w:cs="Arial" w:hint="eastAsia"/>
                <w:color w:val="000000"/>
                <w:kern w:val="24"/>
                <w:sz w:val="18"/>
                <w:szCs w:val="18"/>
                <w:lang w:eastAsia="zh-CN"/>
              </w:rPr>
              <w:t>代理人</w:t>
            </w:r>
            <w:r w:rsidRPr="00CE3F7E">
              <w:rPr>
                <w:rFonts w:ascii="微软雅黑" w:eastAsia="微软雅黑" w:hAnsi="微软雅黑" w:cs="Arial" w:hint="eastAsia"/>
                <w:color w:val="000000"/>
                <w:kern w:val="24"/>
                <w:sz w:val="18"/>
                <w:szCs w:val="18"/>
                <w:lang w:eastAsia="zh-CN"/>
              </w:rPr>
              <w:t>名下所有保单</w:t>
            </w:r>
            <w:r>
              <w:rPr>
                <w:rFonts w:ascii="微软雅黑" w:eastAsia="微软雅黑" w:hAnsi="微软雅黑" w:cs="Arial" w:hint="eastAsia"/>
                <w:color w:val="000000"/>
                <w:kern w:val="24"/>
                <w:sz w:val="18"/>
                <w:szCs w:val="18"/>
                <w:lang w:eastAsia="zh-CN"/>
              </w:rPr>
              <w:t>累计已缴保费总额</w:t>
            </w:r>
          </w:p>
        </w:tc>
        <w:tc>
          <w:tcPr>
            <w:tcW w:w="1651" w:type="dxa"/>
            <w:tcBorders>
              <w:top w:val="single" w:sz="4" w:space="0" w:color="000000"/>
              <w:left w:val="single" w:sz="4" w:space="0" w:color="000000"/>
              <w:bottom w:val="single" w:sz="4" w:space="0" w:color="000000"/>
              <w:right w:val="single" w:sz="4" w:space="0" w:color="000000"/>
            </w:tcBorders>
            <w:vAlign w:val="center"/>
          </w:tcPr>
          <w:p w14:paraId="584A559C" w14:textId="0F473766" w:rsidR="00A87983" w:rsidRPr="00CE3F7E" w:rsidRDefault="00A87983" w:rsidP="00BF04C6">
            <w:pPr>
              <w:widowControl/>
              <w:spacing w:line="240" w:lineRule="auto"/>
              <w:textAlignment w:val="center"/>
              <w:rPr>
                <w:rFonts w:ascii="微软雅黑" w:eastAsia="微软雅黑" w:hAnsi="微软雅黑" w:cs="Arial"/>
                <w:color w:val="000000"/>
                <w:kern w:val="24"/>
                <w:sz w:val="18"/>
                <w:szCs w:val="18"/>
                <w:lang w:eastAsia="zh-CN"/>
              </w:rPr>
            </w:pPr>
            <w:r w:rsidRPr="00D71CBC">
              <w:rPr>
                <w:rFonts w:ascii="微软雅黑" w:eastAsia="微软雅黑" w:hAnsi="微软雅黑" w:hint="eastAsia"/>
                <w:sz w:val="18"/>
                <w:szCs w:val="18"/>
                <w:lang w:eastAsia="zh-CN"/>
              </w:rPr>
              <w:t>四舍五入至</w:t>
            </w:r>
            <w:r>
              <w:rPr>
                <w:rFonts w:ascii="微软雅黑" w:eastAsia="微软雅黑" w:hAnsi="微软雅黑" w:hint="eastAsia"/>
                <w:sz w:val="18"/>
                <w:szCs w:val="18"/>
                <w:lang w:eastAsia="zh-CN"/>
              </w:rPr>
              <w:t>2位小</w:t>
            </w:r>
            <w:r w:rsidRPr="00D71CBC">
              <w:rPr>
                <w:rFonts w:ascii="微软雅黑" w:eastAsia="微软雅黑" w:hAnsi="微软雅黑" w:hint="eastAsia"/>
                <w:sz w:val="18"/>
                <w:szCs w:val="18"/>
                <w:lang w:eastAsia="zh-CN"/>
              </w:rPr>
              <w:t>数</w:t>
            </w:r>
            <w:r>
              <w:rPr>
                <w:rFonts w:ascii="微软雅黑" w:eastAsia="微软雅黑" w:hAnsi="微软雅黑" w:hint="eastAsia"/>
                <w:sz w:val="18"/>
                <w:szCs w:val="18"/>
                <w:lang w:eastAsia="zh-CN"/>
              </w:rPr>
              <w:t>，百分数显示</w:t>
            </w:r>
          </w:p>
        </w:tc>
      </w:tr>
      <w:bookmarkEnd w:id="275"/>
    </w:tbl>
    <w:p w14:paraId="177C93C1" w14:textId="77777777" w:rsidR="006F351A" w:rsidRPr="006F351A" w:rsidRDefault="006F351A" w:rsidP="006F351A">
      <w:pPr>
        <w:rPr>
          <w:rFonts w:ascii="微软雅黑" w:eastAsia="微软雅黑" w:hAnsi="微软雅黑"/>
          <w:lang w:eastAsia="zh-CN"/>
        </w:rPr>
      </w:pPr>
    </w:p>
    <w:p w14:paraId="28AD0459" w14:textId="0EF0A6CA" w:rsidR="006F351A" w:rsidRPr="002108AD" w:rsidRDefault="006F351A" w:rsidP="009B528D">
      <w:pPr>
        <w:pStyle w:val="ListParagraph"/>
        <w:numPr>
          <w:ilvl w:val="0"/>
          <w:numId w:val="166"/>
        </w:numPr>
        <w:ind w:firstLineChars="0"/>
        <w:rPr>
          <w:rFonts w:ascii="微软雅黑" w:eastAsia="微软雅黑" w:hAnsi="微软雅黑"/>
          <w:sz w:val="20"/>
          <w:szCs w:val="20"/>
        </w:rPr>
      </w:pPr>
      <w:r w:rsidRPr="002108AD">
        <w:rPr>
          <w:rFonts w:ascii="微软雅黑" w:eastAsia="微软雅黑" w:hAnsi="微软雅黑" w:hint="eastAsia"/>
          <w:sz w:val="20"/>
          <w:szCs w:val="20"/>
        </w:rPr>
        <w:t>【查看</w:t>
      </w:r>
      <w:r w:rsidR="00AE3452">
        <w:rPr>
          <w:rFonts w:ascii="微软雅黑" w:eastAsia="微软雅黑" w:hAnsi="微软雅黑" w:hint="eastAsia"/>
          <w:sz w:val="20"/>
          <w:szCs w:val="20"/>
        </w:rPr>
        <w:t>详细客户</w:t>
      </w:r>
      <w:r w:rsidRPr="002108AD">
        <w:rPr>
          <w:rFonts w:ascii="微软雅黑" w:eastAsia="微软雅黑" w:hAnsi="微软雅黑" w:hint="eastAsia"/>
          <w:sz w:val="20"/>
          <w:szCs w:val="20"/>
        </w:rPr>
        <w:t>】</w:t>
      </w:r>
    </w:p>
    <w:p w14:paraId="108C99AF" w14:textId="47CFF4D3" w:rsidR="006F351A" w:rsidRPr="006F351A" w:rsidRDefault="006F351A" w:rsidP="002108AD">
      <w:pPr>
        <w:ind w:firstLine="420"/>
        <w:rPr>
          <w:rFonts w:ascii="微软雅黑" w:eastAsia="微软雅黑" w:hAnsi="微软雅黑"/>
          <w:lang w:eastAsia="zh-CN"/>
        </w:rPr>
      </w:pPr>
      <w:r w:rsidRPr="006F351A">
        <w:rPr>
          <w:rFonts w:ascii="微软雅黑" w:eastAsia="微软雅黑" w:hAnsi="微软雅黑" w:hint="eastAsia"/>
          <w:lang w:eastAsia="zh-CN"/>
        </w:rPr>
        <w:t>点击跳转对应客户通讯录列表</w:t>
      </w:r>
      <w:r w:rsidR="00732C06">
        <w:rPr>
          <w:rFonts w:ascii="微软雅黑" w:eastAsia="微软雅黑" w:hAnsi="微软雅黑" w:hint="eastAsia"/>
          <w:lang w:eastAsia="zh-CN"/>
        </w:rPr>
        <w:t>。</w:t>
      </w:r>
    </w:p>
    <w:p w14:paraId="7D91236C" w14:textId="4408E071" w:rsidR="00F05A18" w:rsidRPr="00754801" w:rsidRDefault="00F05A18" w:rsidP="009E048B">
      <w:pPr>
        <w:rPr>
          <w:rFonts w:ascii="微软雅黑" w:eastAsia="微软雅黑" w:hAnsi="微软雅黑"/>
          <w:lang w:eastAsia="zh-CN"/>
        </w:rPr>
      </w:pPr>
    </w:p>
    <w:p w14:paraId="331E9575" w14:textId="1810BB1B" w:rsidR="00F05A18" w:rsidRPr="00F05A18" w:rsidRDefault="00F05A18" w:rsidP="00F05A18">
      <w:pPr>
        <w:pStyle w:val="Heading4"/>
        <w:spacing w:before="120" w:after="120"/>
        <w:rPr>
          <w:rFonts w:ascii="微软雅黑" w:eastAsia="微软雅黑" w:hAnsi="微软雅黑"/>
          <w:i w:val="0"/>
          <w:iCs/>
        </w:rPr>
      </w:pPr>
      <w:r w:rsidRPr="00F05A18">
        <w:rPr>
          <w:rFonts w:ascii="微软雅黑" w:eastAsia="微软雅黑" w:hAnsi="微软雅黑" w:hint="eastAsia"/>
          <w:i w:val="0"/>
          <w:iCs/>
        </w:rPr>
        <w:t>保费分布</w:t>
      </w:r>
    </w:p>
    <w:p w14:paraId="53DF8A8D" w14:textId="77777777" w:rsidR="00AD17DA" w:rsidRPr="00AD17DA" w:rsidRDefault="00AD17DA" w:rsidP="009B528D">
      <w:pPr>
        <w:pStyle w:val="ListParagraph"/>
        <w:numPr>
          <w:ilvl w:val="0"/>
          <w:numId w:val="163"/>
        </w:numPr>
        <w:ind w:firstLineChars="0"/>
        <w:rPr>
          <w:rFonts w:ascii="微软雅黑" w:eastAsia="微软雅黑" w:hAnsi="微软雅黑"/>
          <w:sz w:val="20"/>
          <w:szCs w:val="20"/>
        </w:rPr>
      </w:pPr>
      <w:r w:rsidRPr="00AD17DA">
        <w:rPr>
          <w:rFonts w:ascii="微软雅黑" w:eastAsia="微软雅黑" w:hAnsi="微软雅黑" w:hint="eastAsia"/>
          <w:sz w:val="20"/>
          <w:szCs w:val="20"/>
        </w:rPr>
        <w:t>整体页面示意图（具体功能触发及视觉呈现，以U</w:t>
      </w:r>
      <w:r w:rsidRPr="00AD17DA">
        <w:rPr>
          <w:rFonts w:ascii="微软雅黑" w:eastAsia="微软雅黑" w:hAnsi="微软雅黑"/>
          <w:sz w:val="20"/>
          <w:szCs w:val="20"/>
        </w:rPr>
        <w:t>X</w:t>
      </w:r>
      <w:r w:rsidRPr="00AD17DA">
        <w:rPr>
          <w:rFonts w:ascii="微软雅黑" w:eastAsia="微软雅黑" w:hAnsi="微软雅黑" w:hint="eastAsia"/>
          <w:sz w:val="20"/>
          <w:szCs w:val="20"/>
        </w:rPr>
        <w:t>U</w:t>
      </w:r>
      <w:r w:rsidRPr="00AD17DA">
        <w:rPr>
          <w:rFonts w:ascii="微软雅黑" w:eastAsia="微软雅黑" w:hAnsi="微软雅黑"/>
          <w:sz w:val="20"/>
          <w:szCs w:val="20"/>
        </w:rPr>
        <w:t>I</w:t>
      </w:r>
      <w:r w:rsidRPr="00AD17DA">
        <w:rPr>
          <w:rFonts w:ascii="微软雅黑" w:eastAsia="微软雅黑" w:hAnsi="微软雅黑" w:hint="eastAsia"/>
          <w:sz w:val="20"/>
          <w:szCs w:val="20"/>
        </w:rPr>
        <w:t>稿为准）：</w:t>
      </w:r>
    </w:p>
    <w:p w14:paraId="3A62E3F1" w14:textId="4F086A64" w:rsidR="00AD17DA" w:rsidRPr="00AD17DA" w:rsidRDefault="00AE3452" w:rsidP="00AD17DA">
      <w:pPr>
        <w:rPr>
          <w:rFonts w:ascii="微软雅黑" w:eastAsia="微软雅黑" w:hAnsi="微软雅黑"/>
          <w:lang w:eastAsia="zh-CN"/>
        </w:rPr>
      </w:pPr>
      <w:r w:rsidRPr="00AE3452">
        <w:rPr>
          <w:rFonts w:ascii="微软雅黑" w:eastAsia="微软雅黑" w:hAnsi="微软雅黑"/>
          <w:noProof/>
          <w:lang w:eastAsia="zh-CN"/>
        </w:rPr>
        <w:drawing>
          <wp:inline distT="0" distB="0" distL="0" distR="0" wp14:anchorId="10E66DC0" wp14:editId="31B0C0F2">
            <wp:extent cx="5732145" cy="3751580"/>
            <wp:effectExtent l="0" t="0" r="190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751580"/>
                    </a:xfrm>
                    <a:prstGeom prst="rect">
                      <a:avLst/>
                    </a:prstGeom>
                  </pic:spPr>
                </pic:pic>
              </a:graphicData>
            </a:graphic>
          </wp:inline>
        </w:drawing>
      </w:r>
    </w:p>
    <w:p w14:paraId="7ECF6060" w14:textId="77777777" w:rsidR="00AD17DA" w:rsidRPr="00AD17DA" w:rsidRDefault="00AD17DA" w:rsidP="00AD17DA">
      <w:pPr>
        <w:rPr>
          <w:rFonts w:ascii="微软雅黑" w:eastAsia="微软雅黑" w:hAnsi="微软雅黑"/>
          <w:lang w:eastAsia="zh-CN"/>
        </w:rPr>
      </w:pPr>
    </w:p>
    <w:p w14:paraId="74B13C2E" w14:textId="00DF8180" w:rsidR="00AD17DA" w:rsidRPr="00AD17DA" w:rsidRDefault="00151C62" w:rsidP="009B528D">
      <w:pPr>
        <w:pStyle w:val="ListParagraph"/>
        <w:numPr>
          <w:ilvl w:val="0"/>
          <w:numId w:val="163"/>
        </w:numPr>
        <w:ind w:firstLineChars="0"/>
        <w:rPr>
          <w:rFonts w:ascii="微软雅黑" w:eastAsia="微软雅黑" w:hAnsi="微软雅黑"/>
          <w:sz w:val="20"/>
          <w:szCs w:val="20"/>
        </w:rPr>
      </w:pPr>
      <w:r w:rsidRPr="00151C62">
        <w:rPr>
          <w:rFonts w:ascii="微软雅黑" w:eastAsia="微软雅黑" w:hAnsi="微软雅黑" w:hint="eastAsia"/>
          <w:sz w:val="20"/>
          <w:szCs w:val="20"/>
        </w:rPr>
        <w:t>需求分析</w:t>
      </w:r>
    </w:p>
    <w:p w14:paraId="09004A07" w14:textId="77777777" w:rsidR="00AD17DA" w:rsidRPr="00151C62" w:rsidRDefault="00AD17DA" w:rsidP="00AD17DA">
      <w:pPr>
        <w:rPr>
          <w:rFonts w:ascii="微软雅黑" w:eastAsia="微软雅黑" w:hAnsi="微软雅黑"/>
          <w:lang w:eastAsia="zh-CN"/>
        </w:rPr>
      </w:pPr>
    </w:p>
    <w:p w14:paraId="6B24A9E2" w14:textId="40BB681C" w:rsidR="00AD17DA" w:rsidRPr="00AD17DA" w:rsidRDefault="00AD17DA" w:rsidP="009B528D">
      <w:pPr>
        <w:numPr>
          <w:ilvl w:val="0"/>
          <w:numId w:val="168"/>
        </w:numPr>
        <w:rPr>
          <w:rFonts w:ascii="微软雅黑" w:eastAsia="微软雅黑" w:hAnsi="微软雅黑"/>
          <w:lang w:eastAsia="zh-CN"/>
        </w:rPr>
      </w:pPr>
      <w:r w:rsidRPr="00AD17DA">
        <w:rPr>
          <w:rFonts w:ascii="微软雅黑" w:eastAsia="微软雅黑" w:hAnsi="微软雅黑" w:hint="eastAsia"/>
          <w:lang w:eastAsia="zh-CN"/>
        </w:rPr>
        <w:t>图示区</w:t>
      </w:r>
    </w:p>
    <w:p w14:paraId="78963DE8" w14:textId="7095D522" w:rsidR="00AD17DA" w:rsidRPr="00AD17DA" w:rsidRDefault="00AD17DA" w:rsidP="00AD17DA">
      <w:pPr>
        <w:rPr>
          <w:rFonts w:ascii="微软雅黑" w:eastAsia="微软雅黑" w:hAnsi="微软雅黑"/>
          <w:lang w:eastAsia="zh-CN"/>
        </w:rPr>
      </w:pPr>
      <w:r w:rsidRPr="00AD17DA">
        <w:rPr>
          <w:rFonts w:ascii="微软雅黑" w:eastAsia="微软雅黑" w:hAnsi="微软雅黑" w:hint="eastAsia"/>
          <w:lang w:eastAsia="zh-CN"/>
        </w:rPr>
        <w:t>根据累计保费分布展示饼图，满足该条件的客户数量</w:t>
      </w:r>
      <w:r w:rsidR="00151C62">
        <w:rPr>
          <w:rFonts w:ascii="微软雅黑" w:eastAsia="微软雅黑" w:hAnsi="微软雅黑" w:hint="eastAsia"/>
          <w:lang w:eastAsia="zh-CN"/>
        </w:rPr>
        <w:t>。</w:t>
      </w:r>
    </w:p>
    <w:p w14:paraId="2CE712EF" w14:textId="77777777" w:rsidR="00AD17DA" w:rsidRPr="00151C62" w:rsidRDefault="00AD17DA" w:rsidP="009B528D">
      <w:pPr>
        <w:numPr>
          <w:ilvl w:val="0"/>
          <w:numId w:val="165"/>
        </w:numPr>
        <w:rPr>
          <w:rFonts w:ascii="微软雅黑" w:eastAsia="微软雅黑" w:hAnsi="微软雅黑"/>
          <w:lang w:eastAsia="zh-CN"/>
        </w:rPr>
      </w:pPr>
      <w:r w:rsidRPr="00151C62">
        <w:rPr>
          <w:rFonts w:ascii="微软雅黑" w:eastAsia="微软雅黑" w:hAnsi="微软雅黑" w:hint="eastAsia"/>
          <w:lang w:eastAsia="zh-CN"/>
        </w:rPr>
        <w:t>切片分档为：</w:t>
      </w:r>
    </w:p>
    <w:p w14:paraId="37CE3749" w14:textId="56B2C9FD" w:rsidR="00AD17DA" w:rsidRPr="00151C62" w:rsidRDefault="00AD17DA" w:rsidP="009B528D">
      <w:pPr>
        <w:pStyle w:val="ListParagraph"/>
        <w:numPr>
          <w:ilvl w:val="0"/>
          <w:numId w:val="169"/>
        </w:numPr>
        <w:ind w:firstLineChars="0"/>
        <w:rPr>
          <w:rFonts w:ascii="微软雅黑" w:eastAsia="微软雅黑" w:hAnsi="微软雅黑"/>
          <w:sz w:val="20"/>
          <w:szCs w:val="20"/>
        </w:rPr>
      </w:pPr>
      <w:r w:rsidRPr="00151C62">
        <w:rPr>
          <w:rFonts w:ascii="微软雅黑" w:eastAsia="微软雅黑" w:hAnsi="微软雅黑" w:hint="eastAsia"/>
          <w:sz w:val="20"/>
          <w:szCs w:val="20"/>
        </w:rPr>
        <w:t>1万以下</w:t>
      </w:r>
      <w:r w:rsidR="00226F90">
        <w:rPr>
          <w:rFonts w:ascii="微软雅黑" w:eastAsia="微软雅黑" w:hAnsi="微软雅黑" w:hint="eastAsia"/>
          <w:sz w:val="20"/>
          <w:szCs w:val="20"/>
        </w:rPr>
        <w:t>：(</w:t>
      </w:r>
      <w:r w:rsidR="00226F90">
        <w:rPr>
          <w:rFonts w:ascii="微软雅黑" w:eastAsia="微软雅黑" w:hAnsi="微软雅黑"/>
          <w:sz w:val="20"/>
          <w:szCs w:val="20"/>
        </w:rPr>
        <w:t>0, 1</w:t>
      </w:r>
      <w:r w:rsidR="00226F90">
        <w:rPr>
          <w:rFonts w:ascii="微软雅黑" w:eastAsia="微软雅黑" w:hAnsi="微软雅黑" w:hint="eastAsia"/>
          <w:sz w:val="20"/>
          <w:szCs w:val="20"/>
        </w:rPr>
        <w:t>万)</w:t>
      </w:r>
    </w:p>
    <w:p w14:paraId="7D2BCAE6" w14:textId="167AB6C2" w:rsidR="00AD17DA" w:rsidRPr="00151C62" w:rsidRDefault="00AD17DA" w:rsidP="009B528D">
      <w:pPr>
        <w:pStyle w:val="ListParagraph"/>
        <w:numPr>
          <w:ilvl w:val="0"/>
          <w:numId w:val="169"/>
        </w:numPr>
        <w:ind w:firstLineChars="0"/>
        <w:rPr>
          <w:rFonts w:ascii="微软雅黑" w:eastAsia="微软雅黑" w:hAnsi="微软雅黑"/>
          <w:sz w:val="20"/>
          <w:szCs w:val="20"/>
        </w:rPr>
      </w:pPr>
      <w:r w:rsidRPr="00151C62">
        <w:rPr>
          <w:rFonts w:ascii="微软雅黑" w:eastAsia="微软雅黑" w:hAnsi="微软雅黑" w:hint="eastAsia"/>
          <w:sz w:val="20"/>
          <w:szCs w:val="20"/>
        </w:rPr>
        <w:t>1-2万</w:t>
      </w:r>
      <w:r w:rsidR="00226F90">
        <w:rPr>
          <w:rFonts w:ascii="微软雅黑" w:eastAsia="微软雅黑" w:hAnsi="微软雅黑" w:hint="eastAsia"/>
          <w:sz w:val="20"/>
          <w:szCs w:val="20"/>
        </w:rPr>
        <w:t>：[</w:t>
      </w:r>
      <w:r w:rsidR="00226F90">
        <w:rPr>
          <w:rFonts w:ascii="微软雅黑" w:eastAsia="微软雅黑" w:hAnsi="微软雅黑"/>
          <w:sz w:val="20"/>
          <w:szCs w:val="20"/>
        </w:rPr>
        <w:t>1</w:t>
      </w:r>
      <w:r w:rsidR="00226F90">
        <w:rPr>
          <w:rFonts w:ascii="微软雅黑" w:eastAsia="微软雅黑" w:hAnsi="微软雅黑" w:hint="eastAsia"/>
          <w:sz w:val="20"/>
          <w:szCs w:val="20"/>
        </w:rPr>
        <w:t>万，2万</w:t>
      </w:r>
      <w:r w:rsidR="00226F90">
        <w:rPr>
          <w:rFonts w:ascii="微软雅黑" w:eastAsia="微软雅黑" w:hAnsi="微软雅黑"/>
          <w:sz w:val="20"/>
          <w:szCs w:val="20"/>
        </w:rPr>
        <w:t>)</w:t>
      </w:r>
    </w:p>
    <w:p w14:paraId="1413E287" w14:textId="56089FE1" w:rsidR="00AD17DA" w:rsidRPr="00151C62" w:rsidRDefault="00AD17DA" w:rsidP="009B528D">
      <w:pPr>
        <w:pStyle w:val="ListParagraph"/>
        <w:numPr>
          <w:ilvl w:val="0"/>
          <w:numId w:val="169"/>
        </w:numPr>
        <w:ind w:firstLineChars="0"/>
        <w:rPr>
          <w:rFonts w:ascii="微软雅黑" w:eastAsia="微软雅黑" w:hAnsi="微软雅黑"/>
          <w:sz w:val="20"/>
          <w:szCs w:val="20"/>
        </w:rPr>
      </w:pPr>
      <w:r w:rsidRPr="00151C62">
        <w:rPr>
          <w:rFonts w:ascii="微软雅黑" w:eastAsia="微软雅黑" w:hAnsi="微软雅黑" w:hint="eastAsia"/>
          <w:sz w:val="20"/>
          <w:szCs w:val="20"/>
        </w:rPr>
        <w:t>2~5万</w:t>
      </w:r>
      <w:r w:rsidR="00226F90">
        <w:rPr>
          <w:rFonts w:ascii="微软雅黑" w:eastAsia="微软雅黑" w:hAnsi="微软雅黑" w:hint="eastAsia"/>
          <w:sz w:val="20"/>
          <w:szCs w:val="20"/>
        </w:rPr>
        <w:t>：[</w:t>
      </w:r>
      <w:r w:rsidR="00226F90">
        <w:rPr>
          <w:rFonts w:ascii="微软雅黑" w:eastAsia="微软雅黑" w:hAnsi="微软雅黑"/>
          <w:sz w:val="20"/>
          <w:szCs w:val="20"/>
        </w:rPr>
        <w:t>2</w:t>
      </w:r>
      <w:r w:rsidR="00226F90">
        <w:rPr>
          <w:rFonts w:ascii="微软雅黑" w:eastAsia="微软雅黑" w:hAnsi="微软雅黑" w:hint="eastAsia"/>
          <w:sz w:val="20"/>
          <w:szCs w:val="20"/>
        </w:rPr>
        <w:t>万，</w:t>
      </w:r>
      <w:r w:rsidR="00226F90">
        <w:rPr>
          <w:rFonts w:ascii="微软雅黑" w:eastAsia="微软雅黑" w:hAnsi="微软雅黑"/>
          <w:sz w:val="20"/>
          <w:szCs w:val="20"/>
        </w:rPr>
        <w:t>5</w:t>
      </w:r>
      <w:r w:rsidR="00226F90">
        <w:rPr>
          <w:rFonts w:ascii="微软雅黑" w:eastAsia="微软雅黑" w:hAnsi="微软雅黑" w:hint="eastAsia"/>
          <w:sz w:val="20"/>
          <w:szCs w:val="20"/>
        </w:rPr>
        <w:t>万</w:t>
      </w:r>
      <w:r w:rsidR="00226F90">
        <w:rPr>
          <w:rFonts w:ascii="微软雅黑" w:eastAsia="微软雅黑" w:hAnsi="微软雅黑"/>
          <w:sz w:val="20"/>
          <w:szCs w:val="20"/>
        </w:rPr>
        <w:t>)</w:t>
      </w:r>
    </w:p>
    <w:p w14:paraId="59E60A04" w14:textId="4B6F882B" w:rsidR="00AD17DA" w:rsidRPr="00151C62" w:rsidRDefault="00AD17DA" w:rsidP="009B528D">
      <w:pPr>
        <w:pStyle w:val="ListParagraph"/>
        <w:numPr>
          <w:ilvl w:val="0"/>
          <w:numId w:val="169"/>
        </w:numPr>
        <w:ind w:firstLineChars="0"/>
        <w:rPr>
          <w:rFonts w:ascii="微软雅黑" w:eastAsia="微软雅黑" w:hAnsi="微软雅黑"/>
          <w:sz w:val="20"/>
          <w:szCs w:val="20"/>
        </w:rPr>
      </w:pPr>
      <w:r w:rsidRPr="00151C62">
        <w:rPr>
          <w:rFonts w:ascii="微软雅黑" w:eastAsia="微软雅黑" w:hAnsi="微软雅黑" w:hint="eastAsia"/>
          <w:sz w:val="20"/>
          <w:szCs w:val="20"/>
        </w:rPr>
        <w:t>5~10万</w:t>
      </w:r>
      <w:r w:rsidR="00226F90">
        <w:rPr>
          <w:rFonts w:ascii="微软雅黑" w:eastAsia="微软雅黑" w:hAnsi="微软雅黑" w:hint="eastAsia"/>
          <w:sz w:val="20"/>
          <w:szCs w:val="20"/>
        </w:rPr>
        <w:t>：[</w:t>
      </w:r>
      <w:r w:rsidR="00226F90">
        <w:rPr>
          <w:rFonts w:ascii="微软雅黑" w:eastAsia="微软雅黑" w:hAnsi="微软雅黑"/>
          <w:sz w:val="20"/>
          <w:szCs w:val="20"/>
        </w:rPr>
        <w:t>5</w:t>
      </w:r>
      <w:r w:rsidR="00226F90">
        <w:rPr>
          <w:rFonts w:ascii="微软雅黑" w:eastAsia="微软雅黑" w:hAnsi="微软雅黑" w:hint="eastAsia"/>
          <w:sz w:val="20"/>
          <w:szCs w:val="20"/>
        </w:rPr>
        <w:t>万，</w:t>
      </w:r>
      <w:r w:rsidR="00226F90">
        <w:rPr>
          <w:rFonts w:ascii="微软雅黑" w:eastAsia="微软雅黑" w:hAnsi="微软雅黑"/>
          <w:sz w:val="20"/>
          <w:szCs w:val="20"/>
        </w:rPr>
        <w:t>10</w:t>
      </w:r>
      <w:r w:rsidR="00226F90">
        <w:rPr>
          <w:rFonts w:ascii="微软雅黑" w:eastAsia="微软雅黑" w:hAnsi="微软雅黑" w:hint="eastAsia"/>
          <w:sz w:val="20"/>
          <w:szCs w:val="20"/>
        </w:rPr>
        <w:t>万</w:t>
      </w:r>
      <w:r w:rsidR="00226F90">
        <w:rPr>
          <w:rFonts w:ascii="微软雅黑" w:eastAsia="微软雅黑" w:hAnsi="微软雅黑"/>
          <w:sz w:val="20"/>
          <w:szCs w:val="20"/>
        </w:rPr>
        <w:t>)</w:t>
      </w:r>
    </w:p>
    <w:p w14:paraId="691B2566" w14:textId="1A664BBF" w:rsidR="00AD17DA" w:rsidRPr="00151C62" w:rsidRDefault="00AD17DA" w:rsidP="009B528D">
      <w:pPr>
        <w:pStyle w:val="ListParagraph"/>
        <w:numPr>
          <w:ilvl w:val="0"/>
          <w:numId w:val="169"/>
        </w:numPr>
        <w:ind w:firstLineChars="0"/>
        <w:rPr>
          <w:rFonts w:ascii="微软雅黑" w:eastAsia="微软雅黑" w:hAnsi="微软雅黑"/>
          <w:sz w:val="20"/>
          <w:szCs w:val="20"/>
        </w:rPr>
      </w:pPr>
      <w:r w:rsidRPr="00151C62">
        <w:rPr>
          <w:rFonts w:ascii="微软雅黑" w:eastAsia="微软雅黑" w:hAnsi="微软雅黑" w:hint="eastAsia"/>
          <w:sz w:val="20"/>
          <w:szCs w:val="20"/>
        </w:rPr>
        <w:lastRenderedPageBreak/>
        <w:t>10-30万</w:t>
      </w:r>
      <w:r w:rsidR="00226F90">
        <w:rPr>
          <w:rFonts w:ascii="微软雅黑" w:eastAsia="微软雅黑" w:hAnsi="微软雅黑" w:hint="eastAsia"/>
          <w:sz w:val="20"/>
          <w:szCs w:val="20"/>
        </w:rPr>
        <w:t>：[</w:t>
      </w:r>
      <w:r w:rsidR="00226F90">
        <w:rPr>
          <w:rFonts w:ascii="微软雅黑" w:eastAsia="微软雅黑" w:hAnsi="微软雅黑"/>
          <w:sz w:val="20"/>
          <w:szCs w:val="20"/>
        </w:rPr>
        <w:t>10</w:t>
      </w:r>
      <w:r w:rsidR="00226F90">
        <w:rPr>
          <w:rFonts w:ascii="微软雅黑" w:eastAsia="微软雅黑" w:hAnsi="微软雅黑" w:hint="eastAsia"/>
          <w:sz w:val="20"/>
          <w:szCs w:val="20"/>
        </w:rPr>
        <w:t>万，</w:t>
      </w:r>
      <w:r w:rsidR="00226F90">
        <w:rPr>
          <w:rFonts w:ascii="微软雅黑" w:eastAsia="微软雅黑" w:hAnsi="微软雅黑"/>
          <w:sz w:val="20"/>
          <w:szCs w:val="20"/>
        </w:rPr>
        <w:t>30</w:t>
      </w:r>
      <w:r w:rsidR="00226F90">
        <w:rPr>
          <w:rFonts w:ascii="微软雅黑" w:eastAsia="微软雅黑" w:hAnsi="微软雅黑" w:hint="eastAsia"/>
          <w:sz w:val="20"/>
          <w:szCs w:val="20"/>
        </w:rPr>
        <w:t>万</w:t>
      </w:r>
      <w:r w:rsidR="00226F90">
        <w:rPr>
          <w:rFonts w:ascii="微软雅黑" w:eastAsia="微软雅黑" w:hAnsi="微软雅黑"/>
          <w:sz w:val="20"/>
          <w:szCs w:val="20"/>
        </w:rPr>
        <w:t>)</w:t>
      </w:r>
    </w:p>
    <w:p w14:paraId="5176B41D" w14:textId="747F20E7" w:rsidR="00AD17DA" w:rsidRPr="00151C62" w:rsidRDefault="00AD17DA" w:rsidP="009B528D">
      <w:pPr>
        <w:pStyle w:val="ListParagraph"/>
        <w:numPr>
          <w:ilvl w:val="0"/>
          <w:numId w:val="169"/>
        </w:numPr>
        <w:ind w:firstLineChars="0"/>
        <w:rPr>
          <w:rFonts w:ascii="微软雅黑" w:eastAsia="微软雅黑" w:hAnsi="微软雅黑"/>
          <w:sz w:val="20"/>
          <w:szCs w:val="20"/>
        </w:rPr>
      </w:pPr>
      <w:r w:rsidRPr="00151C62">
        <w:rPr>
          <w:rFonts w:ascii="微软雅黑" w:eastAsia="微软雅黑" w:hAnsi="微软雅黑" w:hint="eastAsia"/>
          <w:sz w:val="20"/>
          <w:szCs w:val="20"/>
        </w:rPr>
        <w:t>30万以上</w:t>
      </w:r>
      <w:r w:rsidR="00226F90">
        <w:rPr>
          <w:rFonts w:ascii="微软雅黑" w:eastAsia="微软雅黑" w:hAnsi="微软雅黑" w:hint="eastAsia"/>
          <w:sz w:val="20"/>
          <w:szCs w:val="20"/>
        </w:rPr>
        <w:t>：[</w:t>
      </w:r>
      <w:r w:rsidR="00226F90">
        <w:rPr>
          <w:rFonts w:ascii="微软雅黑" w:eastAsia="微软雅黑" w:hAnsi="微软雅黑"/>
          <w:sz w:val="20"/>
          <w:szCs w:val="20"/>
        </w:rPr>
        <w:t>30</w:t>
      </w:r>
      <w:r w:rsidR="00226F90">
        <w:rPr>
          <w:rFonts w:ascii="微软雅黑" w:eastAsia="微软雅黑" w:hAnsi="微软雅黑" w:hint="eastAsia"/>
          <w:sz w:val="20"/>
          <w:szCs w:val="20"/>
        </w:rPr>
        <w:t>万，</w:t>
      </w:r>
      <w:r w:rsidR="00226F90">
        <w:rPr>
          <w:rFonts w:ascii="微软雅黑" w:eastAsia="微软雅黑" w:hAnsi="微软雅黑"/>
          <w:sz w:val="20"/>
          <w:szCs w:val="20"/>
        </w:rPr>
        <w:t>+</w:t>
      </w:r>
      <w:r w:rsidR="00226F90">
        <w:rPr>
          <w:rFonts w:ascii="FangSong" w:eastAsia="FangSong" w:hAnsi="FangSong" w:hint="eastAsia"/>
          <w:sz w:val="20"/>
          <w:szCs w:val="20"/>
        </w:rPr>
        <w:t>∞</w:t>
      </w:r>
      <w:r w:rsidR="00226F90">
        <w:rPr>
          <w:rFonts w:ascii="微软雅黑" w:eastAsia="微软雅黑" w:hAnsi="微软雅黑"/>
          <w:sz w:val="20"/>
          <w:szCs w:val="20"/>
        </w:rPr>
        <w:t>)</w:t>
      </w:r>
    </w:p>
    <w:p w14:paraId="51E89241" w14:textId="77777777" w:rsidR="00AD17DA" w:rsidRPr="00AD17DA" w:rsidRDefault="00AD17DA" w:rsidP="00AD17DA">
      <w:pPr>
        <w:rPr>
          <w:rFonts w:ascii="微软雅黑" w:eastAsia="微软雅黑" w:hAnsi="微软雅黑"/>
          <w:lang w:eastAsia="zh-CN"/>
        </w:rPr>
      </w:pPr>
    </w:p>
    <w:p w14:paraId="623F99A8" w14:textId="77777777" w:rsidR="00AD17DA" w:rsidRPr="00AD17DA" w:rsidRDefault="00AD17DA" w:rsidP="009B528D">
      <w:pPr>
        <w:numPr>
          <w:ilvl w:val="0"/>
          <w:numId w:val="165"/>
        </w:numPr>
        <w:rPr>
          <w:rFonts w:ascii="微软雅黑" w:eastAsia="微软雅黑" w:hAnsi="微软雅黑"/>
          <w:lang w:eastAsia="zh-CN"/>
        </w:rPr>
      </w:pPr>
      <w:r w:rsidRPr="00AD17DA">
        <w:rPr>
          <w:rFonts w:ascii="微软雅黑" w:eastAsia="微软雅黑" w:hAnsi="微软雅黑" w:hint="eastAsia"/>
          <w:lang w:eastAsia="zh-CN"/>
        </w:rPr>
        <w:t>计算逻辑：</w:t>
      </w:r>
    </w:p>
    <w:p w14:paraId="3CF6BE43" w14:textId="32CDF03F" w:rsidR="00AD17DA" w:rsidRPr="00AD17DA" w:rsidRDefault="00AD17DA" w:rsidP="00AD17DA">
      <w:pPr>
        <w:rPr>
          <w:rFonts w:ascii="微软雅黑" w:eastAsia="微软雅黑" w:hAnsi="微软雅黑"/>
          <w:lang w:eastAsia="zh-CN"/>
        </w:rPr>
      </w:pPr>
      <w:r w:rsidRPr="00AD17DA">
        <w:rPr>
          <w:rFonts w:ascii="微软雅黑" w:eastAsia="微软雅黑" w:hAnsi="微软雅黑" w:hint="eastAsia"/>
          <w:lang w:eastAsia="zh-CN"/>
        </w:rPr>
        <w:t>投保人视角：客户为投保人身份的所有保单的累计保费总和落在不同切片范围内的客户总数</w:t>
      </w:r>
      <w:r w:rsidR="00765732">
        <w:rPr>
          <w:rFonts w:ascii="微软雅黑" w:eastAsia="微软雅黑" w:hAnsi="微软雅黑" w:hint="eastAsia"/>
          <w:lang w:eastAsia="zh-CN"/>
        </w:rPr>
        <w:t>；</w:t>
      </w:r>
    </w:p>
    <w:p w14:paraId="60EDF052" w14:textId="218663BA" w:rsidR="00AD17DA" w:rsidRPr="00AD17DA" w:rsidRDefault="00AD17DA" w:rsidP="00AD17DA">
      <w:pPr>
        <w:rPr>
          <w:rFonts w:ascii="微软雅黑" w:eastAsia="微软雅黑" w:hAnsi="微软雅黑"/>
          <w:lang w:eastAsia="zh-CN"/>
        </w:rPr>
      </w:pPr>
      <w:r w:rsidRPr="00AD17DA">
        <w:rPr>
          <w:rFonts w:ascii="微软雅黑" w:eastAsia="微软雅黑" w:hAnsi="微软雅黑" w:hint="eastAsia"/>
          <w:lang w:eastAsia="zh-CN"/>
        </w:rPr>
        <w:t>被保人视角：客户为被保人身份的所有保单的累计保费总和落在不同切片范围内的客户总数</w:t>
      </w:r>
      <w:r w:rsidR="00765732">
        <w:rPr>
          <w:rFonts w:ascii="微软雅黑" w:eastAsia="微软雅黑" w:hAnsi="微软雅黑" w:hint="eastAsia"/>
          <w:lang w:eastAsia="zh-CN"/>
        </w:rPr>
        <w:t>；</w:t>
      </w:r>
    </w:p>
    <w:p w14:paraId="07654C07" w14:textId="3BAC8AF2" w:rsidR="00AD17DA" w:rsidRPr="00AD17DA" w:rsidRDefault="00AD17DA" w:rsidP="00AD17DA">
      <w:pPr>
        <w:rPr>
          <w:rFonts w:ascii="微软雅黑" w:eastAsia="微软雅黑" w:hAnsi="微软雅黑"/>
          <w:lang w:eastAsia="zh-CN"/>
        </w:rPr>
      </w:pPr>
      <w:r w:rsidRPr="00AD17DA">
        <w:rPr>
          <w:rFonts w:ascii="微软雅黑" w:eastAsia="微软雅黑" w:hAnsi="微软雅黑" w:hint="eastAsia"/>
          <w:lang w:eastAsia="zh-CN"/>
        </w:rPr>
        <w:t>每个切片可点击，点击后，对应右侧的数据表区联动，呈现不同数据</w:t>
      </w:r>
      <w:r w:rsidR="00765732">
        <w:rPr>
          <w:rFonts w:ascii="微软雅黑" w:eastAsia="微软雅黑" w:hAnsi="微软雅黑" w:hint="eastAsia"/>
          <w:lang w:eastAsia="zh-CN"/>
        </w:rPr>
        <w:t>。</w:t>
      </w:r>
    </w:p>
    <w:p w14:paraId="480DFC83" w14:textId="77777777" w:rsidR="00AD17DA" w:rsidRPr="00AD17DA" w:rsidRDefault="00AD17DA" w:rsidP="00AD17DA">
      <w:pPr>
        <w:rPr>
          <w:rFonts w:ascii="微软雅黑" w:eastAsia="微软雅黑" w:hAnsi="微软雅黑"/>
          <w:lang w:eastAsia="zh-CN"/>
        </w:rPr>
      </w:pPr>
    </w:p>
    <w:p w14:paraId="5B9CF7EB" w14:textId="749C5D24" w:rsidR="00AD17DA" w:rsidRPr="00AD17DA" w:rsidRDefault="00AD17DA" w:rsidP="009B528D">
      <w:pPr>
        <w:numPr>
          <w:ilvl w:val="0"/>
          <w:numId w:val="168"/>
        </w:numPr>
        <w:rPr>
          <w:rFonts w:ascii="微软雅黑" w:eastAsia="微软雅黑" w:hAnsi="微软雅黑"/>
          <w:lang w:eastAsia="zh-CN"/>
        </w:rPr>
      </w:pPr>
      <w:r w:rsidRPr="00AD17DA">
        <w:rPr>
          <w:rFonts w:ascii="微软雅黑" w:eastAsia="微软雅黑" w:hAnsi="微软雅黑" w:hint="eastAsia"/>
          <w:lang w:eastAsia="zh-CN"/>
        </w:rPr>
        <w:t>数据表区</w:t>
      </w:r>
    </w:p>
    <w:p w14:paraId="38BDF8E0" w14:textId="52635EAA" w:rsidR="00AD17DA" w:rsidRPr="00AD17DA" w:rsidRDefault="00AD17DA" w:rsidP="009B528D">
      <w:pPr>
        <w:numPr>
          <w:ilvl w:val="0"/>
          <w:numId w:val="165"/>
        </w:numPr>
        <w:rPr>
          <w:rFonts w:ascii="微软雅黑" w:eastAsia="微软雅黑" w:hAnsi="微软雅黑"/>
          <w:lang w:eastAsia="zh-CN"/>
        </w:rPr>
      </w:pPr>
      <w:r w:rsidRPr="00AD17DA">
        <w:rPr>
          <w:rFonts w:ascii="微软雅黑" w:eastAsia="微软雅黑" w:hAnsi="微软雅黑" w:hint="eastAsia"/>
          <w:lang w:eastAsia="zh-CN"/>
        </w:rPr>
        <w:t>数据表类别</w:t>
      </w:r>
    </w:p>
    <w:p w14:paraId="32367C1F" w14:textId="1F94C976" w:rsidR="00AD17DA" w:rsidRPr="00AD17DA" w:rsidRDefault="00AD17DA" w:rsidP="00AD17DA">
      <w:pPr>
        <w:ind w:left="420"/>
        <w:rPr>
          <w:rFonts w:ascii="微软雅黑" w:eastAsia="微软雅黑" w:hAnsi="微软雅黑"/>
          <w:lang w:eastAsia="zh-CN"/>
        </w:rPr>
      </w:pPr>
      <w:r w:rsidRPr="00AD17DA">
        <w:rPr>
          <w:rFonts w:ascii="微软雅黑" w:eastAsia="微软雅黑" w:hAnsi="微软雅黑" w:hint="eastAsia"/>
          <w:lang w:eastAsia="zh-CN"/>
        </w:rPr>
        <w:t>自动根据图示区选择的图表切片，显示对应名称，可通过左右按钮，切换其他同级别切片，对应着图示区的效果联动。进入该板块默认将选择保费档</w:t>
      </w:r>
      <w:r w:rsidR="00791BC1">
        <w:rPr>
          <w:rFonts w:ascii="微软雅黑" w:eastAsia="微软雅黑" w:hAnsi="微软雅黑" w:hint="eastAsia"/>
          <w:lang w:eastAsia="zh-CN"/>
        </w:rPr>
        <w:t>人数</w:t>
      </w:r>
      <w:r w:rsidRPr="00AD17DA">
        <w:rPr>
          <w:rFonts w:ascii="微软雅黑" w:eastAsia="微软雅黑" w:hAnsi="微软雅黑" w:hint="eastAsia"/>
          <w:lang w:eastAsia="zh-CN"/>
        </w:rPr>
        <w:t>最</w:t>
      </w:r>
      <w:r w:rsidR="00791BC1">
        <w:rPr>
          <w:rFonts w:ascii="微软雅黑" w:eastAsia="微软雅黑" w:hAnsi="微软雅黑" w:hint="eastAsia"/>
          <w:lang w:eastAsia="zh-CN"/>
        </w:rPr>
        <w:t>多</w:t>
      </w:r>
      <w:r w:rsidRPr="00AD17DA">
        <w:rPr>
          <w:rFonts w:ascii="微软雅黑" w:eastAsia="微软雅黑" w:hAnsi="微软雅黑" w:hint="eastAsia"/>
          <w:lang w:eastAsia="zh-CN"/>
        </w:rPr>
        <w:t>的切片</w:t>
      </w:r>
    </w:p>
    <w:p w14:paraId="766FE87E" w14:textId="77777777" w:rsidR="00AD17DA" w:rsidRPr="00AD17DA" w:rsidRDefault="00AD17DA" w:rsidP="00AD17DA">
      <w:pPr>
        <w:rPr>
          <w:rFonts w:ascii="微软雅黑" w:eastAsia="微软雅黑" w:hAnsi="微软雅黑"/>
          <w:lang w:eastAsia="zh-CN"/>
        </w:rPr>
      </w:pPr>
    </w:p>
    <w:p w14:paraId="3E373032" w14:textId="77777777" w:rsidR="00AD17DA" w:rsidRPr="00AD17DA" w:rsidRDefault="00AD17DA" w:rsidP="009B528D">
      <w:pPr>
        <w:numPr>
          <w:ilvl w:val="0"/>
          <w:numId w:val="165"/>
        </w:numPr>
        <w:rPr>
          <w:rFonts w:ascii="微软雅黑" w:eastAsia="微软雅黑" w:hAnsi="微软雅黑"/>
          <w:lang w:eastAsia="zh-CN"/>
        </w:rPr>
      </w:pPr>
      <w:r w:rsidRPr="00AD17DA">
        <w:rPr>
          <w:rFonts w:ascii="微软雅黑" w:eastAsia="微软雅黑" w:hAnsi="微软雅黑" w:hint="eastAsia"/>
          <w:lang w:eastAsia="zh-CN"/>
        </w:rPr>
        <w:t>投保人视角下的数据表：</w:t>
      </w:r>
    </w:p>
    <w:tbl>
      <w:tblPr>
        <w:tblW w:w="8531" w:type="dxa"/>
        <w:tblInd w:w="5" w:type="dxa"/>
        <w:tblCellMar>
          <w:left w:w="57" w:type="dxa"/>
          <w:right w:w="57" w:type="dxa"/>
        </w:tblCellMar>
        <w:tblLook w:val="0600" w:firstRow="0" w:lastRow="0" w:firstColumn="0" w:lastColumn="0" w:noHBand="1" w:noVBand="1"/>
      </w:tblPr>
      <w:tblGrid>
        <w:gridCol w:w="539"/>
        <w:gridCol w:w="1445"/>
        <w:gridCol w:w="589"/>
        <w:gridCol w:w="4449"/>
        <w:gridCol w:w="1509"/>
      </w:tblGrid>
      <w:tr w:rsidR="0032496C" w:rsidRPr="00AD17DA" w14:paraId="62956B1B" w14:textId="588092B7" w:rsidTr="0032496C">
        <w:trPr>
          <w:trHeight w:val="244"/>
        </w:trPr>
        <w:tc>
          <w:tcPr>
            <w:tcW w:w="53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65653218" w14:textId="1897D58B" w:rsidR="0032496C" w:rsidRPr="00AB2ABA" w:rsidRDefault="0032496C" w:rsidP="00C7521C">
            <w:pPr>
              <w:widowControl/>
              <w:spacing w:line="240" w:lineRule="auto"/>
              <w:jc w:val="both"/>
              <w:textAlignment w:val="center"/>
              <w:rPr>
                <w:rFonts w:ascii="微软雅黑" w:eastAsia="微软雅黑" w:hAnsi="微软雅黑" w:cs="Arial"/>
                <w:b/>
                <w:bCs/>
                <w:color w:val="000000"/>
                <w:kern w:val="24"/>
                <w:sz w:val="18"/>
                <w:szCs w:val="18"/>
                <w:lang w:eastAsia="zh-CN"/>
              </w:rPr>
            </w:pPr>
            <w:r w:rsidRPr="00AB2ABA">
              <w:rPr>
                <w:rFonts w:ascii="微软雅黑" w:eastAsia="微软雅黑" w:hAnsi="微软雅黑" w:cs="Arial" w:hint="eastAsia"/>
                <w:b/>
                <w:bCs/>
                <w:color w:val="000000"/>
                <w:kern w:val="24"/>
                <w:sz w:val="18"/>
                <w:szCs w:val="18"/>
                <w:lang w:eastAsia="zh-CN"/>
              </w:rPr>
              <w:t>编号</w:t>
            </w:r>
          </w:p>
        </w:tc>
        <w:tc>
          <w:tcPr>
            <w:tcW w:w="144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5" w:type="dxa"/>
              <w:left w:w="15" w:type="dxa"/>
              <w:bottom w:w="0" w:type="dxa"/>
              <w:right w:w="15" w:type="dxa"/>
            </w:tcMar>
            <w:vAlign w:val="center"/>
          </w:tcPr>
          <w:p w14:paraId="763F9DD4" w14:textId="77777777" w:rsidR="0032496C" w:rsidRPr="00AB2ABA" w:rsidRDefault="0032496C" w:rsidP="00C7521C">
            <w:pPr>
              <w:widowControl/>
              <w:spacing w:line="240" w:lineRule="auto"/>
              <w:jc w:val="both"/>
              <w:textAlignment w:val="center"/>
              <w:rPr>
                <w:rFonts w:ascii="微软雅黑" w:eastAsia="微软雅黑" w:hAnsi="微软雅黑" w:cs="Arial"/>
                <w:b/>
                <w:bCs/>
                <w:color w:val="000000"/>
                <w:kern w:val="24"/>
                <w:sz w:val="18"/>
                <w:szCs w:val="18"/>
                <w:lang w:eastAsia="zh-CN"/>
              </w:rPr>
            </w:pPr>
            <w:r w:rsidRPr="00AB2ABA">
              <w:rPr>
                <w:rFonts w:ascii="微软雅黑" w:eastAsia="微软雅黑" w:hAnsi="微软雅黑" w:cs="Arial" w:hint="eastAsia"/>
                <w:b/>
                <w:bCs/>
                <w:color w:val="000000"/>
                <w:kern w:val="24"/>
                <w:sz w:val="18"/>
                <w:szCs w:val="18"/>
                <w:lang w:eastAsia="zh-CN"/>
              </w:rPr>
              <w:t>类别</w:t>
            </w:r>
          </w:p>
        </w:tc>
        <w:tc>
          <w:tcPr>
            <w:tcW w:w="58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5" w:type="dxa"/>
              <w:left w:w="15" w:type="dxa"/>
              <w:bottom w:w="0" w:type="dxa"/>
              <w:right w:w="15" w:type="dxa"/>
            </w:tcMar>
            <w:vAlign w:val="center"/>
          </w:tcPr>
          <w:p w14:paraId="10BA145F" w14:textId="77777777" w:rsidR="0032496C" w:rsidRPr="00AB2ABA" w:rsidRDefault="0032496C" w:rsidP="00C7521C">
            <w:pPr>
              <w:widowControl/>
              <w:spacing w:line="240" w:lineRule="auto"/>
              <w:jc w:val="both"/>
              <w:textAlignment w:val="center"/>
              <w:rPr>
                <w:rFonts w:ascii="微软雅黑" w:eastAsia="微软雅黑" w:hAnsi="微软雅黑" w:cs="Arial"/>
                <w:b/>
                <w:bCs/>
                <w:color w:val="000000"/>
                <w:kern w:val="24"/>
                <w:sz w:val="18"/>
                <w:szCs w:val="18"/>
                <w:lang w:eastAsia="zh-CN"/>
              </w:rPr>
            </w:pPr>
            <w:r w:rsidRPr="00AB2ABA">
              <w:rPr>
                <w:rFonts w:ascii="微软雅黑" w:eastAsia="微软雅黑" w:hAnsi="微软雅黑" w:cs="Arial" w:hint="eastAsia"/>
                <w:b/>
                <w:bCs/>
                <w:color w:val="000000"/>
                <w:kern w:val="24"/>
                <w:sz w:val="18"/>
                <w:szCs w:val="18"/>
                <w:lang w:eastAsia="zh-CN"/>
              </w:rPr>
              <w:t>单位</w:t>
            </w:r>
          </w:p>
        </w:tc>
        <w:tc>
          <w:tcPr>
            <w:tcW w:w="444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DAC35B6" w14:textId="4F8190F8" w:rsidR="0032496C" w:rsidRPr="00AB2ABA" w:rsidRDefault="0032496C" w:rsidP="00C7521C">
            <w:pPr>
              <w:widowControl/>
              <w:spacing w:line="240" w:lineRule="auto"/>
              <w:jc w:val="both"/>
              <w:textAlignment w:val="center"/>
              <w:rPr>
                <w:rFonts w:ascii="微软雅黑" w:eastAsia="微软雅黑" w:hAnsi="微软雅黑" w:cs="Arial"/>
                <w:b/>
                <w:bCs/>
                <w:color w:val="000000"/>
                <w:kern w:val="24"/>
                <w:sz w:val="18"/>
                <w:szCs w:val="18"/>
                <w:lang w:eastAsia="zh-CN"/>
              </w:rPr>
            </w:pPr>
            <w:r>
              <w:rPr>
                <w:rFonts w:ascii="微软雅黑" w:eastAsia="微软雅黑" w:hAnsi="微软雅黑" w:cs="Arial" w:hint="eastAsia"/>
                <w:b/>
                <w:bCs/>
                <w:color w:val="000000"/>
                <w:kern w:val="24"/>
                <w:sz w:val="18"/>
                <w:szCs w:val="18"/>
                <w:lang w:eastAsia="zh-CN"/>
              </w:rPr>
              <w:t>取值</w:t>
            </w:r>
            <w:r w:rsidRPr="00AB2ABA">
              <w:rPr>
                <w:rFonts w:ascii="微软雅黑" w:eastAsia="微软雅黑" w:hAnsi="微软雅黑" w:cs="Arial" w:hint="eastAsia"/>
                <w:b/>
                <w:bCs/>
                <w:color w:val="000000"/>
                <w:kern w:val="24"/>
                <w:sz w:val="18"/>
                <w:szCs w:val="18"/>
                <w:lang w:eastAsia="zh-CN"/>
              </w:rPr>
              <w:t>逻辑</w:t>
            </w:r>
          </w:p>
        </w:tc>
        <w:tc>
          <w:tcPr>
            <w:tcW w:w="150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78949CD" w14:textId="6E8E1E6B" w:rsidR="0032496C" w:rsidRPr="00AB2ABA" w:rsidRDefault="0032496C" w:rsidP="00C7521C">
            <w:pPr>
              <w:widowControl/>
              <w:spacing w:line="240" w:lineRule="auto"/>
              <w:jc w:val="both"/>
              <w:textAlignment w:val="center"/>
              <w:rPr>
                <w:rFonts w:ascii="微软雅黑" w:eastAsia="微软雅黑" w:hAnsi="微软雅黑" w:cs="Arial"/>
                <w:b/>
                <w:bCs/>
                <w:color w:val="000000"/>
                <w:kern w:val="24"/>
                <w:sz w:val="18"/>
                <w:szCs w:val="18"/>
                <w:lang w:eastAsia="zh-CN"/>
              </w:rPr>
            </w:pPr>
            <w:r w:rsidRPr="00AB2ABA">
              <w:rPr>
                <w:rFonts w:ascii="微软雅黑" w:eastAsia="微软雅黑" w:hAnsi="微软雅黑" w:hint="eastAsia"/>
                <w:b/>
                <w:bCs/>
                <w:sz w:val="18"/>
                <w:szCs w:val="18"/>
              </w:rPr>
              <w:t>舍入规则</w:t>
            </w:r>
          </w:p>
        </w:tc>
      </w:tr>
      <w:tr w:rsidR="0032496C" w:rsidRPr="00AD17DA" w14:paraId="1028668F" w14:textId="48E116B6"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193AE731"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1</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3C40A5C"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投保人数</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B333052"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人</w:t>
            </w:r>
          </w:p>
        </w:tc>
        <w:tc>
          <w:tcPr>
            <w:tcW w:w="4449" w:type="dxa"/>
            <w:tcBorders>
              <w:top w:val="single" w:sz="4" w:space="0" w:color="000000"/>
              <w:left w:val="single" w:sz="4" w:space="0" w:color="000000"/>
              <w:bottom w:val="single" w:sz="4" w:space="0" w:color="000000"/>
              <w:right w:val="single" w:sz="4" w:space="0" w:color="000000"/>
            </w:tcBorders>
            <w:vAlign w:val="center"/>
          </w:tcPr>
          <w:p w14:paraId="45D17954" w14:textId="0010BDCC"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满足切片条件的投保人的数量</w:t>
            </w:r>
          </w:p>
        </w:tc>
        <w:tc>
          <w:tcPr>
            <w:tcW w:w="1509" w:type="dxa"/>
            <w:tcBorders>
              <w:top w:val="single" w:sz="4" w:space="0" w:color="000000"/>
              <w:left w:val="single" w:sz="4" w:space="0" w:color="000000"/>
              <w:bottom w:val="single" w:sz="4" w:space="0" w:color="000000"/>
              <w:right w:val="single" w:sz="4" w:space="0" w:color="000000"/>
            </w:tcBorders>
          </w:tcPr>
          <w:p w14:paraId="7E312AC4"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p>
        </w:tc>
      </w:tr>
      <w:tr w:rsidR="0032496C" w:rsidRPr="00AD17DA" w14:paraId="72FE30CE" w14:textId="3F429B90"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78F323A8"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2</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2ABEE93"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保单数</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D0700C4"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件</w:t>
            </w:r>
          </w:p>
        </w:tc>
        <w:tc>
          <w:tcPr>
            <w:tcW w:w="4449" w:type="dxa"/>
            <w:tcBorders>
              <w:top w:val="single" w:sz="4" w:space="0" w:color="000000"/>
              <w:left w:val="single" w:sz="4" w:space="0" w:color="000000"/>
              <w:bottom w:val="single" w:sz="4" w:space="0" w:color="000000"/>
              <w:right w:val="single" w:sz="4" w:space="0" w:color="000000"/>
            </w:tcBorders>
            <w:vAlign w:val="center"/>
          </w:tcPr>
          <w:p w14:paraId="70B536A4"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投保人为A</w:t>
            </w:r>
            <w:r w:rsidRPr="00AB2ABA">
              <w:rPr>
                <w:rFonts w:ascii="微软雅黑" w:eastAsia="微软雅黑" w:hAnsi="微软雅黑" w:cs="Arial"/>
                <w:color w:val="000000"/>
                <w:kern w:val="24"/>
                <w:sz w:val="18"/>
                <w:szCs w:val="18"/>
                <w:lang w:eastAsia="zh-CN"/>
              </w:rPr>
              <w:t>1</w:t>
            </w:r>
            <w:r w:rsidRPr="00AB2ABA">
              <w:rPr>
                <w:rFonts w:ascii="微软雅黑" w:eastAsia="微软雅黑" w:hAnsi="微软雅黑" w:cs="Arial" w:hint="eastAsia"/>
                <w:color w:val="000000"/>
                <w:kern w:val="24"/>
                <w:sz w:val="18"/>
                <w:szCs w:val="18"/>
                <w:lang w:eastAsia="zh-CN"/>
              </w:rPr>
              <w:t>中客户的保单数量</w:t>
            </w:r>
          </w:p>
        </w:tc>
        <w:tc>
          <w:tcPr>
            <w:tcW w:w="1509" w:type="dxa"/>
            <w:tcBorders>
              <w:top w:val="single" w:sz="4" w:space="0" w:color="000000"/>
              <w:left w:val="single" w:sz="4" w:space="0" w:color="000000"/>
              <w:bottom w:val="single" w:sz="4" w:space="0" w:color="000000"/>
              <w:right w:val="single" w:sz="4" w:space="0" w:color="000000"/>
            </w:tcBorders>
          </w:tcPr>
          <w:p w14:paraId="7956AE9D"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p>
        </w:tc>
      </w:tr>
      <w:tr w:rsidR="0032496C" w:rsidRPr="00AD17DA" w14:paraId="035FFFF4" w14:textId="0D75ABEF"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1CA33929"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3</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3CD4AA25"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保费总额</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396857A"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元</w:t>
            </w:r>
          </w:p>
        </w:tc>
        <w:tc>
          <w:tcPr>
            <w:tcW w:w="4449" w:type="dxa"/>
            <w:tcBorders>
              <w:top w:val="single" w:sz="4" w:space="0" w:color="000000"/>
              <w:left w:val="single" w:sz="4" w:space="0" w:color="000000"/>
              <w:bottom w:val="single" w:sz="4" w:space="0" w:color="000000"/>
              <w:right w:val="single" w:sz="4" w:space="0" w:color="000000"/>
            </w:tcBorders>
            <w:vAlign w:val="center"/>
          </w:tcPr>
          <w:p w14:paraId="008B8452" w14:textId="581619D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投保人为A</w:t>
            </w:r>
            <w:r w:rsidRPr="00AB2ABA">
              <w:rPr>
                <w:rFonts w:ascii="微软雅黑" w:eastAsia="微软雅黑" w:hAnsi="微软雅黑" w:cs="Arial"/>
                <w:color w:val="000000"/>
                <w:kern w:val="24"/>
                <w:sz w:val="18"/>
                <w:szCs w:val="18"/>
                <w:lang w:eastAsia="zh-CN"/>
              </w:rPr>
              <w:t>1</w:t>
            </w:r>
            <w:r w:rsidRPr="00AB2ABA">
              <w:rPr>
                <w:rFonts w:ascii="微软雅黑" w:eastAsia="微软雅黑" w:hAnsi="微软雅黑" w:cs="Arial" w:hint="eastAsia"/>
                <w:color w:val="000000"/>
                <w:kern w:val="24"/>
                <w:sz w:val="18"/>
                <w:szCs w:val="18"/>
                <w:lang w:eastAsia="zh-CN"/>
              </w:rPr>
              <w:t>中客户的保单累计已缴保费总额</w:t>
            </w:r>
          </w:p>
        </w:tc>
        <w:tc>
          <w:tcPr>
            <w:tcW w:w="1509" w:type="dxa"/>
            <w:tcBorders>
              <w:top w:val="single" w:sz="4" w:space="0" w:color="000000"/>
              <w:left w:val="single" w:sz="4" w:space="0" w:color="000000"/>
              <w:bottom w:val="single" w:sz="4" w:space="0" w:color="000000"/>
              <w:right w:val="single" w:sz="4" w:space="0" w:color="000000"/>
            </w:tcBorders>
          </w:tcPr>
          <w:p w14:paraId="76519CB4"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p>
        </w:tc>
      </w:tr>
      <w:tr w:rsidR="0032496C" w:rsidRPr="00AD17DA" w14:paraId="69AF68B0" w14:textId="33F59E07"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14EAF608"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4</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4ED4D56"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人均保单数</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1B3CD20"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件</w:t>
            </w:r>
          </w:p>
        </w:tc>
        <w:tc>
          <w:tcPr>
            <w:tcW w:w="4449" w:type="dxa"/>
            <w:tcBorders>
              <w:top w:val="single" w:sz="4" w:space="0" w:color="000000"/>
              <w:left w:val="single" w:sz="4" w:space="0" w:color="000000"/>
              <w:bottom w:val="single" w:sz="4" w:space="0" w:color="000000"/>
              <w:right w:val="single" w:sz="4" w:space="0" w:color="000000"/>
            </w:tcBorders>
            <w:vAlign w:val="center"/>
          </w:tcPr>
          <w:p w14:paraId="79D13371"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2/A1</w:t>
            </w:r>
          </w:p>
        </w:tc>
        <w:tc>
          <w:tcPr>
            <w:tcW w:w="1509" w:type="dxa"/>
            <w:tcBorders>
              <w:top w:val="single" w:sz="4" w:space="0" w:color="000000"/>
              <w:left w:val="single" w:sz="4" w:space="0" w:color="000000"/>
              <w:bottom w:val="single" w:sz="4" w:space="0" w:color="000000"/>
              <w:right w:val="single" w:sz="4" w:space="0" w:color="000000"/>
            </w:tcBorders>
          </w:tcPr>
          <w:p w14:paraId="70BC371A" w14:textId="194EF365"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lang w:eastAsia="zh-CN"/>
              </w:rPr>
              <w:t>四舍五入</w:t>
            </w:r>
            <w:r>
              <w:rPr>
                <w:rFonts w:ascii="微软雅黑" w:eastAsia="微软雅黑" w:hAnsi="微软雅黑" w:hint="eastAsia"/>
                <w:sz w:val="18"/>
                <w:szCs w:val="18"/>
                <w:lang w:eastAsia="zh-CN"/>
              </w:rPr>
              <w:t>保留1位小数</w:t>
            </w:r>
          </w:p>
        </w:tc>
      </w:tr>
      <w:tr w:rsidR="0032496C" w:rsidRPr="00AD17DA" w14:paraId="54F00E73" w14:textId="7F9AC200"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095024D9"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5</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2A24470"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人均保费</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8A85B61"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元</w:t>
            </w:r>
          </w:p>
        </w:tc>
        <w:tc>
          <w:tcPr>
            <w:tcW w:w="4449" w:type="dxa"/>
            <w:tcBorders>
              <w:top w:val="single" w:sz="4" w:space="0" w:color="000000"/>
              <w:left w:val="single" w:sz="4" w:space="0" w:color="000000"/>
              <w:bottom w:val="single" w:sz="4" w:space="0" w:color="000000"/>
              <w:right w:val="single" w:sz="4" w:space="0" w:color="000000"/>
            </w:tcBorders>
            <w:vAlign w:val="center"/>
          </w:tcPr>
          <w:p w14:paraId="4DC68BDA"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3/A1</w:t>
            </w:r>
          </w:p>
        </w:tc>
        <w:tc>
          <w:tcPr>
            <w:tcW w:w="1509" w:type="dxa"/>
            <w:tcBorders>
              <w:top w:val="single" w:sz="4" w:space="0" w:color="000000"/>
              <w:left w:val="single" w:sz="4" w:space="0" w:color="000000"/>
              <w:bottom w:val="single" w:sz="4" w:space="0" w:color="000000"/>
              <w:right w:val="single" w:sz="4" w:space="0" w:color="000000"/>
            </w:tcBorders>
          </w:tcPr>
          <w:p w14:paraId="6F116705" w14:textId="6DFA80F6"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rPr>
              <w:t>四舍五入至整数</w:t>
            </w:r>
          </w:p>
        </w:tc>
      </w:tr>
      <w:tr w:rsidR="0032496C" w:rsidRPr="00AD17DA" w14:paraId="137C1299" w14:textId="09AA0FC0"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18672CF8"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6</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934DBBE"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件均保费</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0DC2957"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元</w:t>
            </w:r>
          </w:p>
        </w:tc>
        <w:tc>
          <w:tcPr>
            <w:tcW w:w="4449" w:type="dxa"/>
            <w:tcBorders>
              <w:top w:val="single" w:sz="4" w:space="0" w:color="000000"/>
              <w:left w:val="single" w:sz="4" w:space="0" w:color="000000"/>
              <w:bottom w:val="single" w:sz="4" w:space="0" w:color="000000"/>
              <w:right w:val="single" w:sz="4" w:space="0" w:color="000000"/>
            </w:tcBorders>
            <w:vAlign w:val="center"/>
          </w:tcPr>
          <w:p w14:paraId="192AA156"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3/A2</w:t>
            </w:r>
          </w:p>
        </w:tc>
        <w:tc>
          <w:tcPr>
            <w:tcW w:w="1509" w:type="dxa"/>
            <w:tcBorders>
              <w:top w:val="single" w:sz="4" w:space="0" w:color="000000"/>
              <w:left w:val="single" w:sz="4" w:space="0" w:color="000000"/>
              <w:bottom w:val="single" w:sz="4" w:space="0" w:color="000000"/>
              <w:right w:val="single" w:sz="4" w:space="0" w:color="000000"/>
            </w:tcBorders>
          </w:tcPr>
          <w:p w14:paraId="5C2ADFA3" w14:textId="0775E456"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rPr>
              <w:t>四舍五入至整数</w:t>
            </w:r>
          </w:p>
        </w:tc>
      </w:tr>
      <w:tr w:rsidR="0032496C" w:rsidRPr="00AD17DA" w14:paraId="74A9C0F8" w14:textId="73D25477"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19E238F6"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7</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6AFE822"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保单数占比</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E64E881"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w:t>
            </w:r>
          </w:p>
        </w:tc>
        <w:tc>
          <w:tcPr>
            <w:tcW w:w="4449" w:type="dxa"/>
            <w:tcBorders>
              <w:top w:val="single" w:sz="4" w:space="0" w:color="000000"/>
              <w:left w:val="single" w:sz="4" w:space="0" w:color="000000"/>
              <w:bottom w:val="single" w:sz="4" w:space="0" w:color="000000"/>
              <w:right w:val="single" w:sz="4" w:space="0" w:color="000000"/>
            </w:tcBorders>
            <w:vAlign w:val="center"/>
          </w:tcPr>
          <w:p w14:paraId="60388DEE" w14:textId="7FDFBD22"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2/</w:t>
            </w:r>
            <w:r w:rsidRPr="00AB2ABA">
              <w:rPr>
                <w:rFonts w:ascii="微软雅黑" w:eastAsia="微软雅黑" w:hAnsi="微软雅黑" w:cs="Arial" w:hint="eastAsia"/>
                <w:color w:val="000000"/>
                <w:kern w:val="24"/>
                <w:sz w:val="18"/>
                <w:szCs w:val="18"/>
                <w:lang w:eastAsia="zh-CN"/>
              </w:rPr>
              <w:t>该代理人名下所有保单数</w:t>
            </w:r>
          </w:p>
        </w:tc>
        <w:tc>
          <w:tcPr>
            <w:tcW w:w="1509" w:type="dxa"/>
            <w:tcBorders>
              <w:top w:val="single" w:sz="4" w:space="0" w:color="000000"/>
              <w:left w:val="single" w:sz="4" w:space="0" w:color="000000"/>
              <w:bottom w:val="single" w:sz="4" w:space="0" w:color="000000"/>
              <w:right w:val="single" w:sz="4" w:space="0" w:color="000000"/>
            </w:tcBorders>
          </w:tcPr>
          <w:p w14:paraId="66FF5AC8" w14:textId="11E142AA"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lang w:eastAsia="zh-CN"/>
              </w:rPr>
              <w:t>四舍五入至2位小数，百分数显示</w:t>
            </w:r>
          </w:p>
        </w:tc>
      </w:tr>
      <w:tr w:rsidR="0032496C" w:rsidRPr="00AD17DA" w14:paraId="44D29393" w14:textId="6D4A86BE"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2F5CDE4F"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color w:val="000000"/>
                <w:kern w:val="24"/>
                <w:sz w:val="18"/>
                <w:szCs w:val="18"/>
                <w:lang w:eastAsia="zh-CN"/>
              </w:rPr>
              <w:t>A</w:t>
            </w:r>
            <w:r w:rsidRPr="00AB2ABA">
              <w:rPr>
                <w:rFonts w:ascii="微软雅黑" w:eastAsia="微软雅黑" w:hAnsi="微软雅黑" w:cs="Arial" w:hint="eastAsia"/>
                <w:color w:val="000000"/>
                <w:kern w:val="24"/>
                <w:sz w:val="18"/>
                <w:szCs w:val="18"/>
                <w:lang w:eastAsia="zh-CN"/>
              </w:rPr>
              <w:t>8</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8C94C0D"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bookmarkStart w:id="276" w:name="_Hlk107251825"/>
            <w:r w:rsidRPr="00AB2ABA">
              <w:rPr>
                <w:rFonts w:ascii="微软雅黑" w:eastAsia="微软雅黑" w:hAnsi="微软雅黑" w:cs="Arial" w:hint="eastAsia"/>
                <w:color w:val="000000"/>
                <w:kern w:val="24"/>
                <w:sz w:val="18"/>
                <w:szCs w:val="18"/>
              </w:rPr>
              <w:t>保费贡献度</w:t>
            </w:r>
            <w:bookmarkEnd w:id="276"/>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5417888" w14:textId="77777777" w:rsidR="0032496C" w:rsidRPr="00AB2ABA" w:rsidRDefault="0032496C" w:rsidP="00C7521C">
            <w:pPr>
              <w:widowControl/>
              <w:spacing w:line="240" w:lineRule="auto"/>
              <w:jc w:val="both"/>
              <w:textAlignment w:val="center"/>
              <w:rPr>
                <w:rFonts w:ascii="微软雅黑" w:eastAsia="微软雅黑" w:hAnsi="微软雅黑" w:cs="Arial"/>
                <w:sz w:val="18"/>
                <w:szCs w:val="18"/>
                <w:lang w:eastAsia="zh-CN"/>
              </w:rPr>
            </w:pPr>
            <w:r w:rsidRPr="00AB2ABA">
              <w:rPr>
                <w:rFonts w:ascii="微软雅黑" w:eastAsia="微软雅黑" w:hAnsi="微软雅黑" w:cs="Arial" w:hint="eastAsia"/>
                <w:color w:val="000000"/>
                <w:kern w:val="24"/>
                <w:sz w:val="18"/>
                <w:szCs w:val="18"/>
              </w:rPr>
              <w:t>%</w:t>
            </w:r>
          </w:p>
        </w:tc>
        <w:tc>
          <w:tcPr>
            <w:tcW w:w="4449" w:type="dxa"/>
            <w:tcBorders>
              <w:top w:val="single" w:sz="4" w:space="0" w:color="000000"/>
              <w:left w:val="single" w:sz="4" w:space="0" w:color="000000"/>
              <w:bottom w:val="single" w:sz="4" w:space="0" w:color="000000"/>
              <w:right w:val="single" w:sz="4" w:space="0" w:color="000000"/>
            </w:tcBorders>
            <w:vAlign w:val="center"/>
          </w:tcPr>
          <w:p w14:paraId="1BB9DFFC" w14:textId="44672F95"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3/</w:t>
            </w:r>
            <w:r w:rsidRPr="00AB2ABA">
              <w:rPr>
                <w:rFonts w:ascii="微软雅黑" w:eastAsia="微软雅黑" w:hAnsi="微软雅黑" w:cs="Arial" w:hint="eastAsia"/>
                <w:color w:val="000000"/>
                <w:kern w:val="24"/>
                <w:sz w:val="18"/>
                <w:szCs w:val="18"/>
                <w:lang w:eastAsia="zh-CN"/>
              </w:rPr>
              <w:t>该代理人名下所有保单</w:t>
            </w:r>
            <w:r w:rsidRPr="00AB2ABA">
              <w:rPr>
                <w:rFonts w:ascii="微软雅黑" w:eastAsia="微软雅黑" w:hAnsi="微软雅黑" w:hint="eastAsia"/>
                <w:sz w:val="18"/>
                <w:szCs w:val="18"/>
                <w:lang w:eastAsia="zh-CN"/>
              </w:rPr>
              <w:t>累计已缴保费</w:t>
            </w:r>
          </w:p>
        </w:tc>
        <w:tc>
          <w:tcPr>
            <w:tcW w:w="1509" w:type="dxa"/>
            <w:tcBorders>
              <w:top w:val="single" w:sz="4" w:space="0" w:color="000000"/>
              <w:left w:val="single" w:sz="4" w:space="0" w:color="000000"/>
              <w:bottom w:val="single" w:sz="4" w:space="0" w:color="000000"/>
              <w:right w:val="single" w:sz="4" w:space="0" w:color="000000"/>
            </w:tcBorders>
          </w:tcPr>
          <w:p w14:paraId="5F2009ED" w14:textId="09C7333A"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lang w:eastAsia="zh-CN"/>
              </w:rPr>
              <w:t>四舍五入至2位小数，百分数显示</w:t>
            </w:r>
          </w:p>
        </w:tc>
      </w:tr>
      <w:tr w:rsidR="0032496C" w:rsidRPr="00AD17DA" w14:paraId="0747C781" w14:textId="6B29C04E"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5D743DC0"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9</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4F71D64D"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rPr>
              <w:t>仅为本人买保单</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2741386D"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rPr>
              <w:t>人</w:t>
            </w:r>
          </w:p>
        </w:tc>
        <w:tc>
          <w:tcPr>
            <w:tcW w:w="4449" w:type="dxa"/>
            <w:tcBorders>
              <w:top w:val="single" w:sz="4" w:space="0" w:color="000000"/>
              <w:left w:val="single" w:sz="4" w:space="0" w:color="000000"/>
              <w:bottom w:val="single" w:sz="4" w:space="0" w:color="000000"/>
              <w:right w:val="single" w:sz="4" w:space="0" w:color="000000"/>
            </w:tcBorders>
            <w:vAlign w:val="center"/>
          </w:tcPr>
          <w:p w14:paraId="0C1E73A9"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1</w:t>
            </w:r>
            <w:r w:rsidRPr="00AB2ABA">
              <w:rPr>
                <w:rFonts w:ascii="微软雅黑" w:eastAsia="微软雅黑" w:hAnsi="微软雅黑" w:cs="Arial" w:hint="eastAsia"/>
                <w:color w:val="000000"/>
                <w:kern w:val="24"/>
                <w:sz w:val="18"/>
                <w:szCs w:val="18"/>
                <w:lang w:eastAsia="zh-CN"/>
              </w:rPr>
              <w:t>中客户自己为投保人的所有保单，无论主副被保人都为自己，则计入本类</w:t>
            </w:r>
          </w:p>
        </w:tc>
        <w:tc>
          <w:tcPr>
            <w:tcW w:w="1509" w:type="dxa"/>
            <w:tcBorders>
              <w:top w:val="single" w:sz="4" w:space="0" w:color="000000"/>
              <w:left w:val="single" w:sz="4" w:space="0" w:color="000000"/>
              <w:bottom w:val="single" w:sz="4" w:space="0" w:color="000000"/>
              <w:right w:val="single" w:sz="4" w:space="0" w:color="000000"/>
            </w:tcBorders>
          </w:tcPr>
          <w:p w14:paraId="3BC3702A"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p>
        </w:tc>
      </w:tr>
      <w:tr w:rsidR="0032496C" w:rsidRPr="00AD17DA" w14:paraId="041285E6" w14:textId="53B2D09A"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67BD60AD"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10</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6732AB41"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rPr>
              <w:t>仅为家人买保单</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55C09864"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rPr>
              <w:t>人</w:t>
            </w:r>
          </w:p>
        </w:tc>
        <w:tc>
          <w:tcPr>
            <w:tcW w:w="4449" w:type="dxa"/>
            <w:tcBorders>
              <w:top w:val="single" w:sz="4" w:space="0" w:color="000000"/>
              <w:left w:val="single" w:sz="4" w:space="0" w:color="000000"/>
              <w:bottom w:val="single" w:sz="4" w:space="0" w:color="000000"/>
              <w:right w:val="single" w:sz="4" w:space="0" w:color="000000"/>
            </w:tcBorders>
            <w:vAlign w:val="center"/>
          </w:tcPr>
          <w:p w14:paraId="58A31968"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1</w:t>
            </w:r>
            <w:r w:rsidRPr="00AB2ABA">
              <w:rPr>
                <w:rFonts w:ascii="微软雅黑" w:eastAsia="微软雅黑" w:hAnsi="微软雅黑" w:cs="Arial" w:hint="eastAsia"/>
                <w:color w:val="000000"/>
                <w:kern w:val="24"/>
                <w:sz w:val="18"/>
                <w:szCs w:val="18"/>
                <w:lang w:eastAsia="zh-CN"/>
              </w:rPr>
              <w:t>中客户自己为投保人的所有保单，无论主副被保人都不为自己，则计入本类</w:t>
            </w:r>
          </w:p>
        </w:tc>
        <w:tc>
          <w:tcPr>
            <w:tcW w:w="1509" w:type="dxa"/>
            <w:tcBorders>
              <w:top w:val="single" w:sz="4" w:space="0" w:color="000000"/>
              <w:left w:val="single" w:sz="4" w:space="0" w:color="000000"/>
              <w:bottom w:val="single" w:sz="4" w:space="0" w:color="000000"/>
              <w:right w:val="single" w:sz="4" w:space="0" w:color="000000"/>
            </w:tcBorders>
          </w:tcPr>
          <w:p w14:paraId="0DF97984"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p>
        </w:tc>
      </w:tr>
      <w:tr w:rsidR="0032496C" w:rsidRPr="00AD17DA" w14:paraId="645EEE66" w14:textId="36B78110" w:rsidTr="0032496C">
        <w:trPr>
          <w:trHeight w:val="244"/>
        </w:trPr>
        <w:tc>
          <w:tcPr>
            <w:tcW w:w="539" w:type="dxa"/>
            <w:tcBorders>
              <w:top w:val="single" w:sz="4" w:space="0" w:color="000000"/>
              <w:left w:val="single" w:sz="4" w:space="0" w:color="000000"/>
              <w:bottom w:val="single" w:sz="4" w:space="0" w:color="000000"/>
              <w:right w:val="single" w:sz="4" w:space="0" w:color="000000"/>
            </w:tcBorders>
            <w:vAlign w:val="center"/>
          </w:tcPr>
          <w:p w14:paraId="55A7773C"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11</w:t>
            </w:r>
          </w:p>
        </w:tc>
        <w:tc>
          <w:tcPr>
            <w:tcW w:w="14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149618DC"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为本人及家人都买过保单</w:t>
            </w:r>
          </w:p>
        </w:tc>
        <w:tc>
          <w:tcPr>
            <w:tcW w:w="58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22DCDAC8"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rPr>
              <w:t>人</w:t>
            </w:r>
          </w:p>
        </w:tc>
        <w:tc>
          <w:tcPr>
            <w:tcW w:w="4449" w:type="dxa"/>
            <w:tcBorders>
              <w:top w:val="single" w:sz="4" w:space="0" w:color="000000"/>
              <w:left w:val="single" w:sz="4" w:space="0" w:color="000000"/>
              <w:bottom w:val="single" w:sz="4" w:space="0" w:color="000000"/>
              <w:right w:val="single" w:sz="4" w:space="0" w:color="000000"/>
            </w:tcBorders>
            <w:vAlign w:val="center"/>
          </w:tcPr>
          <w:p w14:paraId="0DC1F19E"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cs="Arial" w:hint="eastAsia"/>
                <w:color w:val="000000"/>
                <w:kern w:val="24"/>
                <w:sz w:val="18"/>
                <w:szCs w:val="18"/>
                <w:lang w:eastAsia="zh-CN"/>
              </w:rPr>
              <w:t>A</w:t>
            </w:r>
            <w:r w:rsidRPr="00AB2ABA">
              <w:rPr>
                <w:rFonts w:ascii="微软雅黑" w:eastAsia="微软雅黑" w:hAnsi="微软雅黑" w:cs="Arial"/>
                <w:color w:val="000000"/>
                <w:kern w:val="24"/>
                <w:sz w:val="18"/>
                <w:szCs w:val="18"/>
                <w:lang w:eastAsia="zh-CN"/>
              </w:rPr>
              <w:t>1</w:t>
            </w:r>
            <w:r w:rsidRPr="00AB2ABA">
              <w:rPr>
                <w:rFonts w:ascii="微软雅黑" w:eastAsia="微软雅黑" w:hAnsi="微软雅黑" w:cs="Arial" w:hint="eastAsia"/>
                <w:color w:val="000000"/>
                <w:kern w:val="24"/>
                <w:sz w:val="18"/>
                <w:szCs w:val="18"/>
                <w:lang w:eastAsia="zh-CN"/>
              </w:rPr>
              <w:t>中客户自己为投保人的所有保单，无论主副被保人中既有自己，也有不是自己，则计入本类</w:t>
            </w:r>
          </w:p>
        </w:tc>
        <w:tc>
          <w:tcPr>
            <w:tcW w:w="1509" w:type="dxa"/>
            <w:tcBorders>
              <w:top w:val="single" w:sz="4" w:space="0" w:color="000000"/>
              <w:left w:val="single" w:sz="4" w:space="0" w:color="000000"/>
              <w:bottom w:val="single" w:sz="4" w:space="0" w:color="000000"/>
              <w:right w:val="single" w:sz="4" w:space="0" w:color="000000"/>
            </w:tcBorders>
          </w:tcPr>
          <w:p w14:paraId="38DF20EC" w14:textId="77777777" w:rsidR="0032496C" w:rsidRPr="00AB2ABA" w:rsidRDefault="0032496C" w:rsidP="00C7521C">
            <w:pPr>
              <w:widowControl/>
              <w:spacing w:line="240" w:lineRule="auto"/>
              <w:jc w:val="both"/>
              <w:textAlignment w:val="center"/>
              <w:rPr>
                <w:rFonts w:ascii="微软雅黑" w:eastAsia="微软雅黑" w:hAnsi="微软雅黑" w:cs="Arial"/>
                <w:color w:val="000000"/>
                <w:kern w:val="24"/>
                <w:sz w:val="18"/>
                <w:szCs w:val="18"/>
                <w:lang w:eastAsia="zh-CN"/>
              </w:rPr>
            </w:pPr>
          </w:p>
        </w:tc>
      </w:tr>
    </w:tbl>
    <w:p w14:paraId="08FA81BA" w14:textId="77777777" w:rsidR="00AD17DA" w:rsidRPr="00431F48" w:rsidRDefault="00AD17DA" w:rsidP="00AD17DA">
      <w:pPr>
        <w:rPr>
          <w:rFonts w:ascii="微软雅黑" w:eastAsia="微软雅黑" w:hAnsi="微软雅黑"/>
          <w:lang w:eastAsia="zh-CN"/>
        </w:rPr>
      </w:pPr>
    </w:p>
    <w:p w14:paraId="0D4F8435" w14:textId="77777777" w:rsidR="00AD17DA" w:rsidRPr="00AD17DA" w:rsidRDefault="00AD17DA" w:rsidP="009B528D">
      <w:pPr>
        <w:numPr>
          <w:ilvl w:val="0"/>
          <w:numId w:val="165"/>
        </w:numPr>
        <w:rPr>
          <w:rFonts w:ascii="微软雅黑" w:eastAsia="微软雅黑" w:hAnsi="微软雅黑"/>
          <w:lang w:eastAsia="zh-CN"/>
        </w:rPr>
      </w:pPr>
      <w:r w:rsidRPr="00AD17DA">
        <w:rPr>
          <w:rFonts w:ascii="微软雅黑" w:eastAsia="微软雅黑" w:hAnsi="微软雅黑" w:hint="eastAsia"/>
          <w:lang w:eastAsia="zh-CN"/>
        </w:rPr>
        <w:t>被保人视角下的数据表：</w:t>
      </w:r>
    </w:p>
    <w:tbl>
      <w:tblPr>
        <w:tblW w:w="8637" w:type="dxa"/>
        <w:tblInd w:w="5" w:type="dxa"/>
        <w:tblCellMar>
          <w:left w:w="57" w:type="dxa"/>
          <w:right w:w="28" w:type="dxa"/>
        </w:tblCellMar>
        <w:tblLook w:val="0600" w:firstRow="0" w:lastRow="0" w:firstColumn="0" w:lastColumn="0" w:noHBand="1" w:noVBand="1"/>
      </w:tblPr>
      <w:tblGrid>
        <w:gridCol w:w="508"/>
        <w:gridCol w:w="1467"/>
        <w:gridCol w:w="567"/>
        <w:gridCol w:w="4394"/>
        <w:gridCol w:w="1701"/>
      </w:tblGrid>
      <w:tr w:rsidR="0032496C" w:rsidRPr="00AD17DA" w14:paraId="4680C6B4" w14:textId="09415039" w:rsidTr="009C0BAB">
        <w:trPr>
          <w:trHeight w:val="244"/>
          <w:tblHeader/>
        </w:trPr>
        <w:tc>
          <w:tcPr>
            <w:tcW w:w="50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3DDA6E3" w14:textId="0832DC36" w:rsidR="0032496C" w:rsidRPr="00431F48" w:rsidRDefault="0032496C" w:rsidP="00431F48">
            <w:pPr>
              <w:widowControl/>
              <w:spacing w:line="240" w:lineRule="auto"/>
              <w:jc w:val="both"/>
              <w:textAlignment w:val="center"/>
              <w:rPr>
                <w:rFonts w:ascii="微软雅黑" w:eastAsia="微软雅黑" w:hAnsi="微软雅黑" w:cs="Arial"/>
                <w:b/>
                <w:bCs/>
                <w:color w:val="000000"/>
                <w:kern w:val="24"/>
                <w:sz w:val="18"/>
                <w:szCs w:val="18"/>
                <w:lang w:eastAsia="zh-CN"/>
              </w:rPr>
            </w:pPr>
            <w:r w:rsidRPr="00431F48">
              <w:rPr>
                <w:rFonts w:ascii="微软雅黑" w:eastAsia="微软雅黑" w:hAnsi="微软雅黑" w:cs="Arial" w:hint="eastAsia"/>
                <w:b/>
                <w:bCs/>
                <w:color w:val="000000"/>
                <w:kern w:val="24"/>
                <w:sz w:val="18"/>
                <w:szCs w:val="18"/>
                <w:lang w:eastAsia="zh-CN"/>
              </w:rPr>
              <w:t>编号</w:t>
            </w:r>
          </w:p>
        </w:tc>
        <w:tc>
          <w:tcPr>
            <w:tcW w:w="146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5" w:type="dxa"/>
              <w:left w:w="15" w:type="dxa"/>
              <w:bottom w:w="0" w:type="dxa"/>
              <w:right w:w="15" w:type="dxa"/>
            </w:tcMar>
            <w:vAlign w:val="center"/>
          </w:tcPr>
          <w:p w14:paraId="09581262" w14:textId="77777777" w:rsidR="0032496C" w:rsidRPr="00431F48" w:rsidRDefault="0032496C" w:rsidP="00431F48">
            <w:pPr>
              <w:widowControl/>
              <w:spacing w:line="240" w:lineRule="auto"/>
              <w:jc w:val="both"/>
              <w:textAlignment w:val="center"/>
              <w:rPr>
                <w:rFonts w:ascii="微软雅黑" w:eastAsia="微软雅黑" w:hAnsi="微软雅黑" w:cs="Arial"/>
                <w:b/>
                <w:bCs/>
                <w:color w:val="000000"/>
                <w:kern w:val="24"/>
                <w:sz w:val="18"/>
                <w:szCs w:val="18"/>
                <w:lang w:eastAsia="zh-CN"/>
              </w:rPr>
            </w:pPr>
            <w:r w:rsidRPr="00431F48">
              <w:rPr>
                <w:rFonts w:ascii="微软雅黑" w:eastAsia="微软雅黑" w:hAnsi="微软雅黑" w:cs="Arial" w:hint="eastAsia"/>
                <w:b/>
                <w:bCs/>
                <w:color w:val="000000"/>
                <w:kern w:val="24"/>
                <w:sz w:val="18"/>
                <w:szCs w:val="18"/>
                <w:lang w:eastAsia="zh-CN"/>
              </w:rPr>
              <w:t>类别</w:t>
            </w:r>
          </w:p>
        </w:tc>
        <w:tc>
          <w:tcPr>
            <w:tcW w:w="56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15" w:type="dxa"/>
              <w:left w:w="15" w:type="dxa"/>
              <w:bottom w:w="0" w:type="dxa"/>
              <w:right w:w="15" w:type="dxa"/>
            </w:tcMar>
            <w:vAlign w:val="center"/>
          </w:tcPr>
          <w:p w14:paraId="4DCBCDF2" w14:textId="77777777" w:rsidR="0032496C" w:rsidRPr="00431F48" w:rsidRDefault="0032496C" w:rsidP="00431F48">
            <w:pPr>
              <w:widowControl/>
              <w:spacing w:line="240" w:lineRule="auto"/>
              <w:jc w:val="both"/>
              <w:textAlignment w:val="center"/>
              <w:rPr>
                <w:rFonts w:ascii="微软雅黑" w:eastAsia="微软雅黑" w:hAnsi="微软雅黑" w:cs="Arial"/>
                <w:b/>
                <w:bCs/>
                <w:color w:val="000000"/>
                <w:kern w:val="24"/>
                <w:sz w:val="18"/>
                <w:szCs w:val="18"/>
                <w:lang w:eastAsia="zh-CN"/>
              </w:rPr>
            </w:pPr>
            <w:r w:rsidRPr="00431F48">
              <w:rPr>
                <w:rFonts w:ascii="微软雅黑" w:eastAsia="微软雅黑" w:hAnsi="微软雅黑" w:cs="Arial" w:hint="eastAsia"/>
                <w:b/>
                <w:bCs/>
                <w:color w:val="000000"/>
                <w:kern w:val="24"/>
                <w:sz w:val="18"/>
                <w:szCs w:val="18"/>
                <w:lang w:eastAsia="zh-CN"/>
              </w:rPr>
              <w:t>单位</w:t>
            </w:r>
          </w:p>
        </w:tc>
        <w:tc>
          <w:tcPr>
            <w:tcW w:w="439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EA8A2F8" w14:textId="77777777" w:rsidR="0032496C" w:rsidRPr="00431F48" w:rsidRDefault="0032496C" w:rsidP="00431F48">
            <w:pPr>
              <w:widowControl/>
              <w:spacing w:line="240" w:lineRule="auto"/>
              <w:jc w:val="both"/>
              <w:textAlignment w:val="center"/>
              <w:rPr>
                <w:rFonts w:ascii="微软雅黑" w:eastAsia="微软雅黑" w:hAnsi="微软雅黑" w:cs="Arial"/>
                <w:b/>
                <w:bCs/>
                <w:color w:val="000000"/>
                <w:kern w:val="24"/>
                <w:sz w:val="18"/>
                <w:szCs w:val="18"/>
                <w:lang w:eastAsia="zh-CN"/>
              </w:rPr>
            </w:pPr>
            <w:r w:rsidRPr="00431F48">
              <w:rPr>
                <w:rFonts w:ascii="微软雅黑" w:eastAsia="微软雅黑" w:hAnsi="微软雅黑" w:cs="Arial" w:hint="eastAsia"/>
                <w:b/>
                <w:bCs/>
                <w:color w:val="000000"/>
                <w:kern w:val="24"/>
                <w:sz w:val="18"/>
                <w:szCs w:val="18"/>
                <w:lang w:eastAsia="zh-CN"/>
              </w:rPr>
              <w:t>数据逻辑</w:t>
            </w:r>
          </w:p>
        </w:tc>
        <w:tc>
          <w:tcPr>
            <w:tcW w:w="17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29AF5C59" w14:textId="1E93F25B" w:rsidR="0032496C" w:rsidRPr="00431F48" w:rsidRDefault="0032496C" w:rsidP="00431F48">
            <w:pPr>
              <w:widowControl/>
              <w:spacing w:line="240" w:lineRule="auto"/>
              <w:jc w:val="both"/>
              <w:textAlignment w:val="center"/>
              <w:rPr>
                <w:rFonts w:ascii="微软雅黑" w:eastAsia="微软雅黑" w:hAnsi="微软雅黑" w:cs="Arial"/>
                <w:b/>
                <w:bCs/>
                <w:color w:val="000000"/>
                <w:kern w:val="24"/>
                <w:sz w:val="18"/>
                <w:szCs w:val="18"/>
                <w:lang w:eastAsia="zh-CN"/>
              </w:rPr>
            </w:pPr>
            <w:r w:rsidRPr="00431F48">
              <w:rPr>
                <w:rFonts w:ascii="微软雅黑" w:eastAsia="微软雅黑" w:hAnsi="微软雅黑" w:cs="Arial" w:hint="eastAsia"/>
                <w:b/>
                <w:bCs/>
                <w:color w:val="000000"/>
                <w:kern w:val="24"/>
                <w:sz w:val="18"/>
                <w:szCs w:val="18"/>
                <w:lang w:eastAsia="zh-CN"/>
              </w:rPr>
              <w:t>舍入规则</w:t>
            </w:r>
          </w:p>
        </w:tc>
      </w:tr>
      <w:tr w:rsidR="0032496C" w:rsidRPr="00AD17DA" w14:paraId="78C534B3" w14:textId="47767A4E"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5553D396"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1</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BE9066D"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被保人数</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F6FDB6F"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人</w:t>
            </w:r>
          </w:p>
        </w:tc>
        <w:tc>
          <w:tcPr>
            <w:tcW w:w="4394" w:type="dxa"/>
            <w:tcBorders>
              <w:top w:val="single" w:sz="4" w:space="0" w:color="000000"/>
              <w:left w:val="single" w:sz="4" w:space="0" w:color="000000"/>
              <w:bottom w:val="single" w:sz="4" w:space="0" w:color="000000"/>
              <w:right w:val="single" w:sz="4" w:space="0" w:color="000000"/>
            </w:tcBorders>
            <w:vAlign w:val="center"/>
          </w:tcPr>
          <w:p w14:paraId="2141EA46"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满足切片+子筛选条件的被保人的数量</w:t>
            </w:r>
          </w:p>
        </w:tc>
        <w:tc>
          <w:tcPr>
            <w:tcW w:w="1701" w:type="dxa"/>
            <w:tcBorders>
              <w:top w:val="single" w:sz="4" w:space="0" w:color="000000"/>
              <w:left w:val="single" w:sz="4" w:space="0" w:color="000000"/>
              <w:bottom w:val="single" w:sz="4" w:space="0" w:color="000000"/>
              <w:right w:val="single" w:sz="4" w:space="0" w:color="000000"/>
            </w:tcBorders>
            <w:vAlign w:val="center"/>
          </w:tcPr>
          <w:p w14:paraId="273ED01D"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p>
        </w:tc>
      </w:tr>
      <w:tr w:rsidR="0032496C" w:rsidRPr="00AD17DA" w14:paraId="1A2D3359" w14:textId="2FC2B0D8"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4083BCD9"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2</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8F0BA8F"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保单数</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D6F3ABE"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件</w:t>
            </w:r>
          </w:p>
        </w:tc>
        <w:tc>
          <w:tcPr>
            <w:tcW w:w="4394" w:type="dxa"/>
            <w:tcBorders>
              <w:top w:val="single" w:sz="4" w:space="0" w:color="000000"/>
              <w:left w:val="single" w:sz="4" w:space="0" w:color="000000"/>
              <w:bottom w:val="single" w:sz="4" w:space="0" w:color="000000"/>
              <w:right w:val="single" w:sz="4" w:space="0" w:color="000000"/>
            </w:tcBorders>
            <w:vAlign w:val="center"/>
          </w:tcPr>
          <w:p w14:paraId="4F2D5BF2"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所有保单上的主被保人为A</w:t>
            </w:r>
            <w:r w:rsidRPr="00431F48">
              <w:rPr>
                <w:rFonts w:ascii="微软雅黑" w:eastAsia="微软雅黑" w:hAnsi="微软雅黑" w:cs="Arial"/>
                <w:color w:val="000000"/>
                <w:kern w:val="24"/>
                <w:sz w:val="18"/>
                <w:szCs w:val="18"/>
                <w:lang w:eastAsia="zh-CN"/>
              </w:rPr>
              <w:t>1</w:t>
            </w:r>
            <w:r w:rsidRPr="00431F48">
              <w:rPr>
                <w:rFonts w:ascii="微软雅黑" w:eastAsia="微软雅黑" w:hAnsi="微软雅黑" w:cs="Arial" w:hint="eastAsia"/>
                <w:color w:val="000000"/>
                <w:kern w:val="24"/>
                <w:sz w:val="18"/>
                <w:szCs w:val="18"/>
                <w:lang w:eastAsia="zh-CN"/>
              </w:rPr>
              <w:t>中客户的保单数量</w:t>
            </w:r>
          </w:p>
        </w:tc>
        <w:tc>
          <w:tcPr>
            <w:tcW w:w="1701" w:type="dxa"/>
            <w:tcBorders>
              <w:top w:val="single" w:sz="4" w:space="0" w:color="000000"/>
              <w:left w:val="single" w:sz="4" w:space="0" w:color="000000"/>
              <w:bottom w:val="single" w:sz="4" w:space="0" w:color="000000"/>
              <w:right w:val="single" w:sz="4" w:space="0" w:color="000000"/>
            </w:tcBorders>
            <w:vAlign w:val="center"/>
          </w:tcPr>
          <w:p w14:paraId="5B070CCF"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p>
        </w:tc>
      </w:tr>
      <w:tr w:rsidR="0032496C" w:rsidRPr="00AD17DA" w14:paraId="4A0044AF" w14:textId="38833FD6"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5317AE67"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lastRenderedPageBreak/>
              <w:t>A</w:t>
            </w:r>
            <w:r w:rsidRPr="00431F48">
              <w:rPr>
                <w:rFonts w:ascii="微软雅黑" w:eastAsia="微软雅黑" w:hAnsi="微软雅黑" w:cs="Arial" w:hint="eastAsia"/>
                <w:color w:val="000000"/>
                <w:kern w:val="24"/>
                <w:sz w:val="18"/>
                <w:szCs w:val="18"/>
                <w:lang w:eastAsia="zh-CN"/>
              </w:rPr>
              <w:t>3</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E8A93C9"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保费总额</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42187BD"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元</w:t>
            </w:r>
          </w:p>
        </w:tc>
        <w:tc>
          <w:tcPr>
            <w:tcW w:w="4394" w:type="dxa"/>
            <w:tcBorders>
              <w:top w:val="single" w:sz="4" w:space="0" w:color="000000"/>
              <w:left w:val="single" w:sz="4" w:space="0" w:color="000000"/>
              <w:bottom w:val="single" w:sz="4" w:space="0" w:color="000000"/>
              <w:right w:val="single" w:sz="4" w:space="0" w:color="000000"/>
            </w:tcBorders>
            <w:vAlign w:val="center"/>
          </w:tcPr>
          <w:p w14:paraId="15611F73" w14:textId="3703F2FA"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所有保单上的主被保人为A</w:t>
            </w:r>
            <w:r w:rsidRPr="00431F48">
              <w:rPr>
                <w:rFonts w:ascii="微软雅黑" w:eastAsia="微软雅黑" w:hAnsi="微软雅黑" w:cs="Arial"/>
                <w:color w:val="000000"/>
                <w:kern w:val="24"/>
                <w:sz w:val="18"/>
                <w:szCs w:val="18"/>
                <w:lang w:eastAsia="zh-CN"/>
              </w:rPr>
              <w:t>1</w:t>
            </w:r>
            <w:r w:rsidRPr="00431F48">
              <w:rPr>
                <w:rFonts w:ascii="微软雅黑" w:eastAsia="微软雅黑" w:hAnsi="微软雅黑" w:cs="Arial" w:hint="eastAsia"/>
                <w:color w:val="000000"/>
                <w:kern w:val="24"/>
                <w:sz w:val="18"/>
                <w:szCs w:val="18"/>
                <w:lang w:eastAsia="zh-CN"/>
              </w:rPr>
              <w:t>中客户的保单</w:t>
            </w:r>
            <w:r>
              <w:rPr>
                <w:rFonts w:ascii="微软雅黑" w:eastAsia="微软雅黑" w:hAnsi="微软雅黑" w:cs="Arial" w:hint="eastAsia"/>
                <w:color w:val="000000"/>
                <w:kern w:val="24"/>
                <w:sz w:val="18"/>
                <w:szCs w:val="18"/>
                <w:lang w:eastAsia="zh-CN"/>
              </w:rPr>
              <w:t>累计</w:t>
            </w:r>
            <w:r w:rsidRPr="00431F48">
              <w:rPr>
                <w:rFonts w:ascii="微软雅黑" w:eastAsia="微软雅黑" w:hAnsi="微软雅黑" w:cs="Arial" w:hint="eastAsia"/>
                <w:color w:val="000000"/>
                <w:kern w:val="24"/>
                <w:sz w:val="18"/>
                <w:szCs w:val="18"/>
                <w:lang w:eastAsia="zh-CN"/>
              </w:rPr>
              <w:t>保费总额</w:t>
            </w:r>
          </w:p>
        </w:tc>
        <w:tc>
          <w:tcPr>
            <w:tcW w:w="1701" w:type="dxa"/>
            <w:tcBorders>
              <w:top w:val="single" w:sz="4" w:space="0" w:color="000000"/>
              <w:left w:val="single" w:sz="4" w:space="0" w:color="000000"/>
              <w:bottom w:val="single" w:sz="4" w:space="0" w:color="000000"/>
              <w:right w:val="single" w:sz="4" w:space="0" w:color="000000"/>
            </w:tcBorders>
            <w:vAlign w:val="center"/>
          </w:tcPr>
          <w:p w14:paraId="1E34B808"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p>
        </w:tc>
      </w:tr>
      <w:tr w:rsidR="0032496C" w:rsidRPr="00AD17DA" w14:paraId="3C626697" w14:textId="6784C2BA"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0757D97A"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4</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03EC003"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人均保单数</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7DE47189"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件</w:t>
            </w:r>
          </w:p>
        </w:tc>
        <w:tc>
          <w:tcPr>
            <w:tcW w:w="4394" w:type="dxa"/>
            <w:tcBorders>
              <w:top w:val="single" w:sz="4" w:space="0" w:color="000000"/>
              <w:left w:val="single" w:sz="4" w:space="0" w:color="000000"/>
              <w:bottom w:val="single" w:sz="4" w:space="0" w:color="000000"/>
              <w:right w:val="single" w:sz="4" w:space="0" w:color="000000"/>
            </w:tcBorders>
            <w:vAlign w:val="center"/>
          </w:tcPr>
          <w:p w14:paraId="3FE4822A"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A</w:t>
            </w:r>
            <w:r w:rsidRPr="00431F48">
              <w:rPr>
                <w:rFonts w:ascii="微软雅黑" w:eastAsia="微软雅黑" w:hAnsi="微软雅黑" w:cs="Arial"/>
                <w:color w:val="000000"/>
                <w:kern w:val="24"/>
                <w:sz w:val="18"/>
                <w:szCs w:val="18"/>
                <w:lang w:eastAsia="zh-CN"/>
              </w:rPr>
              <w:t>2/A1</w:t>
            </w:r>
          </w:p>
        </w:tc>
        <w:tc>
          <w:tcPr>
            <w:tcW w:w="1701" w:type="dxa"/>
            <w:tcBorders>
              <w:top w:val="single" w:sz="4" w:space="0" w:color="000000"/>
              <w:left w:val="single" w:sz="4" w:space="0" w:color="000000"/>
              <w:bottom w:val="single" w:sz="4" w:space="0" w:color="000000"/>
              <w:right w:val="single" w:sz="4" w:space="0" w:color="000000"/>
            </w:tcBorders>
            <w:vAlign w:val="center"/>
          </w:tcPr>
          <w:p w14:paraId="6B2F3FC5" w14:textId="00BA6D98"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rPr>
              <w:t>四舍五入</w:t>
            </w:r>
            <w:r>
              <w:rPr>
                <w:rFonts w:ascii="微软雅黑" w:eastAsia="微软雅黑" w:hAnsi="微软雅黑" w:hint="eastAsia"/>
                <w:sz w:val="18"/>
                <w:szCs w:val="18"/>
                <w:lang w:eastAsia="zh-CN"/>
              </w:rPr>
              <w:t>保留1位小数</w:t>
            </w:r>
          </w:p>
        </w:tc>
      </w:tr>
      <w:tr w:rsidR="0032496C" w:rsidRPr="00AD17DA" w14:paraId="66CAB121" w14:textId="0EAE5F7B"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260686D3"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5</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36F0991"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人均保费</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5F5B2202"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元</w:t>
            </w:r>
          </w:p>
        </w:tc>
        <w:tc>
          <w:tcPr>
            <w:tcW w:w="4394" w:type="dxa"/>
            <w:tcBorders>
              <w:top w:val="single" w:sz="4" w:space="0" w:color="000000"/>
              <w:left w:val="single" w:sz="4" w:space="0" w:color="000000"/>
              <w:bottom w:val="single" w:sz="4" w:space="0" w:color="000000"/>
              <w:right w:val="single" w:sz="4" w:space="0" w:color="000000"/>
            </w:tcBorders>
            <w:vAlign w:val="center"/>
          </w:tcPr>
          <w:p w14:paraId="46347DCB"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A</w:t>
            </w:r>
            <w:r w:rsidRPr="00431F48">
              <w:rPr>
                <w:rFonts w:ascii="微软雅黑" w:eastAsia="微软雅黑" w:hAnsi="微软雅黑" w:cs="Arial"/>
                <w:color w:val="000000"/>
                <w:kern w:val="24"/>
                <w:sz w:val="18"/>
                <w:szCs w:val="18"/>
                <w:lang w:eastAsia="zh-CN"/>
              </w:rPr>
              <w:t>3/A1</w:t>
            </w:r>
          </w:p>
        </w:tc>
        <w:tc>
          <w:tcPr>
            <w:tcW w:w="1701" w:type="dxa"/>
            <w:tcBorders>
              <w:top w:val="single" w:sz="4" w:space="0" w:color="000000"/>
              <w:left w:val="single" w:sz="4" w:space="0" w:color="000000"/>
              <w:bottom w:val="single" w:sz="4" w:space="0" w:color="000000"/>
              <w:right w:val="single" w:sz="4" w:space="0" w:color="000000"/>
            </w:tcBorders>
            <w:vAlign w:val="center"/>
          </w:tcPr>
          <w:p w14:paraId="5291AF59" w14:textId="51115858"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rPr>
              <w:t>四舍五入至整数</w:t>
            </w:r>
          </w:p>
        </w:tc>
      </w:tr>
      <w:tr w:rsidR="0032496C" w:rsidRPr="00AD17DA" w14:paraId="7B99F270" w14:textId="3A00D5FB"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08FA3DC5"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6</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03206EEF"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件均保费</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727CBB5"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元</w:t>
            </w:r>
          </w:p>
        </w:tc>
        <w:tc>
          <w:tcPr>
            <w:tcW w:w="4394" w:type="dxa"/>
            <w:tcBorders>
              <w:top w:val="single" w:sz="4" w:space="0" w:color="000000"/>
              <w:left w:val="single" w:sz="4" w:space="0" w:color="000000"/>
              <w:bottom w:val="single" w:sz="4" w:space="0" w:color="000000"/>
              <w:right w:val="single" w:sz="4" w:space="0" w:color="000000"/>
            </w:tcBorders>
            <w:vAlign w:val="center"/>
          </w:tcPr>
          <w:p w14:paraId="3CBEB7B2" w14:textId="77777777"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A</w:t>
            </w:r>
            <w:r w:rsidRPr="00431F48">
              <w:rPr>
                <w:rFonts w:ascii="微软雅黑" w:eastAsia="微软雅黑" w:hAnsi="微软雅黑" w:cs="Arial"/>
                <w:color w:val="000000"/>
                <w:kern w:val="24"/>
                <w:sz w:val="18"/>
                <w:szCs w:val="18"/>
                <w:lang w:eastAsia="zh-CN"/>
              </w:rPr>
              <w:t>3/A2</w:t>
            </w:r>
          </w:p>
        </w:tc>
        <w:tc>
          <w:tcPr>
            <w:tcW w:w="1701" w:type="dxa"/>
            <w:tcBorders>
              <w:top w:val="single" w:sz="4" w:space="0" w:color="000000"/>
              <w:left w:val="single" w:sz="4" w:space="0" w:color="000000"/>
              <w:bottom w:val="single" w:sz="4" w:space="0" w:color="000000"/>
              <w:right w:val="single" w:sz="4" w:space="0" w:color="000000"/>
            </w:tcBorders>
            <w:vAlign w:val="center"/>
          </w:tcPr>
          <w:p w14:paraId="4D1DC032" w14:textId="2176FFA3"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rPr>
              <w:t>四舍五入至整数</w:t>
            </w:r>
          </w:p>
        </w:tc>
      </w:tr>
      <w:tr w:rsidR="0032496C" w:rsidRPr="00AD17DA" w14:paraId="5670F62A" w14:textId="096318FB"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5BF6BD87"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7</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3D1D436"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保单数占比</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247C0BD"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w:t>
            </w:r>
          </w:p>
        </w:tc>
        <w:tc>
          <w:tcPr>
            <w:tcW w:w="4394" w:type="dxa"/>
            <w:tcBorders>
              <w:top w:val="single" w:sz="4" w:space="0" w:color="000000"/>
              <w:left w:val="single" w:sz="4" w:space="0" w:color="000000"/>
              <w:bottom w:val="single" w:sz="4" w:space="0" w:color="000000"/>
              <w:right w:val="single" w:sz="4" w:space="0" w:color="000000"/>
            </w:tcBorders>
            <w:vAlign w:val="center"/>
          </w:tcPr>
          <w:p w14:paraId="55B9DD70" w14:textId="63AE30E6"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A</w:t>
            </w:r>
            <w:r w:rsidRPr="00431F48">
              <w:rPr>
                <w:rFonts w:ascii="微软雅黑" w:eastAsia="微软雅黑" w:hAnsi="微软雅黑" w:cs="Arial"/>
                <w:color w:val="000000"/>
                <w:kern w:val="24"/>
                <w:sz w:val="18"/>
                <w:szCs w:val="18"/>
                <w:lang w:eastAsia="zh-CN"/>
              </w:rPr>
              <w:t>2/</w:t>
            </w:r>
            <w:r w:rsidRPr="00431F48">
              <w:rPr>
                <w:rFonts w:ascii="微软雅黑" w:eastAsia="微软雅黑" w:hAnsi="微软雅黑" w:cs="Arial" w:hint="eastAsia"/>
                <w:color w:val="000000"/>
                <w:kern w:val="24"/>
                <w:sz w:val="18"/>
                <w:szCs w:val="18"/>
                <w:lang w:eastAsia="zh-CN"/>
              </w:rPr>
              <w:t>该</w:t>
            </w:r>
            <w:r>
              <w:rPr>
                <w:rFonts w:ascii="微软雅黑" w:eastAsia="微软雅黑" w:hAnsi="微软雅黑" w:cs="Arial" w:hint="eastAsia"/>
                <w:color w:val="000000"/>
                <w:kern w:val="24"/>
                <w:sz w:val="18"/>
                <w:szCs w:val="18"/>
                <w:lang w:eastAsia="zh-CN"/>
              </w:rPr>
              <w:t>代理人</w:t>
            </w:r>
            <w:r w:rsidRPr="00431F48">
              <w:rPr>
                <w:rFonts w:ascii="微软雅黑" w:eastAsia="微软雅黑" w:hAnsi="微软雅黑" w:cs="Arial" w:hint="eastAsia"/>
                <w:color w:val="000000"/>
                <w:kern w:val="24"/>
                <w:sz w:val="18"/>
                <w:szCs w:val="18"/>
                <w:lang w:eastAsia="zh-CN"/>
              </w:rPr>
              <w:t>名下所有保单</w:t>
            </w:r>
          </w:p>
        </w:tc>
        <w:tc>
          <w:tcPr>
            <w:tcW w:w="1701" w:type="dxa"/>
            <w:tcBorders>
              <w:top w:val="single" w:sz="4" w:space="0" w:color="000000"/>
              <w:left w:val="single" w:sz="4" w:space="0" w:color="000000"/>
              <w:bottom w:val="single" w:sz="4" w:space="0" w:color="000000"/>
              <w:right w:val="single" w:sz="4" w:space="0" w:color="000000"/>
            </w:tcBorders>
            <w:vAlign w:val="center"/>
          </w:tcPr>
          <w:p w14:paraId="39C20E5B" w14:textId="48E1E6C3"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lang w:eastAsia="zh-CN"/>
              </w:rPr>
              <w:t>四舍五入至2位小数，百分数显示</w:t>
            </w:r>
          </w:p>
        </w:tc>
      </w:tr>
      <w:tr w:rsidR="0032496C" w:rsidRPr="00AD17DA" w14:paraId="12DD4E5D" w14:textId="64AD833C" w:rsidTr="009C0BAB">
        <w:trPr>
          <w:trHeight w:val="244"/>
        </w:trPr>
        <w:tc>
          <w:tcPr>
            <w:tcW w:w="508" w:type="dxa"/>
            <w:tcBorders>
              <w:top w:val="single" w:sz="4" w:space="0" w:color="000000"/>
              <w:left w:val="single" w:sz="4" w:space="0" w:color="000000"/>
              <w:bottom w:val="single" w:sz="4" w:space="0" w:color="000000"/>
              <w:right w:val="single" w:sz="4" w:space="0" w:color="000000"/>
            </w:tcBorders>
            <w:vAlign w:val="center"/>
          </w:tcPr>
          <w:p w14:paraId="46A0995A" w14:textId="77777777" w:rsidR="0032496C" w:rsidRPr="00431F48" w:rsidRDefault="0032496C" w:rsidP="00431F48">
            <w:pPr>
              <w:widowControl/>
              <w:spacing w:line="240" w:lineRule="auto"/>
              <w:jc w:val="both"/>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color w:val="000000"/>
                <w:kern w:val="24"/>
                <w:sz w:val="18"/>
                <w:szCs w:val="18"/>
                <w:lang w:eastAsia="zh-CN"/>
              </w:rPr>
              <w:t>A</w:t>
            </w:r>
            <w:r w:rsidRPr="00431F48">
              <w:rPr>
                <w:rFonts w:ascii="微软雅黑" w:eastAsia="微软雅黑" w:hAnsi="微软雅黑" w:cs="Arial" w:hint="eastAsia"/>
                <w:color w:val="000000"/>
                <w:kern w:val="24"/>
                <w:sz w:val="18"/>
                <w:szCs w:val="18"/>
                <w:lang w:eastAsia="zh-CN"/>
              </w:rPr>
              <w:t>8</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1A27E159"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保费贡献度</w:t>
            </w:r>
          </w:p>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14:paraId="2ADF5F50" w14:textId="77777777" w:rsidR="0032496C" w:rsidRPr="00431F48" w:rsidRDefault="0032496C" w:rsidP="00FC44CC">
            <w:pPr>
              <w:widowControl/>
              <w:spacing w:line="240" w:lineRule="auto"/>
              <w:textAlignment w:val="center"/>
              <w:rPr>
                <w:rFonts w:ascii="微软雅黑" w:eastAsia="微软雅黑" w:hAnsi="微软雅黑" w:cs="Arial"/>
                <w:sz w:val="18"/>
                <w:szCs w:val="18"/>
                <w:lang w:eastAsia="zh-CN"/>
              </w:rPr>
            </w:pPr>
            <w:r w:rsidRPr="00431F48">
              <w:rPr>
                <w:rFonts w:ascii="微软雅黑" w:eastAsia="微软雅黑" w:hAnsi="微软雅黑" w:cs="Arial" w:hint="eastAsia"/>
                <w:color w:val="000000"/>
                <w:kern w:val="24"/>
                <w:sz w:val="18"/>
                <w:szCs w:val="18"/>
                <w:lang w:eastAsia="zh-CN"/>
              </w:rPr>
              <w:t>%</w:t>
            </w:r>
          </w:p>
        </w:tc>
        <w:tc>
          <w:tcPr>
            <w:tcW w:w="4394" w:type="dxa"/>
            <w:tcBorders>
              <w:top w:val="single" w:sz="4" w:space="0" w:color="000000"/>
              <w:left w:val="single" w:sz="4" w:space="0" w:color="000000"/>
              <w:bottom w:val="single" w:sz="4" w:space="0" w:color="000000"/>
              <w:right w:val="single" w:sz="4" w:space="0" w:color="000000"/>
            </w:tcBorders>
            <w:vAlign w:val="center"/>
          </w:tcPr>
          <w:p w14:paraId="565841B3" w14:textId="47D2CE68"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431F48">
              <w:rPr>
                <w:rFonts w:ascii="微软雅黑" w:eastAsia="微软雅黑" w:hAnsi="微软雅黑" w:cs="Arial" w:hint="eastAsia"/>
                <w:color w:val="000000"/>
                <w:kern w:val="24"/>
                <w:sz w:val="18"/>
                <w:szCs w:val="18"/>
                <w:lang w:eastAsia="zh-CN"/>
              </w:rPr>
              <w:t>A</w:t>
            </w:r>
            <w:r w:rsidRPr="00431F48">
              <w:rPr>
                <w:rFonts w:ascii="微软雅黑" w:eastAsia="微软雅黑" w:hAnsi="微软雅黑" w:cs="Arial"/>
                <w:color w:val="000000"/>
                <w:kern w:val="24"/>
                <w:sz w:val="18"/>
                <w:szCs w:val="18"/>
                <w:lang w:eastAsia="zh-CN"/>
              </w:rPr>
              <w:t>3/</w:t>
            </w:r>
            <w:r w:rsidRPr="00431F48">
              <w:rPr>
                <w:rFonts w:ascii="微软雅黑" w:eastAsia="微软雅黑" w:hAnsi="微软雅黑" w:cs="Arial" w:hint="eastAsia"/>
                <w:color w:val="000000"/>
                <w:kern w:val="24"/>
                <w:sz w:val="18"/>
                <w:szCs w:val="18"/>
                <w:lang w:eastAsia="zh-CN"/>
              </w:rPr>
              <w:t>该</w:t>
            </w:r>
            <w:r>
              <w:rPr>
                <w:rFonts w:ascii="微软雅黑" w:eastAsia="微软雅黑" w:hAnsi="微软雅黑" w:cs="Arial" w:hint="eastAsia"/>
                <w:color w:val="000000"/>
                <w:kern w:val="24"/>
                <w:sz w:val="18"/>
                <w:szCs w:val="18"/>
                <w:lang w:eastAsia="zh-CN"/>
              </w:rPr>
              <w:t>代理人</w:t>
            </w:r>
            <w:r w:rsidRPr="00431F48">
              <w:rPr>
                <w:rFonts w:ascii="微软雅黑" w:eastAsia="微软雅黑" w:hAnsi="微软雅黑" w:cs="Arial" w:hint="eastAsia"/>
                <w:color w:val="000000"/>
                <w:kern w:val="24"/>
                <w:sz w:val="18"/>
                <w:szCs w:val="18"/>
                <w:lang w:eastAsia="zh-CN"/>
              </w:rPr>
              <w:t>名下所有保单</w:t>
            </w:r>
            <w:r w:rsidRPr="00AB2ABA">
              <w:rPr>
                <w:rFonts w:ascii="微软雅黑" w:eastAsia="微软雅黑" w:hAnsi="微软雅黑" w:hint="eastAsia"/>
                <w:sz w:val="18"/>
                <w:szCs w:val="18"/>
                <w:lang w:eastAsia="zh-CN"/>
              </w:rPr>
              <w:t>累计已缴保费</w:t>
            </w:r>
          </w:p>
        </w:tc>
        <w:tc>
          <w:tcPr>
            <w:tcW w:w="1701" w:type="dxa"/>
            <w:tcBorders>
              <w:top w:val="single" w:sz="4" w:space="0" w:color="000000"/>
              <w:left w:val="single" w:sz="4" w:space="0" w:color="000000"/>
              <w:bottom w:val="single" w:sz="4" w:space="0" w:color="000000"/>
              <w:right w:val="single" w:sz="4" w:space="0" w:color="000000"/>
            </w:tcBorders>
            <w:vAlign w:val="center"/>
          </w:tcPr>
          <w:p w14:paraId="6F908E41" w14:textId="1D5EABFF" w:rsidR="0032496C" w:rsidRPr="00431F48" w:rsidRDefault="0032496C" w:rsidP="00FC44CC">
            <w:pPr>
              <w:widowControl/>
              <w:spacing w:line="240" w:lineRule="auto"/>
              <w:textAlignment w:val="center"/>
              <w:rPr>
                <w:rFonts w:ascii="微软雅黑" w:eastAsia="微软雅黑" w:hAnsi="微软雅黑" w:cs="Arial"/>
                <w:color w:val="000000"/>
                <w:kern w:val="24"/>
                <w:sz w:val="18"/>
                <w:szCs w:val="18"/>
                <w:lang w:eastAsia="zh-CN"/>
              </w:rPr>
            </w:pPr>
            <w:r w:rsidRPr="00AB2ABA">
              <w:rPr>
                <w:rFonts w:ascii="微软雅黑" w:eastAsia="微软雅黑" w:hAnsi="微软雅黑" w:hint="eastAsia"/>
                <w:sz w:val="18"/>
                <w:szCs w:val="18"/>
                <w:lang w:eastAsia="zh-CN"/>
              </w:rPr>
              <w:t>四舍五入至2位小数，百分数显示</w:t>
            </w:r>
          </w:p>
        </w:tc>
      </w:tr>
    </w:tbl>
    <w:p w14:paraId="4F14138F" w14:textId="77777777" w:rsidR="00AD17DA" w:rsidRPr="00AD17DA" w:rsidRDefault="00AD17DA" w:rsidP="00AD17DA">
      <w:pPr>
        <w:rPr>
          <w:rFonts w:ascii="微软雅黑" w:eastAsia="微软雅黑" w:hAnsi="微软雅黑"/>
          <w:lang w:eastAsia="zh-CN"/>
        </w:rPr>
      </w:pPr>
    </w:p>
    <w:p w14:paraId="70A6A831" w14:textId="782A0B1C" w:rsidR="00AD17DA" w:rsidRPr="00AD17DA" w:rsidRDefault="00AD17DA" w:rsidP="00AB2ABA">
      <w:pPr>
        <w:rPr>
          <w:rFonts w:ascii="微软雅黑" w:eastAsia="微软雅黑" w:hAnsi="微软雅黑"/>
          <w:lang w:eastAsia="zh-CN"/>
        </w:rPr>
      </w:pPr>
      <w:r w:rsidRPr="00AD17DA">
        <w:rPr>
          <w:rFonts w:ascii="微软雅黑" w:eastAsia="微软雅黑" w:hAnsi="微软雅黑" w:hint="eastAsia"/>
          <w:lang w:eastAsia="zh-CN"/>
        </w:rPr>
        <w:t>被保人视角下有【数据表子筛选区】</w:t>
      </w:r>
      <w:r w:rsidR="00AB2ABA">
        <w:rPr>
          <w:rFonts w:ascii="微软雅黑" w:eastAsia="微软雅黑" w:hAnsi="微软雅黑" w:hint="eastAsia"/>
          <w:lang w:eastAsia="zh-CN"/>
        </w:rPr>
        <w:t>，</w:t>
      </w:r>
      <w:r w:rsidR="00043256">
        <w:rPr>
          <w:rFonts w:ascii="微软雅黑" w:eastAsia="微软雅黑" w:hAnsi="微软雅黑" w:hint="eastAsia"/>
          <w:lang w:eastAsia="zh-CN"/>
        </w:rPr>
        <w:t>默认为全不选，</w:t>
      </w:r>
      <w:r w:rsidR="00AB2ABA" w:rsidRPr="00AD17DA">
        <w:rPr>
          <w:rFonts w:ascii="微软雅黑" w:eastAsia="微软雅黑" w:hAnsi="微软雅黑" w:hint="eastAsia"/>
          <w:lang w:eastAsia="zh-CN"/>
        </w:rPr>
        <w:t>执行逻辑</w:t>
      </w:r>
      <w:r w:rsidR="00765732">
        <w:rPr>
          <w:rFonts w:ascii="微软雅黑" w:eastAsia="微软雅黑" w:hAnsi="微软雅黑" w:hint="eastAsia"/>
          <w:lang w:eastAsia="zh-CN"/>
        </w:rPr>
        <w:t>参考</w:t>
      </w:r>
      <w:r w:rsidR="00AB2ABA">
        <w:rPr>
          <w:rFonts w:ascii="微软雅黑" w:eastAsia="微软雅黑" w:hAnsi="微软雅黑"/>
          <w:lang w:eastAsia="zh-CN"/>
        </w:rPr>
        <w:t>7</w:t>
      </w:r>
      <w:r w:rsidR="00AB2ABA" w:rsidRPr="00AD17DA">
        <w:rPr>
          <w:rFonts w:ascii="微软雅黑" w:eastAsia="微软雅黑" w:hAnsi="微软雅黑"/>
          <w:lang w:eastAsia="zh-CN"/>
        </w:rPr>
        <w:t>.</w:t>
      </w:r>
      <w:r w:rsidR="00AB2ABA">
        <w:rPr>
          <w:rFonts w:ascii="微软雅黑" w:eastAsia="微软雅黑" w:hAnsi="微软雅黑"/>
          <w:lang w:eastAsia="zh-CN"/>
        </w:rPr>
        <w:t>8.</w:t>
      </w:r>
      <w:r w:rsidR="00AB2ABA" w:rsidRPr="00AD17DA">
        <w:rPr>
          <w:rFonts w:ascii="微软雅黑" w:eastAsia="微软雅黑" w:hAnsi="微软雅黑"/>
          <w:lang w:eastAsia="zh-CN"/>
        </w:rPr>
        <w:t>1.3</w:t>
      </w:r>
      <w:r w:rsidR="00AB2ABA" w:rsidRPr="00AD17DA">
        <w:rPr>
          <w:rFonts w:ascii="微软雅黑" w:eastAsia="微软雅黑" w:hAnsi="微软雅黑" w:hint="eastAsia"/>
          <w:lang w:eastAsia="zh-CN"/>
        </w:rPr>
        <w:t>中描述</w:t>
      </w:r>
      <w:r w:rsidR="00E703A7">
        <w:rPr>
          <w:rFonts w:ascii="微软雅黑" w:eastAsia="微软雅黑" w:hAnsi="微软雅黑" w:hint="eastAsia"/>
          <w:lang w:eastAsia="zh-CN"/>
        </w:rPr>
        <w:t>。</w:t>
      </w:r>
    </w:p>
    <w:p w14:paraId="448F4601" w14:textId="0E9171DC" w:rsidR="00AD17DA" w:rsidRPr="00AD17DA" w:rsidRDefault="00043256" w:rsidP="00AB2ABA">
      <w:pPr>
        <w:ind w:leftChars="10" w:left="20"/>
        <w:rPr>
          <w:rFonts w:ascii="微软雅黑" w:eastAsia="微软雅黑" w:hAnsi="微软雅黑"/>
          <w:noProof/>
        </w:rPr>
      </w:pPr>
      <w:r w:rsidRPr="00043256">
        <w:rPr>
          <w:rFonts w:ascii="微软雅黑" w:eastAsia="微软雅黑" w:hAnsi="微软雅黑"/>
          <w:noProof/>
        </w:rPr>
        <w:drawing>
          <wp:inline distT="0" distB="0" distL="0" distR="0" wp14:anchorId="7CC9C56F" wp14:editId="33077282">
            <wp:extent cx="4367501" cy="6731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8391" cy="677861"/>
                    </a:xfrm>
                    <a:prstGeom prst="rect">
                      <a:avLst/>
                    </a:prstGeom>
                  </pic:spPr>
                </pic:pic>
              </a:graphicData>
            </a:graphic>
          </wp:inline>
        </w:drawing>
      </w:r>
    </w:p>
    <w:p w14:paraId="645D2D42" w14:textId="77777777" w:rsidR="00AD17DA" w:rsidRPr="00AD17DA" w:rsidRDefault="00AD17DA" w:rsidP="00AD17DA">
      <w:pPr>
        <w:rPr>
          <w:rFonts w:ascii="微软雅黑" w:eastAsia="微软雅黑" w:hAnsi="微软雅黑"/>
          <w:lang w:eastAsia="zh-CN"/>
        </w:rPr>
      </w:pPr>
    </w:p>
    <w:p w14:paraId="659E2979" w14:textId="559B41DF" w:rsidR="00AD17DA" w:rsidRPr="00AD17DA" w:rsidRDefault="00AD17DA" w:rsidP="009B528D">
      <w:pPr>
        <w:numPr>
          <w:ilvl w:val="0"/>
          <w:numId w:val="168"/>
        </w:numPr>
        <w:rPr>
          <w:rFonts w:ascii="微软雅黑" w:eastAsia="微软雅黑" w:hAnsi="微软雅黑"/>
          <w:lang w:eastAsia="zh-CN"/>
        </w:rPr>
      </w:pPr>
      <w:r w:rsidRPr="00AD17DA">
        <w:rPr>
          <w:rFonts w:ascii="微软雅黑" w:eastAsia="微软雅黑" w:hAnsi="微软雅黑" w:hint="eastAsia"/>
          <w:lang w:eastAsia="zh-CN"/>
        </w:rPr>
        <w:t>【查看</w:t>
      </w:r>
      <w:r w:rsidR="00AE3452">
        <w:rPr>
          <w:rFonts w:ascii="微软雅黑" w:eastAsia="微软雅黑" w:hAnsi="微软雅黑" w:hint="eastAsia"/>
          <w:lang w:eastAsia="zh-CN"/>
        </w:rPr>
        <w:t>详细客户</w:t>
      </w:r>
      <w:r w:rsidRPr="00AD17DA">
        <w:rPr>
          <w:rFonts w:ascii="微软雅黑" w:eastAsia="微软雅黑" w:hAnsi="微软雅黑" w:hint="eastAsia"/>
          <w:lang w:eastAsia="zh-CN"/>
        </w:rPr>
        <w:t>】</w:t>
      </w:r>
    </w:p>
    <w:p w14:paraId="7FA9E164" w14:textId="15B31B30" w:rsidR="00AD17DA" w:rsidRPr="00AD17DA" w:rsidRDefault="00AD17DA" w:rsidP="00AB2ABA">
      <w:pPr>
        <w:ind w:firstLine="420"/>
        <w:rPr>
          <w:rFonts w:ascii="微软雅黑" w:eastAsia="微软雅黑" w:hAnsi="微软雅黑"/>
          <w:lang w:eastAsia="zh-CN"/>
        </w:rPr>
      </w:pPr>
      <w:r w:rsidRPr="00AD17DA">
        <w:rPr>
          <w:rFonts w:ascii="微软雅黑" w:eastAsia="微软雅黑" w:hAnsi="微软雅黑" w:hint="eastAsia"/>
          <w:lang w:eastAsia="zh-CN"/>
        </w:rPr>
        <w:t>点击跳转对应客户通讯录列表</w:t>
      </w:r>
      <w:r w:rsidR="00AB2ABA">
        <w:rPr>
          <w:rFonts w:ascii="微软雅黑" w:eastAsia="微软雅黑" w:hAnsi="微软雅黑" w:hint="eastAsia"/>
          <w:lang w:eastAsia="zh-CN"/>
        </w:rPr>
        <w:t>。</w:t>
      </w:r>
    </w:p>
    <w:p w14:paraId="38EAE40B" w14:textId="263B5915" w:rsidR="00F05A18" w:rsidRPr="009C0BAB" w:rsidRDefault="00F05A18" w:rsidP="009E048B">
      <w:pPr>
        <w:rPr>
          <w:rFonts w:ascii="微软雅黑" w:eastAsia="微软雅黑" w:hAnsi="微软雅黑"/>
          <w:lang w:eastAsia="zh-CN"/>
        </w:rPr>
      </w:pPr>
    </w:p>
    <w:p w14:paraId="4DD5415C" w14:textId="672C5347" w:rsidR="00F05A18" w:rsidRDefault="00F05A18" w:rsidP="00F05A18">
      <w:pPr>
        <w:pStyle w:val="Heading4"/>
        <w:spacing w:before="120" w:after="120"/>
        <w:rPr>
          <w:rFonts w:ascii="微软雅黑" w:eastAsia="微软雅黑" w:hAnsi="微软雅黑"/>
        </w:rPr>
      </w:pPr>
      <w:r w:rsidRPr="00F05A18">
        <w:rPr>
          <w:rFonts w:ascii="微软雅黑" w:eastAsia="微软雅黑" w:hAnsi="微软雅黑" w:hint="eastAsia"/>
          <w:i w:val="0"/>
          <w:iCs/>
        </w:rPr>
        <w:t>保单件数分布</w:t>
      </w:r>
    </w:p>
    <w:p w14:paraId="7EE3E556" w14:textId="77777777" w:rsidR="005829B6" w:rsidRPr="005829B6" w:rsidRDefault="005829B6" w:rsidP="009B528D">
      <w:pPr>
        <w:pStyle w:val="ListParagraph"/>
        <w:numPr>
          <w:ilvl w:val="0"/>
          <w:numId w:val="163"/>
        </w:numPr>
        <w:ind w:firstLineChars="0"/>
        <w:rPr>
          <w:rFonts w:ascii="微软雅黑" w:eastAsia="微软雅黑" w:hAnsi="微软雅黑"/>
          <w:sz w:val="20"/>
          <w:szCs w:val="20"/>
        </w:rPr>
      </w:pPr>
      <w:r w:rsidRPr="005829B6">
        <w:rPr>
          <w:rFonts w:ascii="微软雅黑" w:eastAsia="微软雅黑" w:hAnsi="微软雅黑" w:hint="eastAsia"/>
          <w:sz w:val="20"/>
          <w:szCs w:val="20"/>
        </w:rPr>
        <w:t>整体页面示意图（具体功能触发及视觉呈现，以U</w:t>
      </w:r>
      <w:r w:rsidRPr="005829B6">
        <w:rPr>
          <w:rFonts w:ascii="微软雅黑" w:eastAsia="微软雅黑" w:hAnsi="微软雅黑"/>
          <w:sz w:val="20"/>
          <w:szCs w:val="20"/>
        </w:rPr>
        <w:t>X</w:t>
      </w:r>
      <w:r w:rsidRPr="005829B6">
        <w:rPr>
          <w:rFonts w:ascii="微软雅黑" w:eastAsia="微软雅黑" w:hAnsi="微软雅黑" w:hint="eastAsia"/>
          <w:sz w:val="20"/>
          <w:szCs w:val="20"/>
        </w:rPr>
        <w:t>U</w:t>
      </w:r>
      <w:r w:rsidRPr="005829B6">
        <w:rPr>
          <w:rFonts w:ascii="微软雅黑" w:eastAsia="微软雅黑" w:hAnsi="微软雅黑"/>
          <w:sz w:val="20"/>
          <w:szCs w:val="20"/>
        </w:rPr>
        <w:t>I</w:t>
      </w:r>
      <w:r w:rsidRPr="005829B6">
        <w:rPr>
          <w:rFonts w:ascii="微软雅黑" w:eastAsia="微软雅黑" w:hAnsi="微软雅黑" w:hint="eastAsia"/>
          <w:sz w:val="20"/>
          <w:szCs w:val="20"/>
        </w:rPr>
        <w:t>稿为准）：</w:t>
      </w:r>
    </w:p>
    <w:p w14:paraId="0C4A26A0" w14:textId="1542B9C3" w:rsidR="005829B6" w:rsidRDefault="00AE3452" w:rsidP="005829B6">
      <w:pPr>
        <w:rPr>
          <w:rFonts w:ascii="微软雅黑" w:eastAsia="微软雅黑" w:hAnsi="微软雅黑"/>
          <w:lang w:eastAsia="zh-CN"/>
        </w:rPr>
      </w:pPr>
      <w:r w:rsidRPr="00AE3452">
        <w:rPr>
          <w:rFonts w:ascii="微软雅黑" w:eastAsia="微软雅黑" w:hAnsi="微软雅黑"/>
          <w:noProof/>
          <w:lang w:eastAsia="zh-CN"/>
        </w:rPr>
        <w:lastRenderedPageBreak/>
        <w:drawing>
          <wp:inline distT="0" distB="0" distL="0" distR="0" wp14:anchorId="3BDD3BD7" wp14:editId="0D4DE974">
            <wp:extent cx="5732145" cy="3728720"/>
            <wp:effectExtent l="0" t="0" r="1905"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728720"/>
                    </a:xfrm>
                    <a:prstGeom prst="rect">
                      <a:avLst/>
                    </a:prstGeom>
                  </pic:spPr>
                </pic:pic>
              </a:graphicData>
            </a:graphic>
          </wp:inline>
        </w:drawing>
      </w:r>
    </w:p>
    <w:p w14:paraId="7B76170A" w14:textId="77777777" w:rsidR="00D8388E" w:rsidRPr="005829B6" w:rsidRDefault="00D8388E" w:rsidP="005829B6">
      <w:pPr>
        <w:rPr>
          <w:rFonts w:ascii="微软雅黑" w:eastAsia="微软雅黑" w:hAnsi="微软雅黑"/>
          <w:lang w:eastAsia="zh-CN"/>
        </w:rPr>
      </w:pPr>
    </w:p>
    <w:p w14:paraId="4983A406" w14:textId="77777777" w:rsidR="005829B6" w:rsidRPr="00AD17DA" w:rsidRDefault="005829B6" w:rsidP="009B528D">
      <w:pPr>
        <w:pStyle w:val="ListParagraph"/>
        <w:numPr>
          <w:ilvl w:val="0"/>
          <w:numId w:val="163"/>
        </w:numPr>
        <w:ind w:firstLineChars="0"/>
        <w:rPr>
          <w:rFonts w:ascii="微软雅黑" w:eastAsia="微软雅黑" w:hAnsi="微软雅黑"/>
          <w:sz w:val="20"/>
          <w:szCs w:val="20"/>
        </w:rPr>
      </w:pPr>
      <w:r w:rsidRPr="00151C62">
        <w:rPr>
          <w:rFonts w:ascii="微软雅黑" w:eastAsia="微软雅黑" w:hAnsi="微软雅黑" w:hint="eastAsia"/>
          <w:sz w:val="20"/>
          <w:szCs w:val="20"/>
        </w:rPr>
        <w:t>需求分析</w:t>
      </w:r>
    </w:p>
    <w:p w14:paraId="160A9E95" w14:textId="77777777" w:rsidR="005829B6" w:rsidRPr="005829B6" w:rsidRDefault="005829B6" w:rsidP="005829B6">
      <w:pPr>
        <w:rPr>
          <w:rFonts w:ascii="微软雅黑" w:eastAsia="微软雅黑" w:hAnsi="微软雅黑"/>
          <w:lang w:eastAsia="zh-CN"/>
        </w:rPr>
      </w:pPr>
    </w:p>
    <w:p w14:paraId="0E0E1877" w14:textId="398326DF" w:rsidR="005829B6" w:rsidRPr="005829B6" w:rsidRDefault="005829B6" w:rsidP="009B528D">
      <w:pPr>
        <w:numPr>
          <w:ilvl w:val="0"/>
          <w:numId w:val="170"/>
        </w:numPr>
        <w:rPr>
          <w:rFonts w:ascii="微软雅黑" w:eastAsia="微软雅黑" w:hAnsi="微软雅黑"/>
          <w:lang w:eastAsia="zh-CN"/>
        </w:rPr>
      </w:pPr>
      <w:r w:rsidRPr="005829B6">
        <w:rPr>
          <w:rFonts w:ascii="微软雅黑" w:eastAsia="微软雅黑" w:hAnsi="微软雅黑" w:hint="eastAsia"/>
          <w:lang w:eastAsia="zh-CN"/>
        </w:rPr>
        <w:t>图示区</w:t>
      </w:r>
    </w:p>
    <w:p w14:paraId="4DCD36E4" w14:textId="77777777" w:rsidR="005829B6" w:rsidRPr="005829B6" w:rsidRDefault="005829B6" w:rsidP="005829B6">
      <w:pPr>
        <w:rPr>
          <w:rFonts w:ascii="微软雅黑" w:eastAsia="微软雅黑" w:hAnsi="微软雅黑"/>
          <w:lang w:eastAsia="zh-CN"/>
        </w:rPr>
      </w:pPr>
      <w:r w:rsidRPr="005829B6">
        <w:rPr>
          <w:rFonts w:ascii="微软雅黑" w:eastAsia="微软雅黑" w:hAnsi="微软雅黑" w:hint="eastAsia"/>
          <w:lang w:eastAsia="zh-CN"/>
        </w:rPr>
        <w:t>根据对应身份的保单件数分布展示饼图，满足该条件的客户数量</w:t>
      </w:r>
    </w:p>
    <w:p w14:paraId="56C4CC4F" w14:textId="77777777" w:rsidR="005829B6" w:rsidRPr="005829B6" w:rsidRDefault="005829B6" w:rsidP="009B528D">
      <w:pPr>
        <w:numPr>
          <w:ilvl w:val="0"/>
          <w:numId w:val="165"/>
        </w:numPr>
        <w:rPr>
          <w:rFonts w:ascii="微软雅黑" w:eastAsia="微软雅黑" w:hAnsi="微软雅黑"/>
          <w:lang w:eastAsia="zh-CN"/>
        </w:rPr>
      </w:pPr>
      <w:r w:rsidRPr="005829B6">
        <w:rPr>
          <w:rFonts w:ascii="微软雅黑" w:eastAsia="微软雅黑" w:hAnsi="微软雅黑" w:hint="eastAsia"/>
          <w:lang w:eastAsia="zh-CN"/>
        </w:rPr>
        <w:t>切片分档为：</w:t>
      </w:r>
    </w:p>
    <w:p w14:paraId="56DEDC92" w14:textId="77777777" w:rsidR="005829B6" w:rsidRPr="00024B3A" w:rsidRDefault="005829B6" w:rsidP="009B528D">
      <w:pPr>
        <w:pStyle w:val="ListParagraph"/>
        <w:numPr>
          <w:ilvl w:val="0"/>
          <w:numId w:val="171"/>
        </w:numPr>
        <w:ind w:firstLineChars="0"/>
        <w:rPr>
          <w:rFonts w:ascii="微软雅黑" w:eastAsia="微软雅黑" w:hAnsi="微软雅黑"/>
          <w:sz w:val="20"/>
          <w:szCs w:val="20"/>
        </w:rPr>
      </w:pPr>
      <w:r w:rsidRPr="00024B3A">
        <w:rPr>
          <w:rFonts w:ascii="微软雅黑" w:eastAsia="微软雅黑" w:hAnsi="微软雅黑" w:hint="eastAsia"/>
          <w:sz w:val="20"/>
          <w:szCs w:val="20"/>
        </w:rPr>
        <w:t>1件</w:t>
      </w:r>
    </w:p>
    <w:p w14:paraId="3EC0C021" w14:textId="77777777" w:rsidR="005829B6" w:rsidRPr="00024B3A" w:rsidRDefault="005829B6" w:rsidP="009B528D">
      <w:pPr>
        <w:pStyle w:val="ListParagraph"/>
        <w:numPr>
          <w:ilvl w:val="0"/>
          <w:numId w:val="171"/>
        </w:numPr>
        <w:ind w:firstLineChars="0"/>
        <w:rPr>
          <w:rFonts w:ascii="微软雅黑" w:eastAsia="微软雅黑" w:hAnsi="微软雅黑"/>
          <w:sz w:val="20"/>
          <w:szCs w:val="20"/>
        </w:rPr>
      </w:pPr>
      <w:r w:rsidRPr="00024B3A">
        <w:rPr>
          <w:rFonts w:ascii="微软雅黑" w:eastAsia="微软雅黑" w:hAnsi="微软雅黑" w:hint="eastAsia"/>
          <w:sz w:val="20"/>
          <w:szCs w:val="20"/>
        </w:rPr>
        <w:t>2件</w:t>
      </w:r>
    </w:p>
    <w:p w14:paraId="03978BD5" w14:textId="77777777" w:rsidR="005829B6" w:rsidRPr="00024B3A" w:rsidRDefault="005829B6" w:rsidP="009B528D">
      <w:pPr>
        <w:pStyle w:val="ListParagraph"/>
        <w:numPr>
          <w:ilvl w:val="0"/>
          <w:numId w:val="171"/>
        </w:numPr>
        <w:ind w:firstLineChars="0"/>
        <w:rPr>
          <w:rFonts w:ascii="微软雅黑" w:eastAsia="微软雅黑" w:hAnsi="微软雅黑"/>
          <w:sz w:val="20"/>
          <w:szCs w:val="20"/>
        </w:rPr>
      </w:pPr>
      <w:r w:rsidRPr="00024B3A">
        <w:rPr>
          <w:rFonts w:ascii="微软雅黑" w:eastAsia="微软雅黑" w:hAnsi="微软雅黑" w:hint="eastAsia"/>
          <w:sz w:val="20"/>
          <w:szCs w:val="20"/>
        </w:rPr>
        <w:t>3-5件</w:t>
      </w:r>
    </w:p>
    <w:p w14:paraId="67DC15AF" w14:textId="77777777" w:rsidR="005829B6" w:rsidRPr="00024B3A" w:rsidRDefault="005829B6" w:rsidP="009B528D">
      <w:pPr>
        <w:pStyle w:val="ListParagraph"/>
        <w:numPr>
          <w:ilvl w:val="0"/>
          <w:numId w:val="171"/>
        </w:numPr>
        <w:ind w:firstLineChars="0"/>
        <w:rPr>
          <w:rFonts w:ascii="微软雅黑" w:eastAsia="微软雅黑" w:hAnsi="微软雅黑"/>
          <w:sz w:val="20"/>
          <w:szCs w:val="20"/>
        </w:rPr>
      </w:pPr>
      <w:r w:rsidRPr="00024B3A">
        <w:rPr>
          <w:rFonts w:ascii="微软雅黑" w:eastAsia="微软雅黑" w:hAnsi="微软雅黑" w:hint="eastAsia"/>
          <w:sz w:val="20"/>
          <w:szCs w:val="20"/>
        </w:rPr>
        <w:t>6-7件</w:t>
      </w:r>
    </w:p>
    <w:p w14:paraId="0138DA55" w14:textId="488A71B6" w:rsidR="005829B6" w:rsidRPr="00024B3A" w:rsidRDefault="005829B6" w:rsidP="009B528D">
      <w:pPr>
        <w:pStyle w:val="ListParagraph"/>
        <w:numPr>
          <w:ilvl w:val="0"/>
          <w:numId w:val="171"/>
        </w:numPr>
        <w:ind w:firstLineChars="0"/>
        <w:rPr>
          <w:rFonts w:ascii="微软雅黑" w:eastAsia="微软雅黑" w:hAnsi="微软雅黑"/>
          <w:sz w:val="20"/>
          <w:szCs w:val="20"/>
        </w:rPr>
      </w:pPr>
      <w:r w:rsidRPr="00024B3A">
        <w:rPr>
          <w:rFonts w:ascii="微软雅黑" w:eastAsia="微软雅黑" w:hAnsi="微软雅黑" w:hint="eastAsia"/>
          <w:sz w:val="20"/>
          <w:szCs w:val="20"/>
        </w:rPr>
        <w:t>8件</w:t>
      </w:r>
      <w:r w:rsidR="00714870">
        <w:rPr>
          <w:rFonts w:ascii="微软雅黑" w:eastAsia="微软雅黑" w:hAnsi="微软雅黑" w:hint="eastAsia"/>
          <w:sz w:val="20"/>
          <w:szCs w:val="20"/>
        </w:rPr>
        <w:t>及以上</w:t>
      </w:r>
    </w:p>
    <w:p w14:paraId="7D1C96BD" w14:textId="77777777" w:rsidR="005829B6" w:rsidRPr="005829B6" w:rsidRDefault="005829B6" w:rsidP="005829B6">
      <w:pPr>
        <w:rPr>
          <w:rFonts w:ascii="微软雅黑" w:eastAsia="微软雅黑" w:hAnsi="微软雅黑"/>
          <w:lang w:eastAsia="zh-CN"/>
        </w:rPr>
      </w:pPr>
    </w:p>
    <w:p w14:paraId="4CCFC2C7" w14:textId="77777777" w:rsidR="005829B6" w:rsidRPr="005829B6" w:rsidRDefault="005829B6" w:rsidP="009B528D">
      <w:pPr>
        <w:numPr>
          <w:ilvl w:val="0"/>
          <w:numId w:val="165"/>
        </w:numPr>
        <w:rPr>
          <w:rFonts w:ascii="微软雅黑" w:eastAsia="微软雅黑" w:hAnsi="微软雅黑"/>
          <w:lang w:eastAsia="zh-CN"/>
        </w:rPr>
      </w:pPr>
      <w:r w:rsidRPr="005829B6">
        <w:rPr>
          <w:rFonts w:ascii="微软雅黑" w:eastAsia="微软雅黑" w:hAnsi="微软雅黑" w:hint="eastAsia"/>
          <w:lang w:eastAsia="zh-CN"/>
        </w:rPr>
        <w:t>计算逻辑：</w:t>
      </w:r>
    </w:p>
    <w:p w14:paraId="597023E2" w14:textId="655B3E7A" w:rsidR="005829B6" w:rsidRPr="005829B6" w:rsidRDefault="005829B6" w:rsidP="005829B6">
      <w:pPr>
        <w:rPr>
          <w:rFonts w:ascii="微软雅黑" w:eastAsia="微软雅黑" w:hAnsi="微软雅黑"/>
          <w:lang w:eastAsia="zh-CN"/>
        </w:rPr>
      </w:pPr>
      <w:r w:rsidRPr="005829B6">
        <w:rPr>
          <w:rFonts w:ascii="微软雅黑" w:eastAsia="微软雅黑" w:hAnsi="微软雅黑" w:hint="eastAsia"/>
          <w:lang w:eastAsia="zh-CN"/>
        </w:rPr>
        <w:t>投保人视角：客户为投保人身份的所有保单的累计件数总和落在不同切片范围内的客户总数</w:t>
      </w:r>
      <w:r w:rsidR="00765732">
        <w:rPr>
          <w:rFonts w:ascii="微软雅黑" w:eastAsia="微软雅黑" w:hAnsi="微软雅黑" w:hint="eastAsia"/>
          <w:lang w:eastAsia="zh-CN"/>
        </w:rPr>
        <w:t>；</w:t>
      </w:r>
    </w:p>
    <w:p w14:paraId="3E1D7BE7" w14:textId="7878C2FB" w:rsidR="005829B6" w:rsidRPr="005829B6" w:rsidRDefault="005829B6" w:rsidP="005829B6">
      <w:pPr>
        <w:rPr>
          <w:rFonts w:ascii="微软雅黑" w:eastAsia="微软雅黑" w:hAnsi="微软雅黑"/>
          <w:lang w:eastAsia="zh-CN"/>
        </w:rPr>
      </w:pPr>
      <w:r w:rsidRPr="005829B6">
        <w:rPr>
          <w:rFonts w:ascii="微软雅黑" w:eastAsia="微软雅黑" w:hAnsi="微软雅黑" w:hint="eastAsia"/>
          <w:lang w:eastAsia="zh-CN"/>
        </w:rPr>
        <w:t>被保人视角：客户为被保人身份的所有保单的累计件数总和落在不同切片范围内的客户总数</w:t>
      </w:r>
      <w:r w:rsidR="00765732">
        <w:rPr>
          <w:rFonts w:ascii="微软雅黑" w:eastAsia="微软雅黑" w:hAnsi="微软雅黑" w:hint="eastAsia"/>
          <w:lang w:eastAsia="zh-CN"/>
        </w:rPr>
        <w:t>；</w:t>
      </w:r>
    </w:p>
    <w:p w14:paraId="563D242E" w14:textId="4BDD1044" w:rsidR="005829B6" w:rsidRPr="005829B6" w:rsidRDefault="005829B6" w:rsidP="005829B6">
      <w:pPr>
        <w:rPr>
          <w:rFonts w:ascii="微软雅黑" w:eastAsia="微软雅黑" w:hAnsi="微软雅黑"/>
          <w:lang w:eastAsia="zh-CN"/>
        </w:rPr>
      </w:pPr>
      <w:r w:rsidRPr="005829B6">
        <w:rPr>
          <w:rFonts w:ascii="微软雅黑" w:eastAsia="微软雅黑" w:hAnsi="微软雅黑" w:hint="eastAsia"/>
          <w:lang w:eastAsia="zh-CN"/>
        </w:rPr>
        <w:t>每个切片可点击，点击后，对应右侧的数据表区联动，呈现不同数据</w:t>
      </w:r>
      <w:r w:rsidR="00765732">
        <w:rPr>
          <w:rFonts w:ascii="微软雅黑" w:eastAsia="微软雅黑" w:hAnsi="微软雅黑" w:hint="eastAsia"/>
          <w:lang w:eastAsia="zh-CN"/>
        </w:rPr>
        <w:t>。</w:t>
      </w:r>
    </w:p>
    <w:p w14:paraId="1750634A" w14:textId="77777777" w:rsidR="005829B6" w:rsidRPr="005829B6" w:rsidRDefault="005829B6" w:rsidP="005829B6">
      <w:pPr>
        <w:rPr>
          <w:rFonts w:ascii="微软雅黑" w:eastAsia="微软雅黑" w:hAnsi="微软雅黑"/>
          <w:lang w:eastAsia="zh-CN"/>
        </w:rPr>
      </w:pPr>
    </w:p>
    <w:p w14:paraId="01FDDCF0" w14:textId="74730F35" w:rsidR="005829B6" w:rsidRPr="005829B6" w:rsidRDefault="005829B6" w:rsidP="009B528D">
      <w:pPr>
        <w:numPr>
          <w:ilvl w:val="0"/>
          <w:numId w:val="170"/>
        </w:numPr>
        <w:rPr>
          <w:rFonts w:ascii="微软雅黑" w:eastAsia="微软雅黑" w:hAnsi="微软雅黑"/>
          <w:lang w:eastAsia="zh-CN"/>
        </w:rPr>
      </w:pPr>
      <w:r w:rsidRPr="005829B6">
        <w:rPr>
          <w:rFonts w:ascii="微软雅黑" w:eastAsia="微软雅黑" w:hAnsi="微软雅黑" w:hint="eastAsia"/>
          <w:lang w:eastAsia="zh-CN"/>
        </w:rPr>
        <w:t>数据表区</w:t>
      </w:r>
    </w:p>
    <w:p w14:paraId="5620FA2C" w14:textId="42D98A77" w:rsidR="005829B6" w:rsidRPr="005829B6" w:rsidRDefault="005829B6" w:rsidP="009B528D">
      <w:pPr>
        <w:numPr>
          <w:ilvl w:val="0"/>
          <w:numId w:val="165"/>
        </w:numPr>
        <w:rPr>
          <w:rFonts w:ascii="微软雅黑" w:eastAsia="微软雅黑" w:hAnsi="微软雅黑"/>
          <w:lang w:eastAsia="zh-CN"/>
        </w:rPr>
      </w:pPr>
      <w:r w:rsidRPr="005829B6">
        <w:rPr>
          <w:rFonts w:ascii="微软雅黑" w:eastAsia="微软雅黑" w:hAnsi="微软雅黑" w:hint="eastAsia"/>
          <w:lang w:eastAsia="zh-CN"/>
        </w:rPr>
        <w:t>数据表类别</w:t>
      </w:r>
    </w:p>
    <w:p w14:paraId="51F73F23" w14:textId="2FF8E61F" w:rsidR="005829B6" w:rsidRPr="005829B6" w:rsidRDefault="005829B6" w:rsidP="005829B6">
      <w:pPr>
        <w:ind w:left="420"/>
        <w:rPr>
          <w:rFonts w:ascii="微软雅黑" w:eastAsia="微软雅黑" w:hAnsi="微软雅黑"/>
          <w:lang w:eastAsia="zh-CN"/>
        </w:rPr>
      </w:pPr>
      <w:r w:rsidRPr="005829B6">
        <w:rPr>
          <w:rFonts w:ascii="微软雅黑" w:eastAsia="微软雅黑" w:hAnsi="微软雅黑" w:hint="eastAsia"/>
          <w:lang w:eastAsia="zh-CN"/>
        </w:rPr>
        <w:lastRenderedPageBreak/>
        <w:t>自动根据图示区选择的图表切片，显示对应名称，可通过左右按钮，切换其他同级别切片，对应着图示区的效果联动。进入该板块默认选择</w:t>
      </w:r>
      <w:r w:rsidR="00D101A9">
        <w:rPr>
          <w:rFonts w:ascii="微软雅黑" w:eastAsia="微软雅黑" w:hAnsi="微软雅黑" w:hint="eastAsia"/>
          <w:lang w:eastAsia="zh-CN"/>
        </w:rPr>
        <w:t>人数</w:t>
      </w:r>
      <w:r w:rsidRPr="005829B6">
        <w:rPr>
          <w:rFonts w:ascii="微软雅黑" w:eastAsia="微软雅黑" w:hAnsi="微软雅黑" w:hint="eastAsia"/>
          <w:lang w:eastAsia="zh-CN"/>
        </w:rPr>
        <w:t>最多的切片</w:t>
      </w:r>
      <w:r w:rsidR="00765732">
        <w:rPr>
          <w:rFonts w:ascii="微软雅黑" w:eastAsia="微软雅黑" w:hAnsi="微软雅黑" w:hint="eastAsia"/>
          <w:lang w:eastAsia="zh-CN"/>
        </w:rPr>
        <w:t>。</w:t>
      </w:r>
    </w:p>
    <w:p w14:paraId="46B15ADB" w14:textId="134B5548" w:rsidR="005829B6" w:rsidRDefault="005829B6" w:rsidP="005829B6">
      <w:pPr>
        <w:rPr>
          <w:rFonts w:ascii="微软雅黑" w:eastAsia="微软雅黑" w:hAnsi="微软雅黑"/>
          <w:lang w:eastAsia="zh-CN"/>
        </w:rPr>
      </w:pPr>
    </w:p>
    <w:p w14:paraId="4C135664" w14:textId="08F0408F" w:rsidR="00765732" w:rsidRPr="005829B6" w:rsidRDefault="00765732" w:rsidP="009B528D">
      <w:pPr>
        <w:numPr>
          <w:ilvl w:val="0"/>
          <w:numId w:val="165"/>
        </w:numPr>
        <w:rPr>
          <w:rFonts w:ascii="微软雅黑" w:eastAsia="微软雅黑" w:hAnsi="微软雅黑"/>
          <w:lang w:eastAsia="zh-CN"/>
        </w:rPr>
      </w:pPr>
      <w:r>
        <w:rPr>
          <w:rFonts w:ascii="微软雅黑" w:eastAsia="微软雅黑" w:hAnsi="微软雅黑" w:hint="eastAsia"/>
          <w:lang w:eastAsia="zh-CN"/>
        </w:rPr>
        <w:t>数据表计算逻辑</w:t>
      </w:r>
    </w:p>
    <w:p w14:paraId="494F9656" w14:textId="15193ED8" w:rsidR="005829B6" w:rsidRPr="005829B6" w:rsidRDefault="005829B6" w:rsidP="00765732">
      <w:pPr>
        <w:ind w:firstLine="420"/>
        <w:rPr>
          <w:rFonts w:ascii="微软雅黑" w:eastAsia="微软雅黑" w:hAnsi="微软雅黑"/>
          <w:lang w:eastAsia="zh-CN"/>
        </w:rPr>
      </w:pPr>
      <w:r w:rsidRPr="005829B6">
        <w:rPr>
          <w:rFonts w:ascii="微软雅黑" w:eastAsia="微软雅黑" w:hAnsi="微软雅黑" w:hint="eastAsia"/>
          <w:lang w:eastAsia="zh-CN"/>
        </w:rPr>
        <w:t>投保人视角下的数据表</w:t>
      </w:r>
      <w:r w:rsidR="00765732">
        <w:rPr>
          <w:rFonts w:ascii="微软雅黑" w:eastAsia="微软雅黑" w:hAnsi="微软雅黑" w:hint="eastAsia"/>
          <w:lang w:eastAsia="zh-CN"/>
        </w:rPr>
        <w:t>，及</w:t>
      </w:r>
      <w:r w:rsidRPr="005829B6">
        <w:rPr>
          <w:rFonts w:ascii="微软雅黑" w:eastAsia="微软雅黑" w:hAnsi="微软雅黑" w:hint="eastAsia"/>
          <w:lang w:eastAsia="zh-CN"/>
        </w:rPr>
        <w:t>被保人视角下的数据表</w:t>
      </w:r>
      <w:r w:rsidR="00765732">
        <w:rPr>
          <w:rFonts w:ascii="微软雅黑" w:eastAsia="微软雅黑" w:hAnsi="微软雅黑" w:hint="eastAsia"/>
          <w:lang w:eastAsia="zh-CN"/>
        </w:rPr>
        <w:t>计算逻辑参考7</w:t>
      </w:r>
      <w:r w:rsidR="00765732">
        <w:rPr>
          <w:rFonts w:ascii="微软雅黑" w:eastAsia="微软雅黑" w:hAnsi="微软雅黑"/>
          <w:lang w:eastAsia="zh-CN"/>
        </w:rPr>
        <w:t>.8.1.4</w:t>
      </w:r>
      <w:r w:rsidR="00765732">
        <w:rPr>
          <w:rFonts w:ascii="微软雅黑" w:eastAsia="微软雅黑" w:hAnsi="微软雅黑" w:hint="eastAsia"/>
          <w:lang w:eastAsia="zh-CN"/>
        </w:rPr>
        <w:t>数据表</w:t>
      </w:r>
      <w:r w:rsidRPr="005829B6">
        <w:rPr>
          <w:rFonts w:ascii="微软雅黑" w:eastAsia="微软雅黑" w:hAnsi="微软雅黑" w:hint="eastAsia"/>
          <w:lang w:eastAsia="zh-CN"/>
        </w:rPr>
        <w:t>描述，为同一套</w:t>
      </w:r>
      <w:r w:rsidR="00765732">
        <w:rPr>
          <w:rFonts w:ascii="微软雅黑" w:eastAsia="微软雅黑" w:hAnsi="微软雅黑" w:hint="eastAsia"/>
          <w:lang w:eastAsia="zh-CN"/>
        </w:rPr>
        <w:t>。</w:t>
      </w:r>
    </w:p>
    <w:p w14:paraId="03E5A172" w14:textId="001C4859" w:rsidR="005829B6" w:rsidRPr="005829B6" w:rsidRDefault="005829B6" w:rsidP="00F94A59">
      <w:pPr>
        <w:ind w:firstLine="420"/>
        <w:rPr>
          <w:rFonts w:ascii="微软雅黑" w:eastAsia="微软雅黑" w:hAnsi="微软雅黑"/>
          <w:lang w:eastAsia="zh-CN"/>
        </w:rPr>
      </w:pPr>
      <w:r w:rsidRPr="005829B6">
        <w:rPr>
          <w:rFonts w:ascii="微软雅黑" w:eastAsia="微软雅黑" w:hAnsi="微软雅黑" w:hint="eastAsia"/>
          <w:lang w:eastAsia="zh-CN"/>
        </w:rPr>
        <w:t>被保人视角下有【数据表子筛选区】</w:t>
      </w:r>
      <w:r w:rsidR="00765732">
        <w:rPr>
          <w:rFonts w:ascii="微软雅黑" w:eastAsia="微软雅黑" w:hAnsi="微软雅黑" w:hint="eastAsia"/>
          <w:lang w:eastAsia="zh-CN"/>
        </w:rPr>
        <w:t>，</w:t>
      </w:r>
      <w:bookmarkStart w:id="277" w:name="_Hlk107248995"/>
      <w:r w:rsidR="00F94A59">
        <w:rPr>
          <w:rFonts w:ascii="微软雅黑" w:eastAsia="微软雅黑" w:hAnsi="微软雅黑" w:hint="eastAsia"/>
          <w:lang w:eastAsia="zh-CN"/>
        </w:rPr>
        <w:t>默认为全不选，</w:t>
      </w:r>
      <w:bookmarkEnd w:id="277"/>
      <w:r w:rsidR="00F94A59" w:rsidRPr="00AD17DA">
        <w:rPr>
          <w:rFonts w:ascii="微软雅黑" w:eastAsia="微软雅黑" w:hAnsi="微软雅黑" w:hint="eastAsia"/>
          <w:lang w:eastAsia="zh-CN"/>
        </w:rPr>
        <w:t>执行逻辑</w:t>
      </w:r>
      <w:r w:rsidR="00F94A59">
        <w:rPr>
          <w:rFonts w:ascii="微软雅黑" w:eastAsia="微软雅黑" w:hAnsi="微软雅黑" w:hint="eastAsia"/>
          <w:lang w:eastAsia="zh-CN"/>
        </w:rPr>
        <w:t>参考</w:t>
      </w:r>
      <w:r w:rsidR="00F94A59">
        <w:rPr>
          <w:rFonts w:ascii="微软雅黑" w:eastAsia="微软雅黑" w:hAnsi="微软雅黑"/>
          <w:lang w:eastAsia="zh-CN"/>
        </w:rPr>
        <w:t>7</w:t>
      </w:r>
      <w:r w:rsidR="00F94A59" w:rsidRPr="00AD17DA">
        <w:rPr>
          <w:rFonts w:ascii="微软雅黑" w:eastAsia="微软雅黑" w:hAnsi="微软雅黑"/>
          <w:lang w:eastAsia="zh-CN"/>
        </w:rPr>
        <w:t>.</w:t>
      </w:r>
      <w:r w:rsidR="00F94A59">
        <w:rPr>
          <w:rFonts w:ascii="微软雅黑" w:eastAsia="微软雅黑" w:hAnsi="微软雅黑"/>
          <w:lang w:eastAsia="zh-CN"/>
        </w:rPr>
        <w:t>8.</w:t>
      </w:r>
      <w:r w:rsidR="00F94A59" w:rsidRPr="00AD17DA">
        <w:rPr>
          <w:rFonts w:ascii="微软雅黑" w:eastAsia="微软雅黑" w:hAnsi="微软雅黑"/>
          <w:lang w:eastAsia="zh-CN"/>
        </w:rPr>
        <w:t>1.3</w:t>
      </w:r>
      <w:r w:rsidR="00F94A59" w:rsidRPr="00AD17DA">
        <w:rPr>
          <w:rFonts w:ascii="微软雅黑" w:eastAsia="微软雅黑" w:hAnsi="微软雅黑" w:hint="eastAsia"/>
          <w:lang w:eastAsia="zh-CN"/>
        </w:rPr>
        <w:t>中描述</w:t>
      </w:r>
      <w:r w:rsidR="00F94A59">
        <w:rPr>
          <w:rFonts w:ascii="微软雅黑" w:eastAsia="微软雅黑" w:hAnsi="微软雅黑" w:hint="eastAsia"/>
          <w:lang w:eastAsia="zh-CN"/>
        </w:rPr>
        <w:t>。</w:t>
      </w:r>
    </w:p>
    <w:p w14:paraId="1B6F5434" w14:textId="5171DFBC" w:rsidR="005829B6" w:rsidRPr="005829B6" w:rsidRDefault="00F94A59" w:rsidP="005829B6">
      <w:pPr>
        <w:ind w:left="420"/>
        <w:rPr>
          <w:rFonts w:ascii="微软雅黑" w:eastAsia="微软雅黑" w:hAnsi="微软雅黑"/>
          <w:noProof/>
        </w:rPr>
      </w:pPr>
      <w:r w:rsidRPr="00043256">
        <w:rPr>
          <w:rFonts w:ascii="微软雅黑" w:eastAsia="微软雅黑" w:hAnsi="微软雅黑"/>
          <w:noProof/>
        </w:rPr>
        <w:drawing>
          <wp:inline distT="0" distB="0" distL="0" distR="0" wp14:anchorId="18A10CA9" wp14:editId="756F6F4E">
            <wp:extent cx="4367501" cy="673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8391" cy="677861"/>
                    </a:xfrm>
                    <a:prstGeom prst="rect">
                      <a:avLst/>
                    </a:prstGeom>
                  </pic:spPr>
                </pic:pic>
              </a:graphicData>
            </a:graphic>
          </wp:inline>
        </w:drawing>
      </w:r>
    </w:p>
    <w:p w14:paraId="0ECF8FC9" w14:textId="77777777" w:rsidR="005829B6" w:rsidRPr="005829B6" w:rsidRDefault="005829B6" w:rsidP="005829B6">
      <w:pPr>
        <w:rPr>
          <w:rFonts w:ascii="微软雅黑" w:eastAsia="微软雅黑" w:hAnsi="微软雅黑"/>
          <w:lang w:eastAsia="zh-CN"/>
        </w:rPr>
      </w:pPr>
    </w:p>
    <w:p w14:paraId="4BCBC951" w14:textId="6BC0BB80" w:rsidR="005829B6" w:rsidRPr="005829B6" w:rsidRDefault="00E65835" w:rsidP="009B528D">
      <w:pPr>
        <w:numPr>
          <w:ilvl w:val="0"/>
          <w:numId w:val="170"/>
        </w:numPr>
        <w:rPr>
          <w:rFonts w:ascii="微软雅黑" w:eastAsia="微软雅黑" w:hAnsi="微软雅黑"/>
          <w:lang w:eastAsia="zh-CN"/>
        </w:rPr>
      </w:pPr>
      <w:r>
        <w:rPr>
          <w:rFonts w:ascii="微软雅黑" w:eastAsia="微软雅黑" w:hAnsi="微软雅黑" w:hint="eastAsia"/>
          <w:lang w:eastAsia="zh-CN"/>
        </w:rPr>
        <w:t>【</w:t>
      </w:r>
      <w:r w:rsidR="005829B6" w:rsidRPr="005829B6">
        <w:rPr>
          <w:rFonts w:ascii="微软雅黑" w:eastAsia="微软雅黑" w:hAnsi="微软雅黑" w:hint="eastAsia"/>
          <w:lang w:eastAsia="zh-CN"/>
        </w:rPr>
        <w:t>查看</w:t>
      </w:r>
      <w:r w:rsidR="00AE3452">
        <w:rPr>
          <w:rFonts w:ascii="微软雅黑" w:eastAsia="微软雅黑" w:hAnsi="微软雅黑" w:hint="eastAsia"/>
          <w:lang w:eastAsia="zh-CN"/>
        </w:rPr>
        <w:t>详细客户</w:t>
      </w:r>
      <w:r>
        <w:rPr>
          <w:rFonts w:ascii="微软雅黑" w:eastAsia="微软雅黑" w:hAnsi="微软雅黑" w:hint="eastAsia"/>
          <w:lang w:eastAsia="zh-CN"/>
        </w:rPr>
        <w:t>】</w:t>
      </w:r>
    </w:p>
    <w:p w14:paraId="63F70436" w14:textId="70215D3E" w:rsidR="005829B6" w:rsidRPr="005829B6" w:rsidRDefault="005829B6" w:rsidP="00765732">
      <w:pPr>
        <w:ind w:firstLine="420"/>
        <w:rPr>
          <w:rFonts w:ascii="微软雅黑" w:eastAsia="微软雅黑" w:hAnsi="微软雅黑"/>
          <w:lang w:eastAsia="zh-CN"/>
        </w:rPr>
      </w:pPr>
      <w:r w:rsidRPr="005829B6">
        <w:rPr>
          <w:rFonts w:ascii="微软雅黑" w:eastAsia="微软雅黑" w:hAnsi="微软雅黑" w:hint="eastAsia"/>
          <w:lang w:eastAsia="zh-CN"/>
        </w:rPr>
        <w:t>点击跳转对应客户通讯录列表</w:t>
      </w:r>
      <w:r w:rsidR="00765732">
        <w:rPr>
          <w:rFonts w:ascii="微软雅黑" w:eastAsia="微软雅黑" w:hAnsi="微软雅黑" w:hint="eastAsia"/>
          <w:lang w:eastAsia="zh-CN"/>
        </w:rPr>
        <w:t>。</w:t>
      </w:r>
    </w:p>
    <w:p w14:paraId="2A83BE8F" w14:textId="1B323FC7" w:rsidR="00F05A18" w:rsidRPr="005829B6" w:rsidRDefault="00F05A18" w:rsidP="009E048B">
      <w:pPr>
        <w:rPr>
          <w:rFonts w:ascii="微软雅黑" w:eastAsia="微软雅黑" w:hAnsi="微软雅黑"/>
          <w:lang w:eastAsia="zh-CN"/>
        </w:rPr>
      </w:pPr>
    </w:p>
    <w:p w14:paraId="71C5883C" w14:textId="420868EC" w:rsidR="00F05A18" w:rsidRPr="00F94A59" w:rsidRDefault="00F05A18" w:rsidP="009E048B">
      <w:pPr>
        <w:rPr>
          <w:rFonts w:ascii="微软雅黑" w:eastAsia="微软雅黑" w:hAnsi="微软雅黑"/>
          <w:lang w:eastAsia="zh-CN"/>
        </w:rPr>
      </w:pPr>
    </w:p>
    <w:p w14:paraId="57ADFAC7" w14:textId="4FB1EF4B" w:rsidR="00F05A18" w:rsidRPr="00F05A18" w:rsidRDefault="00F05A18" w:rsidP="00F05A18">
      <w:pPr>
        <w:pStyle w:val="Heading4"/>
        <w:spacing w:before="120" w:after="120"/>
        <w:rPr>
          <w:rFonts w:ascii="微软雅黑" w:eastAsia="微软雅黑" w:hAnsi="微软雅黑"/>
          <w:i w:val="0"/>
          <w:iCs/>
        </w:rPr>
      </w:pPr>
      <w:r w:rsidRPr="00F05A18">
        <w:rPr>
          <w:rFonts w:ascii="微软雅黑" w:eastAsia="微软雅黑" w:hAnsi="微软雅黑" w:hint="eastAsia"/>
          <w:i w:val="0"/>
          <w:iCs/>
        </w:rPr>
        <w:t>年龄分布</w:t>
      </w:r>
    </w:p>
    <w:p w14:paraId="47390B81" w14:textId="77777777" w:rsidR="00D8388E" w:rsidRPr="00D8388E" w:rsidRDefault="00D8388E" w:rsidP="009B528D">
      <w:pPr>
        <w:pStyle w:val="ListParagraph"/>
        <w:numPr>
          <w:ilvl w:val="0"/>
          <w:numId w:val="163"/>
        </w:numPr>
        <w:ind w:firstLineChars="0"/>
        <w:rPr>
          <w:rFonts w:ascii="微软雅黑" w:eastAsia="微软雅黑" w:hAnsi="微软雅黑"/>
          <w:sz w:val="20"/>
          <w:szCs w:val="20"/>
        </w:rPr>
      </w:pPr>
      <w:r w:rsidRPr="00D8388E">
        <w:rPr>
          <w:rFonts w:ascii="微软雅黑" w:eastAsia="微软雅黑" w:hAnsi="微软雅黑" w:hint="eastAsia"/>
          <w:sz w:val="20"/>
          <w:szCs w:val="20"/>
        </w:rPr>
        <w:t>整体页面示意图（具体功能触发及视觉呈现，以U</w:t>
      </w:r>
      <w:r w:rsidRPr="00D8388E">
        <w:rPr>
          <w:rFonts w:ascii="微软雅黑" w:eastAsia="微软雅黑" w:hAnsi="微软雅黑"/>
          <w:sz w:val="20"/>
          <w:szCs w:val="20"/>
        </w:rPr>
        <w:t>X</w:t>
      </w:r>
      <w:r w:rsidRPr="00D8388E">
        <w:rPr>
          <w:rFonts w:ascii="微软雅黑" w:eastAsia="微软雅黑" w:hAnsi="微软雅黑" w:hint="eastAsia"/>
          <w:sz w:val="20"/>
          <w:szCs w:val="20"/>
        </w:rPr>
        <w:t>U</w:t>
      </w:r>
      <w:r w:rsidRPr="00D8388E">
        <w:rPr>
          <w:rFonts w:ascii="微软雅黑" w:eastAsia="微软雅黑" w:hAnsi="微软雅黑"/>
          <w:sz w:val="20"/>
          <w:szCs w:val="20"/>
        </w:rPr>
        <w:t>I</w:t>
      </w:r>
      <w:r w:rsidRPr="00D8388E">
        <w:rPr>
          <w:rFonts w:ascii="微软雅黑" w:eastAsia="微软雅黑" w:hAnsi="微软雅黑" w:hint="eastAsia"/>
          <w:sz w:val="20"/>
          <w:szCs w:val="20"/>
        </w:rPr>
        <w:t>稿为准）：</w:t>
      </w:r>
    </w:p>
    <w:p w14:paraId="659F25D5" w14:textId="251FE3DA" w:rsidR="00D8388E" w:rsidRPr="00D8388E" w:rsidRDefault="000A6480" w:rsidP="00D8388E">
      <w:pPr>
        <w:rPr>
          <w:rFonts w:ascii="微软雅黑" w:eastAsia="微软雅黑" w:hAnsi="微软雅黑"/>
          <w:lang w:eastAsia="zh-CN"/>
        </w:rPr>
      </w:pPr>
      <w:r w:rsidRPr="000A6480">
        <w:rPr>
          <w:rFonts w:ascii="微软雅黑" w:eastAsia="微软雅黑" w:hAnsi="微软雅黑"/>
          <w:noProof/>
          <w:lang w:eastAsia="zh-CN"/>
        </w:rPr>
        <w:drawing>
          <wp:inline distT="0" distB="0" distL="0" distR="0" wp14:anchorId="5374F97C" wp14:editId="50811680">
            <wp:extent cx="5732145" cy="3744595"/>
            <wp:effectExtent l="0" t="0" r="190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3744595"/>
                    </a:xfrm>
                    <a:prstGeom prst="rect">
                      <a:avLst/>
                    </a:prstGeom>
                  </pic:spPr>
                </pic:pic>
              </a:graphicData>
            </a:graphic>
          </wp:inline>
        </w:drawing>
      </w:r>
    </w:p>
    <w:p w14:paraId="257B42F5" w14:textId="77777777" w:rsidR="00D8388E" w:rsidRPr="00D8388E" w:rsidRDefault="00D8388E" w:rsidP="00D8388E">
      <w:pPr>
        <w:rPr>
          <w:rFonts w:ascii="微软雅黑" w:eastAsia="微软雅黑" w:hAnsi="微软雅黑"/>
          <w:lang w:eastAsia="zh-CN"/>
        </w:rPr>
      </w:pPr>
    </w:p>
    <w:p w14:paraId="1549BCDF" w14:textId="77777777" w:rsidR="00D8388E" w:rsidRPr="00AD17DA" w:rsidRDefault="00D8388E" w:rsidP="009B528D">
      <w:pPr>
        <w:pStyle w:val="ListParagraph"/>
        <w:numPr>
          <w:ilvl w:val="0"/>
          <w:numId w:val="163"/>
        </w:numPr>
        <w:ind w:firstLineChars="0"/>
        <w:rPr>
          <w:rFonts w:ascii="微软雅黑" w:eastAsia="微软雅黑" w:hAnsi="微软雅黑"/>
          <w:sz w:val="20"/>
          <w:szCs w:val="20"/>
        </w:rPr>
      </w:pPr>
      <w:r w:rsidRPr="00151C62">
        <w:rPr>
          <w:rFonts w:ascii="微软雅黑" w:eastAsia="微软雅黑" w:hAnsi="微软雅黑" w:hint="eastAsia"/>
          <w:sz w:val="20"/>
          <w:szCs w:val="20"/>
        </w:rPr>
        <w:t>需求分析</w:t>
      </w:r>
    </w:p>
    <w:p w14:paraId="69524343" w14:textId="77777777" w:rsidR="00D8388E" w:rsidRDefault="00D8388E" w:rsidP="00D8388E">
      <w:pPr>
        <w:rPr>
          <w:rFonts w:ascii="微软雅黑" w:eastAsia="微软雅黑" w:hAnsi="微软雅黑"/>
          <w:lang w:eastAsia="zh-CN"/>
        </w:rPr>
      </w:pPr>
    </w:p>
    <w:p w14:paraId="569C08F2" w14:textId="7D23F0C3" w:rsidR="00D8388E" w:rsidRPr="00D8388E" w:rsidRDefault="00D8388E" w:rsidP="009B528D">
      <w:pPr>
        <w:numPr>
          <w:ilvl w:val="0"/>
          <w:numId w:val="172"/>
        </w:numPr>
        <w:rPr>
          <w:rFonts w:ascii="微软雅黑" w:eastAsia="微软雅黑" w:hAnsi="微软雅黑"/>
          <w:lang w:eastAsia="zh-CN"/>
        </w:rPr>
      </w:pPr>
      <w:r w:rsidRPr="00D8388E">
        <w:rPr>
          <w:rFonts w:ascii="微软雅黑" w:eastAsia="微软雅黑" w:hAnsi="微软雅黑" w:hint="eastAsia"/>
          <w:lang w:eastAsia="zh-CN"/>
        </w:rPr>
        <w:t>图示区</w:t>
      </w:r>
    </w:p>
    <w:p w14:paraId="731AF35E" w14:textId="66D85CAD" w:rsidR="00D8388E" w:rsidRPr="00D8388E" w:rsidRDefault="00D8388E" w:rsidP="00D8388E">
      <w:pPr>
        <w:rPr>
          <w:rFonts w:ascii="微软雅黑" w:eastAsia="微软雅黑" w:hAnsi="微软雅黑"/>
          <w:lang w:eastAsia="zh-CN"/>
        </w:rPr>
      </w:pPr>
      <w:r w:rsidRPr="00D8388E">
        <w:rPr>
          <w:rFonts w:ascii="微软雅黑" w:eastAsia="微软雅黑" w:hAnsi="微软雅黑" w:hint="eastAsia"/>
          <w:lang w:eastAsia="zh-CN"/>
        </w:rPr>
        <w:t>根据对应身份的客户年龄分布展示饼图</w:t>
      </w:r>
    </w:p>
    <w:p w14:paraId="6BF73F3A" w14:textId="77777777" w:rsidR="00D8388E" w:rsidRPr="00D8388E" w:rsidRDefault="00D8388E" w:rsidP="009B528D">
      <w:pPr>
        <w:numPr>
          <w:ilvl w:val="0"/>
          <w:numId w:val="165"/>
        </w:numPr>
        <w:rPr>
          <w:rFonts w:ascii="微软雅黑" w:eastAsia="微软雅黑" w:hAnsi="微软雅黑"/>
          <w:lang w:eastAsia="zh-CN"/>
        </w:rPr>
      </w:pPr>
      <w:r w:rsidRPr="00D8388E">
        <w:rPr>
          <w:rFonts w:ascii="微软雅黑" w:eastAsia="微软雅黑" w:hAnsi="微软雅黑" w:hint="eastAsia"/>
          <w:lang w:eastAsia="zh-CN"/>
        </w:rPr>
        <w:t>切片分档为：</w:t>
      </w:r>
    </w:p>
    <w:p w14:paraId="07418B6F"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sz w:val="20"/>
          <w:szCs w:val="20"/>
        </w:rPr>
        <w:t>0-6</w:t>
      </w:r>
      <w:r w:rsidRPr="00D8388E">
        <w:rPr>
          <w:rFonts w:ascii="微软雅黑" w:eastAsia="微软雅黑" w:hAnsi="微软雅黑" w:hint="eastAsia"/>
          <w:sz w:val="20"/>
          <w:szCs w:val="20"/>
        </w:rPr>
        <w:t>岁</w:t>
      </w:r>
    </w:p>
    <w:p w14:paraId="788EE26F"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sz w:val="20"/>
          <w:szCs w:val="20"/>
        </w:rPr>
        <w:t>7-17</w:t>
      </w:r>
      <w:r w:rsidRPr="00D8388E">
        <w:rPr>
          <w:rFonts w:ascii="微软雅黑" w:eastAsia="微软雅黑" w:hAnsi="微软雅黑" w:hint="eastAsia"/>
          <w:sz w:val="20"/>
          <w:szCs w:val="20"/>
        </w:rPr>
        <w:t>岁</w:t>
      </w:r>
    </w:p>
    <w:p w14:paraId="1C91B69C"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sz w:val="20"/>
          <w:szCs w:val="20"/>
        </w:rPr>
        <w:t>18-30</w:t>
      </w:r>
      <w:r w:rsidRPr="00D8388E">
        <w:rPr>
          <w:rFonts w:ascii="微软雅黑" w:eastAsia="微软雅黑" w:hAnsi="微软雅黑" w:hint="eastAsia"/>
          <w:sz w:val="20"/>
          <w:szCs w:val="20"/>
        </w:rPr>
        <w:t>岁</w:t>
      </w:r>
    </w:p>
    <w:p w14:paraId="1D1742EF"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sz w:val="20"/>
          <w:szCs w:val="20"/>
        </w:rPr>
        <w:t>31-35</w:t>
      </w:r>
      <w:r w:rsidRPr="00D8388E">
        <w:rPr>
          <w:rFonts w:ascii="微软雅黑" w:eastAsia="微软雅黑" w:hAnsi="微软雅黑" w:hint="eastAsia"/>
          <w:sz w:val="20"/>
          <w:szCs w:val="20"/>
        </w:rPr>
        <w:t>岁</w:t>
      </w:r>
    </w:p>
    <w:p w14:paraId="206F9083"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sz w:val="20"/>
          <w:szCs w:val="20"/>
        </w:rPr>
        <w:t>36-40</w:t>
      </w:r>
      <w:r w:rsidRPr="00D8388E">
        <w:rPr>
          <w:rFonts w:ascii="微软雅黑" w:eastAsia="微软雅黑" w:hAnsi="微软雅黑" w:hint="eastAsia"/>
          <w:sz w:val="20"/>
          <w:szCs w:val="20"/>
        </w:rPr>
        <w:t>岁</w:t>
      </w:r>
    </w:p>
    <w:p w14:paraId="7307A237"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sz w:val="20"/>
          <w:szCs w:val="20"/>
        </w:rPr>
        <w:t>41-50</w:t>
      </w:r>
      <w:r w:rsidRPr="00D8388E">
        <w:rPr>
          <w:rFonts w:ascii="微软雅黑" w:eastAsia="微软雅黑" w:hAnsi="微软雅黑" w:hint="eastAsia"/>
          <w:sz w:val="20"/>
          <w:szCs w:val="20"/>
        </w:rPr>
        <w:t>岁</w:t>
      </w:r>
    </w:p>
    <w:p w14:paraId="06E713C4" w14:textId="77777777" w:rsidR="00D8388E" w:rsidRPr="00D8388E" w:rsidRDefault="00D8388E" w:rsidP="009B528D">
      <w:pPr>
        <w:pStyle w:val="ListParagraph"/>
        <w:numPr>
          <w:ilvl w:val="0"/>
          <w:numId w:val="173"/>
        </w:numPr>
        <w:ind w:firstLineChars="0"/>
        <w:rPr>
          <w:rFonts w:ascii="微软雅黑" w:eastAsia="微软雅黑" w:hAnsi="微软雅黑"/>
          <w:sz w:val="20"/>
          <w:szCs w:val="20"/>
        </w:rPr>
      </w:pPr>
      <w:r w:rsidRPr="00D8388E">
        <w:rPr>
          <w:rFonts w:ascii="微软雅黑" w:eastAsia="微软雅黑" w:hAnsi="微软雅黑" w:hint="eastAsia"/>
          <w:sz w:val="20"/>
          <w:szCs w:val="20"/>
        </w:rPr>
        <w:t>50岁以上</w:t>
      </w:r>
    </w:p>
    <w:p w14:paraId="190979D8" w14:textId="77777777" w:rsidR="00D8388E" w:rsidRDefault="00D8388E" w:rsidP="00D8388E">
      <w:pPr>
        <w:rPr>
          <w:rFonts w:ascii="微软雅黑" w:eastAsia="微软雅黑" w:hAnsi="微软雅黑"/>
          <w:lang w:eastAsia="zh-CN"/>
        </w:rPr>
      </w:pPr>
    </w:p>
    <w:p w14:paraId="69EDFC60" w14:textId="5F4FF226" w:rsidR="00D8388E" w:rsidRPr="00D8388E" w:rsidRDefault="00D8388E" w:rsidP="009B528D">
      <w:pPr>
        <w:numPr>
          <w:ilvl w:val="0"/>
          <w:numId w:val="165"/>
        </w:numPr>
        <w:rPr>
          <w:rFonts w:ascii="微软雅黑" w:eastAsia="微软雅黑" w:hAnsi="微软雅黑"/>
          <w:lang w:eastAsia="zh-CN"/>
        </w:rPr>
      </w:pPr>
      <w:r w:rsidRPr="00D8388E">
        <w:rPr>
          <w:rFonts w:ascii="微软雅黑" w:eastAsia="微软雅黑" w:hAnsi="微软雅黑" w:hint="eastAsia"/>
          <w:lang w:eastAsia="zh-CN"/>
        </w:rPr>
        <w:t>计算逻辑：</w:t>
      </w:r>
    </w:p>
    <w:p w14:paraId="69F7D53A" w14:textId="77777777" w:rsidR="00D8388E" w:rsidRPr="00D8388E" w:rsidRDefault="00D8388E" w:rsidP="00D8388E">
      <w:pPr>
        <w:rPr>
          <w:rFonts w:ascii="微软雅黑" w:eastAsia="微软雅黑" w:hAnsi="微软雅黑"/>
          <w:lang w:eastAsia="zh-CN"/>
        </w:rPr>
      </w:pPr>
      <w:r w:rsidRPr="00D8388E">
        <w:rPr>
          <w:rFonts w:ascii="微软雅黑" w:eastAsia="微软雅黑" w:hAnsi="微软雅黑" w:hint="eastAsia"/>
          <w:lang w:eastAsia="zh-CN"/>
        </w:rPr>
        <w:t>投保人视角：客户为投保人，且年龄落在不同切片范围内的客户总数</w:t>
      </w:r>
    </w:p>
    <w:p w14:paraId="63BBF08E" w14:textId="77777777" w:rsidR="00D8388E" w:rsidRPr="00D8388E" w:rsidRDefault="00D8388E" w:rsidP="00D8388E">
      <w:pPr>
        <w:rPr>
          <w:rFonts w:ascii="微软雅黑" w:eastAsia="微软雅黑" w:hAnsi="微软雅黑"/>
          <w:lang w:eastAsia="zh-CN"/>
        </w:rPr>
      </w:pPr>
      <w:r w:rsidRPr="00D8388E">
        <w:rPr>
          <w:rFonts w:ascii="微软雅黑" w:eastAsia="微软雅黑" w:hAnsi="微软雅黑" w:hint="eastAsia"/>
          <w:lang w:eastAsia="zh-CN"/>
        </w:rPr>
        <w:t>被保人视角：客户为被保人，且年龄落在不同切片范围内的客户总数</w:t>
      </w:r>
    </w:p>
    <w:p w14:paraId="2670710A" w14:textId="77777777" w:rsidR="00D8388E" w:rsidRPr="00D8388E" w:rsidRDefault="00D8388E" w:rsidP="00D8388E">
      <w:pPr>
        <w:rPr>
          <w:rFonts w:ascii="微软雅黑" w:eastAsia="微软雅黑" w:hAnsi="微软雅黑"/>
          <w:lang w:eastAsia="zh-CN"/>
        </w:rPr>
      </w:pPr>
      <w:r w:rsidRPr="00D8388E">
        <w:rPr>
          <w:rFonts w:ascii="微软雅黑" w:eastAsia="微软雅黑" w:hAnsi="微软雅黑" w:hint="eastAsia"/>
          <w:lang w:eastAsia="zh-CN"/>
        </w:rPr>
        <w:t>每个切片可点击，点击后，对应右侧的数据表区联动，呈现不同数据</w:t>
      </w:r>
    </w:p>
    <w:p w14:paraId="0D3ECFCD" w14:textId="77777777" w:rsidR="00D8388E" w:rsidRPr="00D8388E" w:rsidRDefault="00D8388E" w:rsidP="00D8388E">
      <w:pPr>
        <w:rPr>
          <w:rFonts w:ascii="微软雅黑" w:eastAsia="微软雅黑" w:hAnsi="微软雅黑"/>
          <w:lang w:eastAsia="zh-CN"/>
        </w:rPr>
      </w:pPr>
    </w:p>
    <w:p w14:paraId="3DB6ABE9" w14:textId="0E5CF4E1" w:rsidR="00D8388E" w:rsidRPr="00D8388E" w:rsidRDefault="00D8388E" w:rsidP="009B528D">
      <w:pPr>
        <w:numPr>
          <w:ilvl w:val="0"/>
          <w:numId w:val="172"/>
        </w:numPr>
        <w:rPr>
          <w:rFonts w:ascii="微软雅黑" w:eastAsia="微软雅黑" w:hAnsi="微软雅黑"/>
          <w:lang w:eastAsia="zh-CN"/>
        </w:rPr>
      </w:pPr>
      <w:r w:rsidRPr="00D8388E">
        <w:rPr>
          <w:rFonts w:ascii="微软雅黑" w:eastAsia="微软雅黑" w:hAnsi="微软雅黑" w:hint="eastAsia"/>
          <w:lang w:eastAsia="zh-CN"/>
        </w:rPr>
        <w:t>数据表区</w:t>
      </w:r>
    </w:p>
    <w:p w14:paraId="79734FC0" w14:textId="1565D75E" w:rsidR="00D8388E" w:rsidRPr="00D8388E" w:rsidRDefault="00D8388E" w:rsidP="009B528D">
      <w:pPr>
        <w:numPr>
          <w:ilvl w:val="0"/>
          <w:numId w:val="165"/>
        </w:numPr>
        <w:rPr>
          <w:rFonts w:ascii="微软雅黑" w:eastAsia="微软雅黑" w:hAnsi="微软雅黑"/>
          <w:lang w:eastAsia="zh-CN"/>
        </w:rPr>
      </w:pPr>
      <w:r w:rsidRPr="00D8388E">
        <w:rPr>
          <w:rFonts w:ascii="微软雅黑" w:eastAsia="微软雅黑" w:hAnsi="微软雅黑" w:hint="eastAsia"/>
          <w:lang w:eastAsia="zh-CN"/>
        </w:rPr>
        <w:t>数据表类别</w:t>
      </w:r>
    </w:p>
    <w:p w14:paraId="16F16300" w14:textId="4E69C814" w:rsidR="00D8388E" w:rsidRPr="00D8388E" w:rsidRDefault="00D8388E" w:rsidP="00D8388E">
      <w:pPr>
        <w:ind w:left="420"/>
        <w:rPr>
          <w:rFonts w:ascii="微软雅黑" w:eastAsia="微软雅黑" w:hAnsi="微软雅黑"/>
          <w:lang w:eastAsia="zh-CN"/>
        </w:rPr>
      </w:pPr>
      <w:r w:rsidRPr="00D8388E">
        <w:rPr>
          <w:rFonts w:ascii="微软雅黑" w:eastAsia="微软雅黑" w:hAnsi="微软雅黑" w:hint="eastAsia"/>
          <w:lang w:eastAsia="zh-CN"/>
        </w:rPr>
        <w:t>自动根据图示区选择的图表切片，显示对应名称，可通过左右按钮，切换其他同级别切片，对应着图示区的效果联动。进入该板块默认将选择</w:t>
      </w:r>
      <w:r w:rsidR="00E6044C">
        <w:rPr>
          <w:rFonts w:ascii="微软雅黑" w:eastAsia="微软雅黑" w:hAnsi="微软雅黑" w:hint="eastAsia"/>
          <w:lang w:eastAsia="zh-CN"/>
        </w:rPr>
        <w:t>人数最多</w:t>
      </w:r>
      <w:r w:rsidRPr="00D8388E">
        <w:rPr>
          <w:rFonts w:ascii="微软雅黑" w:eastAsia="微软雅黑" w:hAnsi="微软雅黑" w:hint="eastAsia"/>
          <w:lang w:eastAsia="zh-CN"/>
        </w:rPr>
        <w:t>的切片</w:t>
      </w:r>
    </w:p>
    <w:p w14:paraId="456FA6A8" w14:textId="42B1A084" w:rsidR="00D8388E" w:rsidRDefault="00D8388E" w:rsidP="00D8388E">
      <w:pPr>
        <w:rPr>
          <w:rFonts w:ascii="微软雅黑" w:eastAsia="微软雅黑" w:hAnsi="微软雅黑"/>
          <w:lang w:eastAsia="zh-CN"/>
        </w:rPr>
      </w:pPr>
    </w:p>
    <w:p w14:paraId="3367BC79" w14:textId="0C2D9EA5" w:rsidR="00E57338" w:rsidRPr="00D8388E" w:rsidRDefault="00E57338" w:rsidP="009B528D">
      <w:pPr>
        <w:numPr>
          <w:ilvl w:val="0"/>
          <w:numId w:val="165"/>
        </w:numPr>
        <w:rPr>
          <w:rFonts w:ascii="微软雅黑" w:eastAsia="微软雅黑" w:hAnsi="微软雅黑"/>
          <w:lang w:eastAsia="zh-CN"/>
        </w:rPr>
      </w:pPr>
      <w:r>
        <w:rPr>
          <w:rFonts w:ascii="微软雅黑" w:eastAsia="微软雅黑" w:hAnsi="微软雅黑" w:hint="eastAsia"/>
          <w:lang w:eastAsia="zh-CN"/>
        </w:rPr>
        <w:t>数据表计算逻辑</w:t>
      </w:r>
    </w:p>
    <w:p w14:paraId="3DEBE350" w14:textId="77777777" w:rsidR="00E57338" w:rsidRPr="005829B6" w:rsidRDefault="00E57338" w:rsidP="00E57338">
      <w:pPr>
        <w:ind w:firstLine="420"/>
        <w:rPr>
          <w:rFonts w:ascii="微软雅黑" w:eastAsia="微软雅黑" w:hAnsi="微软雅黑"/>
          <w:lang w:eastAsia="zh-CN"/>
        </w:rPr>
      </w:pPr>
      <w:r w:rsidRPr="005829B6">
        <w:rPr>
          <w:rFonts w:ascii="微软雅黑" w:eastAsia="微软雅黑" w:hAnsi="微软雅黑" w:hint="eastAsia"/>
          <w:lang w:eastAsia="zh-CN"/>
        </w:rPr>
        <w:t>投保人视角下的数据表</w:t>
      </w:r>
      <w:r>
        <w:rPr>
          <w:rFonts w:ascii="微软雅黑" w:eastAsia="微软雅黑" w:hAnsi="微软雅黑" w:hint="eastAsia"/>
          <w:lang w:eastAsia="zh-CN"/>
        </w:rPr>
        <w:t>，及</w:t>
      </w:r>
      <w:r w:rsidRPr="005829B6">
        <w:rPr>
          <w:rFonts w:ascii="微软雅黑" w:eastAsia="微软雅黑" w:hAnsi="微软雅黑" w:hint="eastAsia"/>
          <w:lang w:eastAsia="zh-CN"/>
        </w:rPr>
        <w:t>被保人视角下的数据表</w:t>
      </w:r>
      <w:r>
        <w:rPr>
          <w:rFonts w:ascii="微软雅黑" w:eastAsia="微软雅黑" w:hAnsi="微软雅黑" w:hint="eastAsia"/>
          <w:lang w:eastAsia="zh-CN"/>
        </w:rPr>
        <w:t>计算逻辑参考7</w:t>
      </w:r>
      <w:r>
        <w:rPr>
          <w:rFonts w:ascii="微软雅黑" w:eastAsia="微软雅黑" w:hAnsi="微软雅黑"/>
          <w:lang w:eastAsia="zh-CN"/>
        </w:rPr>
        <w:t>.8.1.4</w:t>
      </w:r>
      <w:r>
        <w:rPr>
          <w:rFonts w:ascii="微软雅黑" w:eastAsia="微软雅黑" w:hAnsi="微软雅黑" w:hint="eastAsia"/>
          <w:lang w:eastAsia="zh-CN"/>
        </w:rPr>
        <w:t>数据表</w:t>
      </w:r>
      <w:r w:rsidRPr="005829B6">
        <w:rPr>
          <w:rFonts w:ascii="微软雅黑" w:eastAsia="微软雅黑" w:hAnsi="微软雅黑" w:hint="eastAsia"/>
          <w:lang w:eastAsia="zh-CN"/>
        </w:rPr>
        <w:t>描述，为同一套</w:t>
      </w:r>
      <w:r>
        <w:rPr>
          <w:rFonts w:ascii="微软雅黑" w:eastAsia="微软雅黑" w:hAnsi="微软雅黑" w:hint="eastAsia"/>
          <w:lang w:eastAsia="zh-CN"/>
        </w:rPr>
        <w:t>。</w:t>
      </w:r>
    </w:p>
    <w:p w14:paraId="1D7C400B" w14:textId="267C158A" w:rsidR="00E57338" w:rsidRPr="005829B6" w:rsidRDefault="00E57338" w:rsidP="00E57338">
      <w:pPr>
        <w:ind w:left="420"/>
        <w:rPr>
          <w:rFonts w:ascii="微软雅黑" w:eastAsia="微软雅黑" w:hAnsi="微软雅黑"/>
          <w:lang w:eastAsia="zh-CN"/>
        </w:rPr>
      </w:pPr>
      <w:r w:rsidRPr="005829B6">
        <w:rPr>
          <w:rFonts w:ascii="微软雅黑" w:eastAsia="微软雅黑" w:hAnsi="微软雅黑" w:hint="eastAsia"/>
          <w:lang w:eastAsia="zh-CN"/>
        </w:rPr>
        <w:t>被保人视角下有【数据表子筛选区】</w:t>
      </w:r>
      <w:r>
        <w:rPr>
          <w:rFonts w:ascii="微软雅黑" w:eastAsia="微软雅黑" w:hAnsi="微软雅黑" w:hint="eastAsia"/>
          <w:lang w:eastAsia="zh-CN"/>
        </w:rPr>
        <w:t>，</w:t>
      </w:r>
      <w:r w:rsidR="0085017D">
        <w:rPr>
          <w:rFonts w:ascii="微软雅黑" w:eastAsia="微软雅黑" w:hAnsi="微软雅黑" w:hint="eastAsia"/>
          <w:lang w:eastAsia="zh-CN"/>
        </w:rPr>
        <w:t>默认为全不选，</w:t>
      </w:r>
      <w:r w:rsidRPr="00AD17DA">
        <w:rPr>
          <w:rFonts w:ascii="微软雅黑" w:eastAsia="微软雅黑" w:hAnsi="微软雅黑" w:hint="eastAsia"/>
          <w:lang w:eastAsia="zh-CN"/>
        </w:rPr>
        <w:t>执行逻辑</w:t>
      </w:r>
      <w:r>
        <w:rPr>
          <w:rFonts w:ascii="微软雅黑" w:eastAsia="微软雅黑" w:hAnsi="微软雅黑" w:hint="eastAsia"/>
          <w:lang w:eastAsia="zh-CN"/>
        </w:rPr>
        <w:t>参考</w:t>
      </w:r>
      <w:r>
        <w:rPr>
          <w:rFonts w:ascii="微软雅黑" w:eastAsia="微软雅黑" w:hAnsi="微软雅黑"/>
          <w:lang w:eastAsia="zh-CN"/>
        </w:rPr>
        <w:t>7</w:t>
      </w:r>
      <w:r w:rsidRPr="00AD17DA">
        <w:rPr>
          <w:rFonts w:ascii="微软雅黑" w:eastAsia="微软雅黑" w:hAnsi="微软雅黑"/>
          <w:lang w:eastAsia="zh-CN"/>
        </w:rPr>
        <w:t>.</w:t>
      </w:r>
      <w:r>
        <w:rPr>
          <w:rFonts w:ascii="微软雅黑" w:eastAsia="微软雅黑" w:hAnsi="微软雅黑"/>
          <w:lang w:eastAsia="zh-CN"/>
        </w:rPr>
        <w:t>8.</w:t>
      </w:r>
      <w:r w:rsidRPr="00AD17DA">
        <w:rPr>
          <w:rFonts w:ascii="微软雅黑" w:eastAsia="微软雅黑" w:hAnsi="微软雅黑"/>
          <w:lang w:eastAsia="zh-CN"/>
        </w:rPr>
        <w:t>1.3</w:t>
      </w:r>
      <w:r w:rsidRPr="00AD17DA">
        <w:rPr>
          <w:rFonts w:ascii="微软雅黑" w:eastAsia="微软雅黑" w:hAnsi="微软雅黑" w:hint="eastAsia"/>
          <w:lang w:eastAsia="zh-CN"/>
        </w:rPr>
        <w:t>中描述</w:t>
      </w:r>
      <w:r>
        <w:rPr>
          <w:rFonts w:ascii="微软雅黑" w:eastAsia="微软雅黑" w:hAnsi="微软雅黑" w:hint="eastAsia"/>
          <w:lang w:eastAsia="zh-CN"/>
        </w:rPr>
        <w:t>。</w:t>
      </w:r>
    </w:p>
    <w:p w14:paraId="69196CE1" w14:textId="07AF5FB6" w:rsidR="00D8388E" w:rsidRPr="00D8388E" w:rsidRDefault="0085017D" w:rsidP="00D8388E">
      <w:pPr>
        <w:ind w:left="420"/>
        <w:rPr>
          <w:rFonts w:ascii="微软雅黑" w:eastAsia="微软雅黑" w:hAnsi="微软雅黑"/>
          <w:b/>
          <w:bCs/>
          <w:noProof/>
        </w:rPr>
      </w:pPr>
      <w:r w:rsidRPr="00043256">
        <w:rPr>
          <w:rFonts w:ascii="微软雅黑" w:eastAsia="微软雅黑" w:hAnsi="微软雅黑"/>
          <w:noProof/>
        </w:rPr>
        <w:drawing>
          <wp:inline distT="0" distB="0" distL="0" distR="0" wp14:anchorId="6DF76F54" wp14:editId="4876DBC8">
            <wp:extent cx="4367501" cy="6731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8391" cy="677861"/>
                    </a:xfrm>
                    <a:prstGeom prst="rect">
                      <a:avLst/>
                    </a:prstGeom>
                  </pic:spPr>
                </pic:pic>
              </a:graphicData>
            </a:graphic>
          </wp:inline>
        </w:drawing>
      </w:r>
    </w:p>
    <w:p w14:paraId="48048EE5" w14:textId="77777777" w:rsidR="00D8388E" w:rsidRPr="00D8388E" w:rsidRDefault="00D8388E" w:rsidP="00D8388E">
      <w:pPr>
        <w:rPr>
          <w:rFonts w:ascii="微软雅黑" w:eastAsia="微软雅黑" w:hAnsi="微软雅黑"/>
          <w:lang w:eastAsia="zh-CN"/>
        </w:rPr>
      </w:pPr>
    </w:p>
    <w:p w14:paraId="71EAB989" w14:textId="1E80A9A9" w:rsidR="00D8388E" w:rsidRPr="00D8388E" w:rsidRDefault="00E06B01" w:rsidP="009B528D">
      <w:pPr>
        <w:numPr>
          <w:ilvl w:val="0"/>
          <w:numId w:val="172"/>
        </w:numPr>
        <w:rPr>
          <w:rFonts w:ascii="微软雅黑" w:eastAsia="微软雅黑" w:hAnsi="微软雅黑"/>
          <w:lang w:eastAsia="zh-CN"/>
        </w:rPr>
      </w:pPr>
      <w:r>
        <w:rPr>
          <w:rFonts w:ascii="微软雅黑" w:eastAsia="微软雅黑" w:hAnsi="微软雅黑" w:hint="eastAsia"/>
          <w:lang w:eastAsia="zh-CN"/>
        </w:rPr>
        <w:t>【</w:t>
      </w:r>
      <w:r w:rsidR="00D8388E" w:rsidRPr="00D8388E">
        <w:rPr>
          <w:rFonts w:ascii="微软雅黑" w:eastAsia="微软雅黑" w:hAnsi="微软雅黑" w:hint="eastAsia"/>
          <w:lang w:eastAsia="zh-CN"/>
        </w:rPr>
        <w:t>查看</w:t>
      </w:r>
      <w:r w:rsidR="000A6480">
        <w:rPr>
          <w:rFonts w:ascii="微软雅黑" w:eastAsia="微软雅黑" w:hAnsi="微软雅黑" w:hint="eastAsia"/>
          <w:lang w:eastAsia="zh-CN"/>
        </w:rPr>
        <w:t>详细客户</w:t>
      </w:r>
      <w:r>
        <w:rPr>
          <w:rFonts w:ascii="微软雅黑" w:eastAsia="微软雅黑" w:hAnsi="微软雅黑" w:hint="eastAsia"/>
          <w:lang w:eastAsia="zh-CN"/>
        </w:rPr>
        <w:t>】</w:t>
      </w:r>
    </w:p>
    <w:p w14:paraId="54DCAE82" w14:textId="27E5A53C" w:rsidR="00D8388E" w:rsidRPr="00D8388E" w:rsidRDefault="00D8388E" w:rsidP="00E57338">
      <w:pPr>
        <w:ind w:firstLine="420"/>
        <w:rPr>
          <w:rFonts w:ascii="微软雅黑" w:eastAsia="微软雅黑" w:hAnsi="微软雅黑"/>
          <w:lang w:eastAsia="zh-CN"/>
        </w:rPr>
      </w:pPr>
      <w:r w:rsidRPr="00D8388E">
        <w:rPr>
          <w:rFonts w:ascii="微软雅黑" w:eastAsia="微软雅黑" w:hAnsi="微软雅黑" w:hint="eastAsia"/>
          <w:lang w:eastAsia="zh-CN"/>
        </w:rPr>
        <w:t>点击跳转对应客户通讯录列表</w:t>
      </w:r>
      <w:r w:rsidR="00E57338">
        <w:rPr>
          <w:rFonts w:ascii="微软雅黑" w:eastAsia="微软雅黑" w:hAnsi="微软雅黑" w:hint="eastAsia"/>
          <w:lang w:eastAsia="zh-CN"/>
        </w:rPr>
        <w:t>。</w:t>
      </w:r>
    </w:p>
    <w:p w14:paraId="7835F120" w14:textId="48705382" w:rsidR="00F05A18" w:rsidRPr="00E06B01" w:rsidRDefault="00F05A18" w:rsidP="009E048B">
      <w:pPr>
        <w:rPr>
          <w:rFonts w:ascii="微软雅黑" w:eastAsia="微软雅黑" w:hAnsi="微软雅黑"/>
          <w:lang w:eastAsia="zh-CN"/>
        </w:rPr>
      </w:pPr>
    </w:p>
    <w:p w14:paraId="184077DF" w14:textId="7C437116" w:rsidR="00F05A18" w:rsidRDefault="00F05A18" w:rsidP="009E048B">
      <w:pPr>
        <w:rPr>
          <w:rFonts w:ascii="微软雅黑" w:eastAsia="微软雅黑" w:hAnsi="微软雅黑"/>
          <w:lang w:eastAsia="zh-CN"/>
        </w:rPr>
      </w:pPr>
    </w:p>
    <w:p w14:paraId="42565958" w14:textId="051DE756" w:rsidR="00F05A18" w:rsidRPr="00F05A18" w:rsidRDefault="00F05A18" w:rsidP="00F05A18">
      <w:pPr>
        <w:pStyle w:val="Heading4"/>
        <w:spacing w:before="120" w:after="120"/>
        <w:rPr>
          <w:rFonts w:ascii="微软雅黑" w:eastAsia="微软雅黑" w:hAnsi="微软雅黑"/>
          <w:i w:val="0"/>
          <w:iCs/>
        </w:rPr>
      </w:pPr>
      <w:r w:rsidRPr="00F05A18">
        <w:rPr>
          <w:rFonts w:ascii="微软雅黑" w:eastAsia="微软雅黑" w:hAnsi="微软雅黑" w:hint="eastAsia"/>
          <w:i w:val="0"/>
          <w:iCs/>
        </w:rPr>
        <w:t>收入分布</w:t>
      </w:r>
    </w:p>
    <w:p w14:paraId="5A0C4255" w14:textId="77777777" w:rsidR="00A1692B" w:rsidRPr="00A1692B" w:rsidRDefault="00A1692B" w:rsidP="009B528D">
      <w:pPr>
        <w:pStyle w:val="ListParagraph"/>
        <w:numPr>
          <w:ilvl w:val="0"/>
          <w:numId w:val="163"/>
        </w:numPr>
        <w:ind w:firstLineChars="0"/>
        <w:rPr>
          <w:rFonts w:ascii="微软雅黑" w:eastAsia="微软雅黑" w:hAnsi="微软雅黑"/>
          <w:sz w:val="20"/>
          <w:szCs w:val="20"/>
        </w:rPr>
      </w:pPr>
      <w:r w:rsidRPr="00A1692B">
        <w:rPr>
          <w:rFonts w:ascii="微软雅黑" w:eastAsia="微软雅黑" w:hAnsi="微软雅黑" w:hint="eastAsia"/>
          <w:sz w:val="20"/>
          <w:szCs w:val="20"/>
        </w:rPr>
        <w:t>整体页面示意图（具体功能触发及视觉呈现，以U</w:t>
      </w:r>
      <w:r w:rsidRPr="00A1692B">
        <w:rPr>
          <w:rFonts w:ascii="微软雅黑" w:eastAsia="微软雅黑" w:hAnsi="微软雅黑"/>
          <w:sz w:val="20"/>
          <w:szCs w:val="20"/>
        </w:rPr>
        <w:t>X</w:t>
      </w:r>
      <w:r w:rsidRPr="00A1692B">
        <w:rPr>
          <w:rFonts w:ascii="微软雅黑" w:eastAsia="微软雅黑" w:hAnsi="微软雅黑" w:hint="eastAsia"/>
          <w:sz w:val="20"/>
          <w:szCs w:val="20"/>
        </w:rPr>
        <w:t>U</w:t>
      </w:r>
      <w:r w:rsidRPr="00A1692B">
        <w:rPr>
          <w:rFonts w:ascii="微软雅黑" w:eastAsia="微软雅黑" w:hAnsi="微软雅黑"/>
          <w:sz w:val="20"/>
          <w:szCs w:val="20"/>
        </w:rPr>
        <w:t>I</w:t>
      </w:r>
      <w:r w:rsidRPr="00A1692B">
        <w:rPr>
          <w:rFonts w:ascii="微软雅黑" w:eastAsia="微软雅黑" w:hAnsi="微软雅黑" w:hint="eastAsia"/>
          <w:sz w:val="20"/>
          <w:szCs w:val="20"/>
        </w:rPr>
        <w:t>稿为准）：</w:t>
      </w:r>
    </w:p>
    <w:p w14:paraId="0CADB114" w14:textId="1207CAAC" w:rsidR="00A1692B" w:rsidRPr="00A1692B" w:rsidRDefault="000A6480" w:rsidP="00A1692B">
      <w:pPr>
        <w:rPr>
          <w:rFonts w:ascii="微软雅黑" w:eastAsia="微软雅黑" w:hAnsi="微软雅黑"/>
          <w:lang w:eastAsia="zh-CN"/>
        </w:rPr>
      </w:pPr>
      <w:r w:rsidRPr="000A6480">
        <w:rPr>
          <w:rFonts w:ascii="微软雅黑" w:eastAsia="微软雅黑" w:hAnsi="微软雅黑"/>
          <w:noProof/>
          <w:lang w:eastAsia="zh-CN"/>
        </w:rPr>
        <w:lastRenderedPageBreak/>
        <w:drawing>
          <wp:inline distT="0" distB="0" distL="0" distR="0" wp14:anchorId="4FF6F549" wp14:editId="4C7948B4">
            <wp:extent cx="5626100" cy="3672204"/>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32395" cy="3676313"/>
                    </a:xfrm>
                    <a:prstGeom prst="rect">
                      <a:avLst/>
                    </a:prstGeom>
                  </pic:spPr>
                </pic:pic>
              </a:graphicData>
            </a:graphic>
          </wp:inline>
        </w:drawing>
      </w:r>
    </w:p>
    <w:p w14:paraId="7E6EF70C" w14:textId="77777777" w:rsidR="00A1692B" w:rsidRPr="00A1692B" w:rsidRDefault="00A1692B" w:rsidP="00A1692B">
      <w:pPr>
        <w:rPr>
          <w:rFonts w:ascii="微软雅黑" w:eastAsia="微软雅黑" w:hAnsi="微软雅黑"/>
          <w:lang w:eastAsia="zh-CN"/>
        </w:rPr>
      </w:pPr>
    </w:p>
    <w:p w14:paraId="4B62AAD7" w14:textId="77777777" w:rsidR="00A1692B" w:rsidRPr="00AD17DA" w:rsidRDefault="00A1692B" w:rsidP="009B528D">
      <w:pPr>
        <w:pStyle w:val="ListParagraph"/>
        <w:numPr>
          <w:ilvl w:val="0"/>
          <w:numId w:val="163"/>
        </w:numPr>
        <w:ind w:firstLineChars="0"/>
        <w:rPr>
          <w:rFonts w:ascii="微软雅黑" w:eastAsia="微软雅黑" w:hAnsi="微软雅黑"/>
          <w:sz w:val="20"/>
          <w:szCs w:val="20"/>
        </w:rPr>
      </w:pPr>
      <w:r w:rsidRPr="00151C62">
        <w:rPr>
          <w:rFonts w:ascii="微软雅黑" w:eastAsia="微软雅黑" w:hAnsi="微软雅黑" w:hint="eastAsia"/>
          <w:sz w:val="20"/>
          <w:szCs w:val="20"/>
        </w:rPr>
        <w:t>需求分析</w:t>
      </w:r>
    </w:p>
    <w:p w14:paraId="4DC2134B" w14:textId="77777777" w:rsidR="007301C5" w:rsidRDefault="007301C5" w:rsidP="00A1692B">
      <w:pPr>
        <w:rPr>
          <w:rFonts w:ascii="微软雅黑" w:eastAsia="微软雅黑" w:hAnsi="微软雅黑"/>
          <w:lang w:eastAsia="zh-CN"/>
        </w:rPr>
      </w:pPr>
    </w:p>
    <w:p w14:paraId="21AE88A8" w14:textId="420EBF06" w:rsidR="00A1692B" w:rsidRPr="00A1692B" w:rsidRDefault="00A1692B" w:rsidP="009B528D">
      <w:pPr>
        <w:numPr>
          <w:ilvl w:val="0"/>
          <w:numId w:val="174"/>
        </w:numPr>
        <w:rPr>
          <w:rFonts w:ascii="微软雅黑" w:eastAsia="微软雅黑" w:hAnsi="微软雅黑"/>
          <w:lang w:eastAsia="zh-CN"/>
        </w:rPr>
      </w:pPr>
      <w:r w:rsidRPr="00A1692B">
        <w:rPr>
          <w:rFonts w:ascii="微软雅黑" w:eastAsia="微软雅黑" w:hAnsi="微软雅黑" w:hint="eastAsia"/>
          <w:lang w:eastAsia="zh-CN"/>
        </w:rPr>
        <w:t>图示区</w:t>
      </w:r>
    </w:p>
    <w:p w14:paraId="3FBD60C9" w14:textId="77777777" w:rsidR="00A1692B" w:rsidRPr="00A1692B" w:rsidRDefault="00A1692B" w:rsidP="00A1692B">
      <w:pPr>
        <w:rPr>
          <w:rFonts w:ascii="微软雅黑" w:eastAsia="微软雅黑" w:hAnsi="微软雅黑"/>
          <w:lang w:eastAsia="zh-CN"/>
        </w:rPr>
      </w:pPr>
      <w:r w:rsidRPr="00A1692B">
        <w:rPr>
          <w:rFonts w:ascii="微软雅黑" w:eastAsia="微软雅黑" w:hAnsi="微软雅黑" w:hint="eastAsia"/>
          <w:lang w:eastAsia="zh-CN"/>
        </w:rPr>
        <w:t>根据对应身份的客户年收入分布展示饼图，满足该条件的客户数量</w:t>
      </w:r>
    </w:p>
    <w:p w14:paraId="7D40B7D5" w14:textId="77777777" w:rsidR="00A1692B" w:rsidRPr="00A1692B" w:rsidRDefault="00A1692B" w:rsidP="009B528D">
      <w:pPr>
        <w:numPr>
          <w:ilvl w:val="0"/>
          <w:numId w:val="165"/>
        </w:numPr>
        <w:rPr>
          <w:rFonts w:ascii="微软雅黑" w:eastAsia="微软雅黑" w:hAnsi="微软雅黑"/>
          <w:lang w:eastAsia="zh-CN"/>
        </w:rPr>
      </w:pPr>
      <w:r w:rsidRPr="00A1692B">
        <w:rPr>
          <w:rFonts w:ascii="微软雅黑" w:eastAsia="微软雅黑" w:hAnsi="微软雅黑" w:hint="eastAsia"/>
          <w:lang w:eastAsia="zh-CN"/>
        </w:rPr>
        <w:t>切片分档为：</w:t>
      </w:r>
    </w:p>
    <w:p w14:paraId="36D96263" w14:textId="38F269B7" w:rsidR="00A1692B" w:rsidRPr="00097176" w:rsidRDefault="00A1692B" w:rsidP="009B528D">
      <w:pPr>
        <w:pStyle w:val="ListParagraph"/>
        <w:numPr>
          <w:ilvl w:val="0"/>
          <w:numId w:val="175"/>
        </w:numPr>
        <w:ind w:firstLineChars="0"/>
        <w:rPr>
          <w:rFonts w:ascii="微软雅黑" w:eastAsia="微软雅黑" w:hAnsi="微软雅黑"/>
          <w:sz w:val="20"/>
          <w:szCs w:val="20"/>
        </w:rPr>
      </w:pPr>
      <w:r w:rsidRPr="00097176">
        <w:rPr>
          <w:rFonts w:ascii="微软雅黑" w:eastAsia="微软雅黑" w:hAnsi="微软雅黑" w:hint="eastAsia"/>
          <w:sz w:val="20"/>
          <w:szCs w:val="20"/>
        </w:rPr>
        <w:t>10万以下</w:t>
      </w:r>
      <w:r w:rsidR="00097176">
        <w:rPr>
          <w:rFonts w:ascii="微软雅黑" w:eastAsia="微软雅黑" w:hAnsi="微软雅黑" w:hint="eastAsia"/>
          <w:sz w:val="20"/>
          <w:szCs w:val="20"/>
        </w:rPr>
        <w:t>：[</w:t>
      </w:r>
      <w:r w:rsidR="00097176">
        <w:rPr>
          <w:rFonts w:ascii="微软雅黑" w:eastAsia="微软雅黑" w:hAnsi="微软雅黑"/>
          <w:sz w:val="20"/>
          <w:szCs w:val="20"/>
        </w:rPr>
        <w:t>0, 10</w:t>
      </w:r>
      <w:r w:rsidR="00097176">
        <w:rPr>
          <w:rFonts w:ascii="微软雅黑" w:eastAsia="微软雅黑" w:hAnsi="微软雅黑" w:hint="eastAsia"/>
          <w:sz w:val="20"/>
          <w:szCs w:val="20"/>
        </w:rPr>
        <w:t>万</w:t>
      </w:r>
      <w:r w:rsidR="00097176">
        <w:rPr>
          <w:rFonts w:ascii="微软雅黑" w:eastAsia="微软雅黑" w:hAnsi="微软雅黑"/>
          <w:sz w:val="20"/>
          <w:szCs w:val="20"/>
        </w:rPr>
        <w:t>)</w:t>
      </w:r>
    </w:p>
    <w:p w14:paraId="4CA03B1E" w14:textId="596C3C1F" w:rsidR="00A1692B" w:rsidRPr="00097176" w:rsidRDefault="00A1692B" w:rsidP="009B528D">
      <w:pPr>
        <w:pStyle w:val="ListParagraph"/>
        <w:numPr>
          <w:ilvl w:val="0"/>
          <w:numId w:val="175"/>
        </w:numPr>
        <w:ind w:firstLineChars="0"/>
        <w:rPr>
          <w:rFonts w:ascii="微软雅黑" w:eastAsia="微软雅黑" w:hAnsi="微软雅黑"/>
          <w:sz w:val="20"/>
          <w:szCs w:val="20"/>
        </w:rPr>
      </w:pPr>
      <w:r w:rsidRPr="00097176">
        <w:rPr>
          <w:rFonts w:ascii="微软雅黑" w:eastAsia="微软雅黑" w:hAnsi="微软雅黑" w:hint="eastAsia"/>
          <w:sz w:val="20"/>
          <w:szCs w:val="20"/>
        </w:rPr>
        <w:t>10~20万</w:t>
      </w:r>
      <w:r w:rsidR="00097176">
        <w:rPr>
          <w:rFonts w:ascii="微软雅黑" w:eastAsia="微软雅黑" w:hAnsi="微软雅黑" w:hint="eastAsia"/>
          <w:sz w:val="20"/>
          <w:szCs w:val="20"/>
        </w:rPr>
        <w:t>：[</w:t>
      </w:r>
      <w:r w:rsidR="00097176">
        <w:rPr>
          <w:rFonts w:ascii="微软雅黑" w:eastAsia="微软雅黑" w:hAnsi="微软雅黑"/>
          <w:sz w:val="20"/>
          <w:szCs w:val="20"/>
        </w:rPr>
        <w:t>10</w:t>
      </w:r>
      <w:r w:rsidR="00097176">
        <w:rPr>
          <w:rFonts w:ascii="微软雅黑" w:eastAsia="微软雅黑" w:hAnsi="微软雅黑" w:hint="eastAsia"/>
          <w:sz w:val="20"/>
          <w:szCs w:val="20"/>
        </w:rPr>
        <w:t>万</w:t>
      </w:r>
      <w:r w:rsidR="00097176">
        <w:rPr>
          <w:rFonts w:ascii="微软雅黑" w:eastAsia="微软雅黑" w:hAnsi="微软雅黑"/>
          <w:sz w:val="20"/>
          <w:szCs w:val="20"/>
        </w:rPr>
        <w:t>, 20</w:t>
      </w:r>
      <w:r w:rsidR="00097176">
        <w:rPr>
          <w:rFonts w:ascii="微软雅黑" w:eastAsia="微软雅黑" w:hAnsi="微软雅黑" w:hint="eastAsia"/>
          <w:sz w:val="20"/>
          <w:szCs w:val="20"/>
        </w:rPr>
        <w:t>万</w:t>
      </w:r>
      <w:r w:rsidR="00097176">
        <w:rPr>
          <w:rFonts w:ascii="微软雅黑" w:eastAsia="微软雅黑" w:hAnsi="微软雅黑"/>
          <w:sz w:val="20"/>
          <w:szCs w:val="20"/>
        </w:rPr>
        <w:t>)</w:t>
      </w:r>
    </w:p>
    <w:p w14:paraId="3A08CEDB" w14:textId="25F6BB42" w:rsidR="00A1692B" w:rsidRPr="00097176" w:rsidRDefault="00A1692B" w:rsidP="009B528D">
      <w:pPr>
        <w:pStyle w:val="ListParagraph"/>
        <w:numPr>
          <w:ilvl w:val="0"/>
          <w:numId w:val="175"/>
        </w:numPr>
        <w:ind w:firstLineChars="0"/>
        <w:rPr>
          <w:rFonts w:ascii="微软雅黑" w:eastAsia="微软雅黑" w:hAnsi="微软雅黑"/>
          <w:sz w:val="20"/>
          <w:szCs w:val="20"/>
        </w:rPr>
      </w:pPr>
      <w:r w:rsidRPr="00097176">
        <w:rPr>
          <w:rFonts w:ascii="微软雅黑" w:eastAsia="微软雅黑" w:hAnsi="微软雅黑" w:hint="eastAsia"/>
          <w:sz w:val="20"/>
          <w:szCs w:val="20"/>
        </w:rPr>
        <w:t>20~30万</w:t>
      </w:r>
      <w:r w:rsidR="00097176">
        <w:rPr>
          <w:rFonts w:ascii="微软雅黑" w:eastAsia="微软雅黑" w:hAnsi="微软雅黑" w:hint="eastAsia"/>
          <w:sz w:val="20"/>
          <w:szCs w:val="20"/>
        </w:rPr>
        <w:t>：[</w:t>
      </w:r>
      <w:r w:rsidR="00097176">
        <w:rPr>
          <w:rFonts w:ascii="微软雅黑" w:eastAsia="微软雅黑" w:hAnsi="微软雅黑"/>
          <w:sz w:val="20"/>
          <w:szCs w:val="20"/>
        </w:rPr>
        <w:t>20</w:t>
      </w:r>
      <w:r w:rsidR="00097176">
        <w:rPr>
          <w:rFonts w:ascii="微软雅黑" w:eastAsia="微软雅黑" w:hAnsi="微软雅黑" w:hint="eastAsia"/>
          <w:sz w:val="20"/>
          <w:szCs w:val="20"/>
        </w:rPr>
        <w:t>万</w:t>
      </w:r>
      <w:r w:rsidR="00097176">
        <w:rPr>
          <w:rFonts w:ascii="微软雅黑" w:eastAsia="微软雅黑" w:hAnsi="微软雅黑"/>
          <w:sz w:val="20"/>
          <w:szCs w:val="20"/>
        </w:rPr>
        <w:t>, 30</w:t>
      </w:r>
      <w:r w:rsidR="00097176">
        <w:rPr>
          <w:rFonts w:ascii="微软雅黑" w:eastAsia="微软雅黑" w:hAnsi="微软雅黑" w:hint="eastAsia"/>
          <w:sz w:val="20"/>
          <w:szCs w:val="20"/>
        </w:rPr>
        <w:t>万</w:t>
      </w:r>
      <w:r w:rsidR="00097176">
        <w:rPr>
          <w:rFonts w:ascii="微软雅黑" w:eastAsia="微软雅黑" w:hAnsi="微软雅黑"/>
          <w:sz w:val="20"/>
          <w:szCs w:val="20"/>
        </w:rPr>
        <w:t>)</w:t>
      </w:r>
    </w:p>
    <w:p w14:paraId="7EF4830B" w14:textId="789E4C1A" w:rsidR="00A1692B" w:rsidRPr="00097176" w:rsidRDefault="00A1692B" w:rsidP="009B528D">
      <w:pPr>
        <w:pStyle w:val="ListParagraph"/>
        <w:numPr>
          <w:ilvl w:val="0"/>
          <w:numId w:val="175"/>
        </w:numPr>
        <w:ind w:firstLineChars="0"/>
        <w:rPr>
          <w:rFonts w:ascii="微软雅黑" w:eastAsia="微软雅黑" w:hAnsi="微软雅黑"/>
          <w:sz w:val="20"/>
          <w:szCs w:val="20"/>
        </w:rPr>
      </w:pPr>
      <w:r w:rsidRPr="00097176">
        <w:rPr>
          <w:rFonts w:ascii="微软雅黑" w:eastAsia="微软雅黑" w:hAnsi="微软雅黑" w:hint="eastAsia"/>
          <w:sz w:val="20"/>
          <w:szCs w:val="20"/>
        </w:rPr>
        <w:t>30~50万</w:t>
      </w:r>
      <w:r w:rsidR="00097176">
        <w:rPr>
          <w:rFonts w:ascii="微软雅黑" w:eastAsia="微软雅黑" w:hAnsi="微软雅黑" w:hint="eastAsia"/>
          <w:sz w:val="20"/>
          <w:szCs w:val="20"/>
        </w:rPr>
        <w:t>：[</w:t>
      </w:r>
      <w:r w:rsidR="00097176">
        <w:rPr>
          <w:rFonts w:ascii="微软雅黑" w:eastAsia="微软雅黑" w:hAnsi="微软雅黑"/>
          <w:sz w:val="20"/>
          <w:szCs w:val="20"/>
        </w:rPr>
        <w:t>30</w:t>
      </w:r>
      <w:r w:rsidR="00097176">
        <w:rPr>
          <w:rFonts w:ascii="微软雅黑" w:eastAsia="微软雅黑" w:hAnsi="微软雅黑" w:hint="eastAsia"/>
          <w:sz w:val="20"/>
          <w:szCs w:val="20"/>
        </w:rPr>
        <w:t>万</w:t>
      </w:r>
      <w:r w:rsidR="00097176">
        <w:rPr>
          <w:rFonts w:ascii="微软雅黑" w:eastAsia="微软雅黑" w:hAnsi="微软雅黑"/>
          <w:sz w:val="20"/>
          <w:szCs w:val="20"/>
        </w:rPr>
        <w:t>, 50</w:t>
      </w:r>
      <w:r w:rsidR="00097176">
        <w:rPr>
          <w:rFonts w:ascii="微软雅黑" w:eastAsia="微软雅黑" w:hAnsi="微软雅黑" w:hint="eastAsia"/>
          <w:sz w:val="20"/>
          <w:szCs w:val="20"/>
        </w:rPr>
        <w:t>万</w:t>
      </w:r>
      <w:r w:rsidR="00097176">
        <w:rPr>
          <w:rFonts w:ascii="微软雅黑" w:eastAsia="微软雅黑" w:hAnsi="微软雅黑"/>
          <w:sz w:val="20"/>
          <w:szCs w:val="20"/>
        </w:rPr>
        <w:t>)</w:t>
      </w:r>
    </w:p>
    <w:p w14:paraId="055434E3" w14:textId="2270F7AE" w:rsidR="00A1692B" w:rsidRPr="00097176" w:rsidRDefault="00A1692B" w:rsidP="009B528D">
      <w:pPr>
        <w:pStyle w:val="ListParagraph"/>
        <w:numPr>
          <w:ilvl w:val="0"/>
          <w:numId w:val="175"/>
        </w:numPr>
        <w:ind w:firstLineChars="0"/>
        <w:rPr>
          <w:rFonts w:ascii="微软雅黑" w:eastAsia="微软雅黑" w:hAnsi="微软雅黑"/>
          <w:sz w:val="20"/>
          <w:szCs w:val="20"/>
        </w:rPr>
      </w:pPr>
      <w:r w:rsidRPr="00097176">
        <w:rPr>
          <w:rFonts w:ascii="微软雅黑" w:eastAsia="微软雅黑" w:hAnsi="微软雅黑" w:hint="eastAsia"/>
          <w:sz w:val="20"/>
          <w:szCs w:val="20"/>
        </w:rPr>
        <w:t>50~100万</w:t>
      </w:r>
      <w:r w:rsidR="00097176">
        <w:rPr>
          <w:rFonts w:ascii="微软雅黑" w:eastAsia="微软雅黑" w:hAnsi="微软雅黑" w:hint="eastAsia"/>
          <w:sz w:val="20"/>
          <w:szCs w:val="20"/>
        </w:rPr>
        <w:t>：[</w:t>
      </w:r>
      <w:r w:rsidR="00097176">
        <w:rPr>
          <w:rFonts w:ascii="微软雅黑" w:eastAsia="微软雅黑" w:hAnsi="微软雅黑"/>
          <w:sz w:val="20"/>
          <w:szCs w:val="20"/>
        </w:rPr>
        <w:t>50</w:t>
      </w:r>
      <w:r w:rsidR="00097176">
        <w:rPr>
          <w:rFonts w:ascii="微软雅黑" w:eastAsia="微软雅黑" w:hAnsi="微软雅黑" w:hint="eastAsia"/>
          <w:sz w:val="20"/>
          <w:szCs w:val="20"/>
        </w:rPr>
        <w:t>万</w:t>
      </w:r>
      <w:r w:rsidR="00097176">
        <w:rPr>
          <w:rFonts w:ascii="微软雅黑" w:eastAsia="微软雅黑" w:hAnsi="微软雅黑"/>
          <w:sz w:val="20"/>
          <w:szCs w:val="20"/>
        </w:rPr>
        <w:t>, 100</w:t>
      </w:r>
      <w:r w:rsidR="00097176">
        <w:rPr>
          <w:rFonts w:ascii="微软雅黑" w:eastAsia="微软雅黑" w:hAnsi="微软雅黑" w:hint="eastAsia"/>
          <w:sz w:val="20"/>
          <w:szCs w:val="20"/>
        </w:rPr>
        <w:t>万</w:t>
      </w:r>
      <w:r w:rsidR="00097176">
        <w:rPr>
          <w:rFonts w:ascii="微软雅黑" w:eastAsia="微软雅黑" w:hAnsi="微软雅黑"/>
          <w:sz w:val="20"/>
          <w:szCs w:val="20"/>
        </w:rPr>
        <w:t>)</w:t>
      </w:r>
    </w:p>
    <w:p w14:paraId="0A7D8D8F" w14:textId="65F0A418" w:rsidR="00A1692B" w:rsidRPr="00097176" w:rsidRDefault="00A1692B" w:rsidP="009B528D">
      <w:pPr>
        <w:pStyle w:val="ListParagraph"/>
        <w:numPr>
          <w:ilvl w:val="0"/>
          <w:numId w:val="175"/>
        </w:numPr>
        <w:ind w:firstLineChars="0"/>
        <w:rPr>
          <w:rFonts w:ascii="微软雅黑" w:eastAsia="微软雅黑" w:hAnsi="微软雅黑"/>
          <w:sz w:val="20"/>
          <w:szCs w:val="20"/>
        </w:rPr>
      </w:pPr>
      <w:r w:rsidRPr="00097176">
        <w:rPr>
          <w:rFonts w:ascii="微软雅黑" w:eastAsia="微软雅黑" w:hAnsi="微软雅黑" w:hint="eastAsia"/>
          <w:sz w:val="20"/>
          <w:szCs w:val="20"/>
        </w:rPr>
        <w:t>100万以上</w:t>
      </w:r>
      <w:r w:rsidR="00097176">
        <w:rPr>
          <w:rFonts w:ascii="微软雅黑" w:eastAsia="微软雅黑" w:hAnsi="微软雅黑" w:hint="eastAsia"/>
          <w:sz w:val="20"/>
          <w:szCs w:val="20"/>
        </w:rPr>
        <w:t>：[</w:t>
      </w:r>
      <w:r w:rsidR="00097176">
        <w:rPr>
          <w:rFonts w:ascii="微软雅黑" w:eastAsia="微软雅黑" w:hAnsi="微软雅黑"/>
          <w:sz w:val="20"/>
          <w:szCs w:val="20"/>
        </w:rPr>
        <w:t>100</w:t>
      </w:r>
      <w:r w:rsidR="00097176">
        <w:rPr>
          <w:rFonts w:ascii="微软雅黑" w:eastAsia="微软雅黑" w:hAnsi="微软雅黑" w:hint="eastAsia"/>
          <w:sz w:val="20"/>
          <w:szCs w:val="20"/>
        </w:rPr>
        <w:t>万</w:t>
      </w:r>
      <w:r w:rsidR="00097176">
        <w:rPr>
          <w:rFonts w:ascii="微软雅黑" w:eastAsia="微软雅黑" w:hAnsi="微软雅黑"/>
          <w:sz w:val="20"/>
          <w:szCs w:val="20"/>
        </w:rPr>
        <w:t>, +</w:t>
      </w:r>
      <w:r w:rsidR="00097176">
        <w:rPr>
          <w:rFonts w:ascii="FangSong" w:eastAsia="FangSong" w:hAnsi="FangSong" w:hint="eastAsia"/>
          <w:sz w:val="20"/>
          <w:szCs w:val="20"/>
        </w:rPr>
        <w:t>∞</w:t>
      </w:r>
      <w:r w:rsidR="00097176">
        <w:rPr>
          <w:rFonts w:ascii="微软雅黑" w:eastAsia="微软雅黑" w:hAnsi="微软雅黑"/>
          <w:sz w:val="20"/>
          <w:szCs w:val="20"/>
        </w:rPr>
        <w:t>)</w:t>
      </w:r>
    </w:p>
    <w:p w14:paraId="3545E79A" w14:textId="77777777" w:rsidR="00097176" w:rsidRPr="00A1692B" w:rsidRDefault="00097176" w:rsidP="00A1692B">
      <w:pPr>
        <w:rPr>
          <w:rFonts w:ascii="微软雅黑" w:eastAsia="微软雅黑" w:hAnsi="微软雅黑"/>
          <w:lang w:eastAsia="zh-CN"/>
        </w:rPr>
      </w:pPr>
    </w:p>
    <w:p w14:paraId="0DAC570E" w14:textId="77777777" w:rsidR="00A1692B" w:rsidRPr="00A1692B" w:rsidRDefault="00A1692B" w:rsidP="009B528D">
      <w:pPr>
        <w:numPr>
          <w:ilvl w:val="0"/>
          <w:numId w:val="165"/>
        </w:numPr>
        <w:rPr>
          <w:rFonts w:ascii="微软雅黑" w:eastAsia="微软雅黑" w:hAnsi="微软雅黑"/>
          <w:lang w:eastAsia="zh-CN"/>
        </w:rPr>
      </w:pPr>
      <w:r w:rsidRPr="00A1692B">
        <w:rPr>
          <w:rFonts w:ascii="微软雅黑" w:eastAsia="微软雅黑" w:hAnsi="微软雅黑" w:hint="eastAsia"/>
          <w:lang w:eastAsia="zh-CN"/>
        </w:rPr>
        <w:t>计算逻辑：</w:t>
      </w:r>
    </w:p>
    <w:p w14:paraId="27947F17" w14:textId="77777777" w:rsidR="00A1692B" w:rsidRPr="00A1692B" w:rsidRDefault="00A1692B" w:rsidP="00A1692B">
      <w:pPr>
        <w:rPr>
          <w:rFonts w:ascii="微软雅黑" w:eastAsia="微软雅黑" w:hAnsi="微软雅黑"/>
          <w:lang w:eastAsia="zh-CN"/>
        </w:rPr>
      </w:pPr>
      <w:r w:rsidRPr="00A1692B">
        <w:rPr>
          <w:rFonts w:ascii="微软雅黑" w:eastAsia="微软雅黑" w:hAnsi="微软雅黑" w:hint="eastAsia"/>
          <w:lang w:eastAsia="zh-CN"/>
        </w:rPr>
        <w:t>投保人视角：客户为投保人，且客户年收入落在不同切片范围内的客户总数</w:t>
      </w:r>
    </w:p>
    <w:p w14:paraId="06DC6861" w14:textId="296B0F65" w:rsidR="00A1692B" w:rsidRDefault="00A1692B" w:rsidP="00A1692B">
      <w:pPr>
        <w:rPr>
          <w:rFonts w:ascii="微软雅黑" w:eastAsia="微软雅黑" w:hAnsi="微软雅黑"/>
          <w:lang w:eastAsia="zh-CN"/>
        </w:rPr>
      </w:pPr>
      <w:r w:rsidRPr="00A1692B">
        <w:rPr>
          <w:rFonts w:ascii="微软雅黑" w:eastAsia="微软雅黑" w:hAnsi="微软雅黑" w:hint="eastAsia"/>
          <w:lang w:eastAsia="zh-CN"/>
        </w:rPr>
        <w:t>被保人视角：客户为被保人，且客户年收入落在不同切片范围内的客户总数</w:t>
      </w:r>
    </w:p>
    <w:p w14:paraId="34462115" w14:textId="77777777" w:rsidR="00A1692B" w:rsidRPr="00A1692B" w:rsidRDefault="00A1692B" w:rsidP="00A1692B">
      <w:pPr>
        <w:rPr>
          <w:rFonts w:ascii="微软雅黑" w:eastAsia="微软雅黑" w:hAnsi="微软雅黑"/>
          <w:lang w:eastAsia="zh-CN"/>
        </w:rPr>
      </w:pPr>
      <w:r w:rsidRPr="00A1692B">
        <w:rPr>
          <w:rFonts w:ascii="微软雅黑" w:eastAsia="微软雅黑" w:hAnsi="微软雅黑" w:hint="eastAsia"/>
          <w:lang w:eastAsia="zh-CN"/>
        </w:rPr>
        <w:t>每个切片可点击，点击后，对应右侧的数据表区联动，呈现不同数据</w:t>
      </w:r>
    </w:p>
    <w:p w14:paraId="016FF521" w14:textId="65DF3CBD" w:rsidR="00A1692B" w:rsidRPr="00295570" w:rsidRDefault="00295570" w:rsidP="00A1692B">
      <w:pPr>
        <w:rPr>
          <w:rFonts w:ascii="微软雅黑" w:eastAsia="微软雅黑" w:hAnsi="微软雅黑"/>
          <w:lang w:eastAsia="zh-CN"/>
        </w:rPr>
      </w:pPr>
      <w:r>
        <w:rPr>
          <w:rFonts w:ascii="微软雅黑" w:eastAsia="微软雅黑" w:hAnsi="微软雅黑" w:hint="eastAsia"/>
          <w:lang w:eastAsia="zh-CN"/>
        </w:rPr>
        <w:t>客户年收入根据客户最近承保的保单上记录的客户年收入信息为准。</w:t>
      </w:r>
    </w:p>
    <w:p w14:paraId="3F1BA5F1" w14:textId="77777777" w:rsidR="00A1692B" w:rsidRPr="00A1692B" w:rsidRDefault="00A1692B" w:rsidP="00A1692B">
      <w:pPr>
        <w:rPr>
          <w:rFonts w:ascii="微软雅黑" w:eastAsia="微软雅黑" w:hAnsi="微软雅黑"/>
          <w:lang w:eastAsia="zh-CN"/>
        </w:rPr>
      </w:pPr>
    </w:p>
    <w:p w14:paraId="22B9D5D0" w14:textId="4FFFD3E7" w:rsidR="00A1692B" w:rsidRPr="00A1692B" w:rsidRDefault="00A1692B" w:rsidP="009B528D">
      <w:pPr>
        <w:numPr>
          <w:ilvl w:val="0"/>
          <w:numId w:val="174"/>
        </w:numPr>
        <w:rPr>
          <w:rFonts w:ascii="微软雅黑" w:eastAsia="微软雅黑" w:hAnsi="微软雅黑"/>
          <w:lang w:eastAsia="zh-CN"/>
        </w:rPr>
      </w:pPr>
      <w:r w:rsidRPr="00A1692B">
        <w:rPr>
          <w:rFonts w:ascii="微软雅黑" w:eastAsia="微软雅黑" w:hAnsi="微软雅黑" w:hint="eastAsia"/>
          <w:lang w:eastAsia="zh-CN"/>
        </w:rPr>
        <w:lastRenderedPageBreak/>
        <w:t>数据表区</w:t>
      </w:r>
    </w:p>
    <w:p w14:paraId="5E7B0EB7" w14:textId="6769E56D" w:rsidR="00A1692B" w:rsidRPr="00A1692B" w:rsidRDefault="00A1692B" w:rsidP="009B528D">
      <w:pPr>
        <w:numPr>
          <w:ilvl w:val="0"/>
          <w:numId w:val="165"/>
        </w:numPr>
        <w:rPr>
          <w:rFonts w:ascii="微软雅黑" w:eastAsia="微软雅黑" w:hAnsi="微软雅黑"/>
          <w:lang w:eastAsia="zh-CN"/>
        </w:rPr>
      </w:pPr>
      <w:r w:rsidRPr="00A1692B">
        <w:rPr>
          <w:rFonts w:ascii="微软雅黑" w:eastAsia="微软雅黑" w:hAnsi="微软雅黑" w:hint="eastAsia"/>
          <w:lang w:eastAsia="zh-CN"/>
        </w:rPr>
        <w:t>数据表类别</w:t>
      </w:r>
    </w:p>
    <w:p w14:paraId="71E68FD9" w14:textId="37D855C4" w:rsidR="00A1692B" w:rsidRPr="00A1692B" w:rsidRDefault="00A1692B" w:rsidP="00A1692B">
      <w:pPr>
        <w:ind w:left="420"/>
        <w:rPr>
          <w:rFonts w:ascii="微软雅黑" w:eastAsia="微软雅黑" w:hAnsi="微软雅黑"/>
          <w:lang w:eastAsia="zh-CN"/>
        </w:rPr>
      </w:pPr>
      <w:r w:rsidRPr="00A1692B">
        <w:rPr>
          <w:rFonts w:ascii="微软雅黑" w:eastAsia="微软雅黑" w:hAnsi="微软雅黑" w:hint="eastAsia"/>
          <w:lang w:eastAsia="zh-CN"/>
        </w:rPr>
        <w:t>自动根据图示区选择的图表切片，显示对应名称，可通过左右按钮，切换其他同级别切片，对应着图示区的效果联动。进入该板块默认将选择</w:t>
      </w:r>
      <w:r w:rsidR="00E25139">
        <w:rPr>
          <w:rFonts w:ascii="微软雅黑" w:eastAsia="微软雅黑" w:hAnsi="微软雅黑" w:hint="eastAsia"/>
          <w:lang w:eastAsia="zh-CN"/>
        </w:rPr>
        <w:t>年</w:t>
      </w:r>
      <w:r w:rsidR="00F41C42">
        <w:rPr>
          <w:rFonts w:ascii="微软雅黑" w:eastAsia="微软雅黑" w:hAnsi="微软雅黑" w:hint="eastAsia"/>
          <w:lang w:eastAsia="zh-CN"/>
        </w:rPr>
        <w:t>收入</w:t>
      </w:r>
      <w:r w:rsidRPr="00A1692B">
        <w:rPr>
          <w:rFonts w:ascii="微软雅黑" w:eastAsia="微软雅黑" w:hAnsi="微软雅黑" w:hint="eastAsia"/>
          <w:lang w:eastAsia="zh-CN"/>
        </w:rPr>
        <w:t>档</w:t>
      </w:r>
      <w:r w:rsidR="003A2B3F">
        <w:rPr>
          <w:rFonts w:ascii="微软雅黑" w:eastAsia="微软雅黑" w:hAnsi="微软雅黑" w:hint="eastAsia"/>
          <w:lang w:eastAsia="zh-CN"/>
        </w:rPr>
        <w:t>人数</w:t>
      </w:r>
      <w:r w:rsidR="00787665">
        <w:rPr>
          <w:rFonts w:ascii="微软雅黑" w:eastAsia="微软雅黑" w:hAnsi="微软雅黑" w:hint="eastAsia"/>
          <w:lang w:eastAsia="zh-CN"/>
        </w:rPr>
        <w:t>最多</w:t>
      </w:r>
      <w:r w:rsidRPr="00A1692B">
        <w:rPr>
          <w:rFonts w:ascii="微软雅黑" w:eastAsia="微软雅黑" w:hAnsi="微软雅黑" w:hint="eastAsia"/>
          <w:lang w:eastAsia="zh-CN"/>
        </w:rPr>
        <w:t>的切片</w:t>
      </w:r>
      <w:r w:rsidR="00787665">
        <w:rPr>
          <w:rFonts w:ascii="微软雅黑" w:eastAsia="微软雅黑" w:hAnsi="微软雅黑" w:hint="eastAsia"/>
          <w:lang w:eastAsia="zh-CN"/>
        </w:rPr>
        <w:t>。</w:t>
      </w:r>
    </w:p>
    <w:p w14:paraId="20214C2F" w14:textId="1F2994F6" w:rsidR="00A1692B" w:rsidRDefault="00A1692B" w:rsidP="00A1692B">
      <w:pPr>
        <w:rPr>
          <w:rFonts w:ascii="微软雅黑" w:eastAsia="微软雅黑" w:hAnsi="微软雅黑"/>
          <w:lang w:eastAsia="zh-CN"/>
        </w:rPr>
      </w:pPr>
    </w:p>
    <w:p w14:paraId="6D32B73E" w14:textId="77777777" w:rsidR="00FA20BA" w:rsidRPr="00D8388E" w:rsidRDefault="00FA20BA" w:rsidP="009B528D">
      <w:pPr>
        <w:numPr>
          <w:ilvl w:val="0"/>
          <w:numId w:val="165"/>
        </w:numPr>
        <w:rPr>
          <w:rFonts w:ascii="微软雅黑" w:eastAsia="微软雅黑" w:hAnsi="微软雅黑"/>
          <w:lang w:eastAsia="zh-CN"/>
        </w:rPr>
      </w:pPr>
      <w:r>
        <w:rPr>
          <w:rFonts w:ascii="微软雅黑" w:eastAsia="微软雅黑" w:hAnsi="微软雅黑" w:hint="eastAsia"/>
          <w:lang w:eastAsia="zh-CN"/>
        </w:rPr>
        <w:t>数据表计算逻辑</w:t>
      </w:r>
    </w:p>
    <w:p w14:paraId="4DACB517" w14:textId="77777777" w:rsidR="00FA20BA" w:rsidRPr="005829B6" w:rsidRDefault="00FA20BA" w:rsidP="00FA20BA">
      <w:pPr>
        <w:ind w:firstLine="420"/>
        <w:rPr>
          <w:rFonts w:ascii="微软雅黑" w:eastAsia="微软雅黑" w:hAnsi="微软雅黑"/>
          <w:lang w:eastAsia="zh-CN"/>
        </w:rPr>
      </w:pPr>
      <w:r w:rsidRPr="005829B6">
        <w:rPr>
          <w:rFonts w:ascii="微软雅黑" w:eastAsia="微软雅黑" w:hAnsi="微软雅黑" w:hint="eastAsia"/>
          <w:lang w:eastAsia="zh-CN"/>
        </w:rPr>
        <w:t>投保人视角下的数据表</w:t>
      </w:r>
      <w:r>
        <w:rPr>
          <w:rFonts w:ascii="微软雅黑" w:eastAsia="微软雅黑" w:hAnsi="微软雅黑" w:hint="eastAsia"/>
          <w:lang w:eastAsia="zh-CN"/>
        </w:rPr>
        <w:t>，及</w:t>
      </w:r>
      <w:r w:rsidRPr="005829B6">
        <w:rPr>
          <w:rFonts w:ascii="微软雅黑" w:eastAsia="微软雅黑" w:hAnsi="微软雅黑" w:hint="eastAsia"/>
          <w:lang w:eastAsia="zh-CN"/>
        </w:rPr>
        <w:t>被保人视角下的数据表</w:t>
      </w:r>
      <w:r>
        <w:rPr>
          <w:rFonts w:ascii="微软雅黑" w:eastAsia="微软雅黑" w:hAnsi="微软雅黑" w:hint="eastAsia"/>
          <w:lang w:eastAsia="zh-CN"/>
        </w:rPr>
        <w:t>计算逻辑参考7</w:t>
      </w:r>
      <w:r>
        <w:rPr>
          <w:rFonts w:ascii="微软雅黑" w:eastAsia="微软雅黑" w:hAnsi="微软雅黑"/>
          <w:lang w:eastAsia="zh-CN"/>
        </w:rPr>
        <w:t>.8.1.4</w:t>
      </w:r>
      <w:r>
        <w:rPr>
          <w:rFonts w:ascii="微软雅黑" w:eastAsia="微软雅黑" w:hAnsi="微软雅黑" w:hint="eastAsia"/>
          <w:lang w:eastAsia="zh-CN"/>
        </w:rPr>
        <w:t>数据表</w:t>
      </w:r>
      <w:r w:rsidRPr="005829B6">
        <w:rPr>
          <w:rFonts w:ascii="微软雅黑" w:eastAsia="微软雅黑" w:hAnsi="微软雅黑" w:hint="eastAsia"/>
          <w:lang w:eastAsia="zh-CN"/>
        </w:rPr>
        <w:t>描述，为同一套</w:t>
      </w:r>
      <w:r>
        <w:rPr>
          <w:rFonts w:ascii="微软雅黑" w:eastAsia="微软雅黑" w:hAnsi="微软雅黑" w:hint="eastAsia"/>
          <w:lang w:eastAsia="zh-CN"/>
        </w:rPr>
        <w:t>。</w:t>
      </w:r>
    </w:p>
    <w:p w14:paraId="75AC1F06" w14:textId="35779210" w:rsidR="00FA20BA" w:rsidRPr="005829B6" w:rsidRDefault="00FA20BA" w:rsidP="00FA20BA">
      <w:pPr>
        <w:ind w:left="420"/>
        <w:rPr>
          <w:rFonts w:ascii="微软雅黑" w:eastAsia="微软雅黑" w:hAnsi="微软雅黑"/>
          <w:lang w:eastAsia="zh-CN"/>
        </w:rPr>
      </w:pPr>
      <w:r w:rsidRPr="005829B6">
        <w:rPr>
          <w:rFonts w:ascii="微软雅黑" w:eastAsia="微软雅黑" w:hAnsi="微软雅黑" w:hint="eastAsia"/>
          <w:lang w:eastAsia="zh-CN"/>
        </w:rPr>
        <w:t>被保人视角下有【数据表子筛选区】</w:t>
      </w:r>
      <w:r>
        <w:rPr>
          <w:rFonts w:ascii="微软雅黑" w:eastAsia="微软雅黑" w:hAnsi="微软雅黑" w:hint="eastAsia"/>
          <w:lang w:eastAsia="zh-CN"/>
        </w:rPr>
        <w:t>，</w:t>
      </w:r>
      <w:r w:rsidR="00AA10BD">
        <w:rPr>
          <w:rFonts w:ascii="微软雅黑" w:eastAsia="微软雅黑" w:hAnsi="微软雅黑" w:hint="eastAsia"/>
          <w:lang w:eastAsia="zh-CN"/>
        </w:rPr>
        <w:t>默认为全不选，</w:t>
      </w:r>
      <w:r w:rsidRPr="00AD17DA">
        <w:rPr>
          <w:rFonts w:ascii="微软雅黑" w:eastAsia="微软雅黑" w:hAnsi="微软雅黑" w:hint="eastAsia"/>
          <w:lang w:eastAsia="zh-CN"/>
        </w:rPr>
        <w:t>执行逻辑</w:t>
      </w:r>
      <w:r>
        <w:rPr>
          <w:rFonts w:ascii="微软雅黑" w:eastAsia="微软雅黑" w:hAnsi="微软雅黑" w:hint="eastAsia"/>
          <w:lang w:eastAsia="zh-CN"/>
        </w:rPr>
        <w:t>参考</w:t>
      </w:r>
      <w:r>
        <w:rPr>
          <w:rFonts w:ascii="微软雅黑" w:eastAsia="微软雅黑" w:hAnsi="微软雅黑"/>
          <w:lang w:eastAsia="zh-CN"/>
        </w:rPr>
        <w:t>7</w:t>
      </w:r>
      <w:r w:rsidRPr="00AD17DA">
        <w:rPr>
          <w:rFonts w:ascii="微软雅黑" w:eastAsia="微软雅黑" w:hAnsi="微软雅黑"/>
          <w:lang w:eastAsia="zh-CN"/>
        </w:rPr>
        <w:t>.</w:t>
      </w:r>
      <w:r>
        <w:rPr>
          <w:rFonts w:ascii="微软雅黑" w:eastAsia="微软雅黑" w:hAnsi="微软雅黑"/>
          <w:lang w:eastAsia="zh-CN"/>
        </w:rPr>
        <w:t>8.</w:t>
      </w:r>
      <w:r w:rsidRPr="00AD17DA">
        <w:rPr>
          <w:rFonts w:ascii="微软雅黑" w:eastAsia="微软雅黑" w:hAnsi="微软雅黑"/>
          <w:lang w:eastAsia="zh-CN"/>
        </w:rPr>
        <w:t>1.3</w:t>
      </w:r>
      <w:r w:rsidRPr="00AD17DA">
        <w:rPr>
          <w:rFonts w:ascii="微软雅黑" w:eastAsia="微软雅黑" w:hAnsi="微软雅黑" w:hint="eastAsia"/>
          <w:lang w:eastAsia="zh-CN"/>
        </w:rPr>
        <w:t>中描述</w:t>
      </w:r>
      <w:r>
        <w:rPr>
          <w:rFonts w:ascii="微软雅黑" w:eastAsia="微软雅黑" w:hAnsi="微软雅黑" w:hint="eastAsia"/>
          <w:lang w:eastAsia="zh-CN"/>
        </w:rPr>
        <w:t>。</w:t>
      </w:r>
    </w:p>
    <w:p w14:paraId="245397D0" w14:textId="77777777" w:rsidR="00A1692B" w:rsidRPr="00A1692B" w:rsidRDefault="00A1692B" w:rsidP="00A1692B">
      <w:pPr>
        <w:rPr>
          <w:rFonts w:ascii="微软雅黑" w:eastAsia="微软雅黑" w:hAnsi="微软雅黑"/>
          <w:lang w:eastAsia="zh-CN"/>
        </w:rPr>
      </w:pPr>
    </w:p>
    <w:p w14:paraId="35F3D71D" w14:textId="1F168853" w:rsidR="00A1692B" w:rsidRPr="00A1692B" w:rsidRDefault="00253C89" w:rsidP="009B528D">
      <w:pPr>
        <w:numPr>
          <w:ilvl w:val="0"/>
          <w:numId w:val="174"/>
        </w:numPr>
        <w:rPr>
          <w:rFonts w:ascii="微软雅黑" w:eastAsia="微软雅黑" w:hAnsi="微软雅黑"/>
          <w:lang w:eastAsia="zh-CN"/>
        </w:rPr>
      </w:pPr>
      <w:r>
        <w:rPr>
          <w:rFonts w:ascii="微软雅黑" w:eastAsia="微软雅黑" w:hAnsi="微软雅黑" w:hint="eastAsia"/>
          <w:lang w:eastAsia="zh-CN"/>
        </w:rPr>
        <w:t>【</w:t>
      </w:r>
      <w:r w:rsidR="00A1692B" w:rsidRPr="00A1692B">
        <w:rPr>
          <w:rFonts w:ascii="微软雅黑" w:eastAsia="微软雅黑" w:hAnsi="微软雅黑" w:hint="eastAsia"/>
          <w:lang w:eastAsia="zh-CN"/>
        </w:rPr>
        <w:t>查看</w:t>
      </w:r>
      <w:r w:rsidR="000A6480">
        <w:rPr>
          <w:rFonts w:ascii="微软雅黑" w:eastAsia="微软雅黑" w:hAnsi="微软雅黑" w:hint="eastAsia"/>
          <w:lang w:eastAsia="zh-CN"/>
        </w:rPr>
        <w:t>详细客户</w:t>
      </w:r>
      <w:r>
        <w:rPr>
          <w:rFonts w:ascii="微软雅黑" w:eastAsia="微软雅黑" w:hAnsi="微软雅黑" w:hint="eastAsia"/>
          <w:lang w:eastAsia="zh-CN"/>
        </w:rPr>
        <w:t>】</w:t>
      </w:r>
    </w:p>
    <w:p w14:paraId="66903120" w14:textId="46F63560" w:rsidR="00A1692B" w:rsidRPr="00A1692B" w:rsidRDefault="00A1692B" w:rsidP="00FA20BA">
      <w:pPr>
        <w:ind w:firstLine="420"/>
        <w:rPr>
          <w:rFonts w:ascii="微软雅黑" w:eastAsia="微软雅黑" w:hAnsi="微软雅黑"/>
          <w:lang w:eastAsia="zh-CN"/>
        </w:rPr>
      </w:pPr>
      <w:r w:rsidRPr="00A1692B">
        <w:rPr>
          <w:rFonts w:ascii="微软雅黑" w:eastAsia="微软雅黑" w:hAnsi="微软雅黑" w:hint="eastAsia"/>
          <w:lang w:eastAsia="zh-CN"/>
        </w:rPr>
        <w:t>点击跳转对应客户通讯录列表</w:t>
      </w:r>
      <w:r w:rsidR="00FA20BA">
        <w:rPr>
          <w:rFonts w:ascii="微软雅黑" w:eastAsia="微软雅黑" w:hAnsi="微软雅黑" w:hint="eastAsia"/>
          <w:lang w:eastAsia="zh-CN"/>
        </w:rPr>
        <w:t>。</w:t>
      </w:r>
    </w:p>
    <w:p w14:paraId="6740852A" w14:textId="31417B91" w:rsidR="00F05A18" w:rsidRPr="00A1692B" w:rsidRDefault="00F05A18" w:rsidP="009E048B">
      <w:pPr>
        <w:rPr>
          <w:rFonts w:ascii="微软雅黑" w:eastAsia="微软雅黑" w:hAnsi="微软雅黑"/>
          <w:lang w:eastAsia="zh-CN"/>
        </w:rPr>
      </w:pPr>
    </w:p>
    <w:p w14:paraId="382E4550" w14:textId="6225ED85" w:rsidR="00F05A18" w:rsidRDefault="00F05A18" w:rsidP="009E048B">
      <w:pPr>
        <w:rPr>
          <w:rFonts w:ascii="微软雅黑" w:eastAsia="微软雅黑" w:hAnsi="微软雅黑"/>
          <w:lang w:eastAsia="zh-CN"/>
        </w:rPr>
      </w:pPr>
    </w:p>
    <w:p w14:paraId="6415F0E3" w14:textId="21326FFA" w:rsidR="00F05A18" w:rsidRDefault="00F05A18" w:rsidP="00F05A18">
      <w:pPr>
        <w:pStyle w:val="Heading4"/>
        <w:spacing w:before="120" w:after="120"/>
        <w:rPr>
          <w:rFonts w:ascii="微软雅黑" w:eastAsia="微软雅黑" w:hAnsi="微软雅黑"/>
        </w:rPr>
      </w:pPr>
      <w:r w:rsidRPr="00F05A18">
        <w:rPr>
          <w:rFonts w:ascii="微软雅黑" w:eastAsia="微软雅黑" w:hAnsi="微软雅黑" w:hint="eastAsia"/>
          <w:i w:val="0"/>
          <w:iCs/>
        </w:rPr>
        <w:t>活跃客户分布</w:t>
      </w:r>
    </w:p>
    <w:p w14:paraId="67D1B918" w14:textId="77777777" w:rsidR="00976E8D" w:rsidRPr="00976E8D" w:rsidRDefault="00976E8D" w:rsidP="009B528D">
      <w:pPr>
        <w:pStyle w:val="ListParagraph"/>
        <w:numPr>
          <w:ilvl w:val="0"/>
          <w:numId w:val="163"/>
        </w:numPr>
        <w:ind w:firstLineChars="0"/>
        <w:rPr>
          <w:rFonts w:ascii="微软雅黑" w:eastAsia="微软雅黑" w:hAnsi="微软雅黑"/>
          <w:sz w:val="20"/>
          <w:szCs w:val="20"/>
        </w:rPr>
      </w:pPr>
      <w:r w:rsidRPr="00976E8D">
        <w:rPr>
          <w:rFonts w:ascii="微软雅黑" w:eastAsia="微软雅黑" w:hAnsi="微软雅黑" w:hint="eastAsia"/>
          <w:sz w:val="20"/>
          <w:szCs w:val="20"/>
        </w:rPr>
        <w:t>整体页面示意图（具体功能触发及视觉呈现，以U</w:t>
      </w:r>
      <w:r w:rsidRPr="00976E8D">
        <w:rPr>
          <w:rFonts w:ascii="微软雅黑" w:eastAsia="微软雅黑" w:hAnsi="微软雅黑"/>
          <w:sz w:val="20"/>
          <w:szCs w:val="20"/>
        </w:rPr>
        <w:t>X</w:t>
      </w:r>
      <w:r w:rsidRPr="00976E8D">
        <w:rPr>
          <w:rFonts w:ascii="微软雅黑" w:eastAsia="微软雅黑" w:hAnsi="微软雅黑" w:hint="eastAsia"/>
          <w:sz w:val="20"/>
          <w:szCs w:val="20"/>
        </w:rPr>
        <w:t>U</w:t>
      </w:r>
      <w:r w:rsidRPr="00976E8D">
        <w:rPr>
          <w:rFonts w:ascii="微软雅黑" w:eastAsia="微软雅黑" w:hAnsi="微软雅黑"/>
          <w:sz w:val="20"/>
          <w:szCs w:val="20"/>
        </w:rPr>
        <w:t>I</w:t>
      </w:r>
      <w:r w:rsidRPr="00976E8D">
        <w:rPr>
          <w:rFonts w:ascii="微软雅黑" w:eastAsia="微软雅黑" w:hAnsi="微软雅黑" w:hint="eastAsia"/>
          <w:sz w:val="20"/>
          <w:szCs w:val="20"/>
        </w:rPr>
        <w:t>稿为准）：</w:t>
      </w:r>
    </w:p>
    <w:p w14:paraId="73B6CEAB" w14:textId="77777777" w:rsidR="00976E8D" w:rsidRPr="00976E8D" w:rsidRDefault="00976E8D" w:rsidP="00976E8D">
      <w:pPr>
        <w:rPr>
          <w:rFonts w:ascii="微软雅黑" w:eastAsia="微软雅黑" w:hAnsi="微软雅黑"/>
          <w:lang w:eastAsia="zh-CN"/>
        </w:rPr>
      </w:pPr>
    </w:p>
    <w:p w14:paraId="4723671D" w14:textId="0A93FFB3" w:rsidR="00976E8D" w:rsidRPr="00976E8D" w:rsidRDefault="008147D3" w:rsidP="00976E8D">
      <w:pPr>
        <w:rPr>
          <w:rFonts w:ascii="微软雅黑" w:eastAsia="微软雅黑" w:hAnsi="微软雅黑"/>
          <w:lang w:eastAsia="zh-CN"/>
        </w:rPr>
      </w:pPr>
      <w:r w:rsidRPr="008147D3">
        <w:rPr>
          <w:rFonts w:ascii="微软雅黑" w:eastAsia="微软雅黑" w:hAnsi="微软雅黑"/>
          <w:noProof/>
          <w:lang w:eastAsia="zh-CN"/>
        </w:rPr>
        <w:drawing>
          <wp:inline distT="0" distB="0" distL="0" distR="0" wp14:anchorId="6AC52993" wp14:editId="1C855947">
            <wp:extent cx="5732145" cy="383349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2145" cy="3833495"/>
                    </a:xfrm>
                    <a:prstGeom prst="rect">
                      <a:avLst/>
                    </a:prstGeom>
                  </pic:spPr>
                </pic:pic>
              </a:graphicData>
            </a:graphic>
          </wp:inline>
        </w:drawing>
      </w:r>
    </w:p>
    <w:p w14:paraId="541EC33C" w14:textId="77777777" w:rsidR="00976E8D" w:rsidRPr="00976E8D" w:rsidRDefault="00976E8D" w:rsidP="00976E8D">
      <w:pPr>
        <w:rPr>
          <w:rFonts w:ascii="微软雅黑" w:eastAsia="微软雅黑" w:hAnsi="微软雅黑"/>
          <w:lang w:eastAsia="zh-CN"/>
        </w:rPr>
      </w:pPr>
    </w:p>
    <w:p w14:paraId="4203DD64" w14:textId="77777777" w:rsidR="00976E8D" w:rsidRPr="00AD17DA" w:rsidRDefault="00976E8D" w:rsidP="009B528D">
      <w:pPr>
        <w:pStyle w:val="ListParagraph"/>
        <w:numPr>
          <w:ilvl w:val="0"/>
          <w:numId w:val="163"/>
        </w:numPr>
        <w:ind w:firstLineChars="0"/>
        <w:rPr>
          <w:rFonts w:ascii="微软雅黑" w:eastAsia="微软雅黑" w:hAnsi="微软雅黑"/>
          <w:sz w:val="20"/>
          <w:szCs w:val="20"/>
        </w:rPr>
      </w:pPr>
      <w:r w:rsidRPr="00151C62">
        <w:rPr>
          <w:rFonts w:ascii="微软雅黑" w:eastAsia="微软雅黑" w:hAnsi="微软雅黑" w:hint="eastAsia"/>
          <w:sz w:val="20"/>
          <w:szCs w:val="20"/>
        </w:rPr>
        <w:t>需求分析</w:t>
      </w:r>
    </w:p>
    <w:p w14:paraId="441117AD" w14:textId="77777777" w:rsidR="00976E8D" w:rsidRPr="00976E8D" w:rsidRDefault="00976E8D" w:rsidP="00976E8D">
      <w:pPr>
        <w:rPr>
          <w:rFonts w:ascii="微软雅黑" w:eastAsia="微软雅黑" w:hAnsi="微软雅黑"/>
          <w:lang w:eastAsia="zh-CN"/>
        </w:rPr>
      </w:pPr>
    </w:p>
    <w:p w14:paraId="5EC62249" w14:textId="5F134619" w:rsidR="00976E8D" w:rsidRPr="00976E8D" w:rsidRDefault="00976E8D" w:rsidP="009B528D">
      <w:pPr>
        <w:numPr>
          <w:ilvl w:val="0"/>
          <w:numId w:val="176"/>
        </w:numPr>
        <w:rPr>
          <w:rFonts w:ascii="微软雅黑" w:eastAsia="微软雅黑" w:hAnsi="微软雅黑"/>
          <w:lang w:eastAsia="zh-CN"/>
        </w:rPr>
      </w:pPr>
      <w:r w:rsidRPr="00976E8D">
        <w:rPr>
          <w:rFonts w:ascii="微软雅黑" w:eastAsia="微软雅黑" w:hAnsi="微软雅黑" w:hint="eastAsia"/>
          <w:lang w:eastAsia="zh-CN"/>
        </w:rPr>
        <w:t>图示区</w:t>
      </w:r>
    </w:p>
    <w:p w14:paraId="721E2D92" w14:textId="77777777" w:rsidR="00976E8D" w:rsidRPr="00976E8D" w:rsidRDefault="00976E8D" w:rsidP="00976E8D">
      <w:pPr>
        <w:rPr>
          <w:rFonts w:ascii="微软雅黑" w:eastAsia="微软雅黑" w:hAnsi="微软雅黑"/>
          <w:lang w:eastAsia="zh-CN"/>
        </w:rPr>
      </w:pPr>
      <w:r w:rsidRPr="00976E8D">
        <w:rPr>
          <w:rFonts w:ascii="微软雅黑" w:eastAsia="微软雅黑" w:hAnsi="微软雅黑" w:hint="eastAsia"/>
          <w:lang w:eastAsia="zh-CN"/>
        </w:rPr>
        <w:t>根据对应身份的保单件数分布展示饼图，满足该条件的客户数量</w:t>
      </w:r>
    </w:p>
    <w:p w14:paraId="18CFE5BD" w14:textId="77777777" w:rsidR="00976E8D" w:rsidRPr="00976E8D" w:rsidRDefault="00976E8D" w:rsidP="009B528D">
      <w:pPr>
        <w:numPr>
          <w:ilvl w:val="0"/>
          <w:numId w:val="165"/>
        </w:numPr>
        <w:rPr>
          <w:rFonts w:ascii="微软雅黑" w:eastAsia="微软雅黑" w:hAnsi="微软雅黑"/>
          <w:lang w:eastAsia="zh-CN"/>
        </w:rPr>
      </w:pPr>
      <w:r w:rsidRPr="00976E8D">
        <w:rPr>
          <w:rFonts w:ascii="微软雅黑" w:eastAsia="微软雅黑" w:hAnsi="微软雅黑" w:hint="eastAsia"/>
          <w:lang w:eastAsia="zh-CN"/>
        </w:rPr>
        <w:t>切片分档为：</w:t>
      </w:r>
    </w:p>
    <w:p w14:paraId="7AAD3A34" w14:textId="77777777" w:rsidR="00976E8D" w:rsidRPr="00976E8D" w:rsidRDefault="00976E8D" w:rsidP="009B528D">
      <w:pPr>
        <w:pStyle w:val="ListParagraph"/>
        <w:numPr>
          <w:ilvl w:val="0"/>
          <w:numId w:val="177"/>
        </w:numPr>
        <w:ind w:firstLineChars="0"/>
        <w:rPr>
          <w:rFonts w:ascii="微软雅黑" w:eastAsia="微软雅黑" w:hAnsi="微软雅黑"/>
          <w:sz w:val="20"/>
          <w:szCs w:val="20"/>
        </w:rPr>
      </w:pPr>
      <w:r w:rsidRPr="00976E8D">
        <w:rPr>
          <w:rFonts w:ascii="微软雅黑" w:eastAsia="微软雅黑" w:hAnsi="微软雅黑" w:hint="eastAsia"/>
          <w:sz w:val="20"/>
          <w:szCs w:val="20"/>
        </w:rPr>
        <w:t>1年内有成交新单</w:t>
      </w:r>
    </w:p>
    <w:p w14:paraId="629EE615" w14:textId="77777777" w:rsidR="00976E8D" w:rsidRPr="00976E8D" w:rsidRDefault="00976E8D" w:rsidP="009B528D">
      <w:pPr>
        <w:pStyle w:val="ListParagraph"/>
        <w:numPr>
          <w:ilvl w:val="0"/>
          <w:numId w:val="177"/>
        </w:numPr>
        <w:ind w:firstLineChars="0"/>
        <w:rPr>
          <w:rFonts w:ascii="微软雅黑" w:eastAsia="微软雅黑" w:hAnsi="微软雅黑"/>
          <w:sz w:val="20"/>
          <w:szCs w:val="20"/>
        </w:rPr>
      </w:pPr>
      <w:r w:rsidRPr="00976E8D">
        <w:rPr>
          <w:rFonts w:ascii="微软雅黑" w:eastAsia="微软雅黑" w:hAnsi="微软雅黑" w:hint="eastAsia"/>
          <w:sz w:val="20"/>
          <w:szCs w:val="20"/>
        </w:rPr>
        <w:t>最近成交新单在2~3年</w:t>
      </w:r>
    </w:p>
    <w:p w14:paraId="04EDA3F3" w14:textId="77777777" w:rsidR="00976E8D" w:rsidRPr="00976E8D" w:rsidRDefault="00976E8D" w:rsidP="009B528D">
      <w:pPr>
        <w:pStyle w:val="ListParagraph"/>
        <w:numPr>
          <w:ilvl w:val="0"/>
          <w:numId w:val="177"/>
        </w:numPr>
        <w:ind w:firstLineChars="0"/>
        <w:rPr>
          <w:rFonts w:ascii="微软雅黑" w:eastAsia="微软雅黑" w:hAnsi="微软雅黑"/>
          <w:sz w:val="20"/>
          <w:szCs w:val="20"/>
        </w:rPr>
      </w:pPr>
      <w:r w:rsidRPr="00976E8D">
        <w:rPr>
          <w:rFonts w:ascii="微软雅黑" w:eastAsia="微软雅黑" w:hAnsi="微软雅黑" w:hint="eastAsia"/>
          <w:sz w:val="20"/>
          <w:szCs w:val="20"/>
        </w:rPr>
        <w:t>最近成交新单超过3年</w:t>
      </w:r>
    </w:p>
    <w:p w14:paraId="34D64F4B" w14:textId="77777777" w:rsidR="00976E8D" w:rsidRPr="00976E8D" w:rsidRDefault="00976E8D" w:rsidP="00976E8D">
      <w:pPr>
        <w:rPr>
          <w:rFonts w:ascii="微软雅黑" w:eastAsia="微软雅黑" w:hAnsi="微软雅黑"/>
          <w:lang w:eastAsia="zh-CN"/>
        </w:rPr>
      </w:pPr>
    </w:p>
    <w:p w14:paraId="1CACBBC7" w14:textId="77777777" w:rsidR="00976E8D" w:rsidRPr="00976E8D" w:rsidRDefault="00976E8D" w:rsidP="009B528D">
      <w:pPr>
        <w:numPr>
          <w:ilvl w:val="0"/>
          <w:numId w:val="165"/>
        </w:numPr>
        <w:rPr>
          <w:rFonts w:ascii="微软雅黑" w:eastAsia="微软雅黑" w:hAnsi="微软雅黑"/>
          <w:lang w:eastAsia="zh-CN"/>
        </w:rPr>
      </w:pPr>
      <w:r w:rsidRPr="00976E8D">
        <w:rPr>
          <w:rFonts w:ascii="微软雅黑" w:eastAsia="微软雅黑" w:hAnsi="微软雅黑" w:hint="eastAsia"/>
          <w:lang w:eastAsia="zh-CN"/>
        </w:rPr>
        <w:t>计算逻辑：</w:t>
      </w:r>
    </w:p>
    <w:p w14:paraId="29AC785E" w14:textId="5D808902" w:rsidR="00976E8D" w:rsidRPr="00976E8D" w:rsidRDefault="00976E8D" w:rsidP="00976E8D">
      <w:pPr>
        <w:rPr>
          <w:rFonts w:ascii="微软雅黑" w:eastAsia="微软雅黑" w:hAnsi="微软雅黑"/>
          <w:lang w:eastAsia="zh-CN"/>
        </w:rPr>
      </w:pPr>
      <w:r w:rsidRPr="00976E8D">
        <w:rPr>
          <w:rFonts w:ascii="微软雅黑" w:eastAsia="微软雅黑" w:hAnsi="微软雅黑" w:hint="eastAsia"/>
          <w:lang w:eastAsia="zh-CN"/>
        </w:rPr>
        <w:t>投保人视角：客户为投保人，且名下自己为投保人的保单中，距离现在最近一张首次投保的时间落在不同切片范围内的客户总数</w:t>
      </w:r>
      <w:r>
        <w:rPr>
          <w:rFonts w:ascii="微软雅黑" w:eastAsia="微软雅黑" w:hAnsi="微软雅黑" w:hint="eastAsia"/>
          <w:lang w:eastAsia="zh-CN"/>
        </w:rPr>
        <w:t>。</w:t>
      </w:r>
    </w:p>
    <w:p w14:paraId="05A0874E" w14:textId="2715003F" w:rsidR="00976E8D" w:rsidRPr="00976E8D" w:rsidRDefault="00976E8D" w:rsidP="00976E8D">
      <w:pPr>
        <w:rPr>
          <w:rFonts w:ascii="微软雅黑" w:eastAsia="微软雅黑" w:hAnsi="微软雅黑"/>
          <w:lang w:eastAsia="zh-CN"/>
        </w:rPr>
      </w:pPr>
      <w:r w:rsidRPr="00976E8D">
        <w:rPr>
          <w:rFonts w:ascii="微软雅黑" w:eastAsia="微软雅黑" w:hAnsi="微软雅黑" w:hint="eastAsia"/>
          <w:lang w:eastAsia="zh-CN"/>
        </w:rPr>
        <w:t>每个切片可点击，点击后，对应右侧的数据表区联动，呈现不同数据</w:t>
      </w:r>
      <w:r>
        <w:rPr>
          <w:rFonts w:ascii="微软雅黑" w:eastAsia="微软雅黑" w:hAnsi="微软雅黑" w:hint="eastAsia"/>
          <w:lang w:eastAsia="zh-CN"/>
        </w:rPr>
        <w:t>。</w:t>
      </w:r>
    </w:p>
    <w:p w14:paraId="7A73752D" w14:textId="77777777" w:rsidR="00976E8D" w:rsidRPr="00976E8D" w:rsidRDefault="00976E8D" w:rsidP="00976E8D">
      <w:pPr>
        <w:rPr>
          <w:rFonts w:ascii="微软雅黑" w:eastAsia="微软雅黑" w:hAnsi="微软雅黑"/>
          <w:lang w:eastAsia="zh-CN"/>
        </w:rPr>
      </w:pPr>
    </w:p>
    <w:p w14:paraId="0DD746F9" w14:textId="6B3B08DD" w:rsidR="00976E8D" w:rsidRPr="00976E8D" w:rsidRDefault="00976E8D" w:rsidP="009B528D">
      <w:pPr>
        <w:numPr>
          <w:ilvl w:val="0"/>
          <w:numId w:val="176"/>
        </w:numPr>
        <w:rPr>
          <w:rFonts w:ascii="微软雅黑" w:eastAsia="微软雅黑" w:hAnsi="微软雅黑"/>
          <w:lang w:eastAsia="zh-CN"/>
        </w:rPr>
      </w:pPr>
      <w:r w:rsidRPr="00976E8D">
        <w:rPr>
          <w:rFonts w:ascii="微软雅黑" w:eastAsia="微软雅黑" w:hAnsi="微软雅黑" w:hint="eastAsia"/>
          <w:lang w:eastAsia="zh-CN"/>
        </w:rPr>
        <w:t>数据表区</w:t>
      </w:r>
    </w:p>
    <w:p w14:paraId="6DD562C3" w14:textId="221FD730" w:rsidR="00976E8D" w:rsidRPr="00976E8D" w:rsidRDefault="00976E8D" w:rsidP="009B528D">
      <w:pPr>
        <w:numPr>
          <w:ilvl w:val="0"/>
          <w:numId w:val="165"/>
        </w:numPr>
        <w:rPr>
          <w:rFonts w:ascii="微软雅黑" w:eastAsia="微软雅黑" w:hAnsi="微软雅黑"/>
          <w:lang w:eastAsia="zh-CN"/>
        </w:rPr>
      </w:pPr>
      <w:r w:rsidRPr="00976E8D">
        <w:rPr>
          <w:rFonts w:ascii="微软雅黑" w:eastAsia="微软雅黑" w:hAnsi="微软雅黑" w:hint="eastAsia"/>
          <w:lang w:eastAsia="zh-CN"/>
        </w:rPr>
        <w:t>数据表类别</w:t>
      </w:r>
    </w:p>
    <w:p w14:paraId="21B67F0F" w14:textId="7B71D0AD" w:rsidR="00976E8D" w:rsidRPr="00976E8D" w:rsidRDefault="00976E8D" w:rsidP="00976E8D">
      <w:pPr>
        <w:ind w:left="420"/>
        <w:rPr>
          <w:rFonts w:ascii="微软雅黑" w:eastAsia="微软雅黑" w:hAnsi="微软雅黑"/>
          <w:lang w:eastAsia="zh-CN"/>
        </w:rPr>
      </w:pPr>
      <w:r w:rsidRPr="00976E8D">
        <w:rPr>
          <w:rFonts w:ascii="微软雅黑" w:eastAsia="微软雅黑" w:hAnsi="微软雅黑" w:hint="eastAsia"/>
          <w:lang w:eastAsia="zh-CN"/>
        </w:rPr>
        <w:t>自动根据图示区选择的图表切片，显示对应名称，可通过左右按钮，切换其他同级别切片，对应着图示区的效果联动。进入该板块</w:t>
      </w:r>
      <w:bookmarkStart w:id="278" w:name="_Hlk107249785"/>
      <w:r w:rsidRPr="00976E8D">
        <w:rPr>
          <w:rFonts w:ascii="微软雅黑" w:eastAsia="微软雅黑" w:hAnsi="微软雅黑" w:hint="eastAsia"/>
          <w:lang w:eastAsia="zh-CN"/>
        </w:rPr>
        <w:t>默认将选择</w:t>
      </w:r>
      <w:r w:rsidR="003A2B3F">
        <w:rPr>
          <w:rFonts w:ascii="微软雅黑" w:eastAsia="微软雅黑" w:hAnsi="微软雅黑" w:hint="eastAsia"/>
          <w:lang w:eastAsia="zh-CN"/>
        </w:rPr>
        <w:t>人数最多</w:t>
      </w:r>
      <w:r w:rsidRPr="00976E8D">
        <w:rPr>
          <w:rFonts w:ascii="微软雅黑" w:eastAsia="微软雅黑" w:hAnsi="微软雅黑" w:hint="eastAsia"/>
          <w:lang w:eastAsia="zh-CN"/>
        </w:rPr>
        <w:t>的切片</w:t>
      </w:r>
      <w:bookmarkEnd w:id="278"/>
      <w:r w:rsidRPr="00976E8D">
        <w:rPr>
          <w:rFonts w:ascii="微软雅黑" w:eastAsia="微软雅黑" w:hAnsi="微软雅黑" w:hint="eastAsia"/>
          <w:lang w:eastAsia="zh-CN"/>
        </w:rPr>
        <w:t>。</w:t>
      </w:r>
    </w:p>
    <w:p w14:paraId="713521D6" w14:textId="77777777" w:rsidR="00976E8D" w:rsidRPr="00976E8D" w:rsidRDefault="00976E8D" w:rsidP="00976E8D">
      <w:pPr>
        <w:rPr>
          <w:rFonts w:ascii="微软雅黑" w:eastAsia="微软雅黑" w:hAnsi="微软雅黑"/>
          <w:lang w:eastAsia="zh-CN"/>
        </w:rPr>
      </w:pPr>
    </w:p>
    <w:p w14:paraId="5B15AC34" w14:textId="77777777" w:rsidR="00802481" w:rsidRPr="00D8388E" w:rsidRDefault="00802481" w:rsidP="009B528D">
      <w:pPr>
        <w:numPr>
          <w:ilvl w:val="0"/>
          <w:numId w:val="165"/>
        </w:numPr>
        <w:rPr>
          <w:rFonts w:ascii="微软雅黑" w:eastAsia="微软雅黑" w:hAnsi="微软雅黑"/>
          <w:lang w:eastAsia="zh-CN"/>
        </w:rPr>
      </w:pPr>
      <w:r>
        <w:rPr>
          <w:rFonts w:ascii="微软雅黑" w:eastAsia="微软雅黑" w:hAnsi="微软雅黑" w:hint="eastAsia"/>
          <w:lang w:eastAsia="zh-CN"/>
        </w:rPr>
        <w:t>数据表计算逻辑</w:t>
      </w:r>
    </w:p>
    <w:p w14:paraId="697C2200" w14:textId="555E4AB3" w:rsidR="00802481" w:rsidRPr="005829B6" w:rsidRDefault="00802481" w:rsidP="00802481">
      <w:pPr>
        <w:ind w:firstLine="420"/>
        <w:rPr>
          <w:rFonts w:ascii="微软雅黑" w:eastAsia="微软雅黑" w:hAnsi="微软雅黑"/>
          <w:lang w:eastAsia="zh-CN"/>
        </w:rPr>
      </w:pPr>
      <w:r w:rsidRPr="005829B6">
        <w:rPr>
          <w:rFonts w:ascii="微软雅黑" w:eastAsia="微软雅黑" w:hAnsi="微软雅黑" w:hint="eastAsia"/>
          <w:lang w:eastAsia="zh-CN"/>
        </w:rPr>
        <w:t>投保人视角下的数据表</w:t>
      </w:r>
      <w:r>
        <w:rPr>
          <w:rFonts w:ascii="微软雅黑" w:eastAsia="微软雅黑" w:hAnsi="微软雅黑" w:hint="eastAsia"/>
          <w:lang w:eastAsia="zh-CN"/>
        </w:rPr>
        <w:t>计算逻辑参考7</w:t>
      </w:r>
      <w:r>
        <w:rPr>
          <w:rFonts w:ascii="微软雅黑" w:eastAsia="微软雅黑" w:hAnsi="微软雅黑"/>
          <w:lang w:eastAsia="zh-CN"/>
        </w:rPr>
        <w:t>.8.1.4</w:t>
      </w:r>
      <w:r>
        <w:rPr>
          <w:rFonts w:ascii="微软雅黑" w:eastAsia="微软雅黑" w:hAnsi="微软雅黑" w:hint="eastAsia"/>
          <w:lang w:eastAsia="zh-CN"/>
        </w:rPr>
        <w:t>数据表</w:t>
      </w:r>
      <w:r w:rsidRPr="005829B6">
        <w:rPr>
          <w:rFonts w:ascii="微软雅黑" w:eastAsia="微软雅黑" w:hAnsi="微软雅黑" w:hint="eastAsia"/>
          <w:lang w:eastAsia="zh-CN"/>
        </w:rPr>
        <w:t>描述，为同一套</w:t>
      </w:r>
      <w:r>
        <w:rPr>
          <w:rFonts w:ascii="微软雅黑" w:eastAsia="微软雅黑" w:hAnsi="微软雅黑" w:hint="eastAsia"/>
          <w:lang w:eastAsia="zh-CN"/>
        </w:rPr>
        <w:t>。</w:t>
      </w:r>
    </w:p>
    <w:p w14:paraId="79ABD386" w14:textId="77777777" w:rsidR="00976E8D" w:rsidRPr="00976E8D" w:rsidRDefault="00976E8D" w:rsidP="00976E8D">
      <w:pPr>
        <w:rPr>
          <w:rFonts w:ascii="微软雅黑" w:eastAsia="微软雅黑" w:hAnsi="微软雅黑"/>
          <w:lang w:eastAsia="zh-CN"/>
        </w:rPr>
      </w:pPr>
    </w:p>
    <w:p w14:paraId="4FDEAB66" w14:textId="3025F391" w:rsidR="00976E8D" w:rsidRPr="00976E8D" w:rsidRDefault="008147D3" w:rsidP="009B528D">
      <w:pPr>
        <w:numPr>
          <w:ilvl w:val="0"/>
          <w:numId w:val="176"/>
        </w:numPr>
        <w:rPr>
          <w:rFonts w:ascii="微软雅黑" w:eastAsia="微软雅黑" w:hAnsi="微软雅黑"/>
          <w:lang w:eastAsia="zh-CN"/>
        </w:rPr>
      </w:pPr>
      <w:r>
        <w:rPr>
          <w:rFonts w:ascii="微软雅黑" w:eastAsia="微软雅黑" w:hAnsi="微软雅黑" w:hint="eastAsia"/>
          <w:lang w:eastAsia="zh-CN"/>
        </w:rPr>
        <w:t>【</w:t>
      </w:r>
      <w:r w:rsidR="00976E8D" w:rsidRPr="00976E8D">
        <w:rPr>
          <w:rFonts w:ascii="微软雅黑" w:eastAsia="微软雅黑" w:hAnsi="微软雅黑" w:hint="eastAsia"/>
          <w:lang w:eastAsia="zh-CN"/>
        </w:rPr>
        <w:t>查看</w:t>
      </w:r>
      <w:r>
        <w:rPr>
          <w:rFonts w:ascii="微软雅黑" w:eastAsia="微软雅黑" w:hAnsi="微软雅黑" w:hint="eastAsia"/>
          <w:lang w:eastAsia="zh-CN"/>
        </w:rPr>
        <w:t>详细</w:t>
      </w:r>
      <w:r w:rsidR="00976E8D" w:rsidRPr="00976E8D">
        <w:rPr>
          <w:rFonts w:ascii="微软雅黑" w:eastAsia="微软雅黑" w:hAnsi="微软雅黑" w:hint="eastAsia"/>
          <w:lang w:eastAsia="zh-CN"/>
        </w:rPr>
        <w:t>客户</w:t>
      </w:r>
      <w:r>
        <w:rPr>
          <w:rFonts w:ascii="微软雅黑" w:eastAsia="微软雅黑" w:hAnsi="微软雅黑" w:hint="eastAsia"/>
          <w:lang w:eastAsia="zh-CN"/>
        </w:rPr>
        <w:t>】</w:t>
      </w:r>
    </w:p>
    <w:p w14:paraId="2C623B4D" w14:textId="3AFDC928" w:rsidR="00976E8D" w:rsidRPr="00976E8D" w:rsidRDefault="00976E8D" w:rsidP="00802481">
      <w:pPr>
        <w:ind w:firstLine="420"/>
        <w:rPr>
          <w:rFonts w:ascii="微软雅黑" w:eastAsia="微软雅黑" w:hAnsi="微软雅黑"/>
          <w:lang w:eastAsia="zh-CN"/>
        </w:rPr>
      </w:pPr>
      <w:r w:rsidRPr="00976E8D">
        <w:rPr>
          <w:rFonts w:ascii="微软雅黑" w:eastAsia="微软雅黑" w:hAnsi="微软雅黑" w:hint="eastAsia"/>
          <w:lang w:eastAsia="zh-CN"/>
        </w:rPr>
        <w:t>点击跳转对应客户通讯录列表</w:t>
      </w:r>
      <w:r w:rsidR="00802481">
        <w:rPr>
          <w:rFonts w:ascii="微软雅黑" w:eastAsia="微软雅黑" w:hAnsi="微软雅黑" w:hint="eastAsia"/>
          <w:lang w:eastAsia="zh-CN"/>
        </w:rPr>
        <w:t>。</w:t>
      </w:r>
    </w:p>
    <w:p w14:paraId="4F89CB3E" w14:textId="77777777" w:rsidR="00976E8D" w:rsidRPr="00374A1B" w:rsidRDefault="00976E8D" w:rsidP="00976E8D">
      <w:pPr>
        <w:rPr>
          <w:lang w:eastAsia="zh-CN"/>
        </w:rPr>
      </w:pPr>
    </w:p>
    <w:p w14:paraId="26FE888A" w14:textId="0DC8CAE3" w:rsidR="00F05A18" w:rsidRPr="00976E8D" w:rsidRDefault="00F05A18" w:rsidP="009E048B">
      <w:pPr>
        <w:rPr>
          <w:rFonts w:ascii="微软雅黑" w:eastAsia="微软雅黑" w:hAnsi="微软雅黑"/>
          <w:lang w:eastAsia="zh-CN"/>
        </w:rPr>
      </w:pPr>
    </w:p>
    <w:p w14:paraId="6B1C1525" w14:textId="60B54C28" w:rsidR="00F05A18" w:rsidRPr="00F05A18" w:rsidRDefault="00F05A18" w:rsidP="00F05A18">
      <w:pPr>
        <w:pStyle w:val="Heading4"/>
        <w:spacing w:before="120" w:after="120"/>
        <w:rPr>
          <w:rFonts w:ascii="微软雅黑" w:eastAsia="微软雅黑" w:hAnsi="微软雅黑"/>
          <w:i w:val="0"/>
          <w:iCs/>
        </w:rPr>
      </w:pPr>
      <w:r w:rsidRPr="00F05A18">
        <w:rPr>
          <w:rFonts w:ascii="微软雅黑" w:eastAsia="微软雅黑" w:hAnsi="微软雅黑" w:hint="eastAsia"/>
          <w:i w:val="0"/>
          <w:iCs/>
        </w:rPr>
        <w:t>口径备注</w:t>
      </w:r>
    </w:p>
    <w:p w14:paraId="35CF8F5B" w14:textId="65164A74" w:rsidR="00E026D4" w:rsidRPr="00E026D4" w:rsidRDefault="00E026D4" w:rsidP="00E026D4">
      <w:pPr>
        <w:rPr>
          <w:rFonts w:ascii="微软雅黑" w:eastAsia="微软雅黑" w:hAnsi="微软雅黑"/>
          <w:lang w:eastAsia="zh-CN"/>
        </w:rPr>
      </w:pPr>
      <w:r w:rsidRPr="00E026D4">
        <w:rPr>
          <w:rFonts w:ascii="微软雅黑" w:eastAsia="微软雅黑" w:hAnsi="微软雅黑" w:hint="eastAsia"/>
          <w:lang w:eastAsia="zh-CN"/>
        </w:rPr>
        <w:t>图表区附近预留2行U</w:t>
      </w:r>
      <w:r w:rsidRPr="00E026D4">
        <w:rPr>
          <w:rFonts w:ascii="微软雅黑" w:eastAsia="微软雅黑" w:hAnsi="微软雅黑"/>
          <w:lang w:eastAsia="zh-CN"/>
        </w:rPr>
        <w:t xml:space="preserve">I </w:t>
      </w:r>
      <w:r w:rsidRPr="00E026D4">
        <w:rPr>
          <w:rFonts w:ascii="微软雅黑" w:eastAsia="微软雅黑" w:hAnsi="微软雅黑" w:hint="eastAsia"/>
          <w:lang w:eastAsia="zh-CN"/>
        </w:rPr>
        <w:t>可以插入一些必要的备注口径说明，备注说明</w:t>
      </w:r>
      <w:r>
        <w:rPr>
          <w:rFonts w:ascii="微软雅黑" w:eastAsia="微软雅黑" w:hAnsi="微软雅黑" w:hint="eastAsia"/>
          <w:lang w:eastAsia="zh-CN"/>
        </w:rPr>
        <w:t>详细内容待定</w:t>
      </w:r>
      <w:r w:rsidRPr="00E026D4">
        <w:rPr>
          <w:rFonts w:ascii="微软雅黑" w:eastAsia="微软雅黑" w:hAnsi="微软雅黑" w:hint="eastAsia"/>
          <w:lang w:eastAsia="zh-CN"/>
        </w:rPr>
        <w:t>。</w:t>
      </w:r>
    </w:p>
    <w:p w14:paraId="76BB6E9F" w14:textId="233338F5" w:rsidR="00E026D4" w:rsidRPr="00E026D4" w:rsidRDefault="00E026D4" w:rsidP="00E026D4">
      <w:pPr>
        <w:rPr>
          <w:rFonts w:ascii="微软雅黑" w:eastAsia="微软雅黑" w:hAnsi="微软雅黑"/>
          <w:lang w:eastAsia="zh-CN"/>
        </w:rPr>
      </w:pPr>
      <w:r w:rsidRPr="00E026D4">
        <w:rPr>
          <w:rFonts w:ascii="微软雅黑" w:eastAsia="微软雅黑" w:hAnsi="微软雅黑" w:hint="eastAsia"/>
          <w:lang w:eastAsia="zh-CN"/>
        </w:rPr>
        <w:t>U</w:t>
      </w:r>
      <w:r w:rsidRPr="00E026D4">
        <w:rPr>
          <w:rFonts w:ascii="微软雅黑" w:eastAsia="微软雅黑" w:hAnsi="微软雅黑"/>
          <w:lang w:eastAsia="zh-CN"/>
        </w:rPr>
        <w:t>I</w:t>
      </w:r>
      <w:r w:rsidRPr="00E026D4">
        <w:rPr>
          <w:rFonts w:ascii="微软雅黑" w:eastAsia="微软雅黑" w:hAnsi="微软雅黑" w:hint="eastAsia"/>
          <w:lang w:eastAsia="zh-CN"/>
        </w:rPr>
        <w:t>仅需D</w:t>
      </w:r>
      <w:r w:rsidRPr="00E026D4">
        <w:rPr>
          <w:rFonts w:ascii="微软雅黑" w:eastAsia="微软雅黑" w:hAnsi="微软雅黑"/>
          <w:lang w:eastAsia="zh-CN"/>
        </w:rPr>
        <w:t>EMO</w:t>
      </w:r>
      <w:r w:rsidRPr="00E026D4">
        <w:rPr>
          <w:rFonts w:ascii="微软雅黑" w:eastAsia="微软雅黑" w:hAnsi="微软雅黑" w:hint="eastAsia"/>
          <w:lang w:eastAsia="zh-CN"/>
        </w:rPr>
        <w:t>一下，预留位置给未来开发在这里配置文案时参考尺寸</w:t>
      </w:r>
      <w:r>
        <w:rPr>
          <w:rFonts w:ascii="微软雅黑" w:eastAsia="微软雅黑" w:hAnsi="微软雅黑" w:hint="eastAsia"/>
          <w:lang w:eastAsia="zh-CN"/>
        </w:rPr>
        <w:t>。</w:t>
      </w:r>
    </w:p>
    <w:p w14:paraId="0F8FBE6E" w14:textId="2D1D8B77" w:rsidR="00E026D4" w:rsidRPr="00C409F6" w:rsidRDefault="00EE69A9" w:rsidP="00E026D4">
      <w:pPr>
        <w:rPr>
          <w:lang w:eastAsia="zh-CN"/>
        </w:rPr>
      </w:pPr>
      <w:r w:rsidRPr="00EE69A9">
        <w:rPr>
          <w:noProof/>
          <w:lang w:eastAsia="zh-CN"/>
        </w:rPr>
        <w:drawing>
          <wp:inline distT="0" distB="0" distL="0" distR="0" wp14:anchorId="617C2AEC" wp14:editId="53630E52">
            <wp:extent cx="4470400" cy="1346518"/>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21653" cy="1361956"/>
                    </a:xfrm>
                    <a:prstGeom prst="rect">
                      <a:avLst/>
                    </a:prstGeom>
                  </pic:spPr>
                </pic:pic>
              </a:graphicData>
            </a:graphic>
          </wp:inline>
        </w:drawing>
      </w:r>
    </w:p>
    <w:p w14:paraId="237587E6" w14:textId="6EEB441D" w:rsidR="00F05A18" w:rsidRDefault="00F05A18" w:rsidP="009E048B">
      <w:pPr>
        <w:rPr>
          <w:rFonts w:ascii="微软雅黑" w:eastAsia="微软雅黑" w:hAnsi="微软雅黑"/>
          <w:lang w:eastAsia="zh-CN"/>
        </w:rPr>
      </w:pPr>
    </w:p>
    <w:p w14:paraId="3C93B5A6" w14:textId="09AC7108" w:rsidR="00F5127B" w:rsidRDefault="00F5127B" w:rsidP="009E048B">
      <w:pPr>
        <w:rPr>
          <w:rFonts w:ascii="微软雅黑" w:eastAsia="微软雅黑" w:hAnsi="微软雅黑"/>
          <w:lang w:eastAsia="zh-CN"/>
        </w:rPr>
      </w:pPr>
    </w:p>
    <w:p w14:paraId="3778FD93" w14:textId="77777777" w:rsidR="00F5127B" w:rsidRDefault="00F5127B" w:rsidP="009E048B">
      <w:pPr>
        <w:rPr>
          <w:rFonts w:ascii="微软雅黑" w:eastAsia="微软雅黑" w:hAnsi="微软雅黑"/>
          <w:lang w:eastAsia="zh-CN"/>
        </w:rPr>
      </w:pPr>
    </w:p>
    <w:p w14:paraId="064A6783" w14:textId="77777777" w:rsidR="00F05A18" w:rsidRDefault="00F05A18" w:rsidP="009E048B">
      <w:pPr>
        <w:rPr>
          <w:rFonts w:ascii="微软雅黑" w:eastAsia="微软雅黑" w:hAnsi="微软雅黑"/>
          <w:lang w:eastAsia="zh-CN"/>
        </w:rPr>
        <w:sectPr w:rsidR="00F05A18" w:rsidSect="00E74CB2">
          <w:pgSz w:w="11907" w:h="16840" w:code="9"/>
          <w:pgMar w:top="1800" w:right="1440" w:bottom="1440" w:left="1440" w:header="1800" w:footer="864" w:gutter="0"/>
          <w:cols w:space="720"/>
          <w:docGrid w:linePitch="272"/>
        </w:sectPr>
      </w:pPr>
    </w:p>
    <w:p w14:paraId="73539415" w14:textId="3AED0D12" w:rsidR="009E048B" w:rsidRPr="00280F01" w:rsidRDefault="008E55D2" w:rsidP="00923DFF">
      <w:pPr>
        <w:pStyle w:val="Heading3"/>
        <w:spacing w:before="120" w:after="120"/>
        <w:rPr>
          <w:rFonts w:ascii="微软雅黑" w:eastAsia="微软雅黑" w:hAnsi="微软雅黑"/>
        </w:rPr>
      </w:pPr>
      <w:bookmarkStart w:id="279" w:name="_Toc111473609"/>
      <w:bookmarkStart w:id="280" w:name="_Toc92378243"/>
      <w:r>
        <w:rPr>
          <w:rFonts w:ascii="微软雅黑" w:eastAsia="微软雅黑" w:hAnsi="微软雅黑" w:hint="eastAsia"/>
        </w:rPr>
        <w:lastRenderedPageBreak/>
        <w:t>商机</w:t>
      </w:r>
      <w:r w:rsidR="009E048B" w:rsidRPr="00280F01">
        <w:rPr>
          <w:rFonts w:ascii="微软雅黑" w:eastAsia="微软雅黑" w:hAnsi="微软雅黑" w:hint="eastAsia"/>
        </w:rPr>
        <w:t>名单</w:t>
      </w:r>
      <w:bookmarkEnd w:id="279"/>
    </w:p>
    <w:p w14:paraId="14A8B97A" w14:textId="1A70C9E6" w:rsidR="00A9790B" w:rsidRPr="006C3092" w:rsidRDefault="008E55D2" w:rsidP="009B528D">
      <w:pPr>
        <w:pStyle w:val="ListParagraph"/>
        <w:numPr>
          <w:ilvl w:val="0"/>
          <w:numId w:val="157"/>
        </w:numPr>
        <w:ind w:firstLineChars="0"/>
        <w:rPr>
          <w:rFonts w:ascii="微软雅黑" w:eastAsia="微软雅黑" w:hAnsi="微软雅黑"/>
          <w:sz w:val="20"/>
          <w:szCs w:val="20"/>
        </w:rPr>
      </w:pPr>
      <w:r w:rsidRPr="006C3092">
        <w:rPr>
          <w:rFonts w:ascii="微软雅黑" w:eastAsia="微软雅黑" w:hAnsi="微软雅黑" w:hint="eastAsia"/>
          <w:sz w:val="20"/>
          <w:szCs w:val="20"/>
        </w:rPr>
        <w:t>商机</w:t>
      </w:r>
      <w:r w:rsidR="0011450E" w:rsidRPr="006C3092">
        <w:rPr>
          <w:rFonts w:ascii="微软雅黑" w:eastAsia="微软雅黑" w:hAnsi="微软雅黑" w:hint="eastAsia"/>
          <w:sz w:val="20"/>
          <w:szCs w:val="20"/>
        </w:rPr>
        <w:t>名单数据</w:t>
      </w:r>
      <w:r w:rsidR="00A9790B" w:rsidRPr="006C3092">
        <w:rPr>
          <w:rFonts w:ascii="微软雅黑" w:eastAsia="微软雅黑" w:hAnsi="微软雅黑" w:hint="eastAsia"/>
          <w:sz w:val="20"/>
          <w:szCs w:val="20"/>
        </w:rPr>
        <w:t>按照</w:t>
      </w:r>
      <w:r w:rsidR="004D7E80" w:rsidRPr="006C3092">
        <w:rPr>
          <w:rFonts w:ascii="微软雅黑" w:eastAsia="微软雅黑" w:hAnsi="微软雅黑" w:hint="eastAsia"/>
          <w:sz w:val="20"/>
          <w:szCs w:val="20"/>
        </w:rPr>
        <w:t>数据</w:t>
      </w:r>
      <w:r w:rsidR="00A9790B" w:rsidRPr="006C3092">
        <w:rPr>
          <w:rFonts w:ascii="微软雅黑" w:eastAsia="微软雅黑" w:hAnsi="微软雅黑" w:hint="eastAsia"/>
          <w:sz w:val="20"/>
          <w:szCs w:val="20"/>
        </w:rPr>
        <w:t>来源区分3类：</w:t>
      </w:r>
    </w:p>
    <w:p w14:paraId="2994F661" w14:textId="786D3BE9" w:rsidR="00A9790B" w:rsidRDefault="00A9790B" w:rsidP="009B528D">
      <w:pPr>
        <w:pStyle w:val="ListParagraph"/>
        <w:numPr>
          <w:ilvl w:val="0"/>
          <w:numId w:val="158"/>
        </w:numPr>
        <w:ind w:firstLineChars="0"/>
        <w:rPr>
          <w:rFonts w:ascii="微软雅黑" w:eastAsia="微软雅黑" w:hAnsi="微软雅黑"/>
          <w:sz w:val="20"/>
          <w:szCs w:val="20"/>
        </w:rPr>
      </w:pPr>
      <w:r w:rsidRPr="004D7E80">
        <w:rPr>
          <w:rFonts w:ascii="微软雅黑" w:eastAsia="微软雅黑" w:hAnsi="微软雅黑" w:hint="eastAsia"/>
          <w:sz w:val="20"/>
          <w:szCs w:val="20"/>
        </w:rPr>
        <w:t>月度生日客户列表，月度续期客户列表</w:t>
      </w:r>
    </w:p>
    <w:p w14:paraId="687488ED" w14:textId="440E76B3" w:rsidR="004D7E80" w:rsidRDefault="008F1EAC" w:rsidP="006C3092">
      <w:pPr>
        <w:pStyle w:val="ListParagraph"/>
        <w:ind w:left="420" w:firstLineChars="0"/>
        <w:rPr>
          <w:rFonts w:ascii="微软雅黑" w:eastAsia="微软雅黑" w:hAnsi="微软雅黑"/>
          <w:sz w:val="20"/>
          <w:szCs w:val="20"/>
        </w:rPr>
      </w:pPr>
      <w:r w:rsidRPr="008F1EAC">
        <w:rPr>
          <w:rFonts w:ascii="微软雅黑" w:eastAsia="微软雅黑" w:hAnsi="微软雅黑" w:hint="eastAsia"/>
          <w:sz w:val="20"/>
          <w:szCs w:val="20"/>
        </w:rPr>
        <w:t>需要在C</w:t>
      </w:r>
      <w:r w:rsidRPr="008F1EAC">
        <w:rPr>
          <w:rFonts w:ascii="微软雅黑" w:eastAsia="微软雅黑" w:hAnsi="微软雅黑"/>
          <w:sz w:val="20"/>
          <w:szCs w:val="20"/>
        </w:rPr>
        <w:t>RM</w:t>
      </w:r>
      <w:r w:rsidRPr="008F1EAC">
        <w:rPr>
          <w:rFonts w:ascii="微软雅黑" w:eastAsia="微软雅黑" w:hAnsi="微软雅黑" w:hint="eastAsia"/>
          <w:sz w:val="20"/>
          <w:szCs w:val="20"/>
        </w:rPr>
        <w:t>中新建表，通过</w:t>
      </w:r>
      <w:r w:rsidR="00175D9E" w:rsidRPr="008F1EAC">
        <w:rPr>
          <w:rFonts w:ascii="微软雅黑" w:eastAsia="微软雅黑" w:hAnsi="微软雅黑" w:hint="eastAsia"/>
          <w:sz w:val="20"/>
          <w:szCs w:val="20"/>
        </w:rPr>
        <w:t>D</w:t>
      </w:r>
      <w:r w:rsidR="00175D9E">
        <w:rPr>
          <w:rFonts w:ascii="微软雅黑" w:eastAsia="微软雅黑" w:hAnsi="微软雅黑"/>
          <w:sz w:val="20"/>
          <w:szCs w:val="20"/>
        </w:rPr>
        <w:t>atax</w:t>
      </w:r>
      <w:r w:rsidRPr="008F1EAC">
        <w:rPr>
          <w:rFonts w:ascii="微软雅黑" w:eastAsia="微软雅黑" w:hAnsi="微软雅黑" w:hint="eastAsia"/>
          <w:sz w:val="20"/>
          <w:szCs w:val="20"/>
        </w:rPr>
        <w:t>的方式，</w:t>
      </w:r>
      <w:r w:rsidR="00175D9E">
        <w:rPr>
          <w:rFonts w:ascii="微软雅黑" w:eastAsia="微软雅黑" w:hAnsi="微软雅黑" w:hint="eastAsia"/>
          <w:sz w:val="20"/>
          <w:szCs w:val="20"/>
        </w:rPr>
        <w:t>由O</w:t>
      </w:r>
      <w:r w:rsidR="00175D9E">
        <w:rPr>
          <w:rFonts w:ascii="微软雅黑" w:eastAsia="微软雅黑" w:hAnsi="微软雅黑"/>
          <w:sz w:val="20"/>
          <w:szCs w:val="20"/>
        </w:rPr>
        <w:t>LAP</w:t>
      </w:r>
      <w:r w:rsidRPr="008F1EAC">
        <w:rPr>
          <w:rFonts w:ascii="微软雅黑" w:eastAsia="微软雅黑" w:hAnsi="微软雅黑" w:hint="eastAsia"/>
          <w:sz w:val="20"/>
          <w:szCs w:val="20"/>
        </w:rPr>
        <w:t>全量同步至CRM，同步频率为T</w:t>
      </w:r>
      <w:r w:rsidRPr="008F1EAC">
        <w:rPr>
          <w:rFonts w:ascii="微软雅黑" w:eastAsia="微软雅黑" w:hAnsi="微软雅黑"/>
          <w:sz w:val="20"/>
          <w:szCs w:val="20"/>
        </w:rPr>
        <w:t>+1</w:t>
      </w:r>
      <w:r w:rsidRPr="008F1EAC">
        <w:rPr>
          <w:rFonts w:ascii="微软雅黑" w:eastAsia="微软雅黑" w:hAnsi="微软雅黑" w:hint="eastAsia"/>
          <w:sz w:val="20"/>
          <w:szCs w:val="20"/>
        </w:rPr>
        <w:t>。</w:t>
      </w:r>
    </w:p>
    <w:p w14:paraId="7AACDEE3" w14:textId="2E758813" w:rsidR="00A61B18" w:rsidRDefault="005013E7" w:rsidP="009B528D">
      <w:pPr>
        <w:pStyle w:val="ListParagraph"/>
        <w:numPr>
          <w:ilvl w:val="0"/>
          <w:numId w:val="158"/>
        </w:numPr>
        <w:ind w:firstLineChars="0"/>
        <w:rPr>
          <w:rFonts w:ascii="微软雅黑" w:eastAsia="微软雅黑" w:hAnsi="微软雅黑"/>
          <w:sz w:val="20"/>
          <w:szCs w:val="20"/>
        </w:rPr>
      </w:pPr>
      <w:r>
        <w:rPr>
          <w:rFonts w:ascii="微软雅黑" w:eastAsia="微软雅黑" w:hAnsi="微软雅黑"/>
          <w:sz w:val="20"/>
          <w:szCs w:val="20"/>
        </w:rPr>
        <w:t>Y</w:t>
      </w:r>
      <w:r w:rsidR="0076353B">
        <w:rPr>
          <w:rFonts w:ascii="微软雅黑" w:eastAsia="微软雅黑" w:hAnsi="微软雅黑"/>
          <w:sz w:val="20"/>
          <w:szCs w:val="20"/>
        </w:rPr>
        <w:t>R</w:t>
      </w:r>
      <w:r>
        <w:rPr>
          <w:rFonts w:ascii="微软雅黑" w:eastAsia="微软雅黑" w:hAnsi="微软雅黑"/>
          <w:sz w:val="20"/>
          <w:szCs w:val="20"/>
        </w:rPr>
        <w:t>T</w:t>
      </w:r>
      <w:r w:rsidR="00A61B18" w:rsidRPr="004D7E80">
        <w:rPr>
          <w:rFonts w:ascii="微软雅黑" w:eastAsia="微软雅黑" w:hAnsi="微软雅黑" w:hint="eastAsia"/>
          <w:sz w:val="20"/>
          <w:szCs w:val="20"/>
        </w:rPr>
        <w:t>客户列表</w:t>
      </w:r>
    </w:p>
    <w:p w14:paraId="5F77FBE3" w14:textId="0F74268F" w:rsidR="00A61B18" w:rsidRPr="008F1EAC" w:rsidRDefault="00A61B18" w:rsidP="006C3092">
      <w:pPr>
        <w:pStyle w:val="ListParagraph"/>
        <w:ind w:left="420" w:firstLineChars="0"/>
        <w:rPr>
          <w:rFonts w:ascii="微软雅黑" w:eastAsia="微软雅黑" w:hAnsi="微软雅黑"/>
          <w:sz w:val="20"/>
          <w:szCs w:val="20"/>
        </w:rPr>
      </w:pPr>
      <w:r w:rsidRPr="00A61B18">
        <w:rPr>
          <w:rFonts w:ascii="微软雅黑" w:eastAsia="微软雅黑" w:hAnsi="微软雅黑" w:hint="eastAsia"/>
          <w:sz w:val="20"/>
          <w:szCs w:val="20"/>
        </w:rPr>
        <w:t>由One Service 提供一年期保单转换列表数据。</w:t>
      </w:r>
    </w:p>
    <w:p w14:paraId="1D2481AA" w14:textId="0693A9C7" w:rsidR="00A9790B" w:rsidRDefault="00A9790B" w:rsidP="009B528D">
      <w:pPr>
        <w:pStyle w:val="ListParagraph"/>
        <w:numPr>
          <w:ilvl w:val="0"/>
          <w:numId w:val="158"/>
        </w:numPr>
        <w:ind w:firstLineChars="0"/>
        <w:rPr>
          <w:rFonts w:ascii="微软雅黑" w:eastAsia="微软雅黑" w:hAnsi="微软雅黑"/>
          <w:sz w:val="20"/>
          <w:szCs w:val="20"/>
        </w:rPr>
      </w:pPr>
      <w:r w:rsidRPr="004D7E80">
        <w:rPr>
          <w:rFonts w:ascii="微软雅黑" w:eastAsia="微软雅黑" w:hAnsi="微软雅黑"/>
          <w:sz w:val="20"/>
          <w:szCs w:val="20"/>
        </w:rPr>
        <w:t xml:space="preserve">ECM </w:t>
      </w:r>
      <w:r w:rsidRPr="004D7E80">
        <w:rPr>
          <w:rFonts w:ascii="微软雅黑" w:eastAsia="微软雅黑" w:hAnsi="微软雅黑" w:hint="eastAsia"/>
          <w:sz w:val="20"/>
          <w:szCs w:val="20"/>
        </w:rPr>
        <w:t>活动客户列表</w:t>
      </w:r>
    </w:p>
    <w:p w14:paraId="7CF95E28" w14:textId="1AD920BF" w:rsidR="008F1EAC" w:rsidRPr="004D7E80" w:rsidRDefault="008F1EAC" w:rsidP="006C3092">
      <w:pPr>
        <w:pStyle w:val="ListParagraph"/>
        <w:ind w:left="420" w:firstLineChars="0"/>
        <w:rPr>
          <w:rFonts w:ascii="微软雅黑" w:eastAsia="微软雅黑" w:hAnsi="微软雅黑"/>
          <w:sz w:val="20"/>
          <w:szCs w:val="20"/>
        </w:rPr>
      </w:pPr>
      <w:r>
        <w:rPr>
          <w:rFonts w:ascii="微软雅黑" w:eastAsia="微软雅黑" w:hAnsi="微软雅黑" w:hint="eastAsia"/>
          <w:sz w:val="20"/>
          <w:szCs w:val="20"/>
        </w:rPr>
        <w:t>由</w:t>
      </w:r>
      <w:r w:rsidRPr="008F1EAC">
        <w:rPr>
          <w:rFonts w:ascii="微软雅黑" w:eastAsia="微软雅黑" w:hAnsi="微软雅黑" w:hint="eastAsia"/>
          <w:sz w:val="20"/>
          <w:szCs w:val="20"/>
        </w:rPr>
        <w:t>ECM提供实时查询接口</w:t>
      </w:r>
      <w:r>
        <w:rPr>
          <w:rFonts w:ascii="微软雅黑" w:eastAsia="微软雅黑" w:hAnsi="微软雅黑" w:hint="eastAsia"/>
          <w:sz w:val="20"/>
          <w:szCs w:val="20"/>
        </w:rPr>
        <w:t>查询活动客户数据。</w:t>
      </w:r>
    </w:p>
    <w:p w14:paraId="08CDF6BD" w14:textId="2BAB4847" w:rsidR="0011450E" w:rsidRDefault="0011450E" w:rsidP="009E048B">
      <w:pPr>
        <w:rPr>
          <w:rFonts w:ascii="微软雅黑" w:eastAsia="微软雅黑" w:hAnsi="微软雅黑"/>
          <w:lang w:eastAsia="zh-CN"/>
        </w:rPr>
      </w:pPr>
    </w:p>
    <w:p w14:paraId="650086AF" w14:textId="6DF21259" w:rsidR="008876F5" w:rsidRDefault="00B10223" w:rsidP="009B528D">
      <w:pPr>
        <w:pStyle w:val="ListParagraph"/>
        <w:numPr>
          <w:ilvl w:val="0"/>
          <w:numId w:val="157"/>
        </w:numPr>
        <w:ind w:firstLineChars="0"/>
        <w:rPr>
          <w:rFonts w:ascii="微软雅黑" w:eastAsia="微软雅黑" w:hAnsi="微软雅黑"/>
        </w:rPr>
      </w:pPr>
      <w:r w:rsidRPr="006C3092">
        <w:rPr>
          <w:rFonts w:ascii="微软雅黑" w:eastAsia="微软雅黑" w:hAnsi="微软雅黑" w:hint="eastAsia"/>
          <w:sz w:val="20"/>
          <w:szCs w:val="20"/>
        </w:rPr>
        <w:t>月度生日客户，月度续期客户，</w:t>
      </w:r>
      <w:r w:rsidR="005013E7">
        <w:rPr>
          <w:rFonts w:ascii="微软雅黑" w:eastAsia="微软雅黑" w:hAnsi="微软雅黑" w:hint="eastAsia"/>
          <w:sz w:val="20"/>
          <w:szCs w:val="20"/>
        </w:rPr>
        <w:t>Y</w:t>
      </w:r>
      <w:r w:rsidR="005013E7">
        <w:rPr>
          <w:rFonts w:ascii="微软雅黑" w:eastAsia="微软雅黑" w:hAnsi="微软雅黑"/>
          <w:sz w:val="20"/>
          <w:szCs w:val="20"/>
        </w:rPr>
        <w:t>RT</w:t>
      </w:r>
      <w:r w:rsidRPr="006C3092">
        <w:rPr>
          <w:rFonts w:ascii="微软雅黑" w:eastAsia="微软雅黑" w:hAnsi="微软雅黑" w:hint="eastAsia"/>
          <w:sz w:val="20"/>
          <w:szCs w:val="20"/>
        </w:rPr>
        <w:t>客户按时间维度筛选功能说明</w:t>
      </w:r>
    </w:p>
    <w:p w14:paraId="577D84F4" w14:textId="500654AD" w:rsidR="00B10223" w:rsidRDefault="00B10223" w:rsidP="006C3092">
      <w:pPr>
        <w:ind w:left="420"/>
        <w:rPr>
          <w:rFonts w:ascii="微软雅黑" w:eastAsia="微软雅黑" w:hAnsi="微软雅黑"/>
          <w:lang w:eastAsia="zh-CN"/>
        </w:rPr>
      </w:pPr>
      <w:r>
        <w:rPr>
          <w:rFonts w:ascii="微软雅黑" w:eastAsia="微软雅黑" w:hAnsi="微软雅黑" w:hint="eastAsia"/>
          <w:lang w:eastAsia="zh-CN"/>
        </w:rPr>
        <w:t>可筛选的时间范围为【M</w:t>
      </w:r>
      <w:r>
        <w:rPr>
          <w:rFonts w:ascii="微软雅黑" w:eastAsia="微软雅黑" w:hAnsi="微软雅黑"/>
          <w:lang w:eastAsia="zh-CN"/>
        </w:rPr>
        <w:t>-2</w:t>
      </w:r>
      <w:r>
        <w:rPr>
          <w:rFonts w:ascii="微软雅黑" w:eastAsia="微软雅黑" w:hAnsi="微软雅黑" w:hint="eastAsia"/>
          <w:lang w:eastAsia="zh-CN"/>
        </w:rPr>
        <w:t>个月，M</w:t>
      </w:r>
      <w:r>
        <w:rPr>
          <w:rFonts w:ascii="微软雅黑" w:eastAsia="微软雅黑" w:hAnsi="微软雅黑"/>
          <w:lang w:eastAsia="zh-CN"/>
        </w:rPr>
        <w:t>+11</w:t>
      </w:r>
      <w:r>
        <w:rPr>
          <w:rFonts w:ascii="微软雅黑" w:eastAsia="微软雅黑" w:hAnsi="微软雅黑" w:hint="eastAsia"/>
          <w:lang w:eastAsia="zh-CN"/>
        </w:rPr>
        <w:t>个月】，其中M指当前月（以服务端时间为准）。</w:t>
      </w:r>
      <w:r w:rsidR="0020597B">
        <w:rPr>
          <w:rFonts w:ascii="微软雅黑" w:eastAsia="微软雅黑" w:hAnsi="微软雅黑" w:hint="eastAsia"/>
          <w:lang w:eastAsia="zh-CN"/>
        </w:rPr>
        <w:t>筛选日期格式</w:t>
      </w:r>
      <w:r w:rsidR="0020597B" w:rsidRPr="0020597B">
        <w:rPr>
          <w:rFonts w:ascii="微软雅黑" w:eastAsia="微软雅黑" w:hAnsi="微软雅黑" w:hint="eastAsia"/>
          <w:lang w:eastAsia="zh-CN"/>
        </w:rPr>
        <w:t>均用【xxxx年</w:t>
      </w:r>
      <w:r w:rsidR="00C74A9E">
        <w:rPr>
          <w:rFonts w:ascii="微软雅黑" w:eastAsia="微软雅黑" w:hAnsi="微软雅黑" w:hint="eastAsia"/>
          <w:lang w:eastAsia="zh-CN"/>
        </w:rPr>
        <w:t>】【</w:t>
      </w:r>
      <w:r w:rsidR="0020597B" w:rsidRPr="0020597B">
        <w:rPr>
          <w:rFonts w:ascii="微软雅黑" w:eastAsia="微软雅黑" w:hAnsi="微软雅黑" w:hint="eastAsia"/>
          <w:lang w:eastAsia="zh-CN"/>
        </w:rPr>
        <w:t>xx月】</w:t>
      </w:r>
      <w:r w:rsidR="0020597B">
        <w:rPr>
          <w:rFonts w:ascii="微软雅黑" w:eastAsia="微软雅黑" w:hAnsi="微软雅黑" w:hint="eastAsia"/>
          <w:lang w:eastAsia="zh-CN"/>
        </w:rPr>
        <w:t>，</w:t>
      </w:r>
      <w:r w:rsidR="00C74A9E">
        <w:rPr>
          <w:rFonts w:ascii="微软雅黑" w:eastAsia="微软雅黑" w:hAnsi="微软雅黑" w:hint="eastAsia"/>
          <w:lang w:eastAsia="zh-CN"/>
        </w:rPr>
        <w:t>年和月份分开选择</w:t>
      </w:r>
      <w:r w:rsidR="0020597B">
        <w:rPr>
          <w:rFonts w:ascii="微软雅黑" w:eastAsia="微软雅黑" w:hAnsi="微软雅黑" w:hint="eastAsia"/>
          <w:lang w:eastAsia="zh-CN"/>
        </w:rPr>
        <w:t>。</w:t>
      </w:r>
    </w:p>
    <w:p w14:paraId="1DEB6151" w14:textId="5A45F9FC" w:rsidR="00C74A9E" w:rsidRDefault="00C74A9E" w:rsidP="006C3092">
      <w:pPr>
        <w:ind w:left="420"/>
        <w:rPr>
          <w:rFonts w:ascii="微软雅黑" w:eastAsia="微软雅黑" w:hAnsi="微软雅黑"/>
          <w:lang w:eastAsia="zh-CN"/>
        </w:rPr>
      </w:pPr>
      <w:r>
        <w:rPr>
          <w:rFonts w:ascii="微软雅黑" w:eastAsia="微软雅黑" w:hAnsi="微软雅黑" w:hint="eastAsia"/>
          <w:lang w:eastAsia="zh-CN"/>
        </w:rPr>
        <w:t>可选年份和月份枚举值：</w:t>
      </w:r>
    </w:p>
    <w:tbl>
      <w:tblPr>
        <w:tblW w:w="5689" w:type="dxa"/>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4"/>
        <w:gridCol w:w="1418"/>
        <w:gridCol w:w="1134"/>
        <w:gridCol w:w="1843"/>
      </w:tblGrid>
      <w:tr w:rsidR="00C74A9E" w14:paraId="3CC71954" w14:textId="77777777" w:rsidTr="00E95F4E">
        <w:trPr>
          <w:trHeight w:val="285"/>
        </w:trPr>
        <w:tc>
          <w:tcPr>
            <w:tcW w:w="1294" w:type="dxa"/>
            <w:shd w:val="clear" w:color="auto" w:fill="BFBFBF" w:themeFill="background1" w:themeFillShade="BF"/>
            <w:noWrap/>
            <w:tcMar>
              <w:top w:w="0" w:type="dxa"/>
              <w:left w:w="108" w:type="dxa"/>
              <w:bottom w:w="0" w:type="dxa"/>
              <w:right w:w="108" w:type="dxa"/>
            </w:tcMar>
            <w:vAlign w:val="center"/>
            <w:hideMark/>
          </w:tcPr>
          <w:p w14:paraId="42BA5A52" w14:textId="77777777" w:rsidR="00C74A9E" w:rsidRPr="00C74A9E" w:rsidRDefault="00C74A9E" w:rsidP="00E95F4E">
            <w:pPr>
              <w:jc w:val="center"/>
              <w:rPr>
                <w:rFonts w:ascii="微软雅黑" w:eastAsia="微软雅黑" w:hAnsi="微软雅黑"/>
                <w:b/>
                <w:bCs/>
                <w:color w:val="000000"/>
                <w:sz w:val="18"/>
                <w:szCs w:val="18"/>
                <w:lang w:eastAsia="zh-CN"/>
              </w:rPr>
            </w:pPr>
            <w:r w:rsidRPr="00C74A9E">
              <w:rPr>
                <w:rFonts w:ascii="微软雅黑" w:eastAsia="微软雅黑" w:hAnsi="微软雅黑" w:hint="eastAsia"/>
                <w:b/>
                <w:bCs/>
                <w:color w:val="000000"/>
                <w:sz w:val="18"/>
                <w:szCs w:val="18"/>
              </w:rPr>
              <w:t>当前年(X)</w:t>
            </w:r>
          </w:p>
        </w:tc>
        <w:tc>
          <w:tcPr>
            <w:tcW w:w="1418" w:type="dxa"/>
            <w:shd w:val="clear" w:color="auto" w:fill="BFBFBF" w:themeFill="background1" w:themeFillShade="BF"/>
            <w:noWrap/>
            <w:tcMar>
              <w:top w:w="0" w:type="dxa"/>
              <w:left w:w="108" w:type="dxa"/>
              <w:bottom w:w="0" w:type="dxa"/>
              <w:right w:w="108" w:type="dxa"/>
            </w:tcMar>
            <w:vAlign w:val="center"/>
            <w:hideMark/>
          </w:tcPr>
          <w:p w14:paraId="0227C4D9" w14:textId="77777777" w:rsidR="00C74A9E" w:rsidRPr="00C74A9E" w:rsidRDefault="00C74A9E" w:rsidP="00E95F4E">
            <w:pPr>
              <w:jc w:val="center"/>
              <w:rPr>
                <w:rFonts w:ascii="微软雅黑" w:eastAsia="微软雅黑" w:hAnsi="微软雅黑"/>
                <w:b/>
                <w:bCs/>
                <w:color w:val="000000"/>
                <w:sz w:val="18"/>
                <w:szCs w:val="18"/>
              </w:rPr>
            </w:pPr>
            <w:r w:rsidRPr="00C74A9E">
              <w:rPr>
                <w:rFonts w:ascii="微软雅黑" w:eastAsia="微软雅黑" w:hAnsi="微软雅黑" w:hint="eastAsia"/>
                <w:b/>
                <w:bCs/>
                <w:color w:val="000000"/>
                <w:sz w:val="18"/>
                <w:szCs w:val="18"/>
              </w:rPr>
              <w:t>当前月(Y)</w:t>
            </w:r>
          </w:p>
        </w:tc>
        <w:tc>
          <w:tcPr>
            <w:tcW w:w="1134" w:type="dxa"/>
            <w:shd w:val="clear" w:color="auto" w:fill="BFBFBF" w:themeFill="background1" w:themeFillShade="BF"/>
            <w:noWrap/>
            <w:tcMar>
              <w:top w:w="0" w:type="dxa"/>
              <w:left w:w="108" w:type="dxa"/>
              <w:bottom w:w="0" w:type="dxa"/>
              <w:right w:w="108" w:type="dxa"/>
            </w:tcMar>
            <w:vAlign w:val="center"/>
            <w:hideMark/>
          </w:tcPr>
          <w:p w14:paraId="4AB77021" w14:textId="77777777" w:rsidR="00C74A9E" w:rsidRPr="00C74A9E" w:rsidRDefault="00C74A9E" w:rsidP="00E95F4E">
            <w:pPr>
              <w:jc w:val="center"/>
              <w:rPr>
                <w:rFonts w:ascii="微软雅黑" w:eastAsia="微软雅黑" w:hAnsi="微软雅黑"/>
                <w:b/>
                <w:bCs/>
                <w:color w:val="000000"/>
                <w:sz w:val="18"/>
                <w:szCs w:val="18"/>
              </w:rPr>
            </w:pPr>
            <w:r w:rsidRPr="00C74A9E">
              <w:rPr>
                <w:rFonts w:ascii="微软雅黑" w:eastAsia="微软雅黑" w:hAnsi="微软雅黑" w:hint="eastAsia"/>
                <w:b/>
                <w:bCs/>
                <w:color w:val="000000"/>
                <w:sz w:val="18"/>
                <w:szCs w:val="18"/>
              </w:rPr>
              <w:t>可选年</w:t>
            </w:r>
          </w:p>
        </w:tc>
        <w:tc>
          <w:tcPr>
            <w:tcW w:w="1843" w:type="dxa"/>
            <w:shd w:val="clear" w:color="auto" w:fill="BFBFBF" w:themeFill="background1" w:themeFillShade="BF"/>
            <w:noWrap/>
            <w:tcMar>
              <w:top w:w="0" w:type="dxa"/>
              <w:left w:w="108" w:type="dxa"/>
              <w:bottom w:w="0" w:type="dxa"/>
              <w:right w:w="108" w:type="dxa"/>
            </w:tcMar>
            <w:vAlign w:val="center"/>
            <w:hideMark/>
          </w:tcPr>
          <w:p w14:paraId="7A557DC6" w14:textId="77777777" w:rsidR="00C74A9E" w:rsidRPr="00C74A9E" w:rsidRDefault="00C74A9E" w:rsidP="00E95F4E">
            <w:pPr>
              <w:jc w:val="center"/>
              <w:rPr>
                <w:rFonts w:ascii="微软雅黑" w:eastAsia="微软雅黑" w:hAnsi="微软雅黑"/>
                <w:b/>
                <w:bCs/>
                <w:color w:val="000000"/>
                <w:sz w:val="18"/>
                <w:szCs w:val="18"/>
              </w:rPr>
            </w:pPr>
            <w:r w:rsidRPr="00C74A9E">
              <w:rPr>
                <w:rFonts w:ascii="微软雅黑" w:eastAsia="微软雅黑" w:hAnsi="微软雅黑" w:hint="eastAsia"/>
                <w:b/>
                <w:bCs/>
                <w:color w:val="000000"/>
                <w:sz w:val="18"/>
                <w:szCs w:val="18"/>
              </w:rPr>
              <w:t>对应年可选月</w:t>
            </w:r>
          </w:p>
        </w:tc>
      </w:tr>
      <w:tr w:rsidR="00C74A9E" w14:paraId="314AF79D" w14:textId="77777777" w:rsidTr="00E95F4E">
        <w:trPr>
          <w:trHeight w:val="285"/>
        </w:trPr>
        <w:tc>
          <w:tcPr>
            <w:tcW w:w="1294" w:type="dxa"/>
            <w:vMerge w:val="restart"/>
            <w:noWrap/>
            <w:tcMar>
              <w:top w:w="0" w:type="dxa"/>
              <w:left w:w="108" w:type="dxa"/>
              <w:bottom w:w="0" w:type="dxa"/>
              <w:right w:w="108" w:type="dxa"/>
            </w:tcMar>
            <w:vAlign w:val="center"/>
            <w:hideMark/>
          </w:tcPr>
          <w:p w14:paraId="3D2383DB"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w:t>
            </w:r>
          </w:p>
        </w:tc>
        <w:tc>
          <w:tcPr>
            <w:tcW w:w="1418" w:type="dxa"/>
            <w:vMerge w:val="restart"/>
            <w:noWrap/>
            <w:tcMar>
              <w:top w:w="0" w:type="dxa"/>
              <w:left w:w="108" w:type="dxa"/>
              <w:bottom w:w="0" w:type="dxa"/>
              <w:right w:w="108" w:type="dxa"/>
            </w:tcMar>
            <w:vAlign w:val="center"/>
            <w:hideMark/>
          </w:tcPr>
          <w:p w14:paraId="16864852"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Y=1</w:t>
            </w:r>
          </w:p>
        </w:tc>
        <w:tc>
          <w:tcPr>
            <w:tcW w:w="1134" w:type="dxa"/>
            <w:noWrap/>
            <w:tcMar>
              <w:top w:w="0" w:type="dxa"/>
              <w:left w:w="108" w:type="dxa"/>
              <w:bottom w:w="0" w:type="dxa"/>
              <w:right w:w="108" w:type="dxa"/>
            </w:tcMar>
            <w:vAlign w:val="center"/>
            <w:hideMark/>
          </w:tcPr>
          <w:p w14:paraId="38912A83"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X-1</w:t>
            </w:r>
          </w:p>
        </w:tc>
        <w:tc>
          <w:tcPr>
            <w:tcW w:w="1843" w:type="dxa"/>
            <w:noWrap/>
            <w:tcMar>
              <w:top w:w="0" w:type="dxa"/>
              <w:left w:w="108" w:type="dxa"/>
              <w:bottom w:w="0" w:type="dxa"/>
              <w:right w:w="108" w:type="dxa"/>
            </w:tcMar>
            <w:vAlign w:val="center"/>
            <w:hideMark/>
          </w:tcPr>
          <w:p w14:paraId="3418AA53"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11~12</w:t>
            </w:r>
          </w:p>
        </w:tc>
      </w:tr>
      <w:tr w:rsidR="00C74A9E" w14:paraId="54A1809A" w14:textId="77777777" w:rsidTr="00E95F4E">
        <w:trPr>
          <w:trHeight w:val="285"/>
        </w:trPr>
        <w:tc>
          <w:tcPr>
            <w:tcW w:w="1294" w:type="dxa"/>
            <w:vMerge/>
            <w:vAlign w:val="center"/>
            <w:hideMark/>
          </w:tcPr>
          <w:p w14:paraId="240A0420" w14:textId="77777777" w:rsidR="00C74A9E" w:rsidRPr="00C74A9E" w:rsidRDefault="00C74A9E" w:rsidP="00E95F4E">
            <w:pPr>
              <w:rPr>
                <w:rFonts w:ascii="微软雅黑" w:eastAsia="微软雅黑" w:hAnsi="微软雅黑" w:cs="宋体"/>
                <w:color w:val="000000"/>
                <w:sz w:val="18"/>
                <w:szCs w:val="18"/>
              </w:rPr>
            </w:pPr>
          </w:p>
        </w:tc>
        <w:tc>
          <w:tcPr>
            <w:tcW w:w="1418" w:type="dxa"/>
            <w:vMerge/>
            <w:vAlign w:val="center"/>
            <w:hideMark/>
          </w:tcPr>
          <w:p w14:paraId="2F4CFB0B" w14:textId="77777777" w:rsidR="00C74A9E" w:rsidRPr="00C74A9E" w:rsidRDefault="00C74A9E" w:rsidP="00E95F4E">
            <w:pPr>
              <w:rPr>
                <w:rFonts w:ascii="微软雅黑" w:eastAsia="微软雅黑" w:hAnsi="微软雅黑" w:cs="宋体"/>
                <w:color w:val="000000"/>
                <w:sz w:val="18"/>
                <w:szCs w:val="18"/>
              </w:rPr>
            </w:pPr>
          </w:p>
        </w:tc>
        <w:tc>
          <w:tcPr>
            <w:tcW w:w="1134" w:type="dxa"/>
            <w:noWrap/>
            <w:tcMar>
              <w:top w:w="0" w:type="dxa"/>
              <w:left w:w="108" w:type="dxa"/>
              <w:bottom w:w="0" w:type="dxa"/>
              <w:right w:w="108" w:type="dxa"/>
            </w:tcMar>
            <w:vAlign w:val="center"/>
            <w:hideMark/>
          </w:tcPr>
          <w:p w14:paraId="3747B069"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w:t>
            </w:r>
          </w:p>
        </w:tc>
        <w:tc>
          <w:tcPr>
            <w:tcW w:w="1843" w:type="dxa"/>
            <w:noWrap/>
            <w:tcMar>
              <w:top w:w="0" w:type="dxa"/>
              <w:left w:w="108" w:type="dxa"/>
              <w:bottom w:w="0" w:type="dxa"/>
              <w:right w:w="108" w:type="dxa"/>
            </w:tcMar>
            <w:vAlign w:val="center"/>
            <w:hideMark/>
          </w:tcPr>
          <w:p w14:paraId="544776B3"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1~12</w:t>
            </w:r>
          </w:p>
        </w:tc>
      </w:tr>
      <w:tr w:rsidR="00C74A9E" w14:paraId="5B119E37" w14:textId="77777777" w:rsidTr="00E95F4E">
        <w:trPr>
          <w:trHeight w:val="285"/>
        </w:trPr>
        <w:tc>
          <w:tcPr>
            <w:tcW w:w="1294" w:type="dxa"/>
            <w:vMerge/>
            <w:vAlign w:val="center"/>
            <w:hideMark/>
          </w:tcPr>
          <w:p w14:paraId="52CF6A09" w14:textId="77777777" w:rsidR="00C74A9E" w:rsidRPr="00C74A9E" w:rsidRDefault="00C74A9E" w:rsidP="00E95F4E">
            <w:pPr>
              <w:rPr>
                <w:rFonts w:ascii="微软雅黑" w:eastAsia="微软雅黑" w:hAnsi="微软雅黑" w:cs="宋体"/>
                <w:color w:val="000000"/>
                <w:sz w:val="18"/>
                <w:szCs w:val="18"/>
              </w:rPr>
            </w:pPr>
          </w:p>
        </w:tc>
        <w:tc>
          <w:tcPr>
            <w:tcW w:w="1418" w:type="dxa"/>
            <w:vMerge w:val="restart"/>
            <w:noWrap/>
            <w:tcMar>
              <w:top w:w="0" w:type="dxa"/>
              <w:left w:w="108" w:type="dxa"/>
              <w:bottom w:w="0" w:type="dxa"/>
              <w:right w:w="108" w:type="dxa"/>
            </w:tcMar>
            <w:vAlign w:val="center"/>
            <w:hideMark/>
          </w:tcPr>
          <w:p w14:paraId="7A23D028"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Y=2</w:t>
            </w:r>
          </w:p>
        </w:tc>
        <w:tc>
          <w:tcPr>
            <w:tcW w:w="1134" w:type="dxa"/>
            <w:noWrap/>
            <w:tcMar>
              <w:top w:w="0" w:type="dxa"/>
              <w:left w:w="108" w:type="dxa"/>
              <w:bottom w:w="0" w:type="dxa"/>
              <w:right w:w="108" w:type="dxa"/>
            </w:tcMar>
            <w:vAlign w:val="center"/>
            <w:hideMark/>
          </w:tcPr>
          <w:p w14:paraId="4AF57628"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X-1</w:t>
            </w:r>
          </w:p>
        </w:tc>
        <w:tc>
          <w:tcPr>
            <w:tcW w:w="1843" w:type="dxa"/>
            <w:noWrap/>
            <w:tcMar>
              <w:top w:w="0" w:type="dxa"/>
              <w:left w:w="108" w:type="dxa"/>
              <w:bottom w:w="0" w:type="dxa"/>
              <w:right w:w="108" w:type="dxa"/>
            </w:tcMar>
            <w:vAlign w:val="center"/>
            <w:hideMark/>
          </w:tcPr>
          <w:p w14:paraId="45C2BE76"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12</w:t>
            </w:r>
          </w:p>
        </w:tc>
      </w:tr>
      <w:tr w:rsidR="00C74A9E" w14:paraId="1022F814" w14:textId="77777777" w:rsidTr="00E95F4E">
        <w:trPr>
          <w:trHeight w:val="285"/>
        </w:trPr>
        <w:tc>
          <w:tcPr>
            <w:tcW w:w="1294" w:type="dxa"/>
            <w:vMerge/>
            <w:vAlign w:val="center"/>
            <w:hideMark/>
          </w:tcPr>
          <w:p w14:paraId="4DEF8CA8" w14:textId="77777777" w:rsidR="00C74A9E" w:rsidRPr="00C74A9E" w:rsidRDefault="00C74A9E" w:rsidP="00E95F4E">
            <w:pPr>
              <w:rPr>
                <w:rFonts w:ascii="微软雅黑" w:eastAsia="微软雅黑" w:hAnsi="微软雅黑" w:cs="宋体"/>
                <w:color w:val="000000"/>
                <w:sz w:val="18"/>
                <w:szCs w:val="18"/>
              </w:rPr>
            </w:pPr>
          </w:p>
        </w:tc>
        <w:tc>
          <w:tcPr>
            <w:tcW w:w="1418" w:type="dxa"/>
            <w:vMerge/>
            <w:vAlign w:val="center"/>
            <w:hideMark/>
          </w:tcPr>
          <w:p w14:paraId="79F3D95A" w14:textId="77777777" w:rsidR="00C74A9E" w:rsidRPr="00C74A9E" w:rsidRDefault="00C74A9E" w:rsidP="00E95F4E">
            <w:pPr>
              <w:rPr>
                <w:rFonts w:ascii="微软雅黑" w:eastAsia="微软雅黑" w:hAnsi="微软雅黑" w:cs="宋体"/>
                <w:color w:val="000000"/>
                <w:sz w:val="18"/>
                <w:szCs w:val="18"/>
              </w:rPr>
            </w:pPr>
          </w:p>
        </w:tc>
        <w:tc>
          <w:tcPr>
            <w:tcW w:w="1134" w:type="dxa"/>
            <w:noWrap/>
            <w:tcMar>
              <w:top w:w="0" w:type="dxa"/>
              <w:left w:w="108" w:type="dxa"/>
              <w:bottom w:w="0" w:type="dxa"/>
              <w:right w:w="108" w:type="dxa"/>
            </w:tcMar>
            <w:vAlign w:val="center"/>
            <w:hideMark/>
          </w:tcPr>
          <w:p w14:paraId="1AE6471C"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w:t>
            </w:r>
          </w:p>
        </w:tc>
        <w:tc>
          <w:tcPr>
            <w:tcW w:w="1843" w:type="dxa"/>
            <w:noWrap/>
            <w:tcMar>
              <w:top w:w="0" w:type="dxa"/>
              <w:left w:w="108" w:type="dxa"/>
              <w:bottom w:w="0" w:type="dxa"/>
              <w:right w:w="108" w:type="dxa"/>
            </w:tcMar>
            <w:vAlign w:val="center"/>
            <w:hideMark/>
          </w:tcPr>
          <w:p w14:paraId="0F42C8ED"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1~12</w:t>
            </w:r>
          </w:p>
        </w:tc>
      </w:tr>
      <w:tr w:rsidR="00C74A9E" w14:paraId="2D5E5A81" w14:textId="77777777" w:rsidTr="00E95F4E">
        <w:trPr>
          <w:trHeight w:val="285"/>
        </w:trPr>
        <w:tc>
          <w:tcPr>
            <w:tcW w:w="1294" w:type="dxa"/>
            <w:vMerge/>
            <w:vAlign w:val="center"/>
            <w:hideMark/>
          </w:tcPr>
          <w:p w14:paraId="2893D1C9" w14:textId="77777777" w:rsidR="00C74A9E" w:rsidRPr="00C74A9E" w:rsidRDefault="00C74A9E" w:rsidP="00E95F4E">
            <w:pPr>
              <w:rPr>
                <w:rFonts w:ascii="微软雅黑" w:eastAsia="微软雅黑" w:hAnsi="微软雅黑" w:cs="宋体"/>
                <w:color w:val="000000"/>
                <w:sz w:val="18"/>
                <w:szCs w:val="18"/>
              </w:rPr>
            </w:pPr>
          </w:p>
        </w:tc>
        <w:tc>
          <w:tcPr>
            <w:tcW w:w="1418" w:type="dxa"/>
            <w:vMerge/>
            <w:vAlign w:val="center"/>
            <w:hideMark/>
          </w:tcPr>
          <w:p w14:paraId="49E3E08A" w14:textId="77777777" w:rsidR="00C74A9E" w:rsidRPr="00C74A9E" w:rsidRDefault="00C74A9E" w:rsidP="00E95F4E">
            <w:pPr>
              <w:rPr>
                <w:rFonts w:ascii="微软雅黑" w:eastAsia="微软雅黑" w:hAnsi="微软雅黑" w:cs="宋体"/>
                <w:color w:val="000000"/>
                <w:sz w:val="18"/>
                <w:szCs w:val="18"/>
              </w:rPr>
            </w:pPr>
          </w:p>
        </w:tc>
        <w:tc>
          <w:tcPr>
            <w:tcW w:w="1134" w:type="dxa"/>
            <w:noWrap/>
            <w:tcMar>
              <w:top w:w="0" w:type="dxa"/>
              <w:left w:w="108" w:type="dxa"/>
              <w:bottom w:w="0" w:type="dxa"/>
              <w:right w:w="108" w:type="dxa"/>
            </w:tcMar>
            <w:vAlign w:val="center"/>
            <w:hideMark/>
          </w:tcPr>
          <w:p w14:paraId="4629E3C7"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X+1</w:t>
            </w:r>
          </w:p>
        </w:tc>
        <w:tc>
          <w:tcPr>
            <w:tcW w:w="1843" w:type="dxa"/>
            <w:noWrap/>
            <w:tcMar>
              <w:top w:w="0" w:type="dxa"/>
              <w:left w:w="108" w:type="dxa"/>
              <w:bottom w:w="0" w:type="dxa"/>
              <w:right w:w="108" w:type="dxa"/>
            </w:tcMar>
            <w:vAlign w:val="center"/>
            <w:hideMark/>
          </w:tcPr>
          <w:p w14:paraId="5014145F"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1</w:t>
            </w:r>
          </w:p>
        </w:tc>
      </w:tr>
      <w:tr w:rsidR="00C74A9E" w14:paraId="7C083822" w14:textId="77777777" w:rsidTr="00E95F4E">
        <w:trPr>
          <w:trHeight w:val="285"/>
        </w:trPr>
        <w:tc>
          <w:tcPr>
            <w:tcW w:w="1294" w:type="dxa"/>
            <w:vMerge/>
            <w:vAlign w:val="center"/>
            <w:hideMark/>
          </w:tcPr>
          <w:p w14:paraId="17C2C01C" w14:textId="77777777" w:rsidR="00C74A9E" w:rsidRPr="00C74A9E" w:rsidRDefault="00C74A9E" w:rsidP="00E95F4E">
            <w:pPr>
              <w:rPr>
                <w:rFonts w:ascii="微软雅黑" w:eastAsia="微软雅黑" w:hAnsi="微软雅黑" w:cs="宋体"/>
                <w:color w:val="000000"/>
                <w:sz w:val="18"/>
                <w:szCs w:val="18"/>
              </w:rPr>
            </w:pPr>
          </w:p>
        </w:tc>
        <w:tc>
          <w:tcPr>
            <w:tcW w:w="1418" w:type="dxa"/>
            <w:vMerge w:val="restart"/>
            <w:noWrap/>
            <w:tcMar>
              <w:top w:w="0" w:type="dxa"/>
              <w:left w:w="108" w:type="dxa"/>
              <w:bottom w:w="0" w:type="dxa"/>
              <w:right w:w="108" w:type="dxa"/>
            </w:tcMar>
            <w:vAlign w:val="center"/>
            <w:hideMark/>
          </w:tcPr>
          <w:p w14:paraId="2550C352"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Y=3~12</w:t>
            </w:r>
          </w:p>
        </w:tc>
        <w:tc>
          <w:tcPr>
            <w:tcW w:w="1134" w:type="dxa"/>
            <w:noWrap/>
            <w:tcMar>
              <w:top w:w="0" w:type="dxa"/>
              <w:left w:w="108" w:type="dxa"/>
              <w:bottom w:w="0" w:type="dxa"/>
              <w:right w:w="108" w:type="dxa"/>
            </w:tcMar>
            <w:vAlign w:val="center"/>
            <w:hideMark/>
          </w:tcPr>
          <w:p w14:paraId="2661EFC4"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w:t>
            </w:r>
          </w:p>
        </w:tc>
        <w:tc>
          <w:tcPr>
            <w:tcW w:w="1843" w:type="dxa"/>
            <w:noWrap/>
            <w:tcMar>
              <w:top w:w="0" w:type="dxa"/>
              <w:left w:w="108" w:type="dxa"/>
              <w:bottom w:w="0" w:type="dxa"/>
              <w:right w:w="108" w:type="dxa"/>
            </w:tcMar>
            <w:vAlign w:val="center"/>
            <w:hideMark/>
          </w:tcPr>
          <w:p w14:paraId="1637F6EA"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Y-2~12</w:t>
            </w:r>
          </w:p>
        </w:tc>
      </w:tr>
      <w:tr w:rsidR="00C74A9E" w14:paraId="553CC9F7" w14:textId="77777777" w:rsidTr="00E95F4E">
        <w:trPr>
          <w:trHeight w:val="285"/>
        </w:trPr>
        <w:tc>
          <w:tcPr>
            <w:tcW w:w="1294" w:type="dxa"/>
            <w:vMerge/>
            <w:vAlign w:val="center"/>
            <w:hideMark/>
          </w:tcPr>
          <w:p w14:paraId="625E7B57" w14:textId="77777777" w:rsidR="00C74A9E" w:rsidRPr="00C74A9E" w:rsidRDefault="00C74A9E" w:rsidP="00E95F4E">
            <w:pPr>
              <w:rPr>
                <w:rFonts w:ascii="微软雅黑" w:eastAsia="微软雅黑" w:hAnsi="微软雅黑" w:cs="宋体"/>
                <w:color w:val="000000"/>
                <w:sz w:val="18"/>
                <w:szCs w:val="18"/>
              </w:rPr>
            </w:pPr>
          </w:p>
        </w:tc>
        <w:tc>
          <w:tcPr>
            <w:tcW w:w="1418" w:type="dxa"/>
            <w:vMerge/>
            <w:vAlign w:val="center"/>
            <w:hideMark/>
          </w:tcPr>
          <w:p w14:paraId="5DAEB6B5" w14:textId="77777777" w:rsidR="00C74A9E" w:rsidRPr="00C74A9E" w:rsidRDefault="00C74A9E" w:rsidP="00E95F4E">
            <w:pPr>
              <w:rPr>
                <w:rFonts w:ascii="微软雅黑" w:eastAsia="微软雅黑" w:hAnsi="微软雅黑" w:cs="宋体"/>
                <w:color w:val="000000"/>
                <w:sz w:val="18"/>
                <w:szCs w:val="18"/>
              </w:rPr>
            </w:pPr>
          </w:p>
        </w:tc>
        <w:tc>
          <w:tcPr>
            <w:tcW w:w="1134" w:type="dxa"/>
            <w:noWrap/>
            <w:tcMar>
              <w:top w:w="0" w:type="dxa"/>
              <w:left w:w="108" w:type="dxa"/>
              <w:bottom w:w="0" w:type="dxa"/>
              <w:right w:w="108" w:type="dxa"/>
            </w:tcMar>
            <w:vAlign w:val="center"/>
            <w:hideMark/>
          </w:tcPr>
          <w:p w14:paraId="12A4327F"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X+1</w:t>
            </w:r>
          </w:p>
        </w:tc>
        <w:tc>
          <w:tcPr>
            <w:tcW w:w="1843" w:type="dxa"/>
            <w:noWrap/>
            <w:tcMar>
              <w:top w:w="0" w:type="dxa"/>
              <w:left w:w="108" w:type="dxa"/>
              <w:bottom w:w="0" w:type="dxa"/>
              <w:right w:w="108" w:type="dxa"/>
            </w:tcMar>
            <w:vAlign w:val="center"/>
            <w:hideMark/>
          </w:tcPr>
          <w:p w14:paraId="4031E577" w14:textId="77777777" w:rsidR="00C74A9E" w:rsidRPr="00C74A9E" w:rsidRDefault="00C74A9E" w:rsidP="00E95F4E">
            <w:pPr>
              <w:jc w:val="center"/>
              <w:rPr>
                <w:rFonts w:ascii="微软雅黑" w:eastAsia="微软雅黑" w:hAnsi="微软雅黑"/>
                <w:color w:val="000000"/>
                <w:sz w:val="18"/>
                <w:szCs w:val="18"/>
              </w:rPr>
            </w:pPr>
            <w:r w:rsidRPr="00C74A9E">
              <w:rPr>
                <w:rFonts w:ascii="微软雅黑" w:eastAsia="微软雅黑" w:hAnsi="微软雅黑" w:hint="eastAsia"/>
                <w:color w:val="000000"/>
                <w:sz w:val="18"/>
                <w:szCs w:val="18"/>
              </w:rPr>
              <w:t>1~Y-1</w:t>
            </w:r>
          </w:p>
        </w:tc>
      </w:tr>
    </w:tbl>
    <w:p w14:paraId="3AC21204" w14:textId="77777777" w:rsidR="00C74A9E" w:rsidRDefault="00C74A9E" w:rsidP="006C3092">
      <w:pPr>
        <w:ind w:left="420"/>
        <w:rPr>
          <w:rFonts w:ascii="微软雅黑" w:eastAsia="微软雅黑" w:hAnsi="微软雅黑"/>
          <w:lang w:eastAsia="zh-CN"/>
        </w:rPr>
      </w:pPr>
    </w:p>
    <w:p w14:paraId="1CAF1492" w14:textId="77777777" w:rsidR="00D10985" w:rsidRDefault="00B10223" w:rsidP="006C3092">
      <w:pPr>
        <w:ind w:firstLine="420"/>
        <w:rPr>
          <w:rFonts w:ascii="微软雅黑" w:eastAsia="微软雅黑" w:hAnsi="微软雅黑"/>
          <w:lang w:eastAsia="zh-CN"/>
        </w:rPr>
      </w:pPr>
      <w:r>
        <w:rPr>
          <w:rFonts w:ascii="微软雅黑" w:eastAsia="微软雅黑" w:hAnsi="微软雅黑" w:hint="eastAsia"/>
          <w:lang w:eastAsia="zh-CN"/>
        </w:rPr>
        <w:t>举例：</w:t>
      </w:r>
    </w:p>
    <w:p w14:paraId="665831F9" w14:textId="2E88A3E1" w:rsidR="00D10985" w:rsidRDefault="00D10985" w:rsidP="006C3092">
      <w:pPr>
        <w:ind w:firstLine="420"/>
        <w:rPr>
          <w:rFonts w:ascii="微软雅黑" w:eastAsia="微软雅黑" w:hAnsi="微软雅黑"/>
          <w:lang w:eastAsia="zh-CN"/>
        </w:rPr>
      </w:pPr>
      <w:r>
        <w:rPr>
          <w:rFonts w:ascii="微软雅黑" w:eastAsia="微软雅黑" w:hAnsi="微软雅黑" w:hint="eastAsia"/>
          <w:lang w:eastAsia="zh-CN"/>
        </w:rPr>
        <w:t>若服务端当前时间为2</w:t>
      </w:r>
      <w:r>
        <w:rPr>
          <w:rFonts w:ascii="微软雅黑" w:eastAsia="微软雅黑" w:hAnsi="微软雅黑"/>
          <w:lang w:eastAsia="zh-CN"/>
        </w:rPr>
        <w:t>022</w:t>
      </w:r>
      <w:r>
        <w:rPr>
          <w:rFonts w:ascii="微软雅黑" w:eastAsia="微软雅黑" w:hAnsi="微软雅黑" w:hint="eastAsia"/>
          <w:lang w:eastAsia="zh-CN"/>
        </w:rPr>
        <w:t>年1月，则可筛选时间范围为2</w:t>
      </w:r>
      <w:r>
        <w:rPr>
          <w:rFonts w:ascii="微软雅黑" w:eastAsia="微软雅黑" w:hAnsi="微软雅黑"/>
          <w:lang w:eastAsia="zh-CN"/>
        </w:rPr>
        <w:t>021</w:t>
      </w:r>
      <w:r>
        <w:rPr>
          <w:rFonts w:ascii="微软雅黑" w:eastAsia="微软雅黑" w:hAnsi="微软雅黑" w:hint="eastAsia"/>
          <w:lang w:eastAsia="zh-CN"/>
        </w:rPr>
        <w:t>年1</w:t>
      </w:r>
      <w:r>
        <w:rPr>
          <w:rFonts w:ascii="微软雅黑" w:eastAsia="微软雅黑" w:hAnsi="微软雅黑"/>
          <w:lang w:eastAsia="zh-CN"/>
        </w:rPr>
        <w:t>1</w:t>
      </w:r>
      <w:r>
        <w:rPr>
          <w:rFonts w:ascii="微软雅黑" w:eastAsia="微软雅黑" w:hAnsi="微软雅黑" w:hint="eastAsia"/>
          <w:lang w:eastAsia="zh-CN"/>
        </w:rPr>
        <w:t>月至2</w:t>
      </w:r>
      <w:r>
        <w:rPr>
          <w:rFonts w:ascii="微软雅黑" w:eastAsia="微软雅黑" w:hAnsi="微软雅黑"/>
          <w:lang w:eastAsia="zh-CN"/>
        </w:rPr>
        <w:t>022</w:t>
      </w:r>
      <w:r>
        <w:rPr>
          <w:rFonts w:ascii="微软雅黑" w:eastAsia="微软雅黑" w:hAnsi="微软雅黑" w:hint="eastAsia"/>
          <w:lang w:eastAsia="zh-CN"/>
        </w:rPr>
        <w:t>年1</w:t>
      </w:r>
      <w:r>
        <w:rPr>
          <w:rFonts w:ascii="微软雅黑" w:eastAsia="微软雅黑" w:hAnsi="微软雅黑"/>
          <w:lang w:eastAsia="zh-CN"/>
        </w:rPr>
        <w:t>2</w:t>
      </w:r>
      <w:r>
        <w:rPr>
          <w:rFonts w:ascii="微软雅黑" w:eastAsia="微软雅黑" w:hAnsi="微软雅黑" w:hint="eastAsia"/>
          <w:lang w:eastAsia="zh-CN"/>
        </w:rPr>
        <w:t>月。</w:t>
      </w:r>
    </w:p>
    <w:p w14:paraId="2BA05665" w14:textId="672D95BC" w:rsidR="00D10985" w:rsidRDefault="00D10985" w:rsidP="006C3092">
      <w:pPr>
        <w:ind w:firstLine="420"/>
        <w:rPr>
          <w:rFonts w:ascii="微软雅黑" w:eastAsia="微软雅黑" w:hAnsi="微软雅黑"/>
          <w:lang w:eastAsia="zh-CN"/>
        </w:rPr>
      </w:pPr>
      <w:r>
        <w:rPr>
          <w:rFonts w:ascii="微软雅黑" w:eastAsia="微软雅黑" w:hAnsi="微软雅黑" w:hint="eastAsia"/>
          <w:lang w:eastAsia="zh-CN"/>
        </w:rPr>
        <w:t>若服务端当前时间为</w:t>
      </w:r>
      <w:r>
        <w:rPr>
          <w:rFonts w:ascii="微软雅黑" w:eastAsia="微软雅黑" w:hAnsi="微软雅黑"/>
          <w:lang w:eastAsia="zh-CN"/>
        </w:rPr>
        <w:t>2022</w:t>
      </w:r>
      <w:r>
        <w:rPr>
          <w:rFonts w:ascii="微软雅黑" w:eastAsia="微软雅黑" w:hAnsi="微软雅黑" w:hint="eastAsia"/>
          <w:lang w:eastAsia="zh-CN"/>
        </w:rPr>
        <w:t>年2月，则可筛选时间范围为2</w:t>
      </w:r>
      <w:r>
        <w:rPr>
          <w:rFonts w:ascii="微软雅黑" w:eastAsia="微软雅黑" w:hAnsi="微软雅黑"/>
          <w:lang w:eastAsia="zh-CN"/>
        </w:rPr>
        <w:t>021</w:t>
      </w:r>
      <w:r>
        <w:rPr>
          <w:rFonts w:ascii="微软雅黑" w:eastAsia="微软雅黑" w:hAnsi="微软雅黑" w:hint="eastAsia"/>
          <w:lang w:eastAsia="zh-CN"/>
        </w:rPr>
        <w:t>年1</w:t>
      </w:r>
      <w:r>
        <w:rPr>
          <w:rFonts w:ascii="微软雅黑" w:eastAsia="微软雅黑" w:hAnsi="微软雅黑"/>
          <w:lang w:eastAsia="zh-CN"/>
        </w:rPr>
        <w:t>2</w:t>
      </w:r>
      <w:r>
        <w:rPr>
          <w:rFonts w:ascii="微软雅黑" w:eastAsia="微软雅黑" w:hAnsi="微软雅黑" w:hint="eastAsia"/>
          <w:lang w:eastAsia="zh-CN"/>
        </w:rPr>
        <w:t>月至2</w:t>
      </w:r>
      <w:r>
        <w:rPr>
          <w:rFonts w:ascii="微软雅黑" w:eastAsia="微软雅黑" w:hAnsi="微软雅黑"/>
          <w:lang w:eastAsia="zh-CN"/>
        </w:rPr>
        <w:t>023</w:t>
      </w:r>
      <w:r>
        <w:rPr>
          <w:rFonts w:ascii="微软雅黑" w:eastAsia="微软雅黑" w:hAnsi="微软雅黑" w:hint="eastAsia"/>
          <w:lang w:eastAsia="zh-CN"/>
        </w:rPr>
        <w:t>年1月。</w:t>
      </w:r>
    </w:p>
    <w:p w14:paraId="506433B5" w14:textId="54681E4A" w:rsidR="00C74A9E" w:rsidRDefault="00C74A9E" w:rsidP="00C74A9E">
      <w:pPr>
        <w:ind w:firstLine="420"/>
        <w:rPr>
          <w:rFonts w:ascii="微软雅黑" w:eastAsia="微软雅黑" w:hAnsi="微软雅黑"/>
          <w:lang w:eastAsia="zh-CN"/>
        </w:rPr>
      </w:pPr>
      <w:r>
        <w:rPr>
          <w:rFonts w:ascii="微软雅黑" w:eastAsia="微软雅黑" w:hAnsi="微软雅黑" w:hint="eastAsia"/>
          <w:lang w:eastAsia="zh-CN"/>
        </w:rPr>
        <w:t>若服务端当前时间为</w:t>
      </w:r>
      <w:r>
        <w:rPr>
          <w:rFonts w:ascii="微软雅黑" w:eastAsia="微软雅黑" w:hAnsi="微软雅黑"/>
          <w:lang w:eastAsia="zh-CN"/>
        </w:rPr>
        <w:t>2022</w:t>
      </w:r>
      <w:r>
        <w:rPr>
          <w:rFonts w:ascii="微软雅黑" w:eastAsia="微软雅黑" w:hAnsi="微软雅黑" w:hint="eastAsia"/>
          <w:lang w:eastAsia="zh-CN"/>
        </w:rPr>
        <w:t>年</w:t>
      </w:r>
      <w:r>
        <w:rPr>
          <w:rFonts w:ascii="微软雅黑" w:eastAsia="微软雅黑" w:hAnsi="微软雅黑"/>
          <w:lang w:eastAsia="zh-CN"/>
        </w:rPr>
        <w:t>3</w:t>
      </w:r>
      <w:r>
        <w:rPr>
          <w:rFonts w:ascii="微软雅黑" w:eastAsia="微软雅黑" w:hAnsi="微软雅黑" w:hint="eastAsia"/>
          <w:lang w:eastAsia="zh-CN"/>
        </w:rPr>
        <w:t>月，则可筛选时间范围为2</w:t>
      </w:r>
      <w:r>
        <w:rPr>
          <w:rFonts w:ascii="微软雅黑" w:eastAsia="微软雅黑" w:hAnsi="微软雅黑"/>
          <w:lang w:eastAsia="zh-CN"/>
        </w:rPr>
        <w:t>022</w:t>
      </w:r>
      <w:r>
        <w:rPr>
          <w:rFonts w:ascii="微软雅黑" w:eastAsia="微软雅黑" w:hAnsi="微软雅黑" w:hint="eastAsia"/>
          <w:lang w:eastAsia="zh-CN"/>
        </w:rPr>
        <w:t>年1月至2</w:t>
      </w:r>
      <w:r>
        <w:rPr>
          <w:rFonts w:ascii="微软雅黑" w:eastAsia="微软雅黑" w:hAnsi="微软雅黑"/>
          <w:lang w:eastAsia="zh-CN"/>
        </w:rPr>
        <w:t>023</w:t>
      </w:r>
      <w:r>
        <w:rPr>
          <w:rFonts w:ascii="微软雅黑" w:eastAsia="微软雅黑" w:hAnsi="微软雅黑" w:hint="eastAsia"/>
          <w:lang w:eastAsia="zh-CN"/>
        </w:rPr>
        <w:t>年</w:t>
      </w:r>
      <w:r>
        <w:rPr>
          <w:rFonts w:ascii="微软雅黑" w:eastAsia="微软雅黑" w:hAnsi="微软雅黑"/>
          <w:lang w:eastAsia="zh-CN"/>
        </w:rPr>
        <w:t>2</w:t>
      </w:r>
      <w:r>
        <w:rPr>
          <w:rFonts w:ascii="微软雅黑" w:eastAsia="微软雅黑" w:hAnsi="微软雅黑" w:hint="eastAsia"/>
          <w:lang w:eastAsia="zh-CN"/>
        </w:rPr>
        <w:t>月。</w:t>
      </w:r>
    </w:p>
    <w:p w14:paraId="18092768" w14:textId="77777777" w:rsidR="00C74A9E" w:rsidRPr="00C74A9E" w:rsidRDefault="00C74A9E" w:rsidP="009E048B">
      <w:pPr>
        <w:rPr>
          <w:rFonts w:ascii="微软雅黑" w:eastAsia="微软雅黑" w:hAnsi="微软雅黑"/>
          <w:lang w:eastAsia="zh-CN"/>
        </w:rPr>
      </w:pPr>
    </w:p>
    <w:p w14:paraId="73E45E39" w14:textId="5F9FAB9F" w:rsidR="008876F5" w:rsidRDefault="00A8744A" w:rsidP="009B528D">
      <w:pPr>
        <w:pStyle w:val="ListParagraph"/>
        <w:numPr>
          <w:ilvl w:val="0"/>
          <w:numId w:val="157"/>
        </w:numPr>
        <w:ind w:firstLineChars="0"/>
        <w:rPr>
          <w:rFonts w:ascii="微软雅黑" w:eastAsia="微软雅黑" w:hAnsi="微软雅黑"/>
        </w:rPr>
      </w:pPr>
      <w:r w:rsidRPr="00A8744A">
        <w:rPr>
          <w:rFonts w:ascii="微软雅黑" w:eastAsia="微软雅黑" w:hAnsi="微软雅黑" w:hint="eastAsia"/>
          <w:sz w:val="20"/>
          <w:szCs w:val="20"/>
        </w:rPr>
        <w:t>商机名单中点击客户姓名跳转到个人详情页时，若</w:t>
      </w:r>
      <w:r>
        <w:rPr>
          <w:rFonts w:ascii="微软雅黑" w:eastAsia="微软雅黑" w:hAnsi="微软雅黑" w:hint="eastAsia"/>
          <w:sz w:val="20"/>
          <w:szCs w:val="20"/>
        </w:rPr>
        <w:t>该客户在C</w:t>
      </w:r>
      <w:r>
        <w:rPr>
          <w:rFonts w:ascii="微软雅黑" w:eastAsia="微软雅黑" w:hAnsi="微软雅黑"/>
          <w:sz w:val="20"/>
          <w:szCs w:val="20"/>
        </w:rPr>
        <w:t>RM</w:t>
      </w:r>
      <w:r>
        <w:rPr>
          <w:rFonts w:ascii="微软雅黑" w:eastAsia="微软雅黑" w:hAnsi="微软雅黑" w:hint="eastAsia"/>
          <w:sz w:val="20"/>
          <w:szCs w:val="20"/>
        </w:rPr>
        <w:t>通讯录中不存在时，则页面弱提示“暂无该客户“，1秒后自动消失。</w:t>
      </w:r>
    </w:p>
    <w:p w14:paraId="0522CD95" w14:textId="77777777" w:rsidR="00B10223" w:rsidRPr="008E55D2" w:rsidRDefault="00B10223" w:rsidP="009E048B">
      <w:pPr>
        <w:rPr>
          <w:rFonts w:ascii="微软雅黑" w:eastAsia="微软雅黑" w:hAnsi="微软雅黑"/>
          <w:lang w:eastAsia="zh-CN"/>
        </w:rPr>
      </w:pPr>
    </w:p>
    <w:p w14:paraId="72482580" w14:textId="6DA6C138" w:rsidR="007F4540" w:rsidRPr="006C3092" w:rsidRDefault="007F4540" w:rsidP="009B528D">
      <w:pPr>
        <w:pStyle w:val="ListParagraph"/>
        <w:numPr>
          <w:ilvl w:val="0"/>
          <w:numId w:val="157"/>
        </w:numPr>
        <w:ind w:firstLineChars="0"/>
        <w:rPr>
          <w:rFonts w:ascii="微软雅黑" w:eastAsia="微软雅黑" w:hAnsi="微软雅黑"/>
          <w:sz w:val="20"/>
          <w:szCs w:val="20"/>
        </w:rPr>
      </w:pPr>
      <w:r w:rsidRPr="006C3092">
        <w:rPr>
          <w:rFonts w:ascii="微软雅黑" w:eastAsia="微软雅黑" w:hAnsi="微软雅黑" w:hint="eastAsia"/>
          <w:sz w:val="20"/>
          <w:szCs w:val="20"/>
        </w:rPr>
        <w:t>展示说明</w:t>
      </w:r>
    </w:p>
    <w:p w14:paraId="136AF3E1" w14:textId="0B87D6F2" w:rsidR="007F4540" w:rsidRDefault="00AF419F" w:rsidP="006C3092">
      <w:pPr>
        <w:ind w:firstLine="420"/>
        <w:rPr>
          <w:rFonts w:ascii="微软雅黑" w:eastAsia="微软雅黑" w:hAnsi="微软雅黑"/>
          <w:lang w:eastAsia="zh-CN"/>
        </w:rPr>
      </w:pPr>
      <w:r>
        <w:rPr>
          <w:rFonts w:ascii="微软雅黑" w:eastAsia="微软雅黑" w:hAnsi="微软雅黑" w:hint="eastAsia"/>
          <w:lang w:eastAsia="zh-CN"/>
        </w:rPr>
        <w:t>在N</w:t>
      </w:r>
      <w:r>
        <w:rPr>
          <w:rFonts w:ascii="微软雅黑" w:eastAsia="微软雅黑" w:hAnsi="微软雅黑"/>
          <w:lang w:eastAsia="zh-CN"/>
        </w:rPr>
        <w:t>avi</w:t>
      </w:r>
      <w:r>
        <w:rPr>
          <w:rFonts w:ascii="微软雅黑" w:eastAsia="微软雅黑" w:hAnsi="微软雅黑" w:hint="eastAsia"/>
          <w:lang w:eastAsia="zh-CN"/>
        </w:rPr>
        <w:t>平台的</w:t>
      </w:r>
      <w:r w:rsidRPr="00AC07F9">
        <w:rPr>
          <w:rFonts w:ascii="微软雅黑" w:eastAsia="微软雅黑" w:hAnsi="微软雅黑" w:hint="eastAsia"/>
          <w:lang w:eastAsia="zh-CN"/>
        </w:rPr>
        <w:t>待办商机中，点击“名单超市”，进入名单超市页面</w:t>
      </w:r>
      <w:r w:rsidR="006B3FEC">
        <w:rPr>
          <w:rFonts w:ascii="微软雅黑" w:eastAsia="微软雅黑" w:hAnsi="微软雅黑" w:hint="eastAsia"/>
          <w:lang w:eastAsia="zh-CN"/>
        </w:rPr>
        <w:t>，按如下层级关系进行展示。</w:t>
      </w:r>
    </w:p>
    <w:p w14:paraId="754DAFC4" w14:textId="77777777" w:rsidR="00A8744A" w:rsidRDefault="00A8744A" w:rsidP="006C3092">
      <w:pPr>
        <w:ind w:firstLine="420"/>
        <w:rPr>
          <w:rFonts w:ascii="微软雅黑" w:eastAsia="微软雅黑" w:hAnsi="微软雅黑"/>
          <w:lang w:eastAsia="zh-CN"/>
        </w:rPr>
      </w:pPr>
    </w:p>
    <w:tbl>
      <w:tblPr>
        <w:tblW w:w="5665" w:type="dxa"/>
        <w:tblInd w:w="400" w:type="dxa"/>
        <w:tblLook w:val="04A0" w:firstRow="1" w:lastRow="0" w:firstColumn="1" w:lastColumn="0" w:noHBand="0" w:noVBand="1"/>
      </w:tblPr>
      <w:tblGrid>
        <w:gridCol w:w="1960"/>
        <w:gridCol w:w="3705"/>
      </w:tblGrid>
      <w:tr w:rsidR="0064568B" w:rsidRPr="0064568B" w14:paraId="49303E08" w14:textId="77777777" w:rsidTr="006C3092">
        <w:trPr>
          <w:trHeight w:val="280"/>
          <w:tblHeader/>
        </w:trPr>
        <w:tc>
          <w:tcPr>
            <w:tcW w:w="1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F37FA65" w14:textId="77777777" w:rsidR="0064568B" w:rsidRPr="0064568B" w:rsidRDefault="0064568B" w:rsidP="0064568B">
            <w:pPr>
              <w:widowControl/>
              <w:spacing w:line="240" w:lineRule="auto"/>
              <w:rPr>
                <w:rFonts w:ascii="微软雅黑" w:eastAsia="微软雅黑" w:hAnsi="微软雅黑" w:cs="宋体"/>
                <w:b/>
                <w:bCs/>
                <w:color w:val="000000"/>
                <w:sz w:val="18"/>
                <w:szCs w:val="18"/>
                <w:lang w:eastAsia="zh-CN"/>
              </w:rPr>
            </w:pPr>
            <w:r w:rsidRPr="0064568B">
              <w:rPr>
                <w:rFonts w:ascii="微软雅黑" w:eastAsia="微软雅黑" w:hAnsi="微软雅黑" w:cs="宋体" w:hint="eastAsia"/>
                <w:b/>
                <w:bCs/>
                <w:color w:val="000000"/>
                <w:sz w:val="18"/>
                <w:szCs w:val="18"/>
                <w:lang w:eastAsia="zh-CN"/>
              </w:rPr>
              <w:lastRenderedPageBreak/>
              <w:t>第一层级Tab 页</w:t>
            </w:r>
          </w:p>
        </w:tc>
        <w:tc>
          <w:tcPr>
            <w:tcW w:w="3705" w:type="dxa"/>
            <w:tcBorders>
              <w:top w:val="single" w:sz="4" w:space="0" w:color="auto"/>
              <w:left w:val="nil"/>
              <w:bottom w:val="single" w:sz="4" w:space="0" w:color="auto"/>
              <w:right w:val="single" w:sz="4" w:space="0" w:color="auto"/>
            </w:tcBorders>
            <w:shd w:val="clear" w:color="000000" w:fill="D9D9D9"/>
            <w:noWrap/>
            <w:vAlign w:val="center"/>
            <w:hideMark/>
          </w:tcPr>
          <w:p w14:paraId="518DD4F9" w14:textId="77777777" w:rsidR="0064568B" w:rsidRPr="0064568B" w:rsidRDefault="0064568B" w:rsidP="0064568B">
            <w:pPr>
              <w:widowControl/>
              <w:spacing w:line="240" w:lineRule="auto"/>
              <w:rPr>
                <w:rFonts w:ascii="微软雅黑" w:eastAsia="微软雅黑" w:hAnsi="微软雅黑" w:cs="宋体"/>
                <w:b/>
                <w:bCs/>
                <w:color w:val="000000"/>
                <w:sz w:val="18"/>
                <w:szCs w:val="18"/>
                <w:lang w:eastAsia="zh-CN"/>
              </w:rPr>
            </w:pPr>
            <w:r w:rsidRPr="0064568B">
              <w:rPr>
                <w:rFonts w:ascii="微软雅黑" w:eastAsia="微软雅黑" w:hAnsi="微软雅黑" w:cs="宋体" w:hint="eastAsia"/>
                <w:b/>
                <w:bCs/>
                <w:color w:val="000000"/>
                <w:sz w:val="18"/>
                <w:szCs w:val="18"/>
                <w:lang w:eastAsia="zh-CN"/>
              </w:rPr>
              <w:t>第二层级Tab 页</w:t>
            </w:r>
          </w:p>
        </w:tc>
      </w:tr>
      <w:tr w:rsidR="0064568B" w:rsidRPr="0064568B" w14:paraId="55874DAA" w14:textId="77777777" w:rsidTr="006C3092">
        <w:trPr>
          <w:trHeight w:val="280"/>
          <w:tblHeader/>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5AC8901F"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r w:rsidRPr="0064568B">
              <w:rPr>
                <w:rFonts w:ascii="微软雅黑" w:eastAsia="微软雅黑" w:hAnsi="微软雅黑" w:cs="宋体" w:hint="eastAsia"/>
                <w:color w:val="000000"/>
                <w:sz w:val="18"/>
                <w:szCs w:val="18"/>
                <w:lang w:eastAsia="zh-CN"/>
              </w:rPr>
              <w:t>月度生日客户列表</w:t>
            </w:r>
          </w:p>
        </w:tc>
        <w:tc>
          <w:tcPr>
            <w:tcW w:w="3705" w:type="dxa"/>
            <w:tcBorders>
              <w:top w:val="nil"/>
              <w:left w:val="nil"/>
              <w:bottom w:val="single" w:sz="4" w:space="0" w:color="auto"/>
              <w:right w:val="single" w:sz="4" w:space="0" w:color="auto"/>
            </w:tcBorders>
            <w:shd w:val="clear" w:color="auto" w:fill="auto"/>
            <w:noWrap/>
            <w:vAlign w:val="center"/>
            <w:hideMark/>
          </w:tcPr>
          <w:p w14:paraId="5B4DDF95"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r w:rsidRPr="0064568B">
              <w:rPr>
                <w:rFonts w:ascii="微软雅黑" w:eastAsia="微软雅黑" w:hAnsi="微软雅黑" w:cs="宋体" w:hint="eastAsia"/>
                <w:color w:val="000000"/>
                <w:sz w:val="18"/>
                <w:szCs w:val="18"/>
                <w:lang w:eastAsia="zh-CN"/>
              </w:rPr>
              <w:t xml:space="preserve">　</w:t>
            </w:r>
          </w:p>
        </w:tc>
      </w:tr>
      <w:tr w:rsidR="0064568B" w:rsidRPr="0064568B" w14:paraId="0BA6EE1B" w14:textId="77777777" w:rsidTr="006C3092">
        <w:trPr>
          <w:trHeight w:val="280"/>
          <w:tblHeader/>
        </w:trPr>
        <w:tc>
          <w:tcPr>
            <w:tcW w:w="1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BB5A3C"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r w:rsidRPr="0064568B">
              <w:rPr>
                <w:rFonts w:ascii="微软雅黑" w:eastAsia="微软雅黑" w:hAnsi="微软雅黑" w:cs="宋体" w:hint="eastAsia"/>
                <w:color w:val="000000"/>
                <w:sz w:val="18"/>
                <w:szCs w:val="18"/>
                <w:lang w:eastAsia="zh-CN"/>
              </w:rPr>
              <w:t>续期客户列表</w:t>
            </w:r>
          </w:p>
        </w:tc>
        <w:tc>
          <w:tcPr>
            <w:tcW w:w="3705" w:type="dxa"/>
            <w:tcBorders>
              <w:top w:val="nil"/>
              <w:left w:val="nil"/>
              <w:bottom w:val="single" w:sz="4" w:space="0" w:color="auto"/>
              <w:right w:val="single" w:sz="4" w:space="0" w:color="auto"/>
            </w:tcBorders>
            <w:shd w:val="clear" w:color="auto" w:fill="auto"/>
            <w:noWrap/>
            <w:vAlign w:val="center"/>
            <w:hideMark/>
          </w:tcPr>
          <w:p w14:paraId="288183B8"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r w:rsidRPr="0064568B">
              <w:rPr>
                <w:rFonts w:ascii="微软雅黑" w:eastAsia="微软雅黑" w:hAnsi="微软雅黑" w:cs="宋体" w:hint="eastAsia"/>
                <w:color w:val="000000"/>
                <w:sz w:val="18"/>
                <w:szCs w:val="18"/>
                <w:lang w:eastAsia="zh-CN"/>
              </w:rPr>
              <w:t>月度续期客户列表</w:t>
            </w:r>
          </w:p>
        </w:tc>
      </w:tr>
      <w:tr w:rsidR="0064568B" w:rsidRPr="0064568B" w14:paraId="12B3CBA0" w14:textId="77777777" w:rsidTr="006C3092">
        <w:trPr>
          <w:trHeight w:val="280"/>
          <w:tblHeader/>
        </w:trPr>
        <w:tc>
          <w:tcPr>
            <w:tcW w:w="1960" w:type="dxa"/>
            <w:vMerge/>
            <w:tcBorders>
              <w:top w:val="nil"/>
              <w:left w:val="single" w:sz="4" w:space="0" w:color="auto"/>
              <w:bottom w:val="single" w:sz="4" w:space="0" w:color="auto"/>
              <w:right w:val="single" w:sz="4" w:space="0" w:color="auto"/>
            </w:tcBorders>
            <w:vAlign w:val="center"/>
            <w:hideMark/>
          </w:tcPr>
          <w:p w14:paraId="1E09477F"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p>
        </w:tc>
        <w:tc>
          <w:tcPr>
            <w:tcW w:w="3705" w:type="dxa"/>
            <w:tcBorders>
              <w:top w:val="nil"/>
              <w:left w:val="nil"/>
              <w:bottom w:val="single" w:sz="4" w:space="0" w:color="auto"/>
              <w:right w:val="single" w:sz="4" w:space="0" w:color="auto"/>
            </w:tcBorders>
            <w:shd w:val="clear" w:color="auto" w:fill="auto"/>
            <w:noWrap/>
            <w:vAlign w:val="center"/>
            <w:hideMark/>
          </w:tcPr>
          <w:p w14:paraId="650883C3" w14:textId="7AB6CB2D" w:rsidR="0064568B" w:rsidRPr="0064568B" w:rsidRDefault="005013E7" w:rsidP="0064568B">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Y</w:t>
            </w:r>
            <w:r>
              <w:rPr>
                <w:rFonts w:ascii="微软雅黑" w:eastAsia="微软雅黑" w:hAnsi="微软雅黑" w:cs="宋体"/>
                <w:color w:val="000000"/>
                <w:sz w:val="18"/>
                <w:szCs w:val="18"/>
                <w:lang w:eastAsia="zh-CN"/>
              </w:rPr>
              <w:t>RT</w:t>
            </w:r>
            <w:r w:rsidR="0064568B" w:rsidRPr="0064568B">
              <w:rPr>
                <w:rFonts w:ascii="微软雅黑" w:eastAsia="微软雅黑" w:hAnsi="微软雅黑" w:cs="宋体" w:hint="eastAsia"/>
                <w:color w:val="000000"/>
                <w:sz w:val="18"/>
                <w:szCs w:val="18"/>
                <w:lang w:eastAsia="zh-CN"/>
              </w:rPr>
              <w:t>客户列表</w:t>
            </w:r>
          </w:p>
        </w:tc>
      </w:tr>
      <w:tr w:rsidR="0064568B" w:rsidRPr="0064568B" w14:paraId="68B367D9" w14:textId="77777777" w:rsidTr="006C3092">
        <w:trPr>
          <w:trHeight w:val="280"/>
          <w:tblHeader/>
        </w:trPr>
        <w:tc>
          <w:tcPr>
            <w:tcW w:w="1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976F4D"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r w:rsidRPr="0064568B">
              <w:rPr>
                <w:rFonts w:ascii="微软雅黑" w:eastAsia="微软雅黑" w:hAnsi="微软雅黑" w:cs="宋体" w:hint="eastAsia"/>
                <w:color w:val="000000"/>
                <w:sz w:val="18"/>
                <w:szCs w:val="18"/>
                <w:lang w:eastAsia="zh-CN"/>
              </w:rPr>
              <w:t>精选客户列表</w:t>
            </w:r>
          </w:p>
        </w:tc>
        <w:tc>
          <w:tcPr>
            <w:tcW w:w="3705" w:type="dxa"/>
            <w:tcBorders>
              <w:top w:val="nil"/>
              <w:left w:val="nil"/>
              <w:bottom w:val="single" w:sz="4" w:space="0" w:color="auto"/>
              <w:right w:val="single" w:sz="4" w:space="0" w:color="auto"/>
            </w:tcBorders>
            <w:shd w:val="clear" w:color="auto" w:fill="auto"/>
            <w:noWrap/>
            <w:vAlign w:val="center"/>
            <w:hideMark/>
          </w:tcPr>
          <w:p w14:paraId="4A959CF6" w14:textId="140AB46A" w:rsidR="0064568B" w:rsidRPr="0064568B" w:rsidRDefault="00E9451D" w:rsidP="0064568B">
            <w:pPr>
              <w:widowControl/>
              <w:spacing w:line="240" w:lineRule="auto"/>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E</w:t>
            </w:r>
            <w:r>
              <w:rPr>
                <w:rFonts w:ascii="微软雅黑" w:eastAsia="微软雅黑" w:hAnsi="微软雅黑" w:cs="宋体"/>
                <w:color w:val="000000"/>
                <w:sz w:val="18"/>
                <w:szCs w:val="18"/>
                <w:lang w:eastAsia="zh-CN"/>
              </w:rPr>
              <w:t>CM</w:t>
            </w:r>
            <w:r>
              <w:rPr>
                <w:rFonts w:ascii="微软雅黑" w:eastAsia="微软雅黑" w:hAnsi="微软雅黑" w:cs="宋体" w:hint="eastAsia"/>
                <w:color w:val="000000"/>
                <w:sz w:val="18"/>
                <w:szCs w:val="18"/>
                <w:lang w:eastAsia="zh-CN"/>
              </w:rPr>
              <w:t>老</w:t>
            </w:r>
            <w:r w:rsidR="0064568B" w:rsidRPr="0064568B">
              <w:rPr>
                <w:rFonts w:ascii="微软雅黑" w:eastAsia="微软雅黑" w:hAnsi="微软雅黑" w:cs="宋体" w:hint="eastAsia"/>
                <w:color w:val="000000"/>
                <w:sz w:val="18"/>
                <w:szCs w:val="18"/>
                <w:lang w:eastAsia="zh-CN"/>
              </w:rPr>
              <w:t>客户活动名单汇总表</w:t>
            </w:r>
          </w:p>
        </w:tc>
      </w:tr>
      <w:tr w:rsidR="0064568B" w:rsidRPr="0064568B" w14:paraId="145A0036" w14:textId="77777777" w:rsidTr="006C3092">
        <w:trPr>
          <w:trHeight w:val="280"/>
          <w:tblHeader/>
        </w:trPr>
        <w:tc>
          <w:tcPr>
            <w:tcW w:w="1960" w:type="dxa"/>
            <w:vMerge/>
            <w:tcBorders>
              <w:top w:val="nil"/>
              <w:left w:val="single" w:sz="4" w:space="0" w:color="auto"/>
              <w:bottom w:val="single" w:sz="4" w:space="0" w:color="000000"/>
              <w:right w:val="single" w:sz="4" w:space="0" w:color="auto"/>
            </w:tcBorders>
            <w:vAlign w:val="center"/>
            <w:hideMark/>
          </w:tcPr>
          <w:p w14:paraId="45A3F1E8" w14:textId="77777777" w:rsidR="0064568B" w:rsidRPr="0064568B" w:rsidRDefault="0064568B" w:rsidP="0064568B">
            <w:pPr>
              <w:widowControl/>
              <w:spacing w:line="240" w:lineRule="auto"/>
              <w:rPr>
                <w:rFonts w:ascii="微软雅黑" w:eastAsia="微软雅黑" w:hAnsi="微软雅黑" w:cs="宋体"/>
                <w:color w:val="000000"/>
                <w:sz w:val="18"/>
                <w:szCs w:val="18"/>
                <w:lang w:eastAsia="zh-CN"/>
              </w:rPr>
            </w:pPr>
          </w:p>
        </w:tc>
        <w:tc>
          <w:tcPr>
            <w:tcW w:w="3705" w:type="dxa"/>
            <w:tcBorders>
              <w:top w:val="nil"/>
              <w:left w:val="nil"/>
              <w:bottom w:val="single" w:sz="4" w:space="0" w:color="auto"/>
              <w:right w:val="single" w:sz="4" w:space="0" w:color="auto"/>
            </w:tcBorders>
            <w:shd w:val="clear" w:color="auto" w:fill="auto"/>
            <w:noWrap/>
            <w:vAlign w:val="center"/>
            <w:hideMark/>
          </w:tcPr>
          <w:p w14:paraId="3D8437B5" w14:textId="259E83B4" w:rsidR="0064568B" w:rsidRPr="0064568B" w:rsidRDefault="0064568B" w:rsidP="0064568B">
            <w:pPr>
              <w:widowControl/>
              <w:spacing w:line="240" w:lineRule="auto"/>
              <w:rPr>
                <w:rFonts w:ascii="微软雅黑" w:eastAsia="微软雅黑" w:hAnsi="微软雅黑" w:cs="宋体"/>
                <w:color w:val="000000"/>
                <w:sz w:val="18"/>
                <w:szCs w:val="18"/>
                <w:lang w:eastAsia="zh-CN"/>
              </w:rPr>
            </w:pPr>
            <w:r w:rsidRPr="0064568B">
              <w:rPr>
                <w:rFonts w:ascii="微软雅黑" w:eastAsia="微软雅黑" w:hAnsi="微软雅黑" w:cs="宋体" w:hint="eastAsia"/>
                <w:color w:val="000000"/>
                <w:sz w:val="18"/>
                <w:szCs w:val="18"/>
                <w:lang w:eastAsia="zh-CN"/>
              </w:rPr>
              <w:t>ECM</w:t>
            </w:r>
            <w:r w:rsidR="002850CC">
              <w:rPr>
                <w:rFonts w:ascii="微软雅黑" w:eastAsia="微软雅黑" w:hAnsi="微软雅黑" w:cs="宋体" w:hint="eastAsia"/>
                <w:color w:val="000000"/>
                <w:sz w:val="18"/>
                <w:szCs w:val="18"/>
                <w:lang w:eastAsia="zh-CN"/>
              </w:rPr>
              <w:t>客户</w:t>
            </w:r>
            <w:r w:rsidRPr="0064568B">
              <w:rPr>
                <w:rFonts w:ascii="微软雅黑" w:eastAsia="微软雅黑" w:hAnsi="微软雅黑" w:cs="宋体" w:hint="eastAsia"/>
                <w:color w:val="000000"/>
                <w:sz w:val="18"/>
                <w:szCs w:val="18"/>
                <w:lang w:eastAsia="zh-CN"/>
              </w:rPr>
              <w:t>活动1~</w:t>
            </w:r>
            <w:r w:rsidR="002850CC">
              <w:rPr>
                <w:rFonts w:ascii="微软雅黑" w:eastAsia="微软雅黑" w:hAnsi="微软雅黑" w:cs="宋体" w:hint="eastAsia"/>
                <w:color w:val="000000"/>
                <w:sz w:val="18"/>
                <w:szCs w:val="18"/>
                <w:lang w:eastAsia="zh-CN"/>
              </w:rPr>
              <w:t>客户</w:t>
            </w:r>
            <w:r w:rsidRPr="0064568B">
              <w:rPr>
                <w:rFonts w:ascii="微软雅黑" w:eastAsia="微软雅黑" w:hAnsi="微软雅黑" w:cs="宋体" w:hint="eastAsia"/>
                <w:color w:val="000000"/>
                <w:sz w:val="18"/>
                <w:szCs w:val="18"/>
                <w:lang w:eastAsia="zh-CN"/>
              </w:rPr>
              <w:t>活动6</w:t>
            </w:r>
          </w:p>
        </w:tc>
      </w:tr>
    </w:tbl>
    <w:p w14:paraId="556BF085" w14:textId="75BEFE21" w:rsidR="007F4540" w:rsidRDefault="007F4540" w:rsidP="009E048B">
      <w:pPr>
        <w:rPr>
          <w:rFonts w:ascii="微软雅黑" w:eastAsia="微软雅黑" w:hAnsi="微软雅黑"/>
          <w:lang w:eastAsia="zh-CN"/>
        </w:rPr>
      </w:pPr>
    </w:p>
    <w:p w14:paraId="3B2838CA" w14:textId="74DE80AB" w:rsidR="0064568B" w:rsidRDefault="00CF6A15" w:rsidP="009E048B">
      <w:pPr>
        <w:rPr>
          <w:rFonts w:ascii="微软雅黑" w:eastAsia="微软雅黑" w:hAnsi="微软雅黑"/>
          <w:lang w:eastAsia="zh-CN"/>
        </w:rPr>
      </w:pPr>
      <w:r w:rsidRPr="00CF6A15">
        <w:rPr>
          <w:rFonts w:ascii="微软雅黑" w:eastAsia="微软雅黑" w:hAnsi="微软雅黑"/>
          <w:noProof/>
          <w:lang w:eastAsia="zh-CN"/>
        </w:rPr>
        <w:drawing>
          <wp:inline distT="0" distB="0" distL="0" distR="0" wp14:anchorId="16FB1563" wp14:editId="4A38765E">
            <wp:extent cx="5103649" cy="351155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9936" cy="3529637"/>
                    </a:xfrm>
                    <a:prstGeom prst="rect">
                      <a:avLst/>
                    </a:prstGeom>
                  </pic:spPr>
                </pic:pic>
              </a:graphicData>
            </a:graphic>
          </wp:inline>
        </w:drawing>
      </w:r>
    </w:p>
    <w:p w14:paraId="4DAA0758" w14:textId="1595CE67" w:rsidR="0064568B" w:rsidRDefault="0064568B" w:rsidP="009E048B">
      <w:pPr>
        <w:rPr>
          <w:rFonts w:ascii="微软雅黑" w:eastAsia="微软雅黑" w:hAnsi="微软雅黑"/>
          <w:lang w:eastAsia="zh-CN"/>
        </w:rPr>
      </w:pPr>
    </w:p>
    <w:p w14:paraId="280A06F7" w14:textId="77777777" w:rsidR="006C3092" w:rsidRDefault="006C3092" w:rsidP="009E048B">
      <w:pPr>
        <w:rPr>
          <w:rFonts w:ascii="微软雅黑" w:eastAsia="微软雅黑" w:hAnsi="微软雅黑"/>
          <w:lang w:eastAsia="zh-CN"/>
        </w:rPr>
        <w:sectPr w:rsidR="006C3092" w:rsidSect="00E74CB2">
          <w:pgSz w:w="11907" w:h="16840" w:code="9"/>
          <w:pgMar w:top="1800" w:right="1440" w:bottom="1440" w:left="1440" w:header="1800" w:footer="864" w:gutter="0"/>
          <w:cols w:space="720"/>
          <w:docGrid w:linePitch="272"/>
        </w:sectPr>
      </w:pPr>
    </w:p>
    <w:p w14:paraId="35E0EFEF" w14:textId="6C7CAD36" w:rsidR="00994596" w:rsidRDefault="006B3FEC" w:rsidP="00775A3F">
      <w:pPr>
        <w:pStyle w:val="Heading4"/>
        <w:spacing w:before="120" w:after="120"/>
        <w:rPr>
          <w:rFonts w:ascii="微软雅黑" w:eastAsia="微软雅黑" w:hAnsi="微软雅黑"/>
          <w:i w:val="0"/>
          <w:iCs/>
        </w:rPr>
      </w:pPr>
      <w:r>
        <w:rPr>
          <w:rFonts w:ascii="微软雅黑" w:eastAsia="微软雅黑" w:hAnsi="微软雅黑" w:hint="eastAsia"/>
          <w:i w:val="0"/>
          <w:iCs/>
        </w:rPr>
        <w:lastRenderedPageBreak/>
        <w:t>月度</w:t>
      </w:r>
      <w:r w:rsidR="00994596" w:rsidRPr="00994596">
        <w:rPr>
          <w:rFonts w:ascii="微软雅黑" w:eastAsia="微软雅黑" w:hAnsi="微软雅黑" w:hint="eastAsia"/>
          <w:i w:val="0"/>
          <w:iCs/>
        </w:rPr>
        <w:t>生日客户列表</w:t>
      </w:r>
    </w:p>
    <w:p w14:paraId="060DD866" w14:textId="08346DA2" w:rsidR="006B3FEC" w:rsidRPr="006B3FEC" w:rsidRDefault="006B3FEC" w:rsidP="00621128">
      <w:pPr>
        <w:pStyle w:val="BodyText3"/>
      </w:pPr>
      <w:r>
        <w:rPr>
          <w:rFonts w:hint="eastAsia"/>
        </w:rPr>
        <w:t>示意图</w:t>
      </w:r>
    </w:p>
    <w:p w14:paraId="6D1DEE3A" w14:textId="38464CB4" w:rsidR="00994596" w:rsidRPr="00994596" w:rsidRDefault="00956F02" w:rsidP="009E048B">
      <w:pPr>
        <w:rPr>
          <w:rFonts w:ascii="微软雅黑" w:eastAsia="微软雅黑" w:hAnsi="微软雅黑"/>
          <w:lang w:eastAsia="zh-CN"/>
        </w:rPr>
      </w:pPr>
      <w:r w:rsidRPr="00956F02">
        <w:rPr>
          <w:rFonts w:ascii="微软雅黑" w:eastAsia="微软雅黑" w:hAnsi="微软雅黑"/>
          <w:noProof/>
          <w:lang w:eastAsia="zh-CN"/>
        </w:rPr>
        <w:drawing>
          <wp:inline distT="0" distB="0" distL="0" distR="0" wp14:anchorId="7BF96530" wp14:editId="47681F6C">
            <wp:extent cx="5732145" cy="263525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2145" cy="2635250"/>
                    </a:xfrm>
                    <a:prstGeom prst="rect">
                      <a:avLst/>
                    </a:prstGeom>
                  </pic:spPr>
                </pic:pic>
              </a:graphicData>
            </a:graphic>
          </wp:inline>
        </w:drawing>
      </w:r>
    </w:p>
    <w:p w14:paraId="1AB72381" w14:textId="5743A100" w:rsidR="00994596" w:rsidRPr="00994596" w:rsidRDefault="00994596" w:rsidP="009E048B">
      <w:pPr>
        <w:rPr>
          <w:rFonts w:ascii="微软雅黑" w:eastAsia="微软雅黑" w:hAnsi="微软雅黑"/>
          <w:lang w:eastAsia="zh-CN"/>
        </w:rPr>
      </w:pPr>
    </w:p>
    <w:p w14:paraId="7A523E37" w14:textId="77777777" w:rsidR="00994596" w:rsidRPr="00994596" w:rsidRDefault="00994596" w:rsidP="00621128">
      <w:pPr>
        <w:pStyle w:val="BodyText3"/>
      </w:pPr>
      <w:r w:rsidRPr="00994596">
        <w:rPr>
          <w:rFonts w:hint="eastAsia"/>
        </w:rPr>
        <w:t>功能流程说明</w:t>
      </w:r>
    </w:p>
    <w:p w14:paraId="4029B473" w14:textId="6672C7E4" w:rsidR="00994596" w:rsidRPr="00AC07F9" w:rsidRDefault="00994596" w:rsidP="006C6D45">
      <w:pPr>
        <w:pStyle w:val="ListParagraph"/>
        <w:numPr>
          <w:ilvl w:val="0"/>
          <w:numId w:val="61"/>
        </w:numPr>
        <w:ind w:firstLineChars="0"/>
        <w:rPr>
          <w:rFonts w:ascii="微软雅黑" w:eastAsia="微软雅黑" w:hAnsi="微软雅黑"/>
          <w:sz w:val="20"/>
          <w:szCs w:val="20"/>
        </w:rPr>
      </w:pPr>
      <w:r w:rsidRPr="00AC07F9">
        <w:rPr>
          <w:rFonts w:ascii="微软雅黑" w:eastAsia="微软雅黑" w:hAnsi="微软雅黑" w:hint="eastAsia"/>
          <w:sz w:val="20"/>
          <w:szCs w:val="20"/>
        </w:rPr>
        <w:t>如图，在“</w:t>
      </w:r>
      <w:r w:rsidR="008D0E64">
        <w:rPr>
          <w:rFonts w:ascii="微软雅黑" w:eastAsia="微软雅黑" w:hAnsi="微软雅黑" w:hint="eastAsia"/>
          <w:sz w:val="20"/>
          <w:szCs w:val="20"/>
        </w:rPr>
        <w:t>商机</w:t>
      </w:r>
      <w:r w:rsidRPr="00AC07F9">
        <w:rPr>
          <w:rFonts w:ascii="微软雅黑" w:eastAsia="微软雅黑" w:hAnsi="微软雅黑" w:hint="eastAsia"/>
          <w:sz w:val="20"/>
          <w:szCs w:val="20"/>
        </w:rPr>
        <w:t>名单”中，点击</w:t>
      </w:r>
      <w:r w:rsidR="00AD2852">
        <w:rPr>
          <w:rFonts w:ascii="微软雅黑" w:eastAsia="微软雅黑" w:hAnsi="微软雅黑" w:hint="eastAsia"/>
          <w:sz w:val="20"/>
          <w:szCs w:val="20"/>
        </w:rPr>
        <w:t>【</w:t>
      </w:r>
      <w:r w:rsidR="006B3FEC">
        <w:rPr>
          <w:rFonts w:ascii="微软雅黑" w:eastAsia="微软雅黑" w:hAnsi="微软雅黑" w:hint="eastAsia"/>
          <w:sz w:val="20"/>
          <w:szCs w:val="20"/>
        </w:rPr>
        <w:t>月度</w:t>
      </w:r>
      <w:r w:rsidRPr="00AC07F9">
        <w:rPr>
          <w:rFonts w:ascii="微软雅黑" w:eastAsia="微软雅黑" w:hAnsi="微软雅黑" w:hint="eastAsia"/>
          <w:sz w:val="20"/>
          <w:szCs w:val="20"/>
        </w:rPr>
        <w:t>生日客户列表</w:t>
      </w:r>
      <w:r w:rsidR="00AD2852">
        <w:rPr>
          <w:rFonts w:ascii="微软雅黑" w:eastAsia="微软雅黑" w:hAnsi="微软雅黑" w:hint="eastAsia"/>
          <w:sz w:val="20"/>
          <w:szCs w:val="20"/>
        </w:rPr>
        <w:t>】T</w:t>
      </w:r>
      <w:r w:rsidR="00AD2852">
        <w:rPr>
          <w:rFonts w:ascii="微软雅黑" w:eastAsia="微软雅黑" w:hAnsi="微软雅黑"/>
          <w:sz w:val="20"/>
          <w:szCs w:val="20"/>
        </w:rPr>
        <w:t>ab</w:t>
      </w:r>
      <w:r w:rsidRPr="00AC07F9">
        <w:rPr>
          <w:rFonts w:ascii="微软雅黑" w:eastAsia="微软雅黑" w:hAnsi="微软雅黑" w:hint="eastAsia"/>
          <w:sz w:val="20"/>
          <w:szCs w:val="20"/>
        </w:rPr>
        <w:t>，进入</w:t>
      </w:r>
      <w:r w:rsidR="008D0E64">
        <w:rPr>
          <w:rFonts w:ascii="微软雅黑" w:eastAsia="微软雅黑" w:hAnsi="微软雅黑" w:hint="eastAsia"/>
          <w:sz w:val="20"/>
          <w:szCs w:val="20"/>
        </w:rPr>
        <w:t>月度</w:t>
      </w:r>
      <w:r w:rsidRPr="00AC07F9">
        <w:rPr>
          <w:rFonts w:ascii="微软雅黑" w:eastAsia="微软雅黑" w:hAnsi="微软雅黑" w:hint="eastAsia"/>
          <w:sz w:val="20"/>
          <w:szCs w:val="20"/>
        </w:rPr>
        <w:t>生日客户列表</w:t>
      </w:r>
      <w:r w:rsidR="00AD2852">
        <w:rPr>
          <w:rFonts w:ascii="微软雅黑" w:eastAsia="微软雅黑" w:hAnsi="微软雅黑" w:hint="eastAsia"/>
          <w:sz w:val="20"/>
          <w:szCs w:val="20"/>
        </w:rPr>
        <w:t>展示</w:t>
      </w:r>
      <w:r w:rsidRPr="00AC07F9">
        <w:rPr>
          <w:rFonts w:ascii="微软雅黑" w:eastAsia="微软雅黑" w:hAnsi="微软雅黑" w:hint="eastAsia"/>
          <w:sz w:val="20"/>
          <w:szCs w:val="20"/>
        </w:rPr>
        <w:t>页</w:t>
      </w:r>
      <w:r w:rsidR="005A1D49" w:rsidRPr="00AC07F9">
        <w:rPr>
          <w:rFonts w:ascii="微软雅黑" w:eastAsia="微软雅黑" w:hAnsi="微软雅黑" w:hint="eastAsia"/>
          <w:sz w:val="20"/>
          <w:szCs w:val="20"/>
        </w:rPr>
        <w:t>。</w:t>
      </w:r>
    </w:p>
    <w:p w14:paraId="1AFC6BFB" w14:textId="391FAD61" w:rsidR="00994596" w:rsidRPr="00AC07F9" w:rsidRDefault="00421F49" w:rsidP="006C6D45">
      <w:pPr>
        <w:pStyle w:val="ListParagraph"/>
        <w:numPr>
          <w:ilvl w:val="0"/>
          <w:numId w:val="61"/>
        </w:numPr>
        <w:ind w:firstLineChars="0"/>
        <w:rPr>
          <w:rFonts w:ascii="微软雅黑" w:eastAsia="微软雅黑" w:hAnsi="微软雅黑"/>
          <w:sz w:val="20"/>
          <w:szCs w:val="20"/>
        </w:rPr>
      </w:pPr>
      <w:r w:rsidRPr="00421F49">
        <w:rPr>
          <w:rFonts w:ascii="微软雅黑" w:eastAsia="微软雅黑" w:hAnsi="微软雅黑" w:hint="eastAsia"/>
          <w:sz w:val="20"/>
          <w:szCs w:val="20"/>
        </w:rPr>
        <w:t>进入默认展示当月</w:t>
      </w:r>
      <w:r>
        <w:rPr>
          <w:rFonts w:ascii="微软雅黑" w:eastAsia="微软雅黑" w:hAnsi="微软雅黑" w:hint="eastAsia"/>
          <w:sz w:val="20"/>
          <w:szCs w:val="20"/>
        </w:rPr>
        <w:t>生日</w:t>
      </w:r>
      <w:r w:rsidRPr="00421F49">
        <w:rPr>
          <w:rFonts w:ascii="微软雅黑" w:eastAsia="微软雅黑" w:hAnsi="微软雅黑" w:hint="eastAsia"/>
          <w:sz w:val="20"/>
          <w:szCs w:val="20"/>
        </w:rPr>
        <w:t>客户清单</w:t>
      </w:r>
      <w:r>
        <w:rPr>
          <w:rFonts w:ascii="微软雅黑" w:eastAsia="微软雅黑" w:hAnsi="微软雅黑" w:hint="eastAsia"/>
          <w:sz w:val="20"/>
          <w:szCs w:val="20"/>
        </w:rPr>
        <w:t>，</w:t>
      </w:r>
      <w:r w:rsidR="00CC3B38">
        <w:rPr>
          <w:rFonts w:ascii="微软雅黑" w:eastAsia="微软雅黑" w:hAnsi="微软雅黑" w:hint="eastAsia"/>
          <w:sz w:val="20"/>
          <w:szCs w:val="20"/>
        </w:rPr>
        <w:t>代理人</w:t>
      </w:r>
      <w:r w:rsidR="00CC3B38" w:rsidRPr="00CC3B38">
        <w:rPr>
          <w:rFonts w:ascii="微软雅黑" w:eastAsia="微软雅黑" w:hAnsi="微软雅黑" w:hint="eastAsia"/>
          <w:sz w:val="20"/>
          <w:szCs w:val="20"/>
        </w:rPr>
        <w:t>可以以</w:t>
      </w:r>
      <w:r w:rsidR="00CC3B38">
        <w:rPr>
          <w:rFonts w:ascii="微软雅黑" w:eastAsia="微软雅黑" w:hAnsi="微软雅黑" w:hint="eastAsia"/>
          <w:sz w:val="20"/>
          <w:szCs w:val="20"/>
        </w:rPr>
        <w:t>月</w:t>
      </w:r>
      <w:r w:rsidR="00CC3B38" w:rsidRPr="00CC3B38">
        <w:rPr>
          <w:rFonts w:ascii="微软雅黑" w:eastAsia="微软雅黑" w:hAnsi="微软雅黑" w:hint="eastAsia"/>
          <w:sz w:val="20"/>
          <w:szCs w:val="20"/>
        </w:rPr>
        <w:t>为维度</w:t>
      </w:r>
      <w:r w:rsidRPr="00421F49">
        <w:rPr>
          <w:rFonts w:ascii="微软雅黑" w:eastAsia="微软雅黑" w:hAnsi="微软雅黑" w:hint="eastAsia"/>
          <w:sz w:val="20"/>
          <w:szCs w:val="20"/>
        </w:rPr>
        <w:t>切换</w:t>
      </w:r>
      <w:r w:rsidR="00CC3B38" w:rsidRPr="00CC3B38">
        <w:rPr>
          <w:rFonts w:ascii="微软雅黑" w:eastAsia="微软雅黑" w:hAnsi="微软雅黑" w:hint="eastAsia"/>
          <w:sz w:val="20"/>
          <w:szCs w:val="20"/>
        </w:rPr>
        <w:t>查询</w:t>
      </w:r>
      <w:r w:rsidR="00E9796A" w:rsidRPr="00E9796A">
        <w:rPr>
          <w:rFonts w:ascii="微软雅黑" w:eastAsia="微软雅黑" w:hAnsi="微软雅黑" w:hint="eastAsia"/>
          <w:sz w:val="20"/>
          <w:szCs w:val="20"/>
        </w:rPr>
        <w:t>其它月份</w:t>
      </w:r>
      <w:r w:rsidR="00E9796A" w:rsidRPr="00AC07F9">
        <w:rPr>
          <w:rFonts w:ascii="微软雅黑" w:eastAsia="微软雅黑" w:hAnsi="微软雅黑" w:hint="eastAsia"/>
          <w:sz w:val="20"/>
          <w:szCs w:val="20"/>
        </w:rPr>
        <w:t>生日</w:t>
      </w:r>
      <w:r w:rsidR="00E9796A" w:rsidRPr="00CC3B38">
        <w:rPr>
          <w:rFonts w:ascii="微软雅黑" w:eastAsia="微软雅黑" w:hAnsi="微软雅黑" w:hint="eastAsia"/>
          <w:sz w:val="20"/>
          <w:szCs w:val="20"/>
        </w:rPr>
        <w:t>的</w:t>
      </w:r>
      <w:r w:rsidR="00CC3B38">
        <w:rPr>
          <w:rFonts w:ascii="微软雅黑" w:eastAsia="微软雅黑" w:hAnsi="微软雅黑" w:hint="eastAsia"/>
          <w:sz w:val="20"/>
          <w:szCs w:val="20"/>
        </w:rPr>
        <w:t>客户</w:t>
      </w:r>
      <w:r w:rsidR="00D16E2D" w:rsidRPr="00B106B8">
        <w:rPr>
          <w:rFonts w:ascii="微软雅黑" w:eastAsia="微软雅黑" w:hAnsi="微软雅黑" w:hint="eastAsia"/>
          <w:sz w:val="20"/>
          <w:szCs w:val="20"/>
        </w:rPr>
        <w:t>（</w:t>
      </w:r>
      <w:r w:rsidR="00B106B8">
        <w:rPr>
          <w:rFonts w:ascii="微软雅黑" w:eastAsia="微软雅黑" w:hAnsi="微软雅黑" w:hint="eastAsia"/>
          <w:sz w:val="20"/>
          <w:szCs w:val="20"/>
        </w:rPr>
        <w:t>客户含现客和</w:t>
      </w:r>
      <w:r w:rsidR="00D16E2D" w:rsidRPr="00B106B8">
        <w:rPr>
          <w:rFonts w:ascii="微软雅黑" w:eastAsia="微软雅黑" w:hAnsi="微软雅黑" w:hint="eastAsia"/>
          <w:sz w:val="20"/>
          <w:szCs w:val="20"/>
        </w:rPr>
        <w:t>潜客）</w:t>
      </w:r>
      <w:r w:rsidR="005A1D49" w:rsidRPr="00B106B8">
        <w:rPr>
          <w:rFonts w:ascii="微软雅黑" w:eastAsia="微软雅黑" w:hAnsi="微软雅黑" w:hint="eastAsia"/>
          <w:sz w:val="20"/>
          <w:szCs w:val="20"/>
        </w:rPr>
        <w:t>。</w:t>
      </w:r>
      <w:r w:rsidR="000940FD">
        <w:rPr>
          <w:rFonts w:ascii="微软雅黑" w:eastAsia="微软雅黑" w:hAnsi="微软雅黑" w:hint="eastAsia"/>
          <w:sz w:val="20"/>
          <w:szCs w:val="20"/>
        </w:rPr>
        <w:t>生日客户查询时不考虑年份，生日落在所选月份的客户会被查询出来。</w:t>
      </w:r>
    </w:p>
    <w:p w14:paraId="13DF66BA" w14:textId="77777777" w:rsidR="00994596" w:rsidRPr="00AC07F9" w:rsidRDefault="00994596" w:rsidP="006C6D45">
      <w:pPr>
        <w:pStyle w:val="ListParagraph"/>
        <w:numPr>
          <w:ilvl w:val="0"/>
          <w:numId w:val="61"/>
        </w:numPr>
        <w:ind w:firstLineChars="0"/>
        <w:rPr>
          <w:rFonts w:ascii="微软雅黑" w:eastAsia="微软雅黑" w:hAnsi="微软雅黑"/>
          <w:sz w:val="20"/>
          <w:szCs w:val="20"/>
        </w:rPr>
      </w:pPr>
      <w:r w:rsidRPr="00AC07F9">
        <w:rPr>
          <w:rFonts w:ascii="微软雅黑" w:eastAsia="微软雅黑" w:hAnsi="微软雅黑" w:hint="eastAsia"/>
          <w:sz w:val="20"/>
          <w:szCs w:val="20"/>
        </w:rPr>
        <w:t>展示字段</w:t>
      </w:r>
    </w:p>
    <w:tbl>
      <w:tblPr>
        <w:tblW w:w="637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7"/>
        <w:gridCol w:w="4961"/>
      </w:tblGrid>
      <w:tr w:rsidR="00994596" w:rsidRPr="00994596" w14:paraId="29E03E4B" w14:textId="77777777" w:rsidTr="000B7A40">
        <w:trPr>
          <w:trHeight w:val="324"/>
          <w:tblHeader/>
        </w:trPr>
        <w:tc>
          <w:tcPr>
            <w:tcW w:w="1417" w:type="dxa"/>
            <w:shd w:val="clear" w:color="auto" w:fill="D9D9D9" w:themeFill="background1" w:themeFillShade="D9"/>
            <w:tcMar>
              <w:top w:w="0" w:type="dxa"/>
              <w:left w:w="108" w:type="dxa"/>
              <w:bottom w:w="0" w:type="dxa"/>
              <w:right w:w="108" w:type="dxa"/>
            </w:tcMar>
            <w:vAlign w:val="center"/>
            <w:hideMark/>
          </w:tcPr>
          <w:p w14:paraId="7C749DAC" w14:textId="77777777" w:rsidR="00994596" w:rsidRPr="00994596" w:rsidRDefault="00994596">
            <w:pPr>
              <w:spacing w:line="240" w:lineRule="auto"/>
              <w:rPr>
                <w:rFonts w:ascii="微软雅黑" w:eastAsia="微软雅黑" w:hAnsi="微软雅黑"/>
                <w:b/>
                <w:bCs/>
                <w:color w:val="000000"/>
                <w:sz w:val="18"/>
                <w:szCs w:val="18"/>
                <w:lang w:eastAsia="zh-CN"/>
              </w:rPr>
            </w:pPr>
            <w:r w:rsidRPr="00994596">
              <w:rPr>
                <w:rFonts w:ascii="微软雅黑" w:eastAsia="微软雅黑" w:hAnsi="微软雅黑" w:hint="eastAsia"/>
                <w:b/>
                <w:bCs/>
                <w:color w:val="000000"/>
                <w:sz w:val="18"/>
                <w:szCs w:val="18"/>
                <w:lang w:eastAsia="zh-CN"/>
              </w:rPr>
              <w:t>字段</w:t>
            </w:r>
          </w:p>
        </w:tc>
        <w:tc>
          <w:tcPr>
            <w:tcW w:w="4961" w:type="dxa"/>
            <w:shd w:val="clear" w:color="auto" w:fill="D9D9D9" w:themeFill="background1" w:themeFillShade="D9"/>
            <w:tcMar>
              <w:top w:w="0" w:type="dxa"/>
              <w:left w:w="108" w:type="dxa"/>
              <w:bottom w:w="0" w:type="dxa"/>
              <w:right w:w="108" w:type="dxa"/>
            </w:tcMar>
            <w:vAlign w:val="center"/>
            <w:hideMark/>
          </w:tcPr>
          <w:p w14:paraId="20D1C0DA" w14:textId="77777777" w:rsidR="00994596" w:rsidRPr="00994596" w:rsidRDefault="00994596">
            <w:pPr>
              <w:spacing w:line="240" w:lineRule="auto"/>
              <w:rPr>
                <w:rFonts w:ascii="微软雅黑" w:eastAsia="微软雅黑" w:hAnsi="微软雅黑"/>
                <w:b/>
                <w:bCs/>
                <w:color w:val="000000"/>
                <w:sz w:val="18"/>
                <w:szCs w:val="18"/>
                <w:lang w:eastAsia="zh-CN"/>
              </w:rPr>
            </w:pPr>
            <w:r w:rsidRPr="00994596">
              <w:rPr>
                <w:rFonts w:ascii="微软雅黑" w:eastAsia="微软雅黑" w:hAnsi="微软雅黑" w:hint="eastAsia"/>
                <w:b/>
                <w:bCs/>
                <w:color w:val="000000"/>
                <w:sz w:val="18"/>
                <w:szCs w:val="18"/>
                <w:lang w:eastAsia="zh-CN"/>
              </w:rPr>
              <w:t>说明</w:t>
            </w:r>
          </w:p>
        </w:tc>
      </w:tr>
      <w:tr w:rsidR="00994596" w:rsidRPr="00994596" w14:paraId="07146A88" w14:textId="77777777" w:rsidTr="000B7A40">
        <w:trPr>
          <w:trHeight w:val="312"/>
          <w:tblHeader/>
        </w:trPr>
        <w:tc>
          <w:tcPr>
            <w:tcW w:w="1417" w:type="dxa"/>
            <w:noWrap/>
            <w:tcMar>
              <w:top w:w="0" w:type="dxa"/>
              <w:left w:w="108" w:type="dxa"/>
              <w:bottom w:w="0" w:type="dxa"/>
              <w:right w:w="108" w:type="dxa"/>
            </w:tcMar>
            <w:vAlign w:val="bottom"/>
            <w:hideMark/>
          </w:tcPr>
          <w:p w14:paraId="1AC28795" w14:textId="0A32195C" w:rsidR="00994596" w:rsidRPr="00994596"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w:t>
            </w:r>
            <w:r w:rsidR="00994596" w:rsidRPr="00994596">
              <w:rPr>
                <w:rFonts w:ascii="微软雅黑" w:eastAsia="微软雅黑" w:hAnsi="微软雅黑" w:hint="eastAsia"/>
                <w:color w:val="000000"/>
                <w:sz w:val="18"/>
                <w:szCs w:val="18"/>
                <w:lang w:eastAsia="zh-CN"/>
              </w:rPr>
              <w:t>姓名</w:t>
            </w:r>
          </w:p>
        </w:tc>
        <w:tc>
          <w:tcPr>
            <w:tcW w:w="4961" w:type="dxa"/>
            <w:noWrap/>
            <w:tcMar>
              <w:top w:w="0" w:type="dxa"/>
              <w:left w:w="108" w:type="dxa"/>
              <w:bottom w:w="0" w:type="dxa"/>
              <w:right w:w="108" w:type="dxa"/>
            </w:tcMar>
            <w:vAlign w:val="bottom"/>
            <w:hideMark/>
          </w:tcPr>
          <w:p w14:paraId="33D82BC8" w14:textId="77777777" w:rsidR="00994596" w:rsidRPr="00994596" w:rsidRDefault="00994596">
            <w:pPr>
              <w:spacing w:line="240" w:lineRule="auto"/>
              <w:rPr>
                <w:rFonts w:ascii="微软雅黑" w:eastAsia="微软雅黑" w:hAnsi="微软雅黑"/>
                <w:color w:val="000000"/>
                <w:sz w:val="18"/>
                <w:szCs w:val="18"/>
                <w:lang w:eastAsia="zh-CN"/>
              </w:rPr>
            </w:pPr>
            <w:r w:rsidRPr="00994596">
              <w:rPr>
                <w:rFonts w:ascii="微软雅黑" w:eastAsia="微软雅黑" w:hAnsi="微软雅黑" w:hint="eastAsia"/>
                <w:color w:val="000000"/>
                <w:sz w:val="18"/>
                <w:szCs w:val="18"/>
                <w:lang w:eastAsia="zh-CN"/>
              </w:rPr>
              <w:t>点击客户姓名，跳转到CRM中该客户的详情页</w:t>
            </w:r>
          </w:p>
        </w:tc>
      </w:tr>
      <w:tr w:rsidR="00CC3B38" w:rsidRPr="00994596" w14:paraId="5CF2F4BB" w14:textId="77777777" w:rsidTr="000B7A40">
        <w:trPr>
          <w:trHeight w:val="312"/>
          <w:tblHeader/>
        </w:trPr>
        <w:tc>
          <w:tcPr>
            <w:tcW w:w="1417" w:type="dxa"/>
            <w:noWrap/>
            <w:tcMar>
              <w:top w:w="0" w:type="dxa"/>
              <w:left w:w="108" w:type="dxa"/>
              <w:bottom w:w="0" w:type="dxa"/>
              <w:right w:w="108" w:type="dxa"/>
            </w:tcMar>
            <w:vAlign w:val="bottom"/>
          </w:tcPr>
          <w:p w14:paraId="60F6BB1F" w14:textId="58A380C1" w:rsidR="00CC3B38"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性别</w:t>
            </w:r>
          </w:p>
        </w:tc>
        <w:tc>
          <w:tcPr>
            <w:tcW w:w="4961" w:type="dxa"/>
            <w:noWrap/>
            <w:tcMar>
              <w:top w:w="0" w:type="dxa"/>
              <w:left w:w="108" w:type="dxa"/>
              <w:bottom w:w="0" w:type="dxa"/>
              <w:right w:w="108" w:type="dxa"/>
            </w:tcMar>
            <w:vAlign w:val="bottom"/>
          </w:tcPr>
          <w:p w14:paraId="74758EC4" w14:textId="5CFB3FD2" w:rsidR="00CC3B38" w:rsidRPr="00994596"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客户性别</w:t>
            </w:r>
          </w:p>
        </w:tc>
      </w:tr>
      <w:tr w:rsidR="00CC3B38" w:rsidRPr="00994596" w14:paraId="21193C64" w14:textId="77777777" w:rsidTr="000B7A40">
        <w:trPr>
          <w:trHeight w:val="312"/>
          <w:tblHeader/>
        </w:trPr>
        <w:tc>
          <w:tcPr>
            <w:tcW w:w="1417" w:type="dxa"/>
            <w:noWrap/>
            <w:tcMar>
              <w:top w:w="0" w:type="dxa"/>
              <w:left w:w="108" w:type="dxa"/>
              <w:bottom w:w="0" w:type="dxa"/>
              <w:right w:w="108" w:type="dxa"/>
            </w:tcMar>
            <w:vAlign w:val="bottom"/>
          </w:tcPr>
          <w:p w14:paraId="1D577DAE" w14:textId="175BF635" w:rsidR="00CC3B38"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手机号</w:t>
            </w:r>
          </w:p>
        </w:tc>
        <w:tc>
          <w:tcPr>
            <w:tcW w:w="4961" w:type="dxa"/>
            <w:noWrap/>
            <w:tcMar>
              <w:top w:w="0" w:type="dxa"/>
              <w:left w:w="108" w:type="dxa"/>
              <w:bottom w:w="0" w:type="dxa"/>
              <w:right w:w="108" w:type="dxa"/>
            </w:tcMar>
            <w:vAlign w:val="bottom"/>
          </w:tcPr>
          <w:p w14:paraId="407D46FD" w14:textId="53F07294" w:rsidR="00CC3B38" w:rsidRPr="00994596"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客户通讯录主手机号</w:t>
            </w:r>
          </w:p>
        </w:tc>
      </w:tr>
      <w:tr w:rsidR="00CC3B38" w:rsidRPr="00994596" w14:paraId="696A8E84" w14:textId="77777777" w:rsidTr="000B7A40">
        <w:trPr>
          <w:trHeight w:val="312"/>
          <w:tblHeader/>
        </w:trPr>
        <w:tc>
          <w:tcPr>
            <w:tcW w:w="1417" w:type="dxa"/>
            <w:noWrap/>
            <w:tcMar>
              <w:top w:w="0" w:type="dxa"/>
              <w:left w:w="108" w:type="dxa"/>
              <w:bottom w:w="0" w:type="dxa"/>
              <w:right w:w="108" w:type="dxa"/>
            </w:tcMar>
            <w:vAlign w:val="bottom"/>
          </w:tcPr>
          <w:p w14:paraId="5A3B48BD" w14:textId="50FC8AF2" w:rsidR="00CC3B38"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生日日期</w:t>
            </w:r>
          </w:p>
        </w:tc>
        <w:tc>
          <w:tcPr>
            <w:tcW w:w="4961" w:type="dxa"/>
            <w:noWrap/>
            <w:tcMar>
              <w:top w:w="0" w:type="dxa"/>
              <w:left w:w="108" w:type="dxa"/>
              <w:bottom w:w="0" w:type="dxa"/>
              <w:right w:w="108" w:type="dxa"/>
            </w:tcMar>
            <w:vAlign w:val="bottom"/>
          </w:tcPr>
          <w:p w14:paraId="2F624E82" w14:textId="281D1439" w:rsidR="00CC3B38" w:rsidRPr="00994596" w:rsidRDefault="00CC3B38">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客户生日</w:t>
            </w:r>
          </w:p>
        </w:tc>
      </w:tr>
      <w:tr w:rsidR="00994596" w:rsidRPr="00994596" w14:paraId="3F328839" w14:textId="77777777" w:rsidTr="00CC3B38">
        <w:trPr>
          <w:trHeight w:val="312"/>
          <w:tblHeader/>
        </w:trPr>
        <w:tc>
          <w:tcPr>
            <w:tcW w:w="1417" w:type="dxa"/>
            <w:noWrap/>
            <w:tcMar>
              <w:top w:w="0" w:type="dxa"/>
              <w:left w:w="108" w:type="dxa"/>
              <w:bottom w:w="0" w:type="dxa"/>
              <w:right w:w="108" w:type="dxa"/>
            </w:tcMar>
            <w:vAlign w:val="center"/>
            <w:hideMark/>
          </w:tcPr>
          <w:p w14:paraId="354792D6" w14:textId="6AA91E41" w:rsidR="00994596" w:rsidRPr="00994596" w:rsidRDefault="00CC3B38" w:rsidP="00CC3B38">
            <w:pPr>
              <w:spacing w:line="240" w:lineRule="auto"/>
              <w:jc w:val="both"/>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互动行为</w:t>
            </w:r>
          </w:p>
        </w:tc>
        <w:tc>
          <w:tcPr>
            <w:tcW w:w="4961" w:type="dxa"/>
            <w:noWrap/>
            <w:tcMar>
              <w:top w:w="0" w:type="dxa"/>
              <w:left w:w="108" w:type="dxa"/>
              <w:bottom w:w="0" w:type="dxa"/>
              <w:right w:w="108" w:type="dxa"/>
            </w:tcMar>
            <w:vAlign w:val="center"/>
            <w:hideMark/>
          </w:tcPr>
          <w:p w14:paraId="15D8F4C3" w14:textId="3DB091BB" w:rsidR="00994596" w:rsidRPr="00994596" w:rsidRDefault="00CC3B38" w:rsidP="00CC3B38">
            <w:pPr>
              <w:spacing w:line="240" w:lineRule="auto"/>
              <w:jc w:val="both"/>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点击</w:t>
            </w:r>
            <w:r w:rsidRPr="00CC3B38">
              <w:rPr>
                <w:rFonts w:ascii="微软雅黑" w:eastAsia="微软雅黑" w:hAnsi="微软雅黑" w:hint="eastAsia"/>
                <w:color w:val="000000"/>
                <w:sz w:val="18"/>
                <w:szCs w:val="18"/>
                <w:lang w:eastAsia="zh-CN"/>
              </w:rPr>
              <w:t>跳转到友</w:t>
            </w:r>
            <w:r w:rsidR="00307C67">
              <w:rPr>
                <w:rFonts w:ascii="微软雅黑" w:eastAsia="微软雅黑" w:hAnsi="微软雅黑" w:hint="eastAsia"/>
                <w:color w:val="000000"/>
                <w:sz w:val="18"/>
                <w:szCs w:val="18"/>
                <w:lang w:eastAsia="zh-CN"/>
              </w:rPr>
              <w:t>资讯</w:t>
            </w:r>
            <w:r w:rsidRPr="00CC3B38">
              <w:rPr>
                <w:rFonts w:ascii="微软雅黑" w:eastAsia="微软雅黑" w:hAnsi="微软雅黑" w:hint="eastAsia"/>
                <w:color w:val="000000"/>
                <w:sz w:val="18"/>
                <w:szCs w:val="18"/>
                <w:lang w:eastAsia="zh-CN"/>
              </w:rPr>
              <w:t>的贺卡模块，贺卡类型默认为生日贺卡，客户姓名需带入友</w:t>
            </w:r>
            <w:r w:rsidR="00307C67">
              <w:rPr>
                <w:rFonts w:ascii="微软雅黑" w:eastAsia="微软雅黑" w:hAnsi="微软雅黑" w:hint="eastAsia"/>
                <w:color w:val="000000"/>
                <w:sz w:val="18"/>
                <w:szCs w:val="18"/>
                <w:lang w:eastAsia="zh-CN"/>
              </w:rPr>
              <w:t>资讯</w:t>
            </w:r>
            <w:r w:rsidRPr="00CC3B38">
              <w:rPr>
                <w:rFonts w:ascii="微软雅黑" w:eastAsia="微软雅黑" w:hAnsi="微软雅黑" w:hint="eastAsia"/>
                <w:color w:val="000000"/>
                <w:sz w:val="18"/>
                <w:szCs w:val="18"/>
                <w:lang w:eastAsia="zh-CN"/>
              </w:rPr>
              <w:t>。</w:t>
            </w:r>
          </w:p>
        </w:tc>
      </w:tr>
    </w:tbl>
    <w:p w14:paraId="5D0AB482" w14:textId="39885C9A" w:rsidR="002233DB" w:rsidRDefault="002233DB" w:rsidP="006C6D45">
      <w:pPr>
        <w:pStyle w:val="ListParagraph"/>
        <w:numPr>
          <w:ilvl w:val="0"/>
          <w:numId w:val="61"/>
        </w:numPr>
        <w:ind w:firstLineChars="0"/>
        <w:rPr>
          <w:rFonts w:ascii="微软雅黑" w:eastAsia="微软雅黑" w:hAnsi="微软雅黑"/>
          <w:sz w:val="20"/>
          <w:szCs w:val="20"/>
        </w:rPr>
      </w:pPr>
      <w:r>
        <w:rPr>
          <w:rFonts w:ascii="微软雅黑" w:eastAsia="微软雅黑" w:hAnsi="微软雅黑" w:hint="eastAsia"/>
          <w:sz w:val="20"/>
          <w:szCs w:val="20"/>
        </w:rPr>
        <w:t>生日客户的排序规则：按照生日的月/日升序排列，即排列时不考虑年份。</w:t>
      </w:r>
      <w:r w:rsidR="007F4C9D">
        <w:rPr>
          <w:rFonts w:ascii="微软雅黑" w:eastAsia="微软雅黑" w:hAnsi="微软雅黑" w:hint="eastAsia"/>
          <w:sz w:val="20"/>
          <w:szCs w:val="20"/>
        </w:rPr>
        <w:t>生日相同时</w:t>
      </w:r>
      <w:r w:rsidR="007F4C9D" w:rsidRPr="007F4C9D">
        <w:rPr>
          <w:rFonts w:ascii="微软雅黑" w:eastAsia="微软雅黑" w:hAnsi="微软雅黑" w:hint="eastAsia"/>
          <w:sz w:val="20"/>
          <w:szCs w:val="20"/>
        </w:rPr>
        <w:t>再按照客户姓名A-Z排序</w:t>
      </w:r>
      <w:r w:rsidR="007F4C9D">
        <w:rPr>
          <w:rFonts w:ascii="微软雅黑" w:eastAsia="微软雅黑" w:hAnsi="微软雅黑" w:hint="eastAsia"/>
          <w:sz w:val="20"/>
          <w:szCs w:val="20"/>
        </w:rPr>
        <w:t>。</w:t>
      </w:r>
    </w:p>
    <w:p w14:paraId="3F088D21" w14:textId="718EA3F2" w:rsidR="00357E86" w:rsidRPr="00CC3B38" w:rsidRDefault="00994596" w:rsidP="006C6D45">
      <w:pPr>
        <w:pStyle w:val="ListParagraph"/>
        <w:numPr>
          <w:ilvl w:val="0"/>
          <w:numId w:val="61"/>
        </w:numPr>
        <w:ind w:firstLineChars="0"/>
        <w:rPr>
          <w:rFonts w:ascii="微软雅黑" w:eastAsia="微软雅黑" w:hAnsi="微软雅黑"/>
          <w:sz w:val="20"/>
          <w:szCs w:val="20"/>
        </w:rPr>
      </w:pPr>
      <w:r w:rsidRPr="00AC07F9">
        <w:rPr>
          <w:rFonts w:ascii="微软雅黑" w:eastAsia="微软雅黑" w:hAnsi="微软雅黑" w:hint="eastAsia"/>
          <w:sz w:val="20"/>
          <w:szCs w:val="20"/>
        </w:rPr>
        <w:t>支持按姓名模糊查询客户</w:t>
      </w:r>
      <w:r w:rsidR="005A1D49" w:rsidRPr="00AC07F9">
        <w:rPr>
          <w:rFonts w:ascii="微软雅黑" w:eastAsia="微软雅黑" w:hAnsi="微软雅黑" w:hint="eastAsia"/>
          <w:sz w:val="20"/>
          <w:szCs w:val="20"/>
        </w:rPr>
        <w:t>。</w:t>
      </w:r>
    </w:p>
    <w:p w14:paraId="188DF183" w14:textId="77777777" w:rsidR="006C3092" w:rsidRDefault="006C3092" w:rsidP="009E048B">
      <w:pPr>
        <w:rPr>
          <w:rFonts w:ascii="微软雅黑" w:eastAsia="微软雅黑" w:hAnsi="微软雅黑"/>
          <w:lang w:eastAsia="zh-CN"/>
        </w:rPr>
        <w:sectPr w:rsidR="006C3092" w:rsidSect="00E74CB2">
          <w:pgSz w:w="11907" w:h="16840" w:code="9"/>
          <w:pgMar w:top="1800" w:right="1440" w:bottom="1440" w:left="1440" w:header="1800" w:footer="864" w:gutter="0"/>
          <w:cols w:space="720"/>
          <w:docGrid w:linePitch="272"/>
        </w:sectPr>
      </w:pPr>
    </w:p>
    <w:p w14:paraId="5D19C5AC" w14:textId="3B911B50" w:rsidR="00994596" w:rsidRPr="00994596" w:rsidRDefault="00467E2B" w:rsidP="00F819EA">
      <w:pPr>
        <w:pStyle w:val="Heading4"/>
        <w:spacing w:before="120" w:after="120"/>
        <w:rPr>
          <w:rFonts w:ascii="微软雅黑" w:eastAsia="微软雅黑" w:hAnsi="微软雅黑"/>
          <w:i w:val="0"/>
          <w:iCs/>
        </w:rPr>
      </w:pPr>
      <w:r>
        <w:rPr>
          <w:rFonts w:ascii="微软雅黑" w:eastAsia="微软雅黑" w:hAnsi="微软雅黑" w:hint="eastAsia"/>
          <w:i w:val="0"/>
          <w:iCs/>
        </w:rPr>
        <w:lastRenderedPageBreak/>
        <w:t>月度</w:t>
      </w:r>
      <w:r w:rsidR="00994596" w:rsidRPr="00994596">
        <w:rPr>
          <w:rFonts w:ascii="微软雅黑" w:eastAsia="微软雅黑" w:hAnsi="微软雅黑" w:hint="eastAsia"/>
          <w:i w:val="0"/>
          <w:iCs/>
        </w:rPr>
        <w:t>续期客户列表</w:t>
      </w:r>
    </w:p>
    <w:p w14:paraId="2BB71909" w14:textId="0674ABCD" w:rsidR="00467E2B" w:rsidRPr="006B3FEC" w:rsidRDefault="00467E2B" w:rsidP="00621128">
      <w:pPr>
        <w:pStyle w:val="BodyText3"/>
      </w:pPr>
      <w:r>
        <w:rPr>
          <w:rFonts w:hint="eastAsia"/>
        </w:rPr>
        <w:t>示意图</w:t>
      </w:r>
    </w:p>
    <w:p w14:paraId="535C0495" w14:textId="44696083" w:rsidR="00994596" w:rsidRPr="00994596" w:rsidRDefault="00AD25F1" w:rsidP="009E048B">
      <w:pPr>
        <w:rPr>
          <w:rFonts w:ascii="微软雅黑" w:eastAsia="微软雅黑" w:hAnsi="微软雅黑"/>
          <w:lang w:eastAsia="zh-CN"/>
        </w:rPr>
      </w:pPr>
      <w:r w:rsidRPr="00AD25F1">
        <w:rPr>
          <w:rFonts w:ascii="微软雅黑" w:eastAsia="微软雅黑" w:hAnsi="微软雅黑"/>
          <w:noProof/>
          <w:lang w:eastAsia="zh-CN"/>
        </w:rPr>
        <w:drawing>
          <wp:inline distT="0" distB="0" distL="0" distR="0" wp14:anchorId="19A853DD" wp14:editId="26DB3D3C">
            <wp:extent cx="5732145" cy="2867660"/>
            <wp:effectExtent l="0" t="0" r="190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2145" cy="2867660"/>
                    </a:xfrm>
                    <a:prstGeom prst="rect">
                      <a:avLst/>
                    </a:prstGeom>
                  </pic:spPr>
                </pic:pic>
              </a:graphicData>
            </a:graphic>
          </wp:inline>
        </w:drawing>
      </w:r>
    </w:p>
    <w:p w14:paraId="565E459A" w14:textId="6D99DD6A" w:rsidR="00994596" w:rsidRPr="00994596" w:rsidRDefault="00994596" w:rsidP="009E048B">
      <w:pPr>
        <w:rPr>
          <w:rFonts w:ascii="微软雅黑" w:eastAsia="微软雅黑" w:hAnsi="微软雅黑"/>
          <w:lang w:eastAsia="zh-CN"/>
        </w:rPr>
      </w:pPr>
    </w:p>
    <w:p w14:paraId="5E9C04A6" w14:textId="77777777" w:rsidR="00994596" w:rsidRPr="00994596" w:rsidRDefault="00994596" w:rsidP="00621128">
      <w:pPr>
        <w:pStyle w:val="BodyText3"/>
      </w:pPr>
      <w:r w:rsidRPr="00994596">
        <w:rPr>
          <w:rFonts w:hint="eastAsia"/>
        </w:rPr>
        <w:t>功能流程说明</w:t>
      </w:r>
    </w:p>
    <w:p w14:paraId="226B467F" w14:textId="5D212ADB" w:rsidR="00994596" w:rsidRPr="00C67F07" w:rsidRDefault="00994596" w:rsidP="006C6D45">
      <w:pPr>
        <w:pStyle w:val="ListParagraph"/>
        <w:numPr>
          <w:ilvl w:val="0"/>
          <w:numId w:val="62"/>
        </w:numPr>
        <w:ind w:firstLineChars="0"/>
        <w:rPr>
          <w:rFonts w:ascii="微软雅黑" w:eastAsia="微软雅黑" w:hAnsi="微软雅黑"/>
          <w:sz w:val="20"/>
          <w:szCs w:val="20"/>
        </w:rPr>
      </w:pPr>
      <w:r w:rsidRPr="00C67F07">
        <w:rPr>
          <w:rFonts w:ascii="微软雅黑" w:eastAsia="微软雅黑" w:hAnsi="微软雅黑" w:hint="eastAsia"/>
          <w:sz w:val="20"/>
          <w:szCs w:val="20"/>
        </w:rPr>
        <w:t>如图，在“</w:t>
      </w:r>
      <w:r w:rsidR="00D94BAA">
        <w:rPr>
          <w:rFonts w:ascii="微软雅黑" w:eastAsia="微软雅黑" w:hAnsi="微软雅黑" w:hint="eastAsia"/>
          <w:sz w:val="20"/>
          <w:szCs w:val="20"/>
        </w:rPr>
        <w:t>商机</w:t>
      </w:r>
      <w:r w:rsidRPr="00C67F07">
        <w:rPr>
          <w:rFonts w:ascii="微软雅黑" w:eastAsia="微软雅黑" w:hAnsi="微软雅黑" w:hint="eastAsia"/>
          <w:sz w:val="20"/>
          <w:szCs w:val="20"/>
        </w:rPr>
        <w:t>名单”</w:t>
      </w:r>
      <w:r w:rsidR="00034FEA">
        <w:rPr>
          <w:rFonts w:ascii="微软雅黑" w:eastAsia="微软雅黑" w:hAnsi="微软雅黑" w:hint="eastAsia"/>
          <w:sz w:val="20"/>
          <w:szCs w:val="20"/>
        </w:rPr>
        <w:t>的【续期客户列表】</w:t>
      </w:r>
      <w:r w:rsidRPr="00C67F07">
        <w:rPr>
          <w:rFonts w:ascii="微软雅黑" w:eastAsia="微软雅黑" w:hAnsi="微软雅黑" w:hint="eastAsia"/>
          <w:sz w:val="20"/>
          <w:szCs w:val="20"/>
        </w:rPr>
        <w:t>中，点击</w:t>
      </w:r>
      <w:r w:rsidR="00034FEA">
        <w:rPr>
          <w:rFonts w:ascii="微软雅黑" w:eastAsia="微软雅黑" w:hAnsi="微软雅黑" w:hint="eastAsia"/>
          <w:sz w:val="20"/>
          <w:szCs w:val="20"/>
        </w:rPr>
        <w:t>【</w:t>
      </w:r>
      <w:r w:rsidR="000B7A40">
        <w:rPr>
          <w:rFonts w:ascii="微软雅黑" w:eastAsia="微软雅黑" w:hAnsi="微软雅黑" w:hint="eastAsia"/>
          <w:sz w:val="20"/>
          <w:szCs w:val="20"/>
        </w:rPr>
        <w:t>月度</w:t>
      </w:r>
      <w:r w:rsidRPr="00C67F07">
        <w:rPr>
          <w:rFonts w:ascii="微软雅黑" w:eastAsia="微软雅黑" w:hAnsi="微软雅黑" w:hint="eastAsia"/>
          <w:sz w:val="20"/>
          <w:szCs w:val="20"/>
        </w:rPr>
        <w:t>续期客户列表</w:t>
      </w:r>
      <w:r w:rsidR="00034FEA">
        <w:rPr>
          <w:rFonts w:ascii="微软雅黑" w:eastAsia="微软雅黑" w:hAnsi="微软雅黑" w:hint="eastAsia"/>
          <w:sz w:val="20"/>
          <w:szCs w:val="20"/>
        </w:rPr>
        <w:t>】</w:t>
      </w:r>
      <w:r w:rsidR="00345859">
        <w:rPr>
          <w:rFonts w:ascii="微软雅黑" w:eastAsia="微软雅黑" w:hAnsi="微软雅黑" w:hint="eastAsia"/>
          <w:sz w:val="20"/>
          <w:szCs w:val="20"/>
        </w:rPr>
        <w:t>T</w:t>
      </w:r>
      <w:r w:rsidR="00345859">
        <w:rPr>
          <w:rFonts w:ascii="微软雅黑" w:eastAsia="微软雅黑" w:hAnsi="微软雅黑"/>
          <w:sz w:val="20"/>
          <w:szCs w:val="20"/>
        </w:rPr>
        <w:t>ab</w:t>
      </w:r>
      <w:r w:rsidRPr="00C67F07">
        <w:rPr>
          <w:rFonts w:ascii="微软雅黑" w:eastAsia="微软雅黑" w:hAnsi="微软雅黑" w:hint="eastAsia"/>
          <w:sz w:val="20"/>
          <w:szCs w:val="20"/>
        </w:rPr>
        <w:t>，进入</w:t>
      </w:r>
      <w:r w:rsidR="00345859">
        <w:rPr>
          <w:rFonts w:ascii="微软雅黑" w:eastAsia="微软雅黑" w:hAnsi="微软雅黑" w:hint="eastAsia"/>
          <w:sz w:val="20"/>
          <w:szCs w:val="20"/>
        </w:rPr>
        <w:t>月度</w:t>
      </w:r>
      <w:r w:rsidRPr="00C67F07">
        <w:rPr>
          <w:rFonts w:ascii="微软雅黑" w:eastAsia="微软雅黑" w:hAnsi="微软雅黑" w:hint="eastAsia"/>
          <w:sz w:val="20"/>
          <w:szCs w:val="20"/>
        </w:rPr>
        <w:t>续期客户列表</w:t>
      </w:r>
      <w:r w:rsidR="00345859">
        <w:rPr>
          <w:rFonts w:ascii="微软雅黑" w:eastAsia="微软雅黑" w:hAnsi="微软雅黑" w:hint="eastAsia"/>
          <w:sz w:val="20"/>
          <w:szCs w:val="20"/>
        </w:rPr>
        <w:t>展示</w:t>
      </w:r>
      <w:r w:rsidRPr="00C67F07">
        <w:rPr>
          <w:rFonts w:ascii="微软雅黑" w:eastAsia="微软雅黑" w:hAnsi="微软雅黑" w:hint="eastAsia"/>
          <w:sz w:val="20"/>
          <w:szCs w:val="20"/>
        </w:rPr>
        <w:t>页</w:t>
      </w:r>
      <w:r w:rsidR="005A1D49" w:rsidRPr="00C67F07">
        <w:rPr>
          <w:rFonts w:ascii="微软雅黑" w:eastAsia="微软雅黑" w:hAnsi="微软雅黑" w:hint="eastAsia"/>
          <w:sz w:val="20"/>
          <w:szCs w:val="20"/>
        </w:rPr>
        <w:t>。</w:t>
      </w:r>
    </w:p>
    <w:p w14:paraId="087C4916" w14:textId="50F35596" w:rsidR="00994596" w:rsidRPr="00C67F07" w:rsidRDefault="007C2D2C" w:rsidP="006C6D45">
      <w:pPr>
        <w:pStyle w:val="ListParagraph"/>
        <w:numPr>
          <w:ilvl w:val="0"/>
          <w:numId w:val="62"/>
        </w:numPr>
        <w:ind w:firstLineChars="0"/>
        <w:rPr>
          <w:rFonts w:ascii="微软雅黑" w:eastAsia="微软雅黑" w:hAnsi="微软雅黑"/>
          <w:sz w:val="20"/>
          <w:szCs w:val="20"/>
        </w:rPr>
      </w:pPr>
      <w:r w:rsidRPr="00421F49">
        <w:rPr>
          <w:rFonts w:ascii="微软雅黑" w:eastAsia="微软雅黑" w:hAnsi="微软雅黑" w:hint="eastAsia"/>
          <w:sz w:val="20"/>
          <w:szCs w:val="20"/>
        </w:rPr>
        <w:t>进入默认展示</w:t>
      </w:r>
      <w:r>
        <w:rPr>
          <w:rFonts w:ascii="微软雅黑" w:eastAsia="微软雅黑" w:hAnsi="微软雅黑" w:hint="eastAsia"/>
          <w:sz w:val="20"/>
          <w:szCs w:val="20"/>
        </w:rPr>
        <w:t>续期日在</w:t>
      </w:r>
      <w:r w:rsidR="00A92AC8">
        <w:rPr>
          <w:rFonts w:ascii="微软雅黑" w:eastAsia="微软雅黑" w:hAnsi="微软雅黑" w:hint="eastAsia"/>
          <w:sz w:val="20"/>
          <w:szCs w:val="20"/>
        </w:rPr>
        <w:t>本年</w:t>
      </w:r>
      <w:r>
        <w:rPr>
          <w:rFonts w:ascii="微软雅黑" w:eastAsia="微软雅黑" w:hAnsi="微软雅黑" w:hint="eastAsia"/>
          <w:sz w:val="20"/>
          <w:szCs w:val="20"/>
        </w:rPr>
        <w:t>当月的保单及投保人信息，代理人</w:t>
      </w:r>
      <w:r w:rsidRPr="00CC3B38">
        <w:rPr>
          <w:rFonts w:ascii="微软雅黑" w:eastAsia="微软雅黑" w:hAnsi="微软雅黑" w:hint="eastAsia"/>
          <w:sz w:val="20"/>
          <w:szCs w:val="20"/>
        </w:rPr>
        <w:t>可以以</w:t>
      </w:r>
      <w:r>
        <w:rPr>
          <w:rFonts w:ascii="微软雅黑" w:eastAsia="微软雅黑" w:hAnsi="微软雅黑" w:hint="eastAsia"/>
          <w:sz w:val="20"/>
          <w:szCs w:val="20"/>
        </w:rPr>
        <w:t>月</w:t>
      </w:r>
      <w:r w:rsidRPr="00CC3B38">
        <w:rPr>
          <w:rFonts w:ascii="微软雅黑" w:eastAsia="微软雅黑" w:hAnsi="微软雅黑" w:hint="eastAsia"/>
          <w:sz w:val="20"/>
          <w:szCs w:val="20"/>
        </w:rPr>
        <w:t>为维度</w:t>
      </w:r>
      <w:r w:rsidRPr="00421F49">
        <w:rPr>
          <w:rFonts w:ascii="微软雅黑" w:eastAsia="微软雅黑" w:hAnsi="微软雅黑" w:hint="eastAsia"/>
          <w:sz w:val="20"/>
          <w:szCs w:val="20"/>
        </w:rPr>
        <w:t>切换</w:t>
      </w:r>
      <w:r w:rsidR="00ED135C" w:rsidRPr="00CC3B38">
        <w:rPr>
          <w:rFonts w:ascii="微软雅黑" w:eastAsia="微软雅黑" w:hAnsi="微软雅黑" w:hint="eastAsia"/>
          <w:sz w:val="20"/>
          <w:szCs w:val="20"/>
        </w:rPr>
        <w:t>查询</w:t>
      </w:r>
      <w:r w:rsidR="00E9796A">
        <w:rPr>
          <w:rFonts w:ascii="微软雅黑" w:eastAsia="微软雅黑" w:hAnsi="微软雅黑" w:hint="eastAsia"/>
          <w:sz w:val="20"/>
          <w:szCs w:val="20"/>
        </w:rPr>
        <w:t>其它月份</w:t>
      </w:r>
      <w:r w:rsidR="00994596" w:rsidRPr="00C67F07">
        <w:rPr>
          <w:rFonts w:ascii="微软雅黑" w:eastAsia="微软雅黑" w:hAnsi="微软雅黑" w:hint="eastAsia"/>
          <w:sz w:val="20"/>
          <w:szCs w:val="20"/>
        </w:rPr>
        <w:t>续期客户列表</w:t>
      </w:r>
      <w:r w:rsidR="005A1D49" w:rsidRPr="00C67F07">
        <w:rPr>
          <w:rFonts w:ascii="微软雅黑" w:eastAsia="微软雅黑" w:hAnsi="微软雅黑" w:hint="eastAsia"/>
          <w:sz w:val="20"/>
          <w:szCs w:val="20"/>
        </w:rPr>
        <w:t>。</w:t>
      </w:r>
    </w:p>
    <w:p w14:paraId="230C8764" w14:textId="77777777" w:rsidR="00994596" w:rsidRPr="00C67F07" w:rsidRDefault="00994596" w:rsidP="006C6D45">
      <w:pPr>
        <w:pStyle w:val="ListParagraph"/>
        <w:numPr>
          <w:ilvl w:val="0"/>
          <w:numId w:val="62"/>
        </w:numPr>
        <w:ind w:firstLineChars="0"/>
        <w:rPr>
          <w:rFonts w:ascii="微软雅黑" w:eastAsia="微软雅黑" w:hAnsi="微软雅黑"/>
          <w:sz w:val="20"/>
          <w:szCs w:val="20"/>
        </w:rPr>
      </w:pPr>
      <w:r w:rsidRPr="00C67F07">
        <w:rPr>
          <w:rFonts w:ascii="微软雅黑" w:eastAsia="微软雅黑" w:hAnsi="微软雅黑" w:hint="eastAsia"/>
          <w:sz w:val="20"/>
          <w:szCs w:val="20"/>
        </w:rPr>
        <w:t>展示字段</w:t>
      </w:r>
    </w:p>
    <w:tbl>
      <w:tblPr>
        <w:tblW w:w="6657" w:type="dxa"/>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12"/>
        <w:gridCol w:w="5245"/>
      </w:tblGrid>
      <w:tr w:rsidR="00994596" w:rsidRPr="005A1D49" w14:paraId="1C71C9DB" w14:textId="77777777" w:rsidTr="00ED135C">
        <w:trPr>
          <w:trHeight w:val="324"/>
        </w:trPr>
        <w:tc>
          <w:tcPr>
            <w:tcW w:w="1412" w:type="dxa"/>
            <w:shd w:val="clear" w:color="auto" w:fill="D9D9D9" w:themeFill="background1" w:themeFillShade="D9"/>
            <w:tcMar>
              <w:top w:w="0" w:type="dxa"/>
              <w:left w:w="108" w:type="dxa"/>
              <w:bottom w:w="0" w:type="dxa"/>
              <w:right w:w="108" w:type="dxa"/>
            </w:tcMar>
            <w:vAlign w:val="center"/>
            <w:hideMark/>
          </w:tcPr>
          <w:p w14:paraId="32B2DC39" w14:textId="77777777" w:rsidR="00994596" w:rsidRPr="005A1D49" w:rsidRDefault="00994596">
            <w:pPr>
              <w:spacing w:line="240" w:lineRule="auto"/>
              <w:rPr>
                <w:rFonts w:ascii="微软雅黑" w:eastAsia="微软雅黑" w:hAnsi="微软雅黑"/>
                <w:b/>
                <w:bCs/>
                <w:color w:val="000000"/>
                <w:sz w:val="18"/>
                <w:szCs w:val="18"/>
                <w:lang w:eastAsia="zh-CN"/>
              </w:rPr>
            </w:pPr>
            <w:r w:rsidRPr="005A1D49">
              <w:rPr>
                <w:rFonts w:ascii="微软雅黑" w:eastAsia="微软雅黑" w:hAnsi="微软雅黑" w:hint="eastAsia"/>
                <w:b/>
                <w:bCs/>
                <w:color w:val="000000"/>
                <w:sz w:val="18"/>
                <w:szCs w:val="18"/>
                <w:lang w:eastAsia="zh-CN"/>
              </w:rPr>
              <w:t>字段</w:t>
            </w:r>
          </w:p>
        </w:tc>
        <w:tc>
          <w:tcPr>
            <w:tcW w:w="5245" w:type="dxa"/>
            <w:shd w:val="clear" w:color="auto" w:fill="D9D9D9" w:themeFill="background1" w:themeFillShade="D9"/>
            <w:tcMar>
              <w:top w:w="0" w:type="dxa"/>
              <w:left w:w="108" w:type="dxa"/>
              <w:bottom w:w="0" w:type="dxa"/>
              <w:right w:w="108" w:type="dxa"/>
            </w:tcMar>
            <w:vAlign w:val="center"/>
            <w:hideMark/>
          </w:tcPr>
          <w:p w14:paraId="12B748D5" w14:textId="77777777" w:rsidR="00994596" w:rsidRPr="005A1D49" w:rsidRDefault="00994596">
            <w:pPr>
              <w:spacing w:line="240" w:lineRule="auto"/>
              <w:rPr>
                <w:rFonts w:ascii="微软雅黑" w:eastAsia="微软雅黑" w:hAnsi="微软雅黑"/>
                <w:b/>
                <w:bCs/>
                <w:color w:val="000000"/>
                <w:sz w:val="18"/>
                <w:szCs w:val="18"/>
                <w:lang w:eastAsia="zh-CN"/>
              </w:rPr>
            </w:pPr>
            <w:r w:rsidRPr="005A1D49">
              <w:rPr>
                <w:rFonts w:ascii="微软雅黑" w:eastAsia="微软雅黑" w:hAnsi="微软雅黑" w:hint="eastAsia"/>
                <w:b/>
                <w:bCs/>
                <w:color w:val="000000"/>
                <w:sz w:val="18"/>
                <w:szCs w:val="18"/>
                <w:lang w:eastAsia="zh-CN"/>
              </w:rPr>
              <w:t>说明</w:t>
            </w:r>
          </w:p>
        </w:tc>
      </w:tr>
      <w:tr w:rsidR="00994596" w:rsidRPr="005A1D49" w14:paraId="762EBDFC" w14:textId="77777777" w:rsidTr="00ED135C">
        <w:trPr>
          <w:trHeight w:val="312"/>
        </w:trPr>
        <w:tc>
          <w:tcPr>
            <w:tcW w:w="1412" w:type="dxa"/>
            <w:noWrap/>
            <w:tcMar>
              <w:top w:w="0" w:type="dxa"/>
              <w:left w:w="108" w:type="dxa"/>
              <w:bottom w:w="0" w:type="dxa"/>
              <w:right w:w="108" w:type="dxa"/>
            </w:tcMar>
            <w:vAlign w:val="bottom"/>
            <w:hideMark/>
          </w:tcPr>
          <w:p w14:paraId="54598C0E" w14:textId="3B5780C4" w:rsidR="00994596" w:rsidRPr="005A1D49" w:rsidRDefault="00ED135C" w:rsidP="009A39E4">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w:t>
            </w:r>
            <w:r w:rsidR="00994596" w:rsidRPr="005A1D49">
              <w:rPr>
                <w:rFonts w:ascii="微软雅黑" w:eastAsia="微软雅黑" w:hAnsi="微软雅黑" w:hint="eastAsia"/>
                <w:color w:val="000000"/>
                <w:sz w:val="18"/>
                <w:szCs w:val="18"/>
                <w:lang w:eastAsia="zh-CN"/>
              </w:rPr>
              <w:t>姓名</w:t>
            </w:r>
          </w:p>
        </w:tc>
        <w:tc>
          <w:tcPr>
            <w:tcW w:w="5245" w:type="dxa"/>
            <w:noWrap/>
            <w:tcMar>
              <w:top w:w="0" w:type="dxa"/>
              <w:left w:w="108" w:type="dxa"/>
              <w:bottom w:w="0" w:type="dxa"/>
              <w:right w:w="108" w:type="dxa"/>
            </w:tcMar>
            <w:vAlign w:val="bottom"/>
            <w:hideMark/>
          </w:tcPr>
          <w:p w14:paraId="0A5EE974" w14:textId="6E2DEB09" w:rsidR="009A39E4" w:rsidRPr="005A1D49" w:rsidRDefault="00994596">
            <w:pPr>
              <w:spacing w:line="240" w:lineRule="auto"/>
              <w:rPr>
                <w:rFonts w:ascii="微软雅黑" w:eastAsia="微软雅黑" w:hAnsi="微软雅黑"/>
                <w:color w:val="000000"/>
                <w:sz w:val="18"/>
                <w:szCs w:val="18"/>
                <w:lang w:eastAsia="zh-CN"/>
              </w:rPr>
            </w:pPr>
            <w:r w:rsidRPr="005A1D49">
              <w:rPr>
                <w:rFonts w:ascii="微软雅黑" w:eastAsia="微软雅黑" w:hAnsi="微软雅黑" w:hint="eastAsia"/>
                <w:color w:val="000000"/>
                <w:sz w:val="18"/>
                <w:szCs w:val="18"/>
                <w:lang w:eastAsia="zh-CN"/>
              </w:rPr>
              <w:t>点击客户姓名，跳转到CRM中</w:t>
            </w:r>
            <w:r w:rsidR="002055C3">
              <w:rPr>
                <w:rFonts w:ascii="微软雅黑" w:eastAsia="微软雅黑" w:hAnsi="微软雅黑" w:hint="eastAsia"/>
                <w:color w:val="000000"/>
                <w:sz w:val="18"/>
                <w:szCs w:val="18"/>
                <w:lang w:eastAsia="zh-CN"/>
              </w:rPr>
              <w:t>该</w:t>
            </w:r>
            <w:r w:rsidRPr="005A1D49">
              <w:rPr>
                <w:rFonts w:ascii="微软雅黑" w:eastAsia="微软雅黑" w:hAnsi="微软雅黑" w:hint="eastAsia"/>
                <w:color w:val="000000"/>
                <w:sz w:val="18"/>
                <w:szCs w:val="18"/>
                <w:lang w:eastAsia="zh-CN"/>
              </w:rPr>
              <w:t>客户的详情页</w:t>
            </w:r>
          </w:p>
        </w:tc>
      </w:tr>
      <w:tr w:rsidR="00ED135C" w:rsidRPr="005A1D49" w14:paraId="0CE032F3" w14:textId="77777777" w:rsidTr="00ED135C">
        <w:trPr>
          <w:trHeight w:val="312"/>
        </w:trPr>
        <w:tc>
          <w:tcPr>
            <w:tcW w:w="1412" w:type="dxa"/>
            <w:noWrap/>
            <w:tcMar>
              <w:top w:w="0" w:type="dxa"/>
              <w:left w:w="108" w:type="dxa"/>
              <w:bottom w:w="0" w:type="dxa"/>
              <w:right w:w="108" w:type="dxa"/>
            </w:tcMar>
            <w:vAlign w:val="bottom"/>
          </w:tcPr>
          <w:p w14:paraId="2B5F3594" w14:textId="4B16F038" w:rsidR="00ED135C" w:rsidRDefault="00ED135C"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性别</w:t>
            </w:r>
          </w:p>
        </w:tc>
        <w:tc>
          <w:tcPr>
            <w:tcW w:w="5245" w:type="dxa"/>
            <w:noWrap/>
            <w:tcMar>
              <w:top w:w="0" w:type="dxa"/>
              <w:left w:w="108" w:type="dxa"/>
              <w:bottom w:w="0" w:type="dxa"/>
              <w:right w:w="108" w:type="dxa"/>
            </w:tcMar>
            <w:vAlign w:val="bottom"/>
          </w:tcPr>
          <w:p w14:paraId="7E974933" w14:textId="4A0A6112" w:rsidR="00ED135C" w:rsidRPr="005A1D49" w:rsidRDefault="00ED135C"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客户性别</w:t>
            </w:r>
          </w:p>
        </w:tc>
      </w:tr>
      <w:tr w:rsidR="00ED135C" w:rsidRPr="005A1D49" w14:paraId="1605BF5C" w14:textId="77777777" w:rsidTr="00ED135C">
        <w:trPr>
          <w:trHeight w:val="312"/>
        </w:trPr>
        <w:tc>
          <w:tcPr>
            <w:tcW w:w="1412" w:type="dxa"/>
            <w:noWrap/>
            <w:tcMar>
              <w:top w:w="0" w:type="dxa"/>
              <w:left w:w="108" w:type="dxa"/>
              <w:bottom w:w="0" w:type="dxa"/>
              <w:right w:w="108" w:type="dxa"/>
            </w:tcMar>
            <w:vAlign w:val="bottom"/>
          </w:tcPr>
          <w:p w14:paraId="528080F9" w14:textId="0B3AC962" w:rsidR="00ED135C" w:rsidRDefault="00ED135C"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手机号</w:t>
            </w:r>
          </w:p>
        </w:tc>
        <w:tc>
          <w:tcPr>
            <w:tcW w:w="5245" w:type="dxa"/>
            <w:noWrap/>
            <w:tcMar>
              <w:top w:w="0" w:type="dxa"/>
              <w:left w:w="108" w:type="dxa"/>
              <w:bottom w:w="0" w:type="dxa"/>
              <w:right w:w="108" w:type="dxa"/>
            </w:tcMar>
            <w:vAlign w:val="bottom"/>
          </w:tcPr>
          <w:p w14:paraId="26E0B829" w14:textId="694C5FE8" w:rsidR="00ED135C" w:rsidRPr="005A1D49" w:rsidRDefault="00ED135C"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客户通讯录主手机号</w:t>
            </w:r>
          </w:p>
        </w:tc>
      </w:tr>
      <w:tr w:rsidR="00ED135C" w:rsidRPr="005A1D49" w14:paraId="6BE59000" w14:textId="77777777" w:rsidTr="00ED135C">
        <w:trPr>
          <w:trHeight w:val="312"/>
        </w:trPr>
        <w:tc>
          <w:tcPr>
            <w:tcW w:w="1412" w:type="dxa"/>
            <w:noWrap/>
            <w:tcMar>
              <w:top w:w="0" w:type="dxa"/>
              <w:left w:w="108" w:type="dxa"/>
              <w:bottom w:w="0" w:type="dxa"/>
              <w:right w:w="108" w:type="dxa"/>
            </w:tcMar>
            <w:vAlign w:val="bottom"/>
          </w:tcPr>
          <w:p w14:paraId="1BFF8E16" w14:textId="66F8BDE3" w:rsidR="00ED135C" w:rsidRDefault="00ED135C" w:rsidP="00ED135C">
            <w:pPr>
              <w:spacing w:line="240" w:lineRule="auto"/>
              <w:rPr>
                <w:rFonts w:ascii="微软雅黑" w:eastAsia="微软雅黑" w:hAnsi="微软雅黑"/>
                <w:color w:val="000000"/>
                <w:sz w:val="18"/>
                <w:szCs w:val="18"/>
                <w:lang w:eastAsia="zh-CN"/>
              </w:rPr>
            </w:pPr>
            <w:r w:rsidRPr="005A1D49">
              <w:rPr>
                <w:rFonts w:ascii="微软雅黑" w:eastAsia="微软雅黑" w:hAnsi="微软雅黑" w:hint="eastAsia"/>
                <w:color w:val="000000"/>
                <w:sz w:val="18"/>
                <w:szCs w:val="18"/>
                <w:lang w:eastAsia="zh-CN"/>
              </w:rPr>
              <w:t>保单编号</w:t>
            </w:r>
          </w:p>
        </w:tc>
        <w:tc>
          <w:tcPr>
            <w:tcW w:w="5245" w:type="dxa"/>
            <w:noWrap/>
            <w:tcMar>
              <w:top w:w="0" w:type="dxa"/>
              <w:left w:w="108" w:type="dxa"/>
              <w:bottom w:w="0" w:type="dxa"/>
              <w:right w:w="108" w:type="dxa"/>
            </w:tcMar>
            <w:vAlign w:val="bottom"/>
          </w:tcPr>
          <w:p w14:paraId="35FAA701" w14:textId="77777777" w:rsidR="00ED135C" w:rsidRPr="005A1D49" w:rsidRDefault="00ED135C" w:rsidP="00ED135C">
            <w:pPr>
              <w:spacing w:line="240" w:lineRule="auto"/>
              <w:rPr>
                <w:rFonts w:ascii="微软雅黑" w:eastAsia="微软雅黑" w:hAnsi="微软雅黑"/>
                <w:color w:val="000000"/>
                <w:sz w:val="18"/>
                <w:szCs w:val="18"/>
                <w:lang w:eastAsia="zh-CN"/>
              </w:rPr>
            </w:pPr>
          </w:p>
        </w:tc>
      </w:tr>
      <w:tr w:rsidR="00ED135C" w:rsidRPr="005A1D49" w14:paraId="738949C1" w14:textId="77777777" w:rsidTr="00ED135C">
        <w:trPr>
          <w:trHeight w:val="312"/>
        </w:trPr>
        <w:tc>
          <w:tcPr>
            <w:tcW w:w="1412" w:type="dxa"/>
            <w:noWrap/>
            <w:tcMar>
              <w:top w:w="0" w:type="dxa"/>
              <w:left w:w="108" w:type="dxa"/>
              <w:bottom w:w="0" w:type="dxa"/>
              <w:right w:w="108" w:type="dxa"/>
            </w:tcMar>
            <w:vAlign w:val="bottom"/>
            <w:hideMark/>
          </w:tcPr>
          <w:p w14:paraId="7A3B6B3F" w14:textId="38EE0B4F" w:rsidR="00ED135C" w:rsidRPr="005A1D49" w:rsidRDefault="00ED135C"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保单名称</w:t>
            </w:r>
          </w:p>
        </w:tc>
        <w:tc>
          <w:tcPr>
            <w:tcW w:w="5245" w:type="dxa"/>
            <w:noWrap/>
            <w:tcMar>
              <w:top w:w="0" w:type="dxa"/>
              <w:left w:w="108" w:type="dxa"/>
              <w:bottom w:w="0" w:type="dxa"/>
              <w:right w:w="108" w:type="dxa"/>
            </w:tcMar>
            <w:vAlign w:val="bottom"/>
            <w:hideMark/>
          </w:tcPr>
          <w:p w14:paraId="548E5615" w14:textId="1F93FFBC" w:rsidR="00ED135C" w:rsidRPr="005A1D49" w:rsidRDefault="00ED135C"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保单主险产品名称</w:t>
            </w:r>
          </w:p>
        </w:tc>
      </w:tr>
      <w:tr w:rsidR="00ED135C" w:rsidRPr="005A1D49" w14:paraId="36B25004" w14:textId="77777777" w:rsidTr="00ED135C">
        <w:trPr>
          <w:trHeight w:val="312"/>
        </w:trPr>
        <w:tc>
          <w:tcPr>
            <w:tcW w:w="1412" w:type="dxa"/>
            <w:noWrap/>
            <w:tcMar>
              <w:top w:w="0" w:type="dxa"/>
              <w:left w:w="108" w:type="dxa"/>
              <w:bottom w:w="0" w:type="dxa"/>
              <w:right w:w="108" w:type="dxa"/>
            </w:tcMar>
            <w:vAlign w:val="bottom"/>
            <w:hideMark/>
          </w:tcPr>
          <w:p w14:paraId="74DF610E" w14:textId="77777777" w:rsidR="00ED135C" w:rsidRPr="005A1D49" w:rsidRDefault="00ED135C" w:rsidP="00ED135C">
            <w:pPr>
              <w:spacing w:line="240" w:lineRule="auto"/>
              <w:rPr>
                <w:rFonts w:ascii="微软雅黑" w:eastAsia="微软雅黑" w:hAnsi="微软雅黑"/>
                <w:color w:val="000000"/>
                <w:sz w:val="18"/>
                <w:szCs w:val="18"/>
                <w:lang w:eastAsia="zh-CN"/>
              </w:rPr>
            </w:pPr>
            <w:r w:rsidRPr="005A1D49">
              <w:rPr>
                <w:rFonts w:ascii="微软雅黑" w:eastAsia="微软雅黑" w:hAnsi="微软雅黑" w:hint="eastAsia"/>
                <w:color w:val="000000"/>
                <w:sz w:val="18"/>
                <w:szCs w:val="18"/>
                <w:lang w:eastAsia="zh-CN"/>
              </w:rPr>
              <w:t>续保日期</w:t>
            </w:r>
          </w:p>
        </w:tc>
        <w:tc>
          <w:tcPr>
            <w:tcW w:w="5245" w:type="dxa"/>
            <w:noWrap/>
            <w:tcMar>
              <w:top w:w="0" w:type="dxa"/>
              <w:left w:w="108" w:type="dxa"/>
              <w:bottom w:w="0" w:type="dxa"/>
              <w:right w:w="108" w:type="dxa"/>
            </w:tcMar>
            <w:vAlign w:val="bottom"/>
            <w:hideMark/>
          </w:tcPr>
          <w:p w14:paraId="389B3E50" w14:textId="7D3DC0D8" w:rsidR="00ED135C" w:rsidRPr="005A1D49" w:rsidRDefault="00D53686" w:rsidP="00ED135C">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保单下期缴费日，</w:t>
            </w:r>
            <w:r w:rsidR="00ED135C" w:rsidRPr="005A1D49">
              <w:rPr>
                <w:rFonts w:ascii="微软雅黑" w:eastAsia="微软雅黑" w:hAnsi="微软雅黑" w:hint="eastAsia"/>
                <w:color w:val="000000"/>
                <w:sz w:val="18"/>
                <w:szCs w:val="18"/>
                <w:lang w:eastAsia="zh-CN"/>
              </w:rPr>
              <w:t>精确到日</w:t>
            </w:r>
          </w:p>
        </w:tc>
      </w:tr>
      <w:tr w:rsidR="00ED135C" w:rsidRPr="005A1D49" w14:paraId="7236C54F" w14:textId="77777777" w:rsidTr="00372842">
        <w:trPr>
          <w:trHeight w:val="312"/>
        </w:trPr>
        <w:tc>
          <w:tcPr>
            <w:tcW w:w="1412" w:type="dxa"/>
            <w:noWrap/>
            <w:tcMar>
              <w:top w:w="0" w:type="dxa"/>
              <w:left w:w="108" w:type="dxa"/>
              <w:bottom w:w="0" w:type="dxa"/>
              <w:right w:w="108" w:type="dxa"/>
            </w:tcMar>
            <w:vAlign w:val="center"/>
          </w:tcPr>
          <w:p w14:paraId="41D3ECF0" w14:textId="753F5591" w:rsidR="00ED135C" w:rsidRPr="007247C3" w:rsidRDefault="00ED135C" w:rsidP="00372842">
            <w:pPr>
              <w:spacing w:line="240" w:lineRule="auto"/>
              <w:jc w:val="both"/>
              <w:rPr>
                <w:rFonts w:ascii="微软雅黑" w:eastAsia="微软雅黑" w:hAnsi="微软雅黑"/>
                <w:color w:val="000000"/>
                <w:sz w:val="18"/>
                <w:szCs w:val="18"/>
                <w:highlight w:val="yellow"/>
                <w:lang w:eastAsia="zh-CN"/>
              </w:rPr>
            </w:pPr>
            <w:r w:rsidRPr="003958B9">
              <w:rPr>
                <w:rFonts w:ascii="微软雅黑" w:eastAsia="微软雅黑" w:hAnsi="微软雅黑" w:hint="eastAsia"/>
                <w:color w:val="000000"/>
                <w:sz w:val="18"/>
                <w:szCs w:val="18"/>
                <w:lang w:eastAsia="zh-CN"/>
              </w:rPr>
              <w:t>互动行为</w:t>
            </w:r>
          </w:p>
        </w:tc>
        <w:tc>
          <w:tcPr>
            <w:tcW w:w="5245" w:type="dxa"/>
            <w:noWrap/>
            <w:tcMar>
              <w:top w:w="0" w:type="dxa"/>
              <w:left w:w="108" w:type="dxa"/>
              <w:bottom w:w="0" w:type="dxa"/>
              <w:right w:w="108" w:type="dxa"/>
            </w:tcMar>
            <w:vAlign w:val="center"/>
          </w:tcPr>
          <w:p w14:paraId="7A3584DB" w14:textId="42B705DD" w:rsidR="00ED135C" w:rsidRPr="007247C3" w:rsidRDefault="00E05E0E" w:rsidP="00372842">
            <w:pPr>
              <w:spacing w:line="240" w:lineRule="auto"/>
              <w:jc w:val="both"/>
              <w:rPr>
                <w:rFonts w:ascii="微软雅黑" w:eastAsia="微软雅黑" w:hAnsi="微软雅黑"/>
                <w:color w:val="000000"/>
                <w:sz w:val="18"/>
                <w:szCs w:val="18"/>
                <w:highlight w:val="yellow"/>
                <w:lang w:eastAsia="zh-CN"/>
              </w:rPr>
            </w:pPr>
            <w:r>
              <w:rPr>
                <w:rFonts w:ascii="微软雅黑" w:eastAsia="微软雅黑" w:hAnsi="微软雅黑" w:cs="Segoe UI" w:hint="eastAsia"/>
                <w:color w:val="000000"/>
                <w:sz w:val="18"/>
                <w:szCs w:val="18"/>
                <w:lang w:eastAsia="zh-CN"/>
              </w:rPr>
              <w:t>文案为【去处理】，点击跳转i</w:t>
            </w:r>
            <w:r>
              <w:rPr>
                <w:rFonts w:ascii="微软雅黑" w:eastAsia="微软雅黑" w:hAnsi="微软雅黑" w:cs="Segoe UI"/>
                <w:color w:val="000000"/>
                <w:sz w:val="18"/>
                <w:szCs w:val="18"/>
                <w:lang w:eastAsia="zh-CN"/>
              </w:rPr>
              <w:t>-Service</w:t>
            </w:r>
            <w:r>
              <w:rPr>
                <w:rFonts w:ascii="微软雅黑" w:eastAsia="微软雅黑" w:hAnsi="微软雅黑" w:cs="Segoe UI" w:hint="eastAsia"/>
                <w:color w:val="000000"/>
                <w:sz w:val="18"/>
                <w:szCs w:val="18"/>
                <w:lang w:eastAsia="zh-CN"/>
              </w:rPr>
              <w:t>，仅拉起应用，不需定位到具体保单。</w:t>
            </w:r>
          </w:p>
        </w:tc>
      </w:tr>
    </w:tbl>
    <w:p w14:paraId="24AD02FC" w14:textId="067170B2" w:rsidR="002233DB" w:rsidRDefault="00011E44" w:rsidP="006C6D45">
      <w:pPr>
        <w:pStyle w:val="ListParagraph"/>
        <w:numPr>
          <w:ilvl w:val="0"/>
          <w:numId w:val="62"/>
        </w:numPr>
        <w:ind w:firstLineChars="0"/>
        <w:rPr>
          <w:rFonts w:ascii="微软雅黑" w:eastAsia="微软雅黑" w:hAnsi="微软雅黑"/>
          <w:sz w:val="20"/>
          <w:szCs w:val="20"/>
        </w:rPr>
      </w:pPr>
      <w:r>
        <w:rPr>
          <w:rFonts w:ascii="微软雅黑" w:eastAsia="微软雅黑" w:hAnsi="微软雅黑" w:hint="eastAsia"/>
          <w:sz w:val="20"/>
          <w:szCs w:val="20"/>
        </w:rPr>
        <w:t>月度</w:t>
      </w:r>
      <w:r w:rsidR="002233DB">
        <w:rPr>
          <w:rFonts w:ascii="微软雅黑" w:eastAsia="微软雅黑" w:hAnsi="微软雅黑" w:hint="eastAsia"/>
          <w:sz w:val="20"/>
          <w:szCs w:val="20"/>
        </w:rPr>
        <w:t>续期客户的排序规则：按照</w:t>
      </w:r>
      <w:r w:rsidR="00D53686">
        <w:rPr>
          <w:rFonts w:ascii="微软雅黑" w:eastAsia="微软雅黑" w:hAnsi="微软雅黑" w:hint="eastAsia"/>
          <w:sz w:val="20"/>
          <w:szCs w:val="20"/>
        </w:rPr>
        <w:t>保单下期缴费</w:t>
      </w:r>
      <w:r w:rsidR="002233DB">
        <w:rPr>
          <w:rFonts w:ascii="微软雅黑" w:eastAsia="微软雅黑" w:hAnsi="微软雅黑" w:hint="eastAsia"/>
          <w:sz w:val="20"/>
          <w:szCs w:val="20"/>
        </w:rPr>
        <w:t>日升序排列。</w:t>
      </w:r>
      <w:r w:rsidR="007F4C9D">
        <w:rPr>
          <w:rFonts w:ascii="微软雅黑" w:eastAsia="微软雅黑" w:hAnsi="微软雅黑" w:hint="eastAsia"/>
          <w:sz w:val="20"/>
          <w:szCs w:val="20"/>
        </w:rPr>
        <w:t>下期缴费日相同时</w:t>
      </w:r>
      <w:r w:rsidR="007F4C9D" w:rsidRPr="007F4C9D">
        <w:rPr>
          <w:rFonts w:ascii="微软雅黑" w:eastAsia="微软雅黑" w:hAnsi="微软雅黑" w:hint="eastAsia"/>
          <w:sz w:val="20"/>
          <w:szCs w:val="20"/>
        </w:rPr>
        <w:t>再按照客户姓名A-Z排序</w:t>
      </w:r>
      <w:r w:rsidR="007F4C9D">
        <w:rPr>
          <w:rFonts w:ascii="微软雅黑" w:eastAsia="微软雅黑" w:hAnsi="微软雅黑" w:hint="eastAsia"/>
          <w:sz w:val="20"/>
          <w:szCs w:val="20"/>
        </w:rPr>
        <w:t>。</w:t>
      </w:r>
    </w:p>
    <w:p w14:paraId="327FE40D" w14:textId="299CA4AD" w:rsidR="00994596" w:rsidRPr="00C67F07" w:rsidRDefault="00994596" w:rsidP="006C6D45">
      <w:pPr>
        <w:pStyle w:val="ListParagraph"/>
        <w:numPr>
          <w:ilvl w:val="0"/>
          <w:numId w:val="62"/>
        </w:numPr>
        <w:ind w:firstLineChars="0"/>
        <w:rPr>
          <w:rFonts w:ascii="微软雅黑" w:eastAsia="微软雅黑" w:hAnsi="微软雅黑"/>
          <w:sz w:val="20"/>
          <w:szCs w:val="20"/>
        </w:rPr>
      </w:pPr>
      <w:r w:rsidRPr="00C67F07">
        <w:rPr>
          <w:rFonts w:ascii="微软雅黑" w:eastAsia="微软雅黑" w:hAnsi="微软雅黑" w:hint="eastAsia"/>
          <w:sz w:val="20"/>
          <w:szCs w:val="20"/>
        </w:rPr>
        <w:t>在</w:t>
      </w:r>
      <w:r w:rsidR="00011E44">
        <w:rPr>
          <w:rFonts w:ascii="微软雅黑" w:eastAsia="微软雅黑" w:hAnsi="微软雅黑" w:hint="eastAsia"/>
          <w:sz w:val="20"/>
          <w:szCs w:val="20"/>
        </w:rPr>
        <w:t>月度</w:t>
      </w:r>
      <w:r w:rsidRPr="00C67F07">
        <w:rPr>
          <w:rFonts w:ascii="微软雅黑" w:eastAsia="微软雅黑" w:hAnsi="微软雅黑" w:hint="eastAsia"/>
          <w:sz w:val="20"/>
          <w:szCs w:val="20"/>
        </w:rPr>
        <w:t>续期客户列表中，支持按姓名、保单号模糊查询客户</w:t>
      </w:r>
      <w:r w:rsidR="005A1D49" w:rsidRPr="00C67F07">
        <w:rPr>
          <w:rFonts w:ascii="微软雅黑" w:eastAsia="微软雅黑" w:hAnsi="微软雅黑" w:hint="eastAsia"/>
          <w:sz w:val="20"/>
          <w:szCs w:val="20"/>
        </w:rPr>
        <w:t>。</w:t>
      </w:r>
    </w:p>
    <w:p w14:paraId="2FCE5A94" w14:textId="77777777" w:rsidR="006C3092" w:rsidRDefault="006C3092" w:rsidP="009E048B">
      <w:pPr>
        <w:rPr>
          <w:rFonts w:ascii="微软雅黑" w:eastAsia="微软雅黑" w:hAnsi="微软雅黑"/>
          <w:lang w:eastAsia="zh-CN"/>
        </w:rPr>
        <w:sectPr w:rsidR="006C3092" w:rsidSect="00E74CB2">
          <w:pgSz w:w="11907" w:h="16840" w:code="9"/>
          <w:pgMar w:top="1800" w:right="1440" w:bottom="1440" w:left="1440" w:header="1800" w:footer="864" w:gutter="0"/>
          <w:cols w:space="720"/>
          <w:docGrid w:linePitch="272"/>
        </w:sectPr>
      </w:pPr>
    </w:p>
    <w:p w14:paraId="19B420EF" w14:textId="6522C26D" w:rsidR="00B14A69" w:rsidRDefault="005013E7" w:rsidP="00B14A69">
      <w:pPr>
        <w:pStyle w:val="Heading4"/>
        <w:spacing w:before="120" w:after="120"/>
        <w:rPr>
          <w:rFonts w:ascii="微软雅黑" w:eastAsia="微软雅黑" w:hAnsi="微软雅黑"/>
          <w:i w:val="0"/>
          <w:iCs/>
        </w:rPr>
      </w:pPr>
      <w:r>
        <w:rPr>
          <w:rFonts w:ascii="微软雅黑" w:eastAsia="微软雅黑" w:hAnsi="微软雅黑" w:hint="eastAsia"/>
          <w:i w:val="0"/>
          <w:iCs/>
        </w:rPr>
        <w:lastRenderedPageBreak/>
        <w:t>Y</w:t>
      </w:r>
      <w:r>
        <w:rPr>
          <w:rFonts w:ascii="微软雅黑" w:eastAsia="微软雅黑" w:hAnsi="微软雅黑"/>
          <w:i w:val="0"/>
          <w:iCs/>
        </w:rPr>
        <w:t>RT</w:t>
      </w:r>
      <w:r>
        <w:rPr>
          <w:rFonts w:ascii="微软雅黑" w:eastAsia="微软雅黑" w:hAnsi="微软雅黑" w:hint="eastAsia"/>
          <w:i w:val="0"/>
          <w:iCs/>
        </w:rPr>
        <w:t>客户</w:t>
      </w:r>
    </w:p>
    <w:p w14:paraId="432641A3" w14:textId="5B0A0A02" w:rsidR="00B14A69" w:rsidRPr="006B3FEC" w:rsidRDefault="00B14A69" w:rsidP="00621128">
      <w:pPr>
        <w:pStyle w:val="BodyText3"/>
      </w:pPr>
      <w:r>
        <w:rPr>
          <w:rFonts w:hint="eastAsia"/>
        </w:rPr>
        <w:t>示意图</w:t>
      </w:r>
    </w:p>
    <w:p w14:paraId="2E6027AC" w14:textId="4C1ED86F" w:rsidR="00B14A69" w:rsidRPr="00994596" w:rsidRDefault="00AD25F1" w:rsidP="00B14A69">
      <w:pPr>
        <w:rPr>
          <w:rFonts w:ascii="微软雅黑" w:eastAsia="微软雅黑" w:hAnsi="微软雅黑"/>
          <w:lang w:eastAsia="zh-CN"/>
        </w:rPr>
      </w:pPr>
      <w:r w:rsidRPr="00AD25F1">
        <w:rPr>
          <w:rFonts w:ascii="微软雅黑" w:eastAsia="微软雅黑" w:hAnsi="微软雅黑"/>
          <w:noProof/>
          <w:lang w:eastAsia="zh-CN"/>
        </w:rPr>
        <w:drawing>
          <wp:inline distT="0" distB="0" distL="0" distR="0" wp14:anchorId="5661F01E" wp14:editId="1C096F20">
            <wp:extent cx="5661590" cy="208915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62782" cy="2089590"/>
                    </a:xfrm>
                    <a:prstGeom prst="rect">
                      <a:avLst/>
                    </a:prstGeom>
                  </pic:spPr>
                </pic:pic>
              </a:graphicData>
            </a:graphic>
          </wp:inline>
        </w:drawing>
      </w:r>
    </w:p>
    <w:p w14:paraId="764B323A" w14:textId="77777777" w:rsidR="00B14A69" w:rsidRPr="00994596" w:rsidRDefault="00B14A69" w:rsidP="00621128">
      <w:pPr>
        <w:pStyle w:val="BodyText3"/>
      </w:pPr>
      <w:r w:rsidRPr="00994596">
        <w:rPr>
          <w:rFonts w:hint="eastAsia"/>
        </w:rPr>
        <w:t>功能流程说明</w:t>
      </w:r>
    </w:p>
    <w:p w14:paraId="3DD2C82B" w14:textId="256803AE" w:rsidR="00B14A69" w:rsidRPr="00BD4EFD" w:rsidRDefault="00B14A69" w:rsidP="009B528D">
      <w:pPr>
        <w:pStyle w:val="ListParagraph"/>
        <w:numPr>
          <w:ilvl w:val="0"/>
          <w:numId w:val="63"/>
        </w:numPr>
        <w:ind w:firstLineChars="0"/>
        <w:rPr>
          <w:rFonts w:ascii="微软雅黑" w:eastAsia="微软雅黑" w:hAnsi="微软雅黑"/>
          <w:sz w:val="20"/>
          <w:szCs w:val="20"/>
        </w:rPr>
      </w:pPr>
      <w:r w:rsidRPr="00BD4EFD">
        <w:rPr>
          <w:rFonts w:ascii="微软雅黑" w:eastAsia="微软雅黑" w:hAnsi="微软雅黑" w:hint="eastAsia"/>
          <w:sz w:val="20"/>
          <w:szCs w:val="20"/>
        </w:rPr>
        <w:t>如图，在“</w:t>
      </w:r>
      <w:r w:rsidR="005C0992">
        <w:rPr>
          <w:rFonts w:ascii="微软雅黑" w:eastAsia="微软雅黑" w:hAnsi="微软雅黑" w:hint="eastAsia"/>
          <w:sz w:val="20"/>
          <w:szCs w:val="20"/>
        </w:rPr>
        <w:t>商机</w:t>
      </w:r>
      <w:r w:rsidRPr="00BD4EFD">
        <w:rPr>
          <w:rFonts w:ascii="微软雅黑" w:eastAsia="微软雅黑" w:hAnsi="微软雅黑" w:hint="eastAsia"/>
          <w:sz w:val="20"/>
          <w:szCs w:val="20"/>
        </w:rPr>
        <w:t>名单”</w:t>
      </w:r>
      <w:r w:rsidR="00DC4262">
        <w:rPr>
          <w:rFonts w:ascii="微软雅黑" w:eastAsia="微软雅黑" w:hAnsi="微软雅黑" w:hint="eastAsia"/>
          <w:sz w:val="20"/>
          <w:szCs w:val="20"/>
        </w:rPr>
        <w:t>的【续期客户列表】</w:t>
      </w:r>
      <w:r w:rsidRPr="00BD4EFD">
        <w:rPr>
          <w:rFonts w:ascii="微软雅黑" w:eastAsia="微软雅黑" w:hAnsi="微软雅黑" w:hint="eastAsia"/>
          <w:sz w:val="20"/>
          <w:szCs w:val="20"/>
        </w:rPr>
        <w:t>中，点击</w:t>
      </w:r>
      <w:r w:rsidR="005013E7">
        <w:rPr>
          <w:rFonts w:ascii="微软雅黑" w:eastAsia="微软雅黑" w:hAnsi="微软雅黑" w:hint="eastAsia"/>
          <w:sz w:val="20"/>
          <w:szCs w:val="20"/>
        </w:rPr>
        <w:t>【Y</w:t>
      </w:r>
      <w:r w:rsidR="005013E7">
        <w:rPr>
          <w:rFonts w:ascii="微软雅黑" w:eastAsia="微软雅黑" w:hAnsi="微软雅黑"/>
          <w:sz w:val="20"/>
          <w:szCs w:val="20"/>
        </w:rPr>
        <w:t>RT</w:t>
      </w:r>
      <w:r w:rsidR="005013E7">
        <w:rPr>
          <w:rFonts w:ascii="微软雅黑" w:eastAsia="微软雅黑" w:hAnsi="微软雅黑" w:hint="eastAsia"/>
          <w:sz w:val="20"/>
          <w:szCs w:val="20"/>
        </w:rPr>
        <w:t>客户</w:t>
      </w:r>
      <w:r w:rsidR="00A13FC7">
        <w:rPr>
          <w:rFonts w:ascii="微软雅黑" w:eastAsia="微软雅黑" w:hAnsi="微软雅黑" w:hint="eastAsia"/>
          <w:sz w:val="20"/>
          <w:szCs w:val="20"/>
        </w:rPr>
        <w:t>列表</w:t>
      </w:r>
      <w:r w:rsidR="005013E7">
        <w:rPr>
          <w:rFonts w:ascii="微软雅黑" w:eastAsia="微软雅黑" w:hAnsi="微软雅黑" w:hint="eastAsia"/>
          <w:sz w:val="20"/>
          <w:szCs w:val="20"/>
        </w:rPr>
        <w:t>】</w:t>
      </w:r>
      <w:r w:rsidR="00DC4262">
        <w:rPr>
          <w:rFonts w:ascii="微软雅黑" w:eastAsia="微软雅黑" w:hAnsi="微软雅黑" w:hint="eastAsia"/>
          <w:sz w:val="20"/>
          <w:szCs w:val="20"/>
        </w:rPr>
        <w:t>T</w:t>
      </w:r>
      <w:r w:rsidR="00DC4262">
        <w:rPr>
          <w:rFonts w:ascii="微软雅黑" w:eastAsia="微软雅黑" w:hAnsi="微软雅黑"/>
          <w:sz w:val="20"/>
          <w:szCs w:val="20"/>
        </w:rPr>
        <w:t>ab</w:t>
      </w:r>
      <w:r w:rsidRPr="00BD4EFD">
        <w:rPr>
          <w:rFonts w:ascii="微软雅黑" w:eastAsia="微软雅黑" w:hAnsi="微软雅黑" w:hint="eastAsia"/>
          <w:sz w:val="20"/>
          <w:szCs w:val="20"/>
        </w:rPr>
        <w:t>，进入</w:t>
      </w:r>
      <w:r w:rsidR="00DC4262">
        <w:rPr>
          <w:rFonts w:ascii="微软雅黑" w:eastAsia="微软雅黑" w:hAnsi="微软雅黑" w:hint="eastAsia"/>
          <w:sz w:val="20"/>
          <w:szCs w:val="20"/>
        </w:rPr>
        <w:t>列表展示</w:t>
      </w:r>
      <w:r w:rsidRPr="00BD4EFD">
        <w:rPr>
          <w:rFonts w:ascii="微软雅黑" w:eastAsia="微软雅黑" w:hAnsi="微软雅黑" w:hint="eastAsia"/>
          <w:sz w:val="20"/>
          <w:szCs w:val="20"/>
        </w:rPr>
        <w:t>页</w:t>
      </w:r>
      <w:r>
        <w:rPr>
          <w:rFonts w:ascii="微软雅黑" w:eastAsia="微软雅黑" w:hAnsi="微软雅黑" w:hint="eastAsia"/>
          <w:sz w:val="20"/>
          <w:szCs w:val="20"/>
        </w:rPr>
        <w:t>。</w:t>
      </w:r>
    </w:p>
    <w:p w14:paraId="5A55DF14" w14:textId="3DD71FC7" w:rsidR="00B14A69" w:rsidRPr="00BD4EFD" w:rsidRDefault="00FB02B5" w:rsidP="009B528D">
      <w:pPr>
        <w:pStyle w:val="ListParagraph"/>
        <w:numPr>
          <w:ilvl w:val="0"/>
          <w:numId w:val="63"/>
        </w:numPr>
        <w:ind w:firstLineChars="0"/>
        <w:rPr>
          <w:rFonts w:ascii="微软雅黑" w:eastAsia="微软雅黑" w:hAnsi="微软雅黑"/>
          <w:sz w:val="20"/>
          <w:szCs w:val="20"/>
        </w:rPr>
      </w:pPr>
      <w:r>
        <w:rPr>
          <w:rFonts w:ascii="微软雅黑" w:eastAsia="微软雅黑" w:hAnsi="微软雅黑" w:hint="eastAsia"/>
          <w:sz w:val="20"/>
          <w:szCs w:val="20"/>
        </w:rPr>
        <w:t>进入默认展示</w:t>
      </w:r>
      <w:r w:rsidR="00DC642A">
        <w:rPr>
          <w:rFonts w:ascii="微软雅黑" w:eastAsia="微软雅黑" w:hAnsi="微软雅黑" w:hint="eastAsia"/>
          <w:sz w:val="20"/>
          <w:szCs w:val="20"/>
        </w:rPr>
        <w:t>保单周年日在</w:t>
      </w:r>
      <w:r>
        <w:rPr>
          <w:rFonts w:ascii="微软雅黑" w:eastAsia="微软雅黑" w:hAnsi="微软雅黑" w:hint="eastAsia"/>
          <w:sz w:val="20"/>
          <w:szCs w:val="20"/>
        </w:rPr>
        <w:t>本年当月的</w:t>
      </w:r>
      <w:r w:rsidR="005013E7">
        <w:rPr>
          <w:rFonts w:ascii="微软雅黑" w:eastAsia="微软雅黑" w:hAnsi="微软雅黑" w:hint="eastAsia"/>
          <w:sz w:val="20"/>
          <w:szCs w:val="20"/>
        </w:rPr>
        <w:t>Y</w:t>
      </w:r>
      <w:r w:rsidR="0076353B">
        <w:rPr>
          <w:rFonts w:ascii="微软雅黑" w:eastAsia="微软雅黑" w:hAnsi="微软雅黑"/>
          <w:sz w:val="20"/>
          <w:szCs w:val="20"/>
        </w:rPr>
        <w:t>R</w:t>
      </w:r>
      <w:r w:rsidR="005013E7">
        <w:rPr>
          <w:rFonts w:ascii="微软雅黑" w:eastAsia="微软雅黑" w:hAnsi="微软雅黑" w:hint="eastAsia"/>
          <w:sz w:val="20"/>
          <w:szCs w:val="20"/>
        </w:rPr>
        <w:t>T</w:t>
      </w:r>
      <w:r w:rsidR="00B14A69" w:rsidRPr="00BD4EFD">
        <w:rPr>
          <w:rFonts w:ascii="微软雅黑" w:eastAsia="微软雅黑" w:hAnsi="微软雅黑" w:hint="eastAsia"/>
          <w:sz w:val="20"/>
          <w:szCs w:val="20"/>
        </w:rPr>
        <w:t>客户列表</w:t>
      </w:r>
      <w:r>
        <w:rPr>
          <w:rFonts w:ascii="微软雅黑" w:eastAsia="微软雅黑" w:hAnsi="微软雅黑" w:hint="eastAsia"/>
          <w:sz w:val="20"/>
          <w:szCs w:val="20"/>
        </w:rPr>
        <w:t>，</w:t>
      </w:r>
      <w:r w:rsidRPr="00FB02B5">
        <w:rPr>
          <w:rFonts w:ascii="微软雅黑" w:eastAsia="微软雅黑" w:hAnsi="微软雅黑" w:hint="eastAsia"/>
          <w:sz w:val="20"/>
          <w:szCs w:val="20"/>
        </w:rPr>
        <w:t>支持</w:t>
      </w:r>
      <w:r w:rsidR="009D0D8A">
        <w:rPr>
          <w:rFonts w:ascii="微软雅黑" w:eastAsia="微软雅黑" w:hAnsi="微软雅黑" w:hint="eastAsia"/>
          <w:sz w:val="20"/>
          <w:szCs w:val="20"/>
        </w:rPr>
        <w:t>按月份</w:t>
      </w:r>
      <w:r w:rsidRPr="00FB02B5">
        <w:rPr>
          <w:rFonts w:ascii="微软雅黑" w:eastAsia="微软雅黑" w:hAnsi="微软雅黑" w:hint="eastAsia"/>
          <w:sz w:val="20"/>
          <w:szCs w:val="20"/>
        </w:rPr>
        <w:t>切换查看</w:t>
      </w:r>
      <w:r w:rsidR="0016125E">
        <w:rPr>
          <w:rFonts w:ascii="微软雅黑" w:eastAsia="微软雅黑" w:hAnsi="微软雅黑" w:hint="eastAsia"/>
          <w:sz w:val="20"/>
          <w:szCs w:val="20"/>
        </w:rPr>
        <w:t>保单周年日在</w:t>
      </w:r>
      <w:r w:rsidRPr="00FB02B5">
        <w:rPr>
          <w:rFonts w:ascii="微软雅黑" w:eastAsia="微软雅黑" w:hAnsi="微软雅黑" w:hint="eastAsia"/>
          <w:sz w:val="20"/>
          <w:szCs w:val="20"/>
        </w:rPr>
        <w:t>其它月份下的</w:t>
      </w:r>
      <w:r w:rsidR="005013E7">
        <w:rPr>
          <w:rFonts w:ascii="微软雅黑" w:eastAsia="微软雅黑" w:hAnsi="微软雅黑" w:hint="eastAsia"/>
          <w:sz w:val="20"/>
          <w:szCs w:val="20"/>
        </w:rPr>
        <w:t>Y</w:t>
      </w:r>
      <w:r w:rsidR="0076353B">
        <w:rPr>
          <w:rFonts w:ascii="微软雅黑" w:eastAsia="微软雅黑" w:hAnsi="微软雅黑"/>
          <w:sz w:val="20"/>
          <w:szCs w:val="20"/>
        </w:rPr>
        <w:t>R</w:t>
      </w:r>
      <w:r w:rsidR="005013E7">
        <w:rPr>
          <w:rFonts w:ascii="微软雅黑" w:eastAsia="微软雅黑" w:hAnsi="微软雅黑" w:hint="eastAsia"/>
          <w:sz w:val="20"/>
          <w:szCs w:val="20"/>
        </w:rPr>
        <w:t>T</w:t>
      </w:r>
      <w:r w:rsidR="004A02EC">
        <w:rPr>
          <w:rFonts w:ascii="微软雅黑" w:eastAsia="微软雅黑" w:hAnsi="微软雅黑" w:hint="eastAsia"/>
          <w:sz w:val="20"/>
          <w:szCs w:val="20"/>
        </w:rPr>
        <w:t>客户列表。</w:t>
      </w:r>
      <w:r w:rsidR="00CC08EF">
        <w:rPr>
          <w:rFonts w:ascii="微软雅黑" w:eastAsia="微软雅黑" w:hAnsi="微软雅黑" w:hint="eastAsia"/>
          <w:sz w:val="20"/>
          <w:szCs w:val="20"/>
        </w:rPr>
        <w:t>查询范围为保单周年日在【T</w:t>
      </w:r>
      <w:r w:rsidR="00CC08EF">
        <w:rPr>
          <w:rFonts w:ascii="微软雅黑" w:eastAsia="微软雅黑" w:hAnsi="微软雅黑"/>
          <w:sz w:val="20"/>
          <w:szCs w:val="20"/>
        </w:rPr>
        <w:t>-58</w:t>
      </w:r>
      <w:r w:rsidR="00CC08EF">
        <w:rPr>
          <w:rFonts w:ascii="微软雅黑" w:eastAsia="微软雅黑" w:hAnsi="微软雅黑" w:hint="eastAsia"/>
          <w:sz w:val="20"/>
          <w:szCs w:val="20"/>
        </w:rPr>
        <w:t>天，T</w:t>
      </w:r>
      <w:r w:rsidR="00CC08EF">
        <w:rPr>
          <w:rFonts w:ascii="微软雅黑" w:eastAsia="微软雅黑" w:hAnsi="微软雅黑"/>
          <w:sz w:val="20"/>
          <w:szCs w:val="20"/>
        </w:rPr>
        <w:t>+364</w:t>
      </w:r>
      <w:r w:rsidR="00CC08EF">
        <w:rPr>
          <w:rFonts w:ascii="微软雅黑" w:eastAsia="微软雅黑" w:hAnsi="微软雅黑" w:hint="eastAsia"/>
          <w:sz w:val="20"/>
          <w:szCs w:val="20"/>
        </w:rPr>
        <w:t>天】的</w:t>
      </w:r>
      <w:r w:rsidR="005013E7">
        <w:rPr>
          <w:rFonts w:ascii="微软雅黑" w:eastAsia="微软雅黑" w:hAnsi="微软雅黑"/>
          <w:sz w:val="20"/>
          <w:szCs w:val="20"/>
        </w:rPr>
        <w:t>Y</w:t>
      </w:r>
      <w:r w:rsidR="0076353B">
        <w:rPr>
          <w:rFonts w:ascii="微软雅黑" w:eastAsia="微软雅黑" w:hAnsi="微软雅黑"/>
          <w:sz w:val="20"/>
          <w:szCs w:val="20"/>
        </w:rPr>
        <w:t>R</w:t>
      </w:r>
      <w:r w:rsidR="005013E7">
        <w:rPr>
          <w:rFonts w:ascii="微软雅黑" w:eastAsia="微软雅黑" w:hAnsi="微软雅黑"/>
          <w:sz w:val="20"/>
          <w:szCs w:val="20"/>
        </w:rPr>
        <w:t>T</w:t>
      </w:r>
      <w:r w:rsidR="00CC08EF">
        <w:rPr>
          <w:rFonts w:ascii="微软雅黑" w:eastAsia="微软雅黑" w:hAnsi="微软雅黑" w:hint="eastAsia"/>
          <w:sz w:val="20"/>
          <w:szCs w:val="20"/>
        </w:rPr>
        <w:t>保单，T为</w:t>
      </w:r>
      <w:r w:rsidR="00CC08EF" w:rsidRPr="00CC08EF">
        <w:rPr>
          <w:rFonts w:ascii="微软雅黑" w:eastAsia="微软雅黑" w:hAnsi="微软雅黑" w:hint="eastAsia"/>
          <w:sz w:val="20"/>
          <w:szCs w:val="20"/>
        </w:rPr>
        <w:t>服务端当前日期</w:t>
      </w:r>
      <w:r w:rsidR="00CC08EF">
        <w:rPr>
          <w:rFonts w:ascii="微软雅黑" w:eastAsia="微软雅黑" w:hAnsi="微软雅黑" w:hint="eastAsia"/>
          <w:sz w:val="20"/>
          <w:szCs w:val="20"/>
        </w:rPr>
        <w:t>。</w:t>
      </w:r>
    </w:p>
    <w:p w14:paraId="00485044" w14:textId="77777777" w:rsidR="00B14A69" w:rsidRPr="004A02EC" w:rsidRDefault="00B14A69" w:rsidP="009B528D">
      <w:pPr>
        <w:pStyle w:val="ListParagraph"/>
        <w:numPr>
          <w:ilvl w:val="0"/>
          <w:numId w:val="63"/>
        </w:numPr>
        <w:ind w:firstLineChars="0"/>
        <w:rPr>
          <w:rFonts w:ascii="微软雅黑" w:eastAsia="微软雅黑" w:hAnsi="微软雅黑"/>
          <w:sz w:val="20"/>
          <w:szCs w:val="20"/>
        </w:rPr>
      </w:pPr>
      <w:r w:rsidRPr="004A02EC">
        <w:rPr>
          <w:rFonts w:ascii="微软雅黑" w:eastAsia="微软雅黑" w:hAnsi="微软雅黑" w:hint="eastAsia"/>
          <w:sz w:val="20"/>
          <w:szCs w:val="20"/>
        </w:rPr>
        <w:t>展示字段</w:t>
      </w:r>
    </w:p>
    <w:tbl>
      <w:tblPr>
        <w:tblW w:w="7860" w:type="dxa"/>
        <w:tblInd w:w="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48"/>
        <w:gridCol w:w="6012"/>
      </w:tblGrid>
      <w:tr w:rsidR="00B14A69" w:rsidRPr="00BD4EFD" w14:paraId="2145F929" w14:textId="77777777" w:rsidTr="00CC7591">
        <w:trPr>
          <w:trHeight w:val="336"/>
          <w:tblHeader/>
        </w:trPr>
        <w:tc>
          <w:tcPr>
            <w:tcW w:w="1848" w:type="dxa"/>
            <w:shd w:val="clear" w:color="auto" w:fill="D9D9D9" w:themeFill="background1" w:themeFillShade="D9"/>
            <w:tcMar>
              <w:top w:w="0" w:type="dxa"/>
              <w:left w:w="108" w:type="dxa"/>
              <w:bottom w:w="0" w:type="dxa"/>
              <w:right w:w="108" w:type="dxa"/>
            </w:tcMar>
            <w:vAlign w:val="center"/>
            <w:hideMark/>
          </w:tcPr>
          <w:p w14:paraId="713BF5C0" w14:textId="77777777" w:rsidR="00B14A69" w:rsidRPr="00517C0A" w:rsidRDefault="00B14A69" w:rsidP="00591567">
            <w:pPr>
              <w:spacing w:line="240" w:lineRule="auto"/>
              <w:rPr>
                <w:rFonts w:ascii="微软雅黑" w:eastAsia="微软雅黑" w:hAnsi="微软雅黑"/>
                <w:b/>
                <w:bCs/>
                <w:color w:val="000000"/>
                <w:sz w:val="18"/>
                <w:szCs w:val="18"/>
                <w:lang w:eastAsia="zh-CN"/>
              </w:rPr>
            </w:pPr>
            <w:r w:rsidRPr="00505F44">
              <w:rPr>
                <w:rFonts w:ascii="微软雅黑" w:eastAsia="微软雅黑" w:hAnsi="微软雅黑" w:hint="eastAsia"/>
                <w:b/>
                <w:bCs/>
                <w:color w:val="000000"/>
                <w:sz w:val="18"/>
                <w:szCs w:val="18"/>
                <w:lang w:eastAsia="zh-CN"/>
              </w:rPr>
              <w:t>字段</w:t>
            </w:r>
          </w:p>
        </w:tc>
        <w:tc>
          <w:tcPr>
            <w:tcW w:w="6012" w:type="dxa"/>
            <w:shd w:val="clear" w:color="auto" w:fill="D9D9D9" w:themeFill="background1" w:themeFillShade="D9"/>
            <w:tcMar>
              <w:top w:w="0" w:type="dxa"/>
              <w:left w:w="108" w:type="dxa"/>
              <w:bottom w:w="0" w:type="dxa"/>
              <w:right w:w="108" w:type="dxa"/>
            </w:tcMar>
            <w:vAlign w:val="center"/>
            <w:hideMark/>
          </w:tcPr>
          <w:p w14:paraId="244FB7AC" w14:textId="77777777" w:rsidR="00B14A69" w:rsidRPr="002F075E" w:rsidRDefault="00B14A69" w:rsidP="00591567">
            <w:pPr>
              <w:spacing w:line="240" w:lineRule="auto"/>
              <w:rPr>
                <w:rFonts w:ascii="微软雅黑" w:eastAsia="微软雅黑" w:hAnsi="微软雅黑"/>
                <w:b/>
                <w:bCs/>
                <w:color w:val="000000"/>
                <w:sz w:val="18"/>
                <w:szCs w:val="18"/>
                <w:lang w:eastAsia="zh-CN"/>
              </w:rPr>
            </w:pPr>
            <w:r w:rsidRPr="004B2C5A">
              <w:rPr>
                <w:rFonts w:ascii="微软雅黑" w:eastAsia="微软雅黑" w:hAnsi="微软雅黑" w:hint="eastAsia"/>
                <w:b/>
                <w:bCs/>
                <w:color w:val="000000"/>
                <w:sz w:val="18"/>
                <w:szCs w:val="18"/>
                <w:lang w:eastAsia="zh-CN"/>
              </w:rPr>
              <w:t>说明</w:t>
            </w:r>
          </w:p>
        </w:tc>
      </w:tr>
      <w:tr w:rsidR="00B14A69" w:rsidRPr="00BD4EFD" w14:paraId="4B5EBFC2" w14:textId="77777777" w:rsidTr="00CC7591">
        <w:trPr>
          <w:trHeight w:val="324"/>
        </w:trPr>
        <w:tc>
          <w:tcPr>
            <w:tcW w:w="1848" w:type="dxa"/>
            <w:noWrap/>
            <w:tcMar>
              <w:top w:w="0" w:type="dxa"/>
              <w:left w:w="108" w:type="dxa"/>
              <w:bottom w:w="0" w:type="dxa"/>
              <w:right w:w="108" w:type="dxa"/>
            </w:tcMar>
            <w:vAlign w:val="center"/>
            <w:hideMark/>
          </w:tcPr>
          <w:p w14:paraId="14744BCD" w14:textId="3E0324CF" w:rsidR="00B14A69" w:rsidRPr="00517C0A" w:rsidRDefault="00A80DCC"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投保人</w:t>
            </w:r>
          </w:p>
        </w:tc>
        <w:tc>
          <w:tcPr>
            <w:tcW w:w="6012" w:type="dxa"/>
            <w:noWrap/>
            <w:tcMar>
              <w:top w:w="0" w:type="dxa"/>
              <w:left w:w="108" w:type="dxa"/>
              <w:bottom w:w="0" w:type="dxa"/>
              <w:right w:w="108" w:type="dxa"/>
            </w:tcMar>
            <w:vAlign w:val="center"/>
            <w:hideMark/>
          </w:tcPr>
          <w:p w14:paraId="4C8CA9E6" w14:textId="77777777" w:rsidR="00B14A69" w:rsidRPr="00BC6A7C" w:rsidRDefault="00B14A69" w:rsidP="00591567">
            <w:pPr>
              <w:spacing w:line="240" w:lineRule="auto"/>
              <w:rPr>
                <w:rFonts w:ascii="微软雅黑" w:eastAsia="微软雅黑" w:hAnsi="微软雅黑"/>
                <w:color w:val="000000"/>
                <w:sz w:val="18"/>
                <w:szCs w:val="18"/>
                <w:lang w:eastAsia="zh-CN"/>
              </w:rPr>
            </w:pPr>
            <w:r w:rsidRPr="004B2C5A">
              <w:rPr>
                <w:rFonts w:ascii="微软雅黑" w:eastAsia="微软雅黑" w:hAnsi="微软雅黑" w:hint="eastAsia"/>
                <w:color w:val="000000"/>
                <w:sz w:val="18"/>
                <w:szCs w:val="18"/>
                <w:lang w:eastAsia="zh-CN"/>
              </w:rPr>
              <w:t>点击客户姓名，跳转到</w:t>
            </w:r>
            <w:r w:rsidRPr="002F075E">
              <w:rPr>
                <w:rFonts w:ascii="微软雅黑" w:eastAsia="微软雅黑" w:hAnsi="微软雅黑" w:hint="eastAsia"/>
                <w:color w:val="000000"/>
                <w:sz w:val="18"/>
                <w:szCs w:val="18"/>
                <w:lang w:eastAsia="zh-CN"/>
              </w:rPr>
              <w:t>CRM中该客户的详情页</w:t>
            </w:r>
          </w:p>
        </w:tc>
      </w:tr>
      <w:tr w:rsidR="00B14A69" w:rsidRPr="00BD4EFD" w14:paraId="7B07DCEA" w14:textId="77777777" w:rsidTr="00CC7591">
        <w:trPr>
          <w:trHeight w:val="324"/>
        </w:trPr>
        <w:tc>
          <w:tcPr>
            <w:tcW w:w="1848" w:type="dxa"/>
            <w:noWrap/>
            <w:tcMar>
              <w:top w:w="0" w:type="dxa"/>
              <w:left w:w="108" w:type="dxa"/>
              <w:bottom w:w="0" w:type="dxa"/>
              <w:right w:w="108" w:type="dxa"/>
            </w:tcMar>
            <w:vAlign w:val="center"/>
            <w:hideMark/>
          </w:tcPr>
          <w:p w14:paraId="0CEF6233" w14:textId="77777777" w:rsidR="00B14A69" w:rsidRPr="00517C0A" w:rsidRDefault="00B14A69" w:rsidP="00591567">
            <w:pPr>
              <w:spacing w:line="240" w:lineRule="auto"/>
              <w:rPr>
                <w:rFonts w:ascii="微软雅黑" w:eastAsia="微软雅黑" w:hAnsi="微软雅黑"/>
                <w:color w:val="000000"/>
                <w:sz w:val="18"/>
                <w:szCs w:val="18"/>
                <w:lang w:eastAsia="zh-CN"/>
              </w:rPr>
            </w:pPr>
            <w:r w:rsidRPr="00505F44">
              <w:rPr>
                <w:rFonts w:ascii="微软雅黑" w:eastAsia="微软雅黑" w:hAnsi="微软雅黑" w:hint="eastAsia"/>
                <w:color w:val="000000"/>
                <w:sz w:val="18"/>
                <w:szCs w:val="18"/>
                <w:lang w:eastAsia="zh-CN"/>
              </w:rPr>
              <w:t>年龄</w:t>
            </w:r>
          </w:p>
        </w:tc>
        <w:tc>
          <w:tcPr>
            <w:tcW w:w="6012" w:type="dxa"/>
            <w:noWrap/>
            <w:tcMar>
              <w:top w:w="0" w:type="dxa"/>
              <w:left w:w="108" w:type="dxa"/>
              <w:bottom w:w="0" w:type="dxa"/>
              <w:right w:w="108" w:type="dxa"/>
            </w:tcMar>
            <w:vAlign w:val="center"/>
            <w:hideMark/>
          </w:tcPr>
          <w:p w14:paraId="56970782" w14:textId="644AB8C4" w:rsidR="00B14A69" w:rsidRPr="002F075E" w:rsidRDefault="00A80DCC"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投保人年龄</w:t>
            </w:r>
          </w:p>
        </w:tc>
      </w:tr>
      <w:tr w:rsidR="00B14A69" w:rsidRPr="00BD4EFD" w14:paraId="53DFBB7D" w14:textId="77777777" w:rsidTr="009F4646">
        <w:trPr>
          <w:trHeight w:val="95"/>
        </w:trPr>
        <w:tc>
          <w:tcPr>
            <w:tcW w:w="1848" w:type="dxa"/>
            <w:noWrap/>
            <w:tcMar>
              <w:top w:w="0" w:type="dxa"/>
              <w:left w:w="108" w:type="dxa"/>
              <w:bottom w:w="0" w:type="dxa"/>
              <w:right w:w="108" w:type="dxa"/>
            </w:tcMar>
            <w:vAlign w:val="center"/>
            <w:hideMark/>
          </w:tcPr>
          <w:p w14:paraId="77B30347" w14:textId="77777777" w:rsidR="00B14A69" w:rsidRPr="00517C0A" w:rsidRDefault="00B14A69" w:rsidP="00591567">
            <w:pPr>
              <w:spacing w:line="240" w:lineRule="auto"/>
              <w:rPr>
                <w:rFonts w:ascii="微软雅黑" w:eastAsia="微软雅黑" w:hAnsi="微软雅黑"/>
                <w:color w:val="000000"/>
                <w:sz w:val="18"/>
                <w:szCs w:val="18"/>
                <w:lang w:eastAsia="zh-CN"/>
              </w:rPr>
            </w:pPr>
            <w:r w:rsidRPr="00505F44">
              <w:rPr>
                <w:rFonts w:ascii="微软雅黑" w:eastAsia="微软雅黑" w:hAnsi="微软雅黑" w:hint="eastAsia"/>
                <w:color w:val="000000"/>
                <w:sz w:val="18"/>
                <w:szCs w:val="18"/>
                <w:lang w:eastAsia="zh-CN"/>
              </w:rPr>
              <w:t>性别</w:t>
            </w:r>
          </w:p>
        </w:tc>
        <w:tc>
          <w:tcPr>
            <w:tcW w:w="6012" w:type="dxa"/>
            <w:noWrap/>
            <w:tcMar>
              <w:top w:w="0" w:type="dxa"/>
              <w:left w:w="108" w:type="dxa"/>
              <w:bottom w:w="0" w:type="dxa"/>
              <w:right w:w="108" w:type="dxa"/>
            </w:tcMar>
            <w:vAlign w:val="center"/>
            <w:hideMark/>
          </w:tcPr>
          <w:p w14:paraId="2991A7D1" w14:textId="61F4E36A" w:rsidR="00B14A69" w:rsidRPr="002F075E" w:rsidRDefault="00A80DCC"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投保人性别</w:t>
            </w:r>
          </w:p>
        </w:tc>
      </w:tr>
      <w:tr w:rsidR="00B14A69" w:rsidRPr="00BD4EFD" w14:paraId="5C5F839F" w14:textId="77777777" w:rsidTr="006C3092">
        <w:trPr>
          <w:trHeight w:val="4408"/>
        </w:trPr>
        <w:tc>
          <w:tcPr>
            <w:tcW w:w="1848" w:type="dxa"/>
            <w:noWrap/>
            <w:tcMar>
              <w:top w:w="0" w:type="dxa"/>
              <w:left w:w="108" w:type="dxa"/>
              <w:bottom w:w="0" w:type="dxa"/>
              <w:right w:w="108" w:type="dxa"/>
            </w:tcMar>
            <w:vAlign w:val="center"/>
            <w:hideMark/>
          </w:tcPr>
          <w:p w14:paraId="49289DF3" w14:textId="633DC748" w:rsidR="009F4646" w:rsidRPr="00517C0A" w:rsidRDefault="00B14A69" w:rsidP="00591567">
            <w:pPr>
              <w:spacing w:line="240" w:lineRule="auto"/>
              <w:rPr>
                <w:rFonts w:ascii="微软雅黑" w:eastAsia="微软雅黑" w:hAnsi="微软雅黑"/>
                <w:color w:val="000000"/>
                <w:sz w:val="18"/>
                <w:szCs w:val="18"/>
                <w:lang w:eastAsia="zh-CN"/>
              </w:rPr>
            </w:pPr>
            <w:r w:rsidRPr="00505F44">
              <w:rPr>
                <w:rFonts w:ascii="微软雅黑" w:eastAsia="微软雅黑" w:hAnsi="微软雅黑" w:hint="eastAsia"/>
                <w:color w:val="000000"/>
                <w:sz w:val="18"/>
                <w:szCs w:val="18"/>
                <w:lang w:eastAsia="zh-CN"/>
              </w:rPr>
              <w:t>转换信息</w:t>
            </w:r>
          </w:p>
        </w:tc>
        <w:tc>
          <w:tcPr>
            <w:tcW w:w="6012" w:type="dxa"/>
            <w:noWrap/>
            <w:tcMar>
              <w:top w:w="0" w:type="dxa"/>
              <w:left w:w="108" w:type="dxa"/>
              <w:bottom w:w="0" w:type="dxa"/>
              <w:right w:w="108" w:type="dxa"/>
            </w:tcMar>
            <w:vAlign w:val="center"/>
            <w:hideMark/>
          </w:tcPr>
          <w:p w14:paraId="799D6DCF" w14:textId="53FD9650" w:rsidR="00CC7591" w:rsidRDefault="009F4646" w:rsidP="00591567">
            <w:pPr>
              <w:spacing w:line="240" w:lineRule="auto"/>
              <w:rPr>
                <w:rFonts w:ascii="微软雅黑" w:eastAsia="微软雅黑" w:hAnsi="微软雅黑"/>
                <w:color w:val="000000"/>
                <w:sz w:val="18"/>
                <w:szCs w:val="18"/>
                <w:lang w:eastAsia="zh-CN"/>
              </w:rPr>
            </w:pPr>
            <w:r w:rsidRPr="009F4646">
              <w:rPr>
                <w:rFonts w:ascii="微软雅黑" w:eastAsia="微软雅黑" w:hAnsi="微软雅黑" w:hint="eastAsia"/>
                <w:color w:val="000000"/>
                <w:sz w:val="18"/>
                <w:szCs w:val="18"/>
                <w:lang w:eastAsia="zh-CN"/>
              </w:rPr>
              <w:t>由CRM基于One Service 提供的</w:t>
            </w:r>
            <w:r>
              <w:rPr>
                <w:rFonts w:ascii="微软雅黑" w:eastAsia="微软雅黑" w:hAnsi="微软雅黑" w:hint="eastAsia"/>
                <w:color w:val="000000"/>
                <w:sz w:val="18"/>
                <w:szCs w:val="18"/>
                <w:lang w:eastAsia="zh-CN"/>
              </w:rPr>
              <w:t>重投状态</w:t>
            </w:r>
            <w:r w:rsidRPr="009F4646">
              <w:rPr>
                <w:rFonts w:ascii="微软雅黑" w:eastAsia="微软雅黑" w:hAnsi="微软雅黑" w:hint="eastAsia"/>
                <w:color w:val="000000"/>
                <w:sz w:val="18"/>
                <w:szCs w:val="18"/>
                <w:lang w:eastAsia="zh-CN"/>
              </w:rPr>
              <w:t>显示</w:t>
            </w:r>
            <w:r>
              <w:rPr>
                <w:rFonts w:ascii="微软雅黑" w:eastAsia="微软雅黑" w:hAnsi="微软雅黑" w:hint="eastAsia"/>
                <w:color w:val="000000"/>
                <w:sz w:val="18"/>
                <w:szCs w:val="18"/>
                <w:lang w:eastAsia="zh-CN"/>
              </w:rPr>
              <w:t>对应的</w:t>
            </w:r>
            <w:r w:rsidRPr="009F4646">
              <w:rPr>
                <w:rFonts w:ascii="微软雅黑" w:eastAsia="微软雅黑" w:hAnsi="微软雅黑" w:hint="eastAsia"/>
                <w:color w:val="000000"/>
                <w:sz w:val="18"/>
                <w:szCs w:val="18"/>
                <w:lang w:eastAsia="zh-CN"/>
              </w:rPr>
              <w:t>“转换信息</w:t>
            </w:r>
            <w:r>
              <w:rPr>
                <w:rFonts w:ascii="微软雅黑" w:eastAsia="微软雅黑" w:hAnsi="微软雅黑"/>
                <w:color w:val="000000"/>
                <w:sz w:val="18"/>
                <w:szCs w:val="18"/>
                <w:lang w:eastAsia="zh-CN"/>
              </w:rPr>
              <w:t>”</w:t>
            </w:r>
          </w:p>
          <w:tbl>
            <w:tblPr>
              <w:tblW w:w="5332" w:type="dxa"/>
              <w:tblLook w:val="04A0" w:firstRow="1" w:lastRow="0" w:firstColumn="1" w:lastColumn="0" w:noHBand="0" w:noVBand="1"/>
            </w:tblPr>
            <w:tblGrid>
              <w:gridCol w:w="2071"/>
              <w:gridCol w:w="1843"/>
              <w:gridCol w:w="1418"/>
            </w:tblGrid>
            <w:tr w:rsidR="009F4646" w:rsidRPr="00CC7591" w14:paraId="6F9A7039" w14:textId="77777777" w:rsidTr="006C3092">
              <w:trPr>
                <w:trHeight w:val="280"/>
              </w:trPr>
              <w:tc>
                <w:tcPr>
                  <w:tcW w:w="2071"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B716B21" w14:textId="77777777" w:rsidR="009F4646" w:rsidRPr="00CC7591" w:rsidRDefault="009F4646" w:rsidP="009F4646">
                  <w:pPr>
                    <w:widowControl/>
                    <w:spacing w:line="240" w:lineRule="auto"/>
                    <w:rPr>
                      <w:rFonts w:ascii="等线" w:eastAsia="等线" w:hAnsi="等线" w:cs="宋体"/>
                      <w:b/>
                      <w:bCs/>
                      <w:color w:val="000000"/>
                      <w:sz w:val="18"/>
                      <w:szCs w:val="18"/>
                      <w:lang w:eastAsia="zh-CN"/>
                    </w:rPr>
                  </w:pPr>
                  <w:r w:rsidRPr="00CC7591">
                    <w:rPr>
                      <w:rFonts w:ascii="等线" w:eastAsia="等线" w:hAnsi="等线" w:cs="宋体" w:hint="eastAsia"/>
                      <w:b/>
                      <w:bCs/>
                      <w:color w:val="000000"/>
                      <w:sz w:val="18"/>
                      <w:szCs w:val="18"/>
                      <w:lang w:eastAsia="zh-CN"/>
                    </w:rPr>
                    <w:t>重新投保状态</w:t>
                  </w:r>
                </w:p>
              </w:tc>
              <w:tc>
                <w:tcPr>
                  <w:tcW w:w="1843" w:type="dxa"/>
                  <w:tcBorders>
                    <w:top w:val="single" w:sz="4" w:space="0" w:color="auto"/>
                    <w:left w:val="nil"/>
                    <w:bottom w:val="single" w:sz="4" w:space="0" w:color="auto"/>
                    <w:right w:val="single" w:sz="4" w:space="0" w:color="auto"/>
                  </w:tcBorders>
                  <w:shd w:val="clear" w:color="000000" w:fill="A6A6A6"/>
                  <w:noWrap/>
                  <w:vAlign w:val="center"/>
                  <w:hideMark/>
                </w:tcPr>
                <w:p w14:paraId="09279866" w14:textId="77777777" w:rsidR="009F4646" w:rsidRPr="00CC7591" w:rsidRDefault="009F4646" w:rsidP="009F4646">
                  <w:pPr>
                    <w:widowControl/>
                    <w:spacing w:line="240" w:lineRule="auto"/>
                    <w:rPr>
                      <w:rFonts w:ascii="等线" w:eastAsia="等线" w:hAnsi="等线" w:cs="宋体"/>
                      <w:b/>
                      <w:bCs/>
                      <w:color w:val="000000"/>
                      <w:sz w:val="18"/>
                      <w:szCs w:val="18"/>
                      <w:lang w:eastAsia="zh-CN"/>
                    </w:rPr>
                  </w:pPr>
                  <w:r w:rsidRPr="00CC7591">
                    <w:rPr>
                      <w:rFonts w:ascii="等线" w:eastAsia="等线" w:hAnsi="等线" w:cs="宋体" w:hint="eastAsia"/>
                      <w:b/>
                      <w:bCs/>
                      <w:color w:val="000000"/>
                      <w:sz w:val="18"/>
                      <w:szCs w:val="18"/>
                      <w:lang w:eastAsia="zh-CN"/>
                    </w:rPr>
                    <w:t>重新投保性质</w:t>
                  </w:r>
                </w:p>
              </w:tc>
              <w:tc>
                <w:tcPr>
                  <w:tcW w:w="1418" w:type="dxa"/>
                  <w:tcBorders>
                    <w:top w:val="single" w:sz="4" w:space="0" w:color="auto"/>
                    <w:left w:val="nil"/>
                    <w:bottom w:val="single" w:sz="4" w:space="0" w:color="auto"/>
                    <w:right w:val="single" w:sz="4" w:space="0" w:color="auto"/>
                  </w:tcBorders>
                  <w:shd w:val="clear" w:color="000000" w:fill="A6A6A6"/>
                  <w:noWrap/>
                  <w:vAlign w:val="center"/>
                  <w:hideMark/>
                </w:tcPr>
                <w:p w14:paraId="4F0E3880" w14:textId="77777777" w:rsidR="009F4646" w:rsidRPr="00CC7591" w:rsidRDefault="009F4646" w:rsidP="009F4646">
                  <w:pPr>
                    <w:widowControl/>
                    <w:spacing w:line="240" w:lineRule="auto"/>
                    <w:rPr>
                      <w:rFonts w:ascii="等线" w:eastAsia="等线" w:hAnsi="等线" w:cs="宋体"/>
                      <w:b/>
                      <w:bCs/>
                      <w:color w:val="000000"/>
                      <w:sz w:val="18"/>
                      <w:szCs w:val="18"/>
                      <w:lang w:eastAsia="zh-CN"/>
                    </w:rPr>
                  </w:pPr>
                  <w:r w:rsidRPr="00CC7591">
                    <w:rPr>
                      <w:rFonts w:ascii="等线" w:eastAsia="等线" w:hAnsi="等线" w:cs="宋体" w:hint="eastAsia"/>
                      <w:b/>
                      <w:bCs/>
                      <w:color w:val="000000"/>
                      <w:sz w:val="18"/>
                      <w:szCs w:val="18"/>
                      <w:lang w:eastAsia="zh-CN"/>
                    </w:rPr>
                    <w:t>转换信息</w:t>
                  </w:r>
                </w:p>
              </w:tc>
            </w:tr>
            <w:tr w:rsidR="009F4646" w:rsidRPr="00CC7591" w14:paraId="123F24BD"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12D01FDD"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待确认（客户未回复）</w:t>
                  </w:r>
                </w:p>
              </w:tc>
              <w:tc>
                <w:tcPr>
                  <w:tcW w:w="1843" w:type="dxa"/>
                  <w:tcBorders>
                    <w:top w:val="nil"/>
                    <w:left w:val="nil"/>
                    <w:bottom w:val="single" w:sz="4" w:space="0" w:color="auto"/>
                    <w:right w:val="single" w:sz="4" w:space="0" w:color="auto"/>
                  </w:tcBorders>
                  <w:shd w:val="clear" w:color="auto" w:fill="auto"/>
                  <w:noWrap/>
                  <w:vAlign w:val="center"/>
                  <w:hideMark/>
                </w:tcPr>
                <w:p w14:paraId="55631D27"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w:t>
                  </w:r>
                </w:p>
              </w:tc>
              <w:tc>
                <w:tcPr>
                  <w:tcW w:w="14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624007"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未回复</w:t>
                  </w:r>
                </w:p>
              </w:tc>
            </w:tr>
            <w:tr w:rsidR="009F4646" w:rsidRPr="00CC7591" w14:paraId="09C19097"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1B71121F"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待确认（客户未回复）</w:t>
                  </w:r>
                </w:p>
              </w:tc>
              <w:tc>
                <w:tcPr>
                  <w:tcW w:w="1843" w:type="dxa"/>
                  <w:tcBorders>
                    <w:top w:val="nil"/>
                    <w:left w:val="nil"/>
                    <w:bottom w:val="single" w:sz="4" w:space="0" w:color="auto"/>
                    <w:right w:val="single" w:sz="4" w:space="0" w:color="auto"/>
                  </w:tcBorders>
                  <w:shd w:val="clear" w:color="auto" w:fill="auto"/>
                  <w:noWrap/>
                  <w:vAlign w:val="center"/>
                  <w:hideMark/>
                </w:tcPr>
                <w:p w14:paraId="5BD0F039"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重投原产品或新产品</w:t>
                  </w:r>
                </w:p>
              </w:tc>
              <w:tc>
                <w:tcPr>
                  <w:tcW w:w="1418" w:type="dxa"/>
                  <w:vMerge/>
                  <w:tcBorders>
                    <w:top w:val="nil"/>
                    <w:left w:val="single" w:sz="4" w:space="0" w:color="auto"/>
                    <w:bottom w:val="single" w:sz="4" w:space="0" w:color="auto"/>
                    <w:right w:val="single" w:sz="4" w:space="0" w:color="auto"/>
                  </w:tcBorders>
                  <w:vAlign w:val="center"/>
                  <w:hideMark/>
                </w:tcPr>
                <w:p w14:paraId="799CA70D"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518728B5" w14:textId="77777777" w:rsidTr="006C3092">
              <w:trPr>
                <w:trHeight w:val="29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61D4B5DD"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待确认（客户未回复）</w:t>
                  </w:r>
                </w:p>
              </w:tc>
              <w:tc>
                <w:tcPr>
                  <w:tcW w:w="1843" w:type="dxa"/>
                  <w:tcBorders>
                    <w:top w:val="nil"/>
                    <w:left w:val="nil"/>
                    <w:bottom w:val="single" w:sz="4" w:space="0" w:color="auto"/>
                    <w:right w:val="single" w:sz="4" w:space="0" w:color="auto"/>
                  </w:tcBorders>
                  <w:shd w:val="clear" w:color="auto" w:fill="auto"/>
                  <w:noWrap/>
                  <w:vAlign w:val="center"/>
                  <w:hideMark/>
                </w:tcPr>
                <w:p w14:paraId="3851C44A"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重投新产品</w:t>
                  </w:r>
                </w:p>
              </w:tc>
              <w:tc>
                <w:tcPr>
                  <w:tcW w:w="1418" w:type="dxa"/>
                  <w:vMerge/>
                  <w:tcBorders>
                    <w:top w:val="nil"/>
                    <w:left w:val="single" w:sz="4" w:space="0" w:color="auto"/>
                    <w:bottom w:val="single" w:sz="4" w:space="0" w:color="auto"/>
                    <w:right w:val="single" w:sz="4" w:space="0" w:color="auto"/>
                  </w:tcBorders>
                  <w:vAlign w:val="center"/>
                  <w:hideMark/>
                </w:tcPr>
                <w:p w14:paraId="33E41F07"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62EBF362"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49318770"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客户回复不同意</w:t>
                  </w:r>
                </w:p>
              </w:tc>
              <w:tc>
                <w:tcPr>
                  <w:tcW w:w="1843" w:type="dxa"/>
                  <w:tcBorders>
                    <w:top w:val="nil"/>
                    <w:left w:val="nil"/>
                    <w:bottom w:val="single" w:sz="4" w:space="0" w:color="auto"/>
                    <w:right w:val="single" w:sz="4" w:space="0" w:color="auto"/>
                  </w:tcBorders>
                  <w:shd w:val="clear" w:color="auto" w:fill="auto"/>
                  <w:noWrap/>
                  <w:vAlign w:val="center"/>
                  <w:hideMark/>
                </w:tcPr>
                <w:p w14:paraId="0C25ABCF"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w:t>
                  </w:r>
                </w:p>
              </w:tc>
              <w:tc>
                <w:tcPr>
                  <w:tcW w:w="141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C3CC8B1"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拒绝转换</w:t>
                  </w:r>
                </w:p>
              </w:tc>
            </w:tr>
            <w:tr w:rsidR="009F4646" w:rsidRPr="00CC7591" w14:paraId="24C466E1"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10E4E294"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客户回复不同意</w:t>
                  </w:r>
                </w:p>
              </w:tc>
              <w:tc>
                <w:tcPr>
                  <w:tcW w:w="1843" w:type="dxa"/>
                  <w:tcBorders>
                    <w:top w:val="nil"/>
                    <w:left w:val="nil"/>
                    <w:bottom w:val="single" w:sz="4" w:space="0" w:color="auto"/>
                    <w:right w:val="single" w:sz="4" w:space="0" w:color="auto"/>
                  </w:tcBorders>
                  <w:shd w:val="clear" w:color="auto" w:fill="auto"/>
                  <w:noWrap/>
                  <w:vAlign w:val="center"/>
                  <w:hideMark/>
                </w:tcPr>
                <w:p w14:paraId="37D4F16D"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重投原产品或新产品</w:t>
                  </w:r>
                </w:p>
              </w:tc>
              <w:tc>
                <w:tcPr>
                  <w:tcW w:w="1418" w:type="dxa"/>
                  <w:vMerge/>
                  <w:tcBorders>
                    <w:top w:val="nil"/>
                    <w:left w:val="single" w:sz="4" w:space="0" w:color="auto"/>
                    <w:bottom w:val="single" w:sz="4" w:space="0" w:color="000000"/>
                    <w:right w:val="single" w:sz="4" w:space="0" w:color="auto"/>
                  </w:tcBorders>
                  <w:vAlign w:val="center"/>
                  <w:hideMark/>
                </w:tcPr>
                <w:p w14:paraId="7F3EBC22"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25F23D79"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1DAB8967"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客户回复不同意</w:t>
                  </w:r>
                </w:p>
              </w:tc>
              <w:tc>
                <w:tcPr>
                  <w:tcW w:w="1843" w:type="dxa"/>
                  <w:tcBorders>
                    <w:top w:val="nil"/>
                    <w:left w:val="nil"/>
                    <w:bottom w:val="single" w:sz="4" w:space="0" w:color="auto"/>
                    <w:right w:val="single" w:sz="4" w:space="0" w:color="auto"/>
                  </w:tcBorders>
                  <w:shd w:val="clear" w:color="auto" w:fill="auto"/>
                  <w:noWrap/>
                  <w:vAlign w:val="center"/>
                  <w:hideMark/>
                </w:tcPr>
                <w:p w14:paraId="58C2E8B7"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重投新产品</w:t>
                  </w:r>
                </w:p>
              </w:tc>
              <w:tc>
                <w:tcPr>
                  <w:tcW w:w="1418" w:type="dxa"/>
                  <w:vMerge/>
                  <w:tcBorders>
                    <w:top w:val="nil"/>
                    <w:left w:val="single" w:sz="4" w:space="0" w:color="auto"/>
                    <w:bottom w:val="single" w:sz="4" w:space="0" w:color="000000"/>
                    <w:right w:val="single" w:sz="4" w:space="0" w:color="auto"/>
                  </w:tcBorders>
                  <w:vAlign w:val="center"/>
                  <w:hideMark/>
                </w:tcPr>
                <w:p w14:paraId="4866AC71"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7322FF4E"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592D1D4D"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客户回复同意，待缴费</w:t>
                  </w:r>
                </w:p>
              </w:tc>
              <w:tc>
                <w:tcPr>
                  <w:tcW w:w="1843" w:type="dxa"/>
                  <w:tcBorders>
                    <w:top w:val="nil"/>
                    <w:left w:val="nil"/>
                    <w:bottom w:val="single" w:sz="4" w:space="0" w:color="auto"/>
                    <w:right w:val="single" w:sz="4" w:space="0" w:color="auto"/>
                  </w:tcBorders>
                  <w:shd w:val="clear" w:color="auto" w:fill="auto"/>
                  <w:noWrap/>
                  <w:vAlign w:val="center"/>
                  <w:hideMark/>
                </w:tcPr>
                <w:p w14:paraId="32CA04B7"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w:t>
                  </w:r>
                </w:p>
              </w:tc>
              <w:tc>
                <w:tcPr>
                  <w:tcW w:w="141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23AFFC"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同意转换</w:t>
                  </w:r>
                </w:p>
              </w:tc>
            </w:tr>
            <w:tr w:rsidR="009F4646" w:rsidRPr="00CC7591" w14:paraId="472603B8"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20A94C59"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客户回复同意，待缴费</w:t>
                  </w:r>
                </w:p>
              </w:tc>
              <w:tc>
                <w:tcPr>
                  <w:tcW w:w="1843" w:type="dxa"/>
                  <w:tcBorders>
                    <w:top w:val="nil"/>
                    <w:left w:val="nil"/>
                    <w:bottom w:val="single" w:sz="4" w:space="0" w:color="auto"/>
                    <w:right w:val="single" w:sz="4" w:space="0" w:color="auto"/>
                  </w:tcBorders>
                  <w:shd w:val="clear" w:color="auto" w:fill="auto"/>
                  <w:noWrap/>
                  <w:vAlign w:val="center"/>
                  <w:hideMark/>
                </w:tcPr>
                <w:p w14:paraId="19E2B34C"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重投原产品或新产品</w:t>
                  </w:r>
                </w:p>
              </w:tc>
              <w:tc>
                <w:tcPr>
                  <w:tcW w:w="1418" w:type="dxa"/>
                  <w:vMerge/>
                  <w:tcBorders>
                    <w:top w:val="nil"/>
                    <w:left w:val="single" w:sz="4" w:space="0" w:color="auto"/>
                    <w:bottom w:val="single" w:sz="4" w:space="0" w:color="000000"/>
                    <w:right w:val="single" w:sz="4" w:space="0" w:color="auto"/>
                  </w:tcBorders>
                  <w:vAlign w:val="center"/>
                  <w:hideMark/>
                </w:tcPr>
                <w:p w14:paraId="29053098"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7CCF8542"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18699525"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客户回复同意，待缴费</w:t>
                  </w:r>
                </w:p>
              </w:tc>
              <w:tc>
                <w:tcPr>
                  <w:tcW w:w="1843" w:type="dxa"/>
                  <w:tcBorders>
                    <w:top w:val="nil"/>
                    <w:left w:val="nil"/>
                    <w:bottom w:val="single" w:sz="4" w:space="0" w:color="auto"/>
                    <w:right w:val="single" w:sz="4" w:space="0" w:color="auto"/>
                  </w:tcBorders>
                  <w:shd w:val="clear" w:color="auto" w:fill="auto"/>
                  <w:noWrap/>
                  <w:vAlign w:val="center"/>
                  <w:hideMark/>
                </w:tcPr>
                <w:p w14:paraId="258B641D"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重投新产品</w:t>
                  </w:r>
                </w:p>
              </w:tc>
              <w:tc>
                <w:tcPr>
                  <w:tcW w:w="1418" w:type="dxa"/>
                  <w:vMerge/>
                  <w:tcBorders>
                    <w:top w:val="nil"/>
                    <w:left w:val="single" w:sz="4" w:space="0" w:color="auto"/>
                    <w:bottom w:val="single" w:sz="4" w:space="0" w:color="000000"/>
                    <w:right w:val="single" w:sz="4" w:space="0" w:color="auto"/>
                  </w:tcBorders>
                  <w:vAlign w:val="center"/>
                  <w:hideMark/>
                </w:tcPr>
                <w:p w14:paraId="6F8C84CC"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0B9218F1"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40383E9F"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客户回复同意，已缴费</w:t>
                  </w:r>
                </w:p>
              </w:tc>
              <w:tc>
                <w:tcPr>
                  <w:tcW w:w="1843" w:type="dxa"/>
                  <w:tcBorders>
                    <w:top w:val="nil"/>
                    <w:left w:val="nil"/>
                    <w:bottom w:val="single" w:sz="4" w:space="0" w:color="auto"/>
                    <w:right w:val="single" w:sz="4" w:space="0" w:color="auto"/>
                  </w:tcBorders>
                  <w:shd w:val="clear" w:color="auto" w:fill="auto"/>
                  <w:noWrap/>
                  <w:vAlign w:val="center"/>
                  <w:hideMark/>
                </w:tcPr>
                <w:p w14:paraId="48C7272A"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w:t>
                  </w:r>
                </w:p>
              </w:tc>
              <w:tc>
                <w:tcPr>
                  <w:tcW w:w="141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364216"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已转换</w:t>
                  </w:r>
                </w:p>
              </w:tc>
            </w:tr>
            <w:tr w:rsidR="009F4646" w:rsidRPr="00CC7591" w14:paraId="58C47884"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7ED38BF2"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客户回复同意，已缴费</w:t>
                  </w:r>
                </w:p>
              </w:tc>
              <w:tc>
                <w:tcPr>
                  <w:tcW w:w="1843" w:type="dxa"/>
                  <w:tcBorders>
                    <w:top w:val="nil"/>
                    <w:left w:val="nil"/>
                    <w:bottom w:val="single" w:sz="4" w:space="0" w:color="auto"/>
                    <w:right w:val="single" w:sz="4" w:space="0" w:color="auto"/>
                  </w:tcBorders>
                  <w:shd w:val="clear" w:color="auto" w:fill="auto"/>
                  <w:noWrap/>
                  <w:vAlign w:val="center"/>
                  <w:hideMark/>
                </w:tcPr>
                <w:p w14:paraId="14ACBE2D"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重投原产品或新产品</w:t>
                  </w:r>
                </w:p>
              </w:tc>
              <w:tc>
                <w:tcPr>
                  <w:tcW w:w="1418" w:type="dxa"/>
                  <w:vMerge/>
                  <w:tcBorders>
                    <w:top w:val="nil"/>
                    <w:left w:val="single" w:sz="4" w:space="0" w:color="auto"/>
                    <w:bottom w:val="single" w:sz="4" w:space="0" w:color="000000"/>
                    <w:right w:val="single" w:sz="4" w:space="0" w:color="auto"/>
                  </w:tcBorders>
                  <w:vAlign w:val="center"/>
                  <w:hideMark/>
                </w:tcPr>
                <w:p w14:paraId="4208702E"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62DD2EE3"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noWrap/>
                  <w:vAlign w:val="center"/>
                  <w:hideMark/>
                </w:tcPr>
                <w:p w14:paraId="045037B3"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客户回复同意，已缴费</w:t>
                  </w:r>
                </w:p>
              </w:tc>
              <w:tc>
                <w:tcPr>
                  <w:tcW w:w="1843" w:type="dxa"/>
                  <w:tcBorders>
                    <w:top w:val="nil"/>
                    <w:left w:val="nil"/>
                    <w:bottom w:val="single" w:sz="4" w:space="0" w:color="auto"/>
                    <w:right w:val="single" w:sz="4" w:space="0" w:color="auto"/>
                  </w:tcBorders>
                  <w:shd w:val="clear" w:color="auto" w:fill="auto"/>
                  <w:noWrap/>
                  <w:vAlign w:val="center"/>
                  <w:hideMark/>
                </w:tcPr>
                <w:p w14:paraId="1475760B"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重投新产品</w:t>
                  </w:r>
                </w:p>
              </w:tc>
              <w:tc>
                <w:tcPr>
                  <w:tcW w:w="1418" w:type="dxa"/>
                  <w:vMerge/>
                  <w:tcBorders>
                    <w:top w:val="nil"/>
                    <w:left w:val="single" w:sz="4" w:space="0" w:color="auto"/>
                    <w:bottom w:val="single" w:sz="4" w:space="0" w:color="000000"/>
                    <w:right w:val="single" w:sz="4" w:space="0" w:color="auto"/>
                  </w:tcBorders>
                  <w:vAlign w:val="center"/>
                  <w:hideMark/>
                </w:tcPr>
                <w:p w14:paraId="793E3752" w14:textId="77777777" w:rsidR="009F4646" w:rsidRPr="00CC7591" w:rsidRDefault="009F4646" w:rsidP="009F4646">
                  <w:pPr>
                    <w:widowControl/>
                    <w:spacing w:line="240" w:lineRule="auto"/>
                    <w:rPr>
                      <w:rFonts w:ascii="等线" w:eastAsia="等线" w:hAnsi="等线" w:cs="宋体"/>
                      <w:color w:val="000000"/>
                      <w:sz w:val="18"/>
                      <w:szCs w:val="18"/>
                      <w:lang w:eastAsia="zh-CN"/>
                    </w:rPr>
                  </w:pPr>
                </w:p>
              </w:tc>
            </w:tr>
            <w:tr w:rsidR="009F4646" w:rsidRPr="00CC7591" w14:paraId="2923A637" w14:textId="77777777" w:rsidTr="006C3092">
              <w:trPr>
                <w:trHeight w:val="280"/>
              </w:trPr>
              <w:tc>
                <w:tcPr>
                  <w:tcW w:w="2071" w:type="dxa"/>
                  <w:tcBorders>
                    <w:top w:val="nil"/>
                    <w:left w:val="single" w:sz="4" w:space="0" w:color="auto"/>
                    <w:bottom w:val="single" w:sz="4" w:space="0" w:color="auto"/>
                    <w:right w:val="single" w:sz="4" w:space="0" w:color="auto"/>
                  </w:tcBorders>
                  <w:shd w:val="clear" w:color="auto" w:fill="auto"/>
                  <w:vAlign w:val="center"/>
                  <w:hideMark/>
                </w:tcPr>
                <w:p w14:paraId="5A5C9C18"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待开放</w:t>
                  </w:r>
                </w:p>
              </w:tc>
              <w:tc>
                <w:tcPr>
                  <w:tcW w:w="1843" w:type="dxa"/>
                  <w:tcBorders>
                    <w:top w:val="nil"/>
                    <w:left w:val="nil"/>
                    <w:bottom w:val="single" w:sz="4" w:space="0" w:color="auto"/>
                    <w:right w:val="single" w:sz="4" w:space="0" w:color="auto"/>
                  </w:tcBorders>
                  <w:shd w:val="clear" w:color="auto" w:fill="auto"/>
                  <w:noWrap/>
                  <w:vAlign w:val="center"/>
                  <w:hideMark/>
                </w:tcPr>
                <w:p w14:paraId="2DDD388F"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 xml:space="preserve">　</w:t>
                  </w:r>
                </w:p>
              </w:tc>
              <w:tc>
                <w:tcPr>
                  <w:tcW w:w="1418" w:type="dxa"/>
                  <w:tcBorders>
                    <w:top w:val="nil"/>
                    <w:left w:val="nil"/>
                    <w:bottom w:val="single" w:sz="4" w:space="0" w:color="auto"/>
                    <w:right w:val="single" w:sz="4" w:space="0" w:color="auto"/>
                  </w:tcBorders>
                  <w:shd w:val="clear" w:color="auto" w:fill="auto"/>
                  <w:vAlign w:val="center"/>
                  <w:hideMark/>
                </w:tcPr>
                <w:p w14:paraId="1ACF98BF" w14:textId="77777777" w:rsidR="009F4646" w:rsidRPr="00CC7591" w:rsidRDefault="009F4646" w:rsidP="009F4646">
                  <w:pPr>
                    <w:widowControl/>
                    <w:spacing w:line="240" w:lineRule="auto"/>
                    <w:rPr>
                      <w:rFonts w:ascii="等线" w:eastAsia="等线" w:hAnsi="等线" w:cs="宋体"/>
                      <w:color w:val="000000"/>
                      <w:sz w:val="18"/>
                      <w:szCs w:val="18"/>
                      <w:lang w:eastAsia="zh-CN"/>
                    </w:rPr>
                  </w:pPr>
                  <w:r w:rsidRPr="00CC7591">
                    <w:rPr>
                      <w:rFonts w:ascii="等线" w:eastAsia="等线" w:hAnsi="等线" w:cs="宋体" w:hint="eastAsia"/>
                      <w:color w:val="000000"/>
                      <w:sz w:val="18"/>
                      <w:szCs w:val="18"/>
                      <w:lang w:eastAsia="zh-CN"/>
                    </w:rPr>
                    <w:t>未进入转换期</w:t>
                  </w:r>
                </w:p>
              </w:tc>
            </w:tr>
          </w:tbl>
          <w:p w14:paraId="36405090" w14:textId="54130B18" w:rsidR="009F4646" w:rsidRPr="002F075E" w:rsidRDefault="009F4646" w:rsidP="00591567">
            <w:pPr>
              <w:spacing w:line="240" w:lineRule="auto"/>
              <w:rPr>
                <w:rFonts w:ascii="微软雅黑" w:eastAsia="微软雅黑" w:hAnsi="微软雅黑"/>
                <w:color w:val="000000"/>
                <w:sz w:val="18"/>
                <w:szCs w:val="18"/>
                <w:lang w:eastAsia="zh-CN"/>
              </w:rPr>
            </w:pPr>
          </w:p>
        </w:tc>
      </w:tr>
      <w:tr w:rsidR="00B14A69" w:rsidRPr="00BD4EFD" w14:paraId="7D810929" w14:textId="77777777" w:rsidTr="00CC7591">
        <w:trPr>
          <w:trHeight w:val="324"/>
        </w:trPr>
        <w:tc>
          <w:tcPr>
            <w:tcW w:w="1848" w:type="dxa"/>
            <w:noWrap/>
            <w:tcMar>
              <w:top w:w="0" w:type="dxa"/>
              <w:left w:w="108" w:type="dxa"/>
              <w:bottom w:w="0" w:type="dxa"/>
              <w:right w:w="108" w:type="dxa"/>
            </w:tcMar>
            <w:vAlign w:val="center"/>
            <w:hideMark/>
          </w:tcPr>
          <w:p w14:paraId="57494666" w14:textId="19A7F750" w:rsidR="00B14A69" w:rsidRPr="00517C0A" w:rsidRDefault="00A80DCC"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被保险人</w:t>
            </w:r>
          </w:p>
        </w:tc>
        <w:tc>
          <w:tcPr>
            <w:tcW w:w="6012" w:type="dxa"/>
            <w:noWrap/>
            <w:tcMar>
              <w:top w:w="0" w:type="dxa"/>
              <w:left w:w="108" w:type="dxa"/>
              <w:bottom w:w="0" w:type="dxa"/>
              <w:right w:w="108" w:type="dxa"/>
            </w:tcMar>
            <w:vAlign w:val="center"/>
            <w:hideMark/>
          </w:tcPr>
          <w:p w14:paraId="311E9684" w14:textId="4F7D2BA6" w:rsidR="00B14A69" w:rsidRPr="002F075E" w:rsidRDefault="00DA19B0"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显示保单上的主被保险人姓名。</w:t>
            </w:r>
          </w:p>
        </w:tc>
      </w:tr>
      <w:tr w:rsidR="00B14A69" w:rsidRPr="00BD4EFD" w14:paraId="7ED3D553" w14:textId="77777777" w:rsidTr="00CC7591">
        <w:trPr>
          <w:trHeight w:val="324"/>
        </w:trPr>
        <w:tc>
          <w:tcPr>
            <w:tcW w:w="1848" w:type="dxa"/>
            <w:noWrap/>
            <w:tcMar>
              <w:top w:w="0" w:type="dxa"/>
              <w:left w:w="108" w:type="dxa"/>
              <w:bottom w:w="0" w:type="dxa"/>
              <w:right w:w="108" w:type="dxa"/>
            </w:tcMar>
            <w:vAlign w:val="center"/>
            <w:hideMark/>
          </w:tcPr>
          <w:p w14:paraId="5A496779" w14:textId="21321DF1" w:rsidR="00B14A69" w:rsidRPr="00517C0A" w:rsidRDefault="00B14A69" w:rsidP="00591567">
            <w:pPr>
              <w:spacing w:line="240" w:lineRule="auto"/>
              <w:rPr>
                <w:rFonts w:ascii="微软雅黑" w:eastAsia="微软雅黑" w:hAnsi="微软雅黑"/>
                <w:color w:val="000000"/>
                <w:sz w:val="18"/>
                <w:szCs w:val="18"/>
                <w:lang w:eastAsia="zh-CN"/>
              </w:rPr>
            </w:pPr>
            <w:r w:rsidRPr="00505F44">
              <w:rPr>
                <w:rFonts w:ascii="微软雅黑" w:eastAsia="微软雅黑" w:hAnsi="微软雅黑" w:hint="eastAsia"/>
                <w:color w:val="000000"/>
                <w:sz w:val="18"/>
                <w:szCs w:val="18"/>
                <w:lang w:eastAsia="zh-CN"/>
              </w:rPr>
              <w:lastRenderedPageBreak/>
              <w:t>保单编号</w:t>
            </w:r>
          </w:p>
        </w:tc>
        <w:tc>
          <w:tcPr>
            <w:tcW w:w="6012" w:type="dxa"/>
            <w:noWrap/>
            <w:tcMar>
              <w:top w:w="0" w:type="dxa"/>
              <w:left w:w="108" w:type="dxa"/>
              <w:bottom w:w="0" w:type="dxa"/>
              <w:right w:w="108" w:type="dxa"/>
            </w:tcMar>
            <w:vAlign w:val="center"/>
            <w:hideMark/>
          </w:tcPr>
          <w:p w14:paraId="4D137748" w14:textId="71BA3F6A" w:rsidR="00B14A69" w:rsidRPr="002F075E" w:rsidRDefault="00B14A69" w:rsidP="00591567">
            <w:pPr>
              <w:spacing w:line="240" w:lineRule="auto"/>
              <w:rPr>
                <w:rFonts w:ascii="微软雅黑" w:eastAsia="微软雅黑" w:hAnsi="微软雅黑"/>
                <w:color w:val="000000"/>
                <w:sz w:val="18"/>
                <w:szCs w:val="18"/>
                <w:lang w:eastAsia="zh-CN"/>
              </w:rPr>
            </w:pPr>
          </w:p>
        </w:tc>
      </w:tr>
      <w:tr w:rsidR="00B14A69" w:rsidRPr="00BD4EFD" w14:paraId="6D43444B" w14:textId="77777777" w:rsidTr="00CC7591">
        <w:trPr>
          <w:trHeight w:val="324"/>
        </w:trPr>
        <w:tc>
          <w:tcPr>
            <w:tcW w:w="1848" w:type="dxa"/>
            <w:noWrap/>
            <w:tcMar>
              <w:top w:w="0" w:type="dxa"/>
              <w:left w:w="108" w:type="dxa"/>
              <w:bottom w:w="0" w:type="dxa"/>
              <w:right w:w="108" w:type="dxa"/>
            </w:tcMar>
            <w:vAlign w:val="center"/>
            <w:hideMark/>
          </w:tcPr>
          <w:p w14:paraId="1FABDEFE" w14:textId="77777777" w:rsidR="00B14A69" w:rsidRPr="00517C0A" w:rsidRDefault="00B14A69" w:rsidP="00591567">
            <w:pPr>
              <w:spacing w:line="240" w:lineRule="auto"/>
              <w:rPr>
                <w:rFonts w:ascii="微软雅黑" w:eastAsia="微软雅黑" w:hAnsi="微软雅黑"/>
                <w:color w:val="000000"/>
                <w:sz w:val="18"/>
                <w:szCs w:val="18"/>
                <w:lang w:eastAsia="zh-CN"/>
              </w:rPr>
            </w:pPr>
            <w:r w:rsidRPr="00505F44">
              <w:rPr>
                <w:rFonts w:ascii="微软雅黑" w:eastAsia="微软雅黑" w:hAnsi="微软雅黑" w:hint="eastAsia"/>
                <w:color w:val="000000"/>
                <w:sz w:val="18"/>
                <w:szCs w:val="18"/>
                <w:lang w:eastAsia="zh-CN"/>
              </w:rPr>
              <w:t>原产品名称</w:t>
            </w:r>
          </w:p>
        </w:tc>
        <w:tc>
          <w:tcPr>
            <w:tcW w:w="6012" w:type="dxa"/>
            <w:noWrap/>
            <w:tcMar>
              <w:top w:w="0" w:type="dxa"/>
              <w:left w:w="108" w:type="dxa"/>
              <w:bottom w:w="0" w:type="dxa"/>
              <w:right w:w="108" w:type="dxa"/>
            </w:tcMar>
            <w:vAlign w:val="center"/>
            <w:hideMark/>
          </w:tcPr>
          <w:p w14:paraId="1F968A45" w14:textId="35979623" w:rsidR="00B14A69" w:rsidRPr="002F075E" w:rsidRDefault="00D94FD0"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保单上主险产品名称。</w:t>
            </w:r>
          </w:p>
        </w:tc>
      </w:tr>
      <w:tr w:rsidR="00B14A69" w:rsidRPr="00BD4EFD" w14:paraId="435CE276" w14:textId="77777777" w:rsidTr="00CC7591">
        <w:trPr>
          <w:trHeight w:val="324"/>
        </w:trPr>
        <w:tc>
          <w:tcPr>
            <w:tcW w:w="1848" w:type="dxa"/>
            <w:noWrap/>
            <w:tcMar>
              <w:top w:w="0" w:type="dxa"/>
              <w:left w:w="108" w:type="dxa"/>
              <w:bottom w:w="0" w:type="dxa"/>
              <w:right w:w="108" w:type="dxa"/>
            </w:tcMar>
            <w:vAlign w:val="center"/>
            <w:hideMark/>
          </w:tcPr>
          <w:p w14:paraId="489FD92C" w14:textId="77777777" w:rsidR="00B14A69" w:rsidRPr="00517C0A" w:rsidRDefault="00B14A69" w:rsidP="00591567">
            <w:pPr>
              <w:spacing w:line="240" w:lineRule="auto"/>
              <w:rPr>
                <w:rFonts w:ascii="微软雅黑" w:eastAsia="微软雅黑" w:hAnsi="微软雅黑"/>
                <w:color w:val="000000"/>
                <w:sz w:val="18"/>
                <w:szCs w:val="18"/>
                <w:lang w:eastAsia="zh-CN"/>
              </w:rPr>
            </w:pPr>
            <w:r w:rsidRPr="00505F44">
              <w:rPr>
                <w:rFonts w:ascii="微软雅黑" w:eastAsia="微软雅黑" w:hAnsi="微软雅黑" w:hint="eastAsia"/>
                <w:color w:val="000000"/>
                <w:sz w:val="18"/>
                <w:szCs w:val="18"/>
                <w:lang w:eastAsia="zh-CN"/>
              </w:rPr>
              <w:t>原产品周年日</w:t>
            </w:r>
          </w:p>
        </w:tc>
        <w:tc>
          <w:tcPr>
            <w:tcW w:w="6012" w:type="dxa"/>
            <w:noWrap/>
            <w:tcMar>
              <w:top w:w="0" w:type="dxa"/>
              <w:left w:w="108" w:type="dxa"/>
              <w:bottom w:w="0" w:type="dxa"/>
              <w:right w:w="108" w:type="dxa"/>
            </w:tcMar>
            <w:vAlign w:val="center"/>
            <w:hideMark/>
          </w:tcPr>
          <w:p w14:paraId="375B446D" w14:textId="23FF3A05" w:rsidR="00B14A69" w:rsidRPr="002F075E" w:rsidRDefault="003E370D"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保单周年日，</w:t>
            </w:r>
          </w:p>
        </w:tc>
      </w:tr>
      <w:tr w:rsidR="00B14A69" w:rsidRPr="00BD4EFD" w14:paraId="431D1A27" w14:textId="77777777" w:rsidTr="00CC7591">
        <w:trPr>
          <w:trHeight w:val="324"/>
        </w:trPr>
        <w:tc>
          <w:tcPr>
            <w:tcW w:w="1848" w:type="dxa"/>
            <w:noWrap/>
            <w:tcMar>
              <w:top w:w="0" w:type="dxa"/>
              <w:left w:w="108" w:type="dxa"/>
              <w:bottom w:w="0" w:type="dxa"/>
              <w:right w:w="108" w:type="dxa"/>
            </w:tcMar>
            <w:vAlign w:val="center"/>
            <w:hideMark/>
          </w:tcPr>
          <w:p w14:paraId="5D68B30A" w14:textId="0E94CB91" w:rsidR="00B14A69" w:rsidRPr="00517C0A" w:rsidRDefault="00A506C8"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推荐</w:t>
            </w:r>
            <w:r w:rsidR="00B14A69" w:rsidRPr="00505F44">
              <w:rPr>
                <w:rFonts w:ascii="微软雅黑" w:eastAsia="微软雅黑" w:hAnsi="微软雅黑" w:hint="eastAsia"/>
                <w:color w:val="000000"/>
                <w:sz w:val="18"/>
                <w:szCs w:val="18"/>
                <w:lang w:eastAsia="zh-CN"/>
              </w:rPr>
              <w:t>产品</w:t>
            </w:r>
          </w:p>
        </w:tc>
        <w:tc>
          <w:tcPr>
            <w:tcW w:w="6012" w:type="dxa"/>
            <w:noWrap/>
            <w:tcMar>
              <w:top w:w="0" w:type="dxa"/>
              <w:left w:w="108" w:type="dxa"/>
              <w:bottom w:w="0" w:type="dxa"/>
              <w:right w:w="108" w:type="dxa"/>
            </w:tcMar>
            <w:vAlign w:val="center"/>
            <w:hideMark/>
          </w:tcPr>
          <w:p w14:paraId="14A96F3C" w14:textId="25021F7E" w:rsidR="00B14A69" w:rsidRPr="002F075E" w:rsidRDefault="009D0D8A"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一期前端不显示该字段，但后端仍保留。未来O</w:t>
            </w:r>
            <w:r>
              <w:rPr>
                <w:rFonts w:ascii="微软雅黑" w:eastAsia="微软雅黑" w:hAnsi="微软雅黑"/>
                <w:color w:val="000000"/>
                <w:sz w:val="18"/>
                <w:szCs w:val="18"/>
                <w:lang w:eastAsia="zh-CN"/>
              </w:rPr>
              <w:t xml:space="preserve">ne Service </w:t>
            </w:r>
            <w:r w:rsidR="00843988">
              <w:rPr>
                <w:rFonts w:ascii="微软雅黑" w:eastAsia="微软雅黑" w:hAnsi="微软雅黑" w:hint="eastAsia"/>
                <w:color w:val="000000"/>
                <w:sz w:val="18"/>
                <w:szCs w:val="18"/>
                <w:lang w:eastAsia="zh-CN"/>
              </w:rPr>
              <w:t>有能力提供该字段信息时再开放展示。</w:t>
            </w:r>
          </w:p>
        </w:tc>
      </w:tr>
      <w:tr w:rsidR="00B14A69" w:rsidRPr="00BD4EFD" w14:paraId="61D27C2C" w14:textId="77777777" w:rsidTr="00CC7591">
        <w:trPr>
          <w:trHeight w:val="324"/>
        </w:trPr>
        <w:tc>
          <w:tcPr>
            <w:tcW w:w="1848" w:type="dxa"/>
            <w:noWrap/>
            <w:tcMar>
              <w:top w:w="0" w:type="dxa"/>
              <w:left w:w="108" w:type="dxa"/>
              <w:bottom w:w="0" w:type="dxa"/>
              <w:right w:w="108" w:type="dxa"/>
            </w:tcMar>
            <w:vAlign w:val="center"/>
            <w:hideMark/>
          </w:tcPr>
          <w:p w14:paraId="4E811D56" w14:textId="7CF3B21D" w:rsidR="00B14A69" w:rsidRPr="00517C0A" w:rsidRDefault="00CB45B0"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系统短信</w:t>
            </w:r>
          </w:p>
        </w:tc>
        <w:tc>
          <w:tcPr>
            <w:tcW w:w="6012" w:type="dxa"/>
            <w:noWrap/>
            <w:tcMar>
              <w:top w:w="0" w:type="dxa"/>
              <w:left w:w="108" w:type="dxa"/>
              <w:bottom w:w="0" w:type="dxa"/>
              <w:right w:w="108" w:type="dxa"/>
            </w:tcMar>
            <w:vAlign w:val="center"/>
            <w:hideMark/>
          </w:tcPr>
          <w:p w14:paraId="22BC5215" w14:textId="0CF2D5D4" w:rsidR="00E77A7D" w:rsidRDefault="00E77A7D"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由C</w:t>
            </w:r>
            <w:r>
              <w:rPr>
                <w:rFonts w:ascii="微软雅黑" w:eastAsia="微软雅黑" w:hAnsi="微软雅黑"/>
                <w:color w:val="000000"/>
                <w:sz w:val="18"/>
                <w:szCs w:val="18"/>
                <w:lang w:eastAsia="zh-CN"/>
              </w:rPr>
              <w:t>RM</w:t>
            </w:r>
            <w:r>
              <w:rPr>
                <w:rFonts w:ascii="微软雅黑" w:eastAsia="微软雅黑" w:hAnsi="微软雅黑" w:hint="eastAsia"/>
                <w:color w:val="000000"/>
                <w:sz w:val="18"/>
                <w:szCs w:val="18"/>
                <w:lang w:eastAsia="zh-CN"/>
              </w:rPr>
              <w:t>判断若保单周年日在【T</w:t>
            </w:r>
            <w:r>
              <w:rPr>
                <w:rFonts w:ascii="微软雅黑" w:eastAsia="微软雅黑" w:hAnsi="微软雅黑"/>
                <w:color w:val="000000"/>
                <w:sz w:val="18"/>
                <w:szCs w:val="18"/>
                <w:lang w:eastAsia="zh-CN"/>
              </w:rPr>
              <w:t>-</w:t>
            </w:r>
            <w:r w:rsidR="00C35576">
              <w:rPr>
                <w:rFonts w:ascii="微软雅黑" w:eastAsia="微软雅黑" w:hAnsi="微软雅黑"/>
                <w:color w:val="000000"/>
                <w:sz w:val="18"/>
                <w:szCs w:val="18"/>
                <w:lang w:eastAsia="zh-CN"/>
              </w:rPr>
              <w:t>58</w:t>
            </w:r>
            <w:r>
              <w:rPr>
                <w:rFonts w:ascii="微软雅黑" w:eastAsia="微软雅黑" w:hAnsi="微软雅黑" w:hint="eastAsia"/>
                <w:color w:val="000000"/>
                <w:sz w:val="18"/>
                <w:szCs w:val="18"/>
                <w:lang w:eastAsia="zh-CN"/>
              </w:rPr>
              <w:t>天，T</w:t>
            </w:r>
            <w:r>
              <w:rPr>
                <w:rFonts w:ascii="微软雅黑" w:eastAsia="微软雅黑" w:hAnsi="微软雅黑"/>
                <w:color w:val="000000"/>
                <w:sz w:val="18"/>
                <w:szCs w:val="18"/>
                <w:lang w:eastAsia="zh-CN"/>
              </w:rPr>
              <w:t>+</w:t>
            </w:r>
            <w:r w:rsidR="00C35576">
              <w:rPr>
                <w:rFonts w:ascii="微软雅黑" w:eastAsia="微软雅黑" w:hAnsi="微软雅黑"/>
                <w:color w:val="000000"/>
                <w:sz w:val="18"/>
                <w:szCs w:val="18"/>
                <w:lang w:eastAsia="zh-CN"/>
              </w:rPr>
              <w:t>60</w:t>
            </w:r>
            <w:r>
              <w:rPr>
                <w:rFonts w:ascii="微软雅黑" w:eastAsia="微软雅黑" w:hAnsi="微软雅黑" w:hint="eastAsia"/>
                <w:color w:val="000000"/>
                <w:sz w:val="18"/>
                <w:szCs w:val="18"/>
                <w:lang w:eastAsia="zh-CN"/>
              </w:rPr>
              <w:t>天】的区间时显示“是”，不在该时间区间则显示为“否”。其中T为服务端当前日期。</w:t>
            </w:r>
          </w:p>
          <w:p w14:paraId="4A4F5DE8" w14:textId="7AA3315F" w:rsidR="00016090" w:rsidRPr="002F075E" w:rsidRDefault="00016090" w:rsidP="00591567">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不区分客户有无手机号的情况。</w:t>
            </w:r>
          </w:p>
        </w:tc>
      </w:tr>
      <w:tr w:rsidR="003958B9" w:rsidRPr="00BD4EFD" w14:paraId="6E378B46" w14:textId="77777777" w:rsidTr="00CC7591">
        <w:trPr>
          <w:trHeight w:val="324"/>
        </w:trPr>
        <w:tc>
          <w:tcPr>
            <w:tcW w:w="1848" w:type="dxa"/>
            <w:noWrap/>
            <w:tcMar>
              <w:top w:w="0" w:type="dxa"/>
              <w:left w:w="108" w:type="dxa"/>
              <w:bottom w:w="0" w:type="dxa"/>
              <w:right w:w="108" w:type="dxa"/>
            </w:tcMar>
            <w:vAlign w:val="center"/>
          </w:tcPr>
          <w:p w14:paraId="36559F47" w14:textId="374347B7" w:rsidR="003958B9" w:rsidRPr="00230C49" w:rsidRDefault="003958B9" w:rsidP="003958B9">
            <w:pPr>
              <w:spacing w:line="240" w:lineRule="auto"/>
              <w:rPr>
                <w:rFonts w:ascii="微软雅黑" w:eastAsia="微软雅黑" w:hAnsi="微软雅黑"/>
                <w:color w:val="000000"/>
                <w:sz w:val="18"/>
                <w:szCs w:val="18"/>
                <w:highlight w:val="yellow"/>
                <w:lang w:eastAsia="zh-CN"/>
              </w:rPr>
            </w:pPr>
            <w:r w:rsidRPr="003958B9">
              <w:rPr>
                <w:rFonts w:ascii="微软雅黑" w:eastAsia="微软雅黑" w:hAnsi="微软雅黑" w:hint="eastAsia"/>
                <w:color w:val="000000"/>
                <w:sz w:val="18"/>
                <w:szCs w:val="18"/>
                <w:lang w:eastAsia="zh-CN"/>
              </w:rPr>
              <w:t>互动行为</w:t>
            </w:r>
          </w:p>
        </w:tc>
        <w:tc>
          <w:tcPr>
            <w:tcW w:w="6012" w:type="dxa"/>
            <w:noWrap/>
            <w:tcMar>
              <w:top w:w="0" w:type="dxa"/>
              <w:left w:w="108" w:type="dxa"/>
              <w:bottom w:w="0" w:type="dxa"/>
              <w:right w:w="108" w:type="dxa"/>
            </w:tcMar>
            <w:vAlign w:val="center"/>
          </w:tcPr>
          <w:p w14:paraId="0DCC35C5" w14:textId="5987379F" w:rsidR="003958B9" w:rsidRPr="00230C49" w:rsidRDefault="00E14551" w:rsidP="003958B9">
            <w:pPr>
              <w:spacing w:line="240" w:lineRule="auto"/>
              <w:rPr>
                <w:rFonts w:ascii="微软雅黑" w:eastAsia="微软雅黑" w:hAnsi="微软雅黑"/>
                <w:color w:val="000000"/>
                <w:sz w:val="18"/>
                <w:szCs w:val="18"/>
                <w:highlight w:val="yellow"/>
                <w:lang w:eastAsia="zh-CN"/>
              </w:rPr>
            </w:pPr>
            <w:r>
              <w:rPr>
                <w:rFonts w:ascii="微软雅黑" w:eastAsia="微软雅黑" w:hAnsi="微软雅黑" w:cs="Segoe UI" w:hint="eastAsia"/>
                <w:color w:val="000000"/>
                <w:sz w:val="18"/>
                <w:szCs w:val="18"/>
                <w:lang w:eastAsia="zh-CN"/>
              </w:rPr>
              <w:t>文案为【去处理】，点击跳转i</w:t>
            </w:r>
            <w:r>
              <w:rPr>
                <w:rFonts w:ascii="微软雅黑" w:eastAsia="微软雅黑" w:hAnsi="微软雅黑" w:cs="Segoe UI"/>
                <w:color w:val="000000"/>
                <w:sz w:val="18"/>
                <w:szCs w:val="18"/>
                <w:lang w:eastAsia="zh-CN"/>
              </w:rPr>
              <w:t>-Service</w:t>
            </w:r>
            <w:r>
              <w:rPr>
                <w:rFonts w:ascii="微软雅黑" w:eastAsia="微软雅黑" w:hAnsi="微软雅黑" w:cs="Segoe UI" w:hint="eastAsia"/>
                <w:color w:val="000000"/>
                <w:sz w:val="18"/>
                <w:szCs w:val="18"/>
                <w:lang w:eastAsia="zh-CN"/>
              </w:rPr>
              <w:t>，仅拉起应用，不需定位到具体保单。</w:t>
            </w:r>
          </w:p>
        </w:tc>
      </w:tr>
    </w:tbl>
    <w:p w14:paraId="62F29D97" w14:textId="4C79F4ED" w:rsidR="00B14A69" w:rsidRPr="004A02EC" w:rsidRDefault="00B14A69" w:rsidP="009B528D">
      <w:pPr>
        <w:pStyle w:val="ListParagraph"/>
        <w:numPr>
          <w:ilvl w:val="0"/>
          <w:numId w:val="63"/>
        </w:numPr>
        <w:ind w:firstLineChars="0"/>
        <w:rPr>
          <w:rFonts w:ascii="微软雅黑" w:eastAsia="微软雅黑" w:hAnsi="微软雅黑"/>
          <w:sz w:val="20"/>
          <w:szCs w:val="20"/>
        </w:rPr>
      </w:pPr>
      <w:r w:rsidRPr="004A02EC">
        <w:rPr>
          <w:rFonts w:ascii="微软雅黑" w:eastAsia="微软雅黑" w:hAnsi="微软雅黑" w:hint="eastAsia"/>
          <w:sz w:val="20"/>
          <w:szCs w:val="20"/>
        </w:rPr>
        <w:t>排序规则：按照产品周年日升序排列。</w:t>
      </w:r>
      <w:r w:rsidR="007F4C9D">
        <w:rPr>
          <w:rFonts w:ascii="微软雅黑" w:eastAsia="微软雅黑" w:hAnsi="微软雅黑" w:hint="eastAsia"/>
          <w:sz w:val="20"/>
          <w:szCs w:val="20"/>
        </w:rPr>
        <w:t>产品周年日相同时</w:t>
      </w:r>
      <w:r w:rsidR="007F4C9D" w:rsidRPr="007F4C9D">
        <w:rPr>
          <w:rFonts w:ascii="微软雅黑" w:eastAsia="微软雅黑" w:hAnsi="微软雅黑" w:hint="eastAsia"/>
          <w:sz w:val="20"/>
          <w:szCs w:val="20"/>
        </w:rPr>
        <w:t>再按照</w:t>
      </w:r>
      <w:r w:rsidR="007F4C9D">
        <w:rPr>
          <w:rFonts w:ascii="微软雅黑" w:eastAsia="微软雅黑" w:hAnsi="微软雅黑" w:hint="eastAsia"/>
          <w:sz w:val="20"/>
          <w:szCs w:val="20"/>
        </w:rPr>
        <w:t>投保人</w:t>
      </w:r>
      <w:r w:rsidR="007F4C9D" w:rsidRPr="007F4C9D">
        <w:rPr>
          <w:rFonts w:ascii="微软雅黑" w:eastAsia="微软雅黑" w:hAnsi="微软雅黑" w:hint="eastAsia"/>
          <w:sz w:val="20"/>
          <w:szCs w:val="20"/>
        </w:rPr>
        <w:t>姓名A-Z排序</w:t>
      </w:r>
      <w:r w:rsidR="007F4C9D">
        <w:rPr>
          <w:rFonts w:ascii="微软雅黑" w:eastAsia="微软雅黑" w:hAnsi="微软雅黑" w:hint="eastAsia"/>
          <w:sz w:val="20"/>
          <w:szCs w:val="20"/>
        </w:rPr>
        <w:t>。</w:t>
      </w:r>
    </w:p>
    <w:p w14:paraId="1094A27E" w14:textId="00EAD835" w:rsidR="00B14A69" w:rsidRPr="004A02EC" w:rsidRDefault="00B14A69" w:rsidP="009B528D">
      <w:pPr>
        <w:pStyle w:val="ListParagraph"/>
        <w:numPr>
          <w:ilvl w:val="0"/>
          <w:numId w:val="63"/>
        </w:numPr>
        <w:ind w:firstLineChars="0"/>
        <w:rPr>
          <w:rFonts w:ascii="微软雅黑" w:eastAsia="微软雅黑" w:hAnsi="微软雅黑"/>
          <w:sz w:val="20"/>
          <w:szCs w:val="20"/>
        </w:rPr>
      </w:pPr>
      <w:r w:rsidRPr="004A02EC">
        <w:rPr>
          <w:rFonts w:ascii="微软雅黑" w:eastAsia="微软雅黑" w:hAnsi="微软雅黑" w:hint="eastAsia"/>
          <w:sz w:val="20"/>
          <w:szCs w:val="20"/>
        </w:rPr>
        <w:t>在</w:t>
      </w:r>
      <w:r w:rsidR="005013E7">
        <w:rPr>
          <w:rFonts w:ascii="微软雅黑" w:eastAsia="微软雅黑" w:hAnsi="微软雅黑"/>
          <w:sz w:val="20"/>
          <w:szCs w:val="20"/>
        </w:rPr>
        <w:t>Y</w:t>
      </w:r>
      <w:r w:rsidR="0076353B">
        <w:rPr>
          <w:rFonts w:ascii="微软雅黑" w:eastAsia="微软雅黑" w:hAnsi="微软雅黑"/>
          <w:sz w:val="20"/>
          <w:szCs w:val="20"/>
        </w:rPr>
        <w:t>R</w:t>
      </w:r>
      <w:r w:rsidR="005013E7">
        <w:rPr>
          <w:rFonts w:ascii="微软雅黑" w:eastAsia="微软雅黑" w:hAnsi="微软雅黑"/>
          <w:sz w:val="20"/>
          <w:szCs w:val="20"/>
        </w:rPr>
        <w:t>T</w:t>
      </w:r>
      <w:r w:rsidRPr="004A02EC">
        <w:rPr>
          <w:rFonts w:ascii="微软雅黑" w:eastAsia="微软雅黑" w:hAnsi="微软雅黑" w:hint="eastAsia"/>
          <w:sz w:val="20"/>
          <w:szCs w:val="20"/>
        </w:rPr>
        <w:t>客户列表中，支持按</w:t>
      </w:r>
      <w:r w:rsidR="0013708C">
        <w:rPr>
          <w:rFonts w:ascii="微软雅黑" w:eastAsia="微软雅黑" w:hAnsi="微软雅黑" w:hint="eastAsia"/>
          <w:sz w:val="20"/>
          <w:szCs w:val="20"/>
        </w:rPr>
        <w:t>投</w:t>
      </w:r>
      <w:r w:rsidR="001904F7">
        <w:rPr>
          <w:rFonts w:ascii="微软雅黑" w:eastAsia="微软雅黑" w:hAnsi="微软雅黑" w:hint="eastAsia"/>
          <w:sz w:val="20"/>
          <w:szCs w:val="20"/>
        </w:rPr>
        <w:t>保人</w:t>
      </w:r>
      <w:r w:rsidRPr="004A02EC">
        <w:rPr>
          <w:rFonts w:ascii="微软雅黑" w:eastAsia="微软雅黑" w:hAnsi="微软雅黑" w:hint="eastAsia"/>
          <w:sz w:val="20"/>
          <w:szCs w:val="20"/>
        </w:rPr>
        <w:t>姓名、保单号模糊查询客户。</w:t>
      </w:r>
    </w:p>
    <w:p w14:paraId="011A7293" w14:textId="77777777" w:rsidR="0079224F" w:rsidRDefault="0079224F" w:rsidP="009E048B">
      <w:pPr>
        <w:rPr>
          <w:rFonts w:ascii="微软雅黑" w:eastAsia="微软雅黑" w:hAnsi="微软雅黑"/>
          <w:lang w:eastAsia="zh-CN"/>
        </w:rPr>
        <w:sectPr w:rsidR="0079224F" w:rsidSect="00E74CB2">
          <w:pgSz w:w="11907" w:h="16840" w:code="9"/>
          <w:pgMar w:top="1800" w:right="1440" w:bottom="1440" w:left="1440" w:header="1800" w:footer="864" w:gutter="0"/>
          <w:cols w:space="720"/>
          <w:docGrid w:linePitch="272"/>
        </w:sectPr>
      </w:pPr>
    </w:p>
    <w:p w14:paraId="72D63056" w14:textId="2A712C7E" w:rsidR="00646AAD" w:rsidRPr="00646AAD" w:rsidRDefault="00646AAD" w:rsidP="001F4E0C">
      <w:pPr>
        <w:pStyle w:val="Heading4"/>
        <w:spacing w:before="120" w:after="120"/>
        <w:rPr>
          <w:rFonts w:ascii="微软雅黑" w:eastAsia="微软雅黑" w:hAnsi="微软雅黑"/>
          <w:i w:val="0"/>
          <w:iCs/>
        </w:rPr>
      </w:pPr>
      <w:r w:rsidRPr="00646AAD">
        <w:rPr>
          <w:rFonts w:ascii="微软雅黑" w:eastAsia="微软雅黑" w:hAnsi="微软雅黑"/>
          <w:i w:val="0"/>
          <w:iCs/>
        </w:rPr>
        <w:lastRenderedPageBreak/>
        <w:t>ECM</w:t>
      </w:r>
      <w:r w:rsidRPr="00646AAD">
        <w:rPr>
          <w:rFonts w:ascii="微软雅黑" w:eastAsia="微软雅黑" w:hAnsi="微软雅黑" w:hint="eastAsia"/>
          <w:i w:val="0"/>
          <w:iCs/>
        </w:rPr>
        <w:t>活动名单</w:t>
      </w:r>
      <w:r w:rsidR="00543FC8">
        <w:rPr>
          <w:rFonts w:ascii="微软雅黑" w:eastAsia="微软雅黑" w:hAnsi="微软雅黑" w:hint="eastAsia"/>
          <w:i w:val="0"/>
          <w:iCs/>
        </w:rPr>
        <w:t>列表</w:t>
      </w:r>
    </w:p>
    <w:p w14:paraId="3D9C5ECB" w14:textId="71583766" w:rsidR="00646AAD" w:rsidRPr="00CE444C" w:rsidRDefault="00266117" w:rsidP="009E048B">
      <w:pPr>
        <w:rPr>
          <w:rFonts w:ascii="微软雅黑" w:eastAsia="微软雅黑" w:hAnsi="微软雅黑"/>
          <w:lang w:eastAsia="zh-CN"/>
        </w:rPr>
      </w:pPr>
      <w:r w:rsidRPr="00CE444C">
        <w:rPr>
          <w:rFonts w:ascii="微软雅黑" w:eastAsia="微软雅黑" w:hAnsi="微软雅黑" w:hint="eastAsia"/>
          <w:lang w:eastAsia="zh-CN"/>
        </w:rPr>
        <w:t>在</w:t>
      </w:r>
      <w:r w:rsidR="00A506C8">
        <w:rPr>
          <w:rFonts w:ascii="微软雅黑" w:eastAsia="微软雅黑" w:hAnsi="微软雅黑" w:hint="eastAsia"/>
          <w:lang w:eastAsia="zh-CN"/>
        </w:rPr>
        <w:t>商机</w:t>
      </w:r>
      <w:r w:rsidRPr="00CE444C">
        <w:rPr>
          <w:rFonts w:ascii="微软雅黑" w:eastAsia="微软雅黑" w:hAnsi="微软雅黑" w:hint="eastAsia"/>
          <w:lang w:eastAsia="zh-CN"/>
        </w:rPr>
        <w:t>名单</w:t>
      </w:r>
      <w:r w:rsidR="00A506C8">
        <w:rPr>
          <w:rFonts w:ascii="微软雅黑" w:eastAsia="微软雅黑" w:hAnsi="微软雅黑" w:hint="eastAsia"/>
          <w:lang w:eastAsia="zh-CN"/>
        </w:rPr>
        <w:t>-精选客户列表中，</w:t>
      </w:r>
      <w:r w:rsidRPr="00CE444C">
        <w:rPr>
          <w:rFonts w:ascii="微软雅黑" w:eastAsia="微软雅黑" w:hAnsi="微软雅黑" w:hint="eastAsia"/>
          <w:lang w:eastAsia="zh-CN"/>
        </w:rPr>
        <w:t>需展示E</w:t>
      </w:r>
      <w:r w:rsidRPr="00CE444C">
        <w:rPr>
          <w:rFonts w:ascii="微软雅黑" w:eastAsia="微软雅黑" w:hAnsi="微软雅黑"/>
          <w:lang w:eastAsia="zh-CN"/>
        </w:rPr>
        <w:t>CM</w:t>
      </w:r>
      <w:r w:rsidRPr="00CE444C">
        <w:rPr>
          <w:rFonts w:ascii="微软雅黑" w:eastAsia="微软雅黑" w:hAnsi="微软雅黑" w:hint="eastAsia"/>
          <w:lang w:eastAsia="zh-CN"/>
        </w:rPr>
        <w:t>提供的6个活动名单</w:t>
      </w:r>
      <w:r w:rsidR="004C0CCC" w:rsidRPr="00CE444C">
        <w:rPr>
          <w:rFonts w:ascii="微软雅黑" w:eastAsia="微软雅黑" w:hAnsi="微软雅黑" w:hint="eastAsia"/>
          <w:lang w:eastAsia="zh-CN"/>
        </w:rPr>
        <w:t>，以及一个老客户活动汇总表。</w:t>
      </w:r>
    </w:p>
    <w:p w14:paraId="632EE164" w14:textId="02FBC764" w:rsidR="00893901" w:rsidRPr="00CE444C" w:rsidRDefault="00266117" w:rsidP="009B528D">
      <w:pPr>
        <w:pStyle w:val="ListParagraph"/>
        <w:numPr>
          <w:ilvl w:val="0"/>
          <w:numId w:val="80"/>
        </w:numPr>
        <w:ind w:firstLineChars="0"/>
        <w:rPr>
          <w:rFonts w:ascii="微软雅黑" w:eastAsia="微软雅黑" w:hAnsi="微软雅黑"/>
          <w:sz w:val="20"/>
          <w:szCs w:val="20"/>
        </w:rPr>
      </w:pPr>
      <w:r w:rsidRPr="00CE444C">
        <w:rPr>
          <w:rFonts w:ascii="微软雅黑" w:eastAsia="微软雅黑" w:hAnsi="微软雅黑"/>
          <w:sz w:val="20"/>
          <w:szCs w:val="20"/>
        </w:rPr>
        <w:t>ECM</w:t>
      </w:r>
      <w:r w:rsidRPr="00CE444C">
        <w:rPr>
          <w:rFonts w:ascii="微软雅黑" w:eastAsia="微软雅黑" w:hAnsi="微软雅黑" w:hint="eastAsia"/>
          <w:sz w:val="20"/>
          <w:szCs w:val="20"/>
        </w:rPr>
        <w:t>中定义的</w:t>
      </w:r>
      <w:r w:rsidR="004C0CCC" w:rsidRPr="00CE444C">
        <w:rPr>
          <w:rFonts w:ascii="微软雅黑" w:eastAsia="微软雅黑" w:hAnsi="微软雅黑" w:hint="eastAsia"/>
          <w:sz w:val="20"/>
          <w:szCs w:val="20"/>
        </w:rPr>
        <w:t>6个</w:t>
      </w:r>
      <w:r w:rsidRPr="00CE444C">
        <w:rPr>
          <w:rFonts w:ascii="微软雅黑" w:eastAsia="微软雅黑" w:hAnsi="微软雅黑" w:hint="eastAsia"/>
          <w:sz w:val="20"/>
          <w:szCs w:val="20"/>
        </w:rPr>
        <w:t>活动名单结构</w:t>
      </w:r>
      <w:r w:rsidR="00D257F1" w:rsidRPr="00CE444C">
        <w:rPr>
          <w:rFonts w:ascii="微软雅黑" w:eastAsia="微软雅黑" w:hAnsi="微软雅黑" w:hint="eastAsia"/>
          <w:sz w:val="20"/>
          <w:szCs w:val="20"/>
        </w:rPr>
        <w:t>如下（活动级别定义）</w:t>
      </w:r>
      <w:r w:rsidRPr="00CE444C">
        <w:rPr>
          <w:rFonts w:ascii="微软雅黑" w:eastAsia="微软雅黑" w:hAnsi="微软雅黑" w:hint="eastAsia"/>
          <w:sz w:val="20"/>
          <w:szCs w:val="20"/>
        </w:rPr>
        <w:t>：</w:t>
      </w:r>
    </w:p>
    <w:tbl>
      <w:tblPr>
        <w:tblW w:w="8401"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39"/>
        <w:gridCol w:w="6662"/>
      </w:tblGrid>
      <w:tr w:rsidR="00266117" w:rsidRPr="002F075E" w14:paraId="5B6C3074" w14:textId="77777777" w:rsidTr="00D97D8E">
        <w:trPr>
          <w:trHeight w:val="336"/>
          <w:tblHeader/>
        </w:trPr>
        <w:tc>
          <w:tcPr>
            <w:tcW w:w="1739" w:type="dxa"/>
            <w:shd w:val="clear" w:color="auto" w:fill="D9D9D9" w:themeFill="background1" w:themeFillShade="D9"/>
            <w:tcMar>
              <w:top w:w="0" w:type="dxa"/>
              <w:left w:w="108" w:type="dxa"/>
              <w:bottom w:w="0" w:type="dxa"/>
              <w:right w:w="108" w:type="dxa"/>
            </w:tcMar>
            <w:vAlign w:val="center"/>
            <w:hideMark/>
          </w:tcPr>
          <w:p w14:paraId="2671E007" w14:textId="77777777" w:rsidR="00266117" w:rsidRPr="00517C0A" w:rsidRDefault="00266117" w:rsidP="00B2198E">
            <w:pPr>
              <w:spacing w:line="240" w:lineRule="auto"/>
              <w:rPr>
                <w:rFonts w:ascii="微软雅黑" w:eastAsia="微软雅黑" w:hAnsi="微软雅黑"/>
                <w:b/>
                <w:bCs/>
                <w:color w:val="000000"/>
                <w:sz w:val="18"/>
                <w:szCs w:val="18"/>
                <w:lang w:eastAsia="zh-CN"/>
              </w:rPr>
            </w:pPr>
            <w:r w:rsidRPr="00505F44">
              <w:rPr>
                <w:rFonts w:ascii="微软雅黑" w:eastAsia="微软雅黑" w:hAnsi="微软雅黑" w:hint="eastAsia"/>
                <w:b/>
                <w:bCs/>
                <w:color w:val="000000"/>
                <w:sz w:val="18"/>
                <w:szCs w:val="18"/>
                <w:lang w:eastAsia="zh-CN"/>
              </w:rPr>
              <w:t>字段</w:t>
            </w:r>
          </w:p>
        </w:tc>
        <w:tc>
          <w:tcPr>
            <w:tcW w:w="6662" w:type="dxa"/>
            <w:shd w:val="clear" w:color="auto" w:fill="D9D9D9" w:themeFill="background1" w:themeFillShade="D9"/>
            <w:tcMar>
              <w:top w:w="0" w:type="dxa"/>
              <w:left w:w="108" w:type="dxa"/>
              <w:bottom w:w="0" w:type="dxa"/>
              <w:right w:w="108" w:type="dxa"/>
            </w:tcMar>
            <w:vAlign w:val="center"/>
            <w:hideMark/>
          </w:tcPr>
          <w:p w14:paraId="79AC209D" w14:textId="77777777" w:rsidR="00266117" w:rsidRPr="002F075E" w:rsidRDefault="00266117" w:rsidP="00B2198E">
            <w:pPr>
              <w:spacing w:line="240" w:lineRule="auto"/>
              <w:rPr>
                <w:rFonts w:ascii="微软雅黑" w:eastAsia="微软雅黑" w:hAnsi="微软雅黑"/>
                <w:b/>
                <w:bCs/>
                <w:color w:val="000000"/>
                <w:sz w:val="18"/>
                <w:szCs w:val="18"/>
                <w:lang w:eastAsia="zh-CN"/>
              </w:rPr>
            </w:pPr>
            <w:r w:rsidRPr="004B2C5A">
              <w:rPr>
                <w:rFonts w:ascii="微软雅黑" w:eastAsia="微软雅黑" w:hAnsi="微软雅黑" w:hint="eastAsia"/>
                <w:b/>
                <w:bCs/>
                <w:color w:val="000000"/>
                <w:sz w:val="18"/>
                <w:szCs w:val="18"/>
                <w:lang w:eastAsia="zh-CN"/>
              </w:rPr>
              <w:t>说明</w:t>
            </w:r>
          </w:p>
        </w:tc>
      </w:tr>
      <w:tr w:rsidR="00266117" w:rsidRPr="00BC6A7C" w14:paraId="43700483" w14:textId="77777777" w:rsidTr="00D97D8E">
        <w:trPr>
          <w:trHeight w:val="324"/>
        </w:trPr>
        <w:tc>
          <w:tcPr>
            <w:tcW w:w="1739" w:type="dxa"/>
            <w:noWrap/>
            <w:tcMar>
              <w:top w:w="0" w:type="dxa"/>
              <w:left w:w="108" w:type="dxa"/>
              <w:bottom w:w="0" w:type="dxa"/>
              <w:right w:w="108" w:type="dxa"/>
            </w:tcMar>
            <w:vAlign w:val="center"/>
            <w:hideMark/>
          </w:tcPr>
          <w:p w14:paraId="608BB113" w14:textId="08265DE2" w:rsidR="00266117" w:rsidRPr="00517C0A" w:rsidRDefault="00266117"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活动代码</w:t>
            </w:r>
          </w:p>
        </w:tc>
        <w:tc>
          <w:tcPr>
            <w:tcW w:w="6662" w:type="dxa"/>
            <w:noWrap/>
            <w:tcMar>
              <w:top w:w="0" w:type="dxa"/>
              <w:left w:w="108" w:type="dxa"/>
              <w:bottom w:w="0" w:type="dxa"/>
              <w:right w:w="108" w:type="dxa"/>
            </w:tcMar>
            <w:vAlign w:val="center"/>
          </w:tcPr>
          <w:p w14:paraId="6A15050F" w14:textId="7631A836" w:rsidR="00266117" w:rsidRPr="00BC6A7C" w:rsidRDefault="00BF7B2B"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该活动代码确定之后不允许修改，如</w:t>
            </w:r>
            <w:r w:rsidR="004C0CCC">
              <w:rPr>
                <w:rFonts w:ascii="微软雅黑" w:eastAsia="微软雅黑" w:hAnsi="微软雅黑"/>
                <w:color w:val="000000"/>
                <w:sz w:val="18"/>
                <w:szCs w:val="18"/>
                <w:lang w:eastAsia="zh-CN"/>
              </w:rPr>
              <w:t>HD</w:t>
            </w:r>
            <w:r>
              <w:rPr>
                <w:rFonts w:ascii="微软雅黑" w:eastAsia="微软雅黑" w:hAnsi="微软雅黑"/>
                <w:color w:val="000000"/>
                <w:sz w:val="18"/>
                <w:szCs w:val="18"/>
                <w:lang w:eastAsia="zh-CN"/>
              </w:rPr>
              <w:t xml:space="preserve">01, </w:t>
            </w:r>
            <w:r w:rsidR="004C0CCC">
              <w:rPr>
                <w:rFonts w:ascii="微软雅黑" w:eastAsia="微软雅黑" w:hAnsi="微软雅黑"/>
                <w:color w:val="000000"/>
                <w:sz w:val="18"/>
                <w:szCs w:val="18"/>
                <w:lang w:eastAsia="zh-CN"/>
              </w:rPr>
              <w:t>HD</w:t>
            </w:r>
            <w:r>
              <w:rPr>
                <w:rFonts w:ascii="微软雅黑" w:eastAsia="微软雅黑" w:hAnsi="微软雅黑"/>
                <w:color w:val="000000"/>
                <w:sz w:val="18"/>
                <w:szCs w:val="18"/>
                <w:lang w:eastAsia="zh-CN"/>
              </w:rPr>
              <w:t>02,…</w:t>
            </w:r>
          </w:p>
        </w:tc>
      </w:tr>
      <w:tr w:rsidR="00266117" w:rsidRPr="002F075E" w14:paraId="2BBA4604" w14:textId="77777777" w:rsidTr="00D97D8E">
        <w:trPr>
          <w:trHeight w:val="324"/>
        </w:trPr>
        <w:tc>
          <w:tcPr>
            <w:tcW w:w="1739" w:type="dxa"/>
            <w:noWrap/>
            <w:tcMar>
              <w:top w:w="0" w:type="dxa"/>
              <w:left w:w="108" w:type="dxa"/>
              <w:bottom w:w="0" w:type="dxa"/>
              <w:right w:w="108" w:type="dxa"/>
            </w:tcMar>
            <w:vAlign w:val="center"/>
            <w:hideMark/>
          </w:tcPr>
          <w:p w14:paraId="3B69FD4B" w14:textId="5E0D6D80" w:rsidR="00266117" w:rsidRPr="00517C0A" w:rsidRDefault="00266117"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活动名称</w:t>
            </w:r>
          </w:p>
        </w:tc>
        <w:tc>
          <w:tcPr>
            <w:tcW w:w="6662" w:type="dxa"/>
            <w:noWrap/>
            <w:tcMar>
              <w:top w:w="0" w:type="dxa"/>
              <w:left w:w="108" w:type="dxa"/>
              <w:bottom w:w="0" w:type="dxa"/>
              <w:right w:w="108" w:type="dxa"/>
            </w:tcMar>
            <w:vAlign w:val="center"/>
            <w:hideMark/>
          </w:tcPr>
          <w:p w14:paraId="1AC52DE4" w14:textId="3223ACAB" w:rsidR="00266117" w:rsidRDefault="00BF7B2B"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活动名称由E</w:t>
            </w:r>
            <w:r>
              <w:rPr>
                <w:rFonts w:ascii="微软雅黑" w:eastAsia="微软雅黑" w:hAnsi="微软雅黑"/>
                <w:color w:val="000000"/>
                <w:sz w:val="18"/>
                <w:szCs w:val="18"/>
                <w:lang w:eastAsia="zh-CN"/>
              </w:rPr>
              <w:t>CM</w:t>
            </w:r>
            <w:r w:rsidR="00EB008A">
              <w:rPr>
                <w:rFonts w:ascii="微软雅黑" w:eastAsia="微软雅黑" w:hAnsi="微软雅黑" w:hint="eastAsia"/>
                <w:color w:val="000000"/>
                <w:sz w:val="18"/>
                <w:szCs w:val="18"/>
                <w:lang w:eastAsia="zh-CN"/>
              </w:rPr>
              <w:t>定义</w:t>
            </w:r>
            <w:r>
              <w:rPr>
                <w:rFonts w:ascii="微软雅黑" w:eastAsia="微软雅黑" w:hAnsi="微软雅黑" w:hint="eastAsia"/>
                <w:color w:val="000000"/>
                <w:sz w:val="18"/>
                <w:szCs w:val="18"/>
                <w:lang w:eastAsia="zh-CN"/>
              </w:rPr>
              <w:t>，如“</w:t>
            </w:r>
            <w:r w:rsidRPr="00BF7B2B">
              <w:rPr>
                <w:rFonts w:ascii="微软雅黑" w:eastAsia="微软雅黑" w:hAnsi="微软雅黑" w:hint="eastAsia"/>
                <w:color w:val="000000"/>
                <w:sz w:val="18"/>
                <w:szCs w:val="18"/>
                <w:lang w:eastAsia="zh-CN"/>
              </w:rPr>
              <w:t>生日加保</w:t>
            </w:r>
            <w:r>
              <w:rPr>
                <w:rFonts w:ascii="微软雅黑" w:eastAsia="微软雅黑" w:hAnsi="微软雅黑" w:hint="eastAsia"/>
                <w:color w:val="000000"/>
                <w:sz w:val="18"/>
                <w:szCs w:val="18"/>
                <w:lang w:eastAsia="zh-CN"/>
              </w:rPr>
              <w:t>”，“</w:t>
            </w:r>
            <w:r w:rsidRPr="00BF7B2B">
              <w:rPr>
                <w:rFonts w:ascii="微软雅黑" w:eastAsia="微软雅黑" w:hAnsi="微软雅黑" w:hint="eastAsia"/>
                <w:color w:val="000000"/>
                <w:sz w:val="18"/>
                <w:szCs w:val="18"/>
                <w:lang w:eastAsia="zh-CN"/>
              </w:rPr>
              <w:t>保单产品升级</w:t>
            </w:r>
            <w:r>
              <w:rPr>
                <w:rFonts w:ascii="微软雅黑" w:eastAsia="微软雅黑" w:hAnsi="微软雅黑" w:hint="eastAsia"/>
                <w:color w:val="000000"/>
                <w:sz w:val="18"/>
                <w:szCs w:val="18"/>
                <w:lang w:eastAsia="zh-CN"/>
              </w:rPr>
              <w:t>”。</w:t>
            </w:r>
          </w:p>
          <w:p w14:paraId="6C26E8B5" w14:textId="1A463984" w:rsidR="00BF7B2B" w:rsidRPr="002F075E" w:rsidRDefault="00BF7B2B"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C</w:t>
            </w:r>
            <w:r>
              <w:rPr>
                <w:rFonts w:ascii="微软雅黑" w:eastAsia="微软雅黑" w:hAnsi="微软雅黑"/>
                <w:color w:val="000000"/>
                <w:sz w:val="18"/>
                <w:szCs w:val="18"/>
                <w:lang w:eastAsia="zh-CN"/>
              </w:rPr>
              <w:t>RM</w:t>
            </w:r>
            <w:r>
              <w:rPr>
                <w:rFonts w:ascii="微软雅黑" w:eastAsia="微软雅黑" w:hAnsi="微软雅黑" w:hint="eastAsia"/>
                <w:color w:val="000000"/>
                <w:sz w:val="18"/>
                <w:szCs w:val="18"/>
                <w:lang w:eastAsia="zh-CN"/>
              </w:rPr>
              <w:t>以此名称作为精选客户下T</w:t>
            </w:r>
            <w:r>
              <w:rPr>
                <w:rFonts w:ascii="微软雅黑" w:eastAsia="微软雅黑" w:hAnsi="微软雅黑"/>
                <w:color w:val="000000"/>
                <w:sz w:val="18"/>
                <w:szCs w:val="18"/>
                <w:lang w:eastAsia="zh-CN"/>
              </w:rPr>
              <w:t xml:space="preserve">ab </w:t>
            </w:r>
            <w:r>
              <w:rPr>
                <w:rFonts w:ascii="微软雅黑" w:eastAsia="微软雅黑" w:hAnsi="微软雅黑" w:hint="eastAsia"/>
                <w:color w:val="000000"/>
                <w:sz w:val="18"/>
                <w:szCs w:val="18"/>
                <w:lang w:eastAsia="zh-CN"/>
              </w:rPr>
              <w:t>名称动态</w:t>
            </w:r>
            <w:r w:rsidR="00EB008A">
              <w:rPr>
                <w:rFonts w:ascii="微软雅黑" w:eastAsia="微软雅黑" w:hAnsi="微软雅黑" w:hint="eastAsia"/>
                <w:color w:val="000000"/>
                <w:sz w:val="18"/>
                <w:szCs w:val="18"/>
                <w:lang w:eastAsia="zh-CN"/>
              </w:rPr>
              <w:t>显示</w:t>
            </w:r>
            <w:r>
              <w:rPr>
                <w:rFonts w:ascii="微软雅黑" w:eastAsia="微软雅黑" w:hAnsi="微软雅黑" w:hint="eastAsia"/>
                <w:color w:val="000000"/>
                <w:sz w:val="18"/>
                <w:szCs w:val="18"/>
                <w:lang w:eastAsia="zh-CN"/>
              </w:rPr>
              <w:t>。</w:t>
            </w:r>
          </w:p>
        </w:tc>
      </w:tr>
      <w:tr w:rsidR="00266117" w:rsidRPr="002F075E" w14:paraId="037A9351" w14:textId="77777777" w:rsidTr="00D97D8E">
        <w:trPr>
          <w:trHeight w:val="324"/>
        </w:trPr>
        <w:tc>
          <w:tcPr>
            <w:tcW w:w="1739" w:type="dxa"/>
            <w:noWrap/>
            <w:tcMar>
              <w:top w:w="0" w:type="dxa"/>
              <w:left w:w="108" w:type="dxa"/>
              <w:bottom w:w="0" w:type="dxa"/>
              <w:right w:w="108" w:type="dxa"/>
            </w:tcMar>
            <w:vAlign w:val="center"/>
            <w:hideMark/>
          </w:tcPr>
          <w:p w14:paraId="241CCE6A" w14:textId="1267DF76" w:rsidR="00266117" w:rsidRPr="00517C0A" w:rsidRDefault="00266117"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活动说明</w:t>
            </w:r>
          </w:p>
        </w:tc>
        <w:tc>
          <w:tcPr>
            <w:tcW w:w="6662" w:type="dxa"/>
            <w:noWrap/>
            <w:tcMar>
              <w:top w:w="0" w:type="dxa"/>
              <w:left w:w="108" w:type="dxa"/>
              <w:bottom w:w="0" w:type="dxa"/>
              <w:right w:w="108" w:type="dxa"/>
            </w:tcMar>
            <w:vAlign w:val="center"/>
            <w:hideMark/>
          </w:tcPr>
          <w:p w14:paraId="14619975" w14:textId="77777777" w:rsidR="00266117" w:rsidRDefault="000A59FF"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针对该</w:t>
            </w:r>
            <w:r w:rsidR="00EB008A">
              <w:rPr>
                <w:rFonts w:ascii="微软雅黑" w:eastAsia="微软雅黑" w:hAnsi="微软雅黑" w:hint="eastAsia"/>
                <w:color w:val="000000"/>
                <w:sz w:val="18"/>
                <w:szCs w:val="18"/>
                <w:lang w:eastAsia="zh-CN"/>
              </w:rPr>
              <w:t>活动</w:t>
            </w:r>
            <w:r>
              <w:rPr>
                <w:rFonts w:ascii="微软雅黑" w:eastAsia="微软雅黑" w:hAnsi="微软雅黑" w:hint="eastAsia"/>
                <w:color w:val="000000"/>
                <w:sz w:val="18"/>
                <w:szCs w:val="18"/>
                <w:lang w:eastAsia="zh-CN"/>
              </w:rPr>
              <w:t>的简要</w:t>
            </w:r>
            <w:r w:rsidR="00EB008A">
              <w:rPr>
                <w:rFonts w:ascii="微软雅黑" w:eastAsia="微软雅黑" w:hAnsi="微软雅黑" w:hint="eastAsia"/>
                <w:color w:val="000000"/>
                <w:sz w:val="18"/>
                <w:szCs w:val="18"/>
                <w:lang w:eastAsia="zh-CN"/>
              </w:rPr>
              <w:t>说明，在C</w:t>
            </w:r>
            <w:r w:rsidR="00EB008A">
              <w:rPr>
                <w:rFonts w:ascii="微软雅黑" w:eastAsia="微软雅黑" w:hAnsi="微软雅黑"/>
                <w:color w:val="000000"/>
                <w:sz w:val="18"/>
                <w:szCs w:val="18"/>
                <w:lang w:eastAsia="zh-CN"/>
              </w:rPr>
              <w:t>RM</w:t>
            </w:r>
            <w:r>
              <w:rPr>
                <w:rFonts w:ascii="微软雅黑" w:eastAsia="微软雅黑" w:hAnsi="微软雅黑" w:hint="eastAsia"/>
                <w:color w:val="000000"/>
                <w:sz w:val="18"/>
                <w:szCs w:val="18"/>
                <w:lang w:eastAsia="zh-CN"/>
              </w:rPr>
              <w:t>名单详细列表</w:t>
            </w:r>
            <w:r w:rsidR="00EB008A">
              <w:rPr>
                <w:rFonts w:ascii="微软雅黑" w:eastAsia="微软雅黑" w:hAnsi="微软雅黑" w:hint="eastAsia"/>
                <w:color w:val="000000"/>
                <w:sz w:val="18"/>
                <w:szCs w:val="18"/>
                <w:lang w:eastAsia="zh-CN"/>
              </w:rPr>
              <w:t>的</w:t>
            </w:r>
            <w:r>
              <w:rPr>
                <w:rFonts w:ascii="微软雅黑" w:eastAsia="微软雅黑" w:hAnsi="微软雅黑" w:hint="eastAsia"/>
                <w:color w:val="000000"/>
                <w:sz w:val="18"/>
                <w:szCs w:val="18"/>
                <w:lang w:eastAsia="zh-CN"/>
              </w:rPr>
              <w:t>上方展示。</w:t>
            </w:r>
          </w:p>
          <w:p w14:paraId="00276C83" w14:textId="704B5DBD" w:rsidR="00A8536D" w:rsidRPr="002F075E" w:rsidRDefault="00A8536D" w:rsidP="00B2198E">
            <w:pPr>
              <w:spacing w:line="240" w:lineRule="auto"/>
              <w:rPr>
                <w:rFonts w:ascii="微软雅黑" w:eastAsia="微软雅黑" w:hAnsi="微软雅黑"/>
                <w:color w:val="000000"/>
                <w:sz w:val="18"/>
                <w:szCs w:val="18"/>
                <w:lang w:eastAsia="zh-CN"/>
              </w:rPr>
            </w:pPr>
            <w:r w:rsidRPr="00A8536D">
              <w:rPr>
                <w:rFonts w:ascii="微软雅黑" w:eastAsia="微软雅黑" w:hAnsi="微软雅黑" w:hint="eastAsia"/>
                <w:color w:val="000000"/>
                <w:sz w:val="18"/>
                <w:szCs w:val="18"/>
                <w:lang w:eastAsia="zh-CN"/>
              </w:rPr>
              <w:t>限制150个中文字（含数字、标点符号）</w:t>
            </w:r>
          </w:p>
        </w:tc>
      </w:tr>
      <w:tr w:rsidR="000A59FF" w:rsidRPr="002F075E" w14:paraId="6B031C34" w14:textId="77777777" w:rsidTr="00D97D8E">
        <w:trPr>
          <w:trHeight w:val="324"/>
        </w:trPr>
        <w:tc>
          <w:tcPr>
            <w:tcW w:w="1739" w:type="dxa"/>
            <w:noWrap/>
            <w:tcMar>
              <w:top w:w="0" w:type="dxa"/>
              <w:left w:w="108" w:type="dxa"/>
              <w:bottom w:w="0" w:type="dxa"/>
              <w:right w:w="108" w:type="dxa"/>
            </w:tcMar>
            <w:vAlign w:val="center"/>
            <w:hideMark/>
          </w:tcPr>
          <w:p w14:paraId="107246F9" w14:textId="70A56740" w:rsidR="000A59FF" w:rsidRPr="00517C0A" w:rsidRDefault="000A59FF"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w:t>
            </w:r>
            <w:r w:rsidR="004C0CCC">
              <w:rPr>
                <w:rFonts w:ascii="微软雅黑" w:eastAsia="微软雅黑" w:hAnsi="微软雅黑" w:hint="eastAsia"/>
                <w:color w:val="000000"/>
                <w:sz w:val="18"/>
                <w:szCs w:val="18"/>
                <w:lang w:eastAsia="zh-CN"/>
              </w:rPr>
              <w:t>开始</w:t>
            </w:r>
            <w:r>
              <w:rPr>
                <w:rFonts w:ascii="微软雅黑" w:eastAsia="微软雅黑" w:hAnsi="微软雅黑" w:hint="eastAsia"/>
                <w:color w:val="000000"/>
                <w:sz w:val="18"/>
                <w:szCs w:val="18"/>
                <w:lang w:eastAsia="zh-CN"/>
              </w:rPr>
              <w:t>日</w:t>
            </w:r>
          </w:p>
        </w:tc>
        <w:tc>
          <w:tcPr>
            <w:tcW w:w="6662" w:type="dxa"/>
            <w:vMerge w:val="restart"/>
            <w:noWrap/>
            <w:tcMar>
              <w:top w:w="0" w:type="dxa"/>
              <w:left w:w="108" w:type="dxa"/>
              <w:bottom w:w="0" w:type="dxa"/>
              <w:right w:w="108" w:type="dxa"/>
            </w:tcMar>
            <w:vAlign w:val="center"/>
            <w:hideMark/>
          </w:tcPr>
          <w:p w14:paraId="4841CBA8" w14:textId="2EEB787F" w:rsidR="000A59FF" w:rsidRDefault="000A59FF"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定义活动的</w:t>
            </w:r>
            <w:r w:rsidR="00D257F1">
              <w:rPr>
                <w:rFonts w:ascii="微软雅黑" w:eastAsia="微软雅黑" w:hAnsi="微软雅黑" w:hint="eastAsia"/>
                <w:color w:val="000000"/>
                <w:sz w:val="18"/>
                <w:szCs w:val="18"/>
                <w:lang w:eastAsia="zh-CN"/>
              </w:rPr>
              <w:t>生效</w:t>
            </w:r>
            <w:r>
              <w:rPr>
                <w:rFonts w:ascii="微软雅黑" w:eastAsia="微软雅黑" w:hAnsi="微软雅黑" w:hint="eastAsia"/>
                <w:color w:val="000000"/>
                <w:sz w:val="18"/>
                <w:szCs w:val="18"/>
                <w:lang w:eastAsia="zh-CN"/>
              </w:rPr>
              <w:t>日期和</w:t>
            </w:r>
            <w:r w:rsidR="00D257F1">
              <w:rPr>
                <w:rFonts w:ascii="微软雅黑" w:eastAsia="微软雅黑" w:hAnsi="微软雅黑" w:hint="eastAsia"/>
                <w:color w:val="000000"/>
                <w:sz w:val="18"/>
                <w:szCs w:val="18"/>
                <w:lang w:eastAsia="zh-CN"/>
              </w:rPr>
              <w:t>失效</w:t>
            </w:r>
            <w:r>
              <w:rPr>
                <w:rFonts w:ascii="微软雅黑" w:eastAsia="微软雅黑" w:hAnsi="微软雅黑" w:hint="eastAsia"/>
                <w:color w:val="000000"/>
                <w:sz w:val="18"/>
                <w:szCs w:val="18"/>
                <w:lang w:eastAsia="zh-CN"/>
              </w:rPr>
              <w:t>日期</w:t>
            </w:r>
            <w:r w:rsidR="00D257F1">
              <w:rPr>
                <w:rFonts w:ascii="微软雅黑" w:eastAsia="微软雅黑" w:hAnsi="微软雅黑" w:hint="eastAsia"/>
                <w:color w:val="000000"/>
                <w:sz w:val="18"/>
                <w:szCs w:val="18"/>
                <w:lang w:eastAsia="zh-CN"/>
              </w:rPr>
              <w:t>，作为在C</w:t>
            </w:r>
            <w:r w:rsidR="00D257F1">
              <w:rPr>
                <w:rFonts w:ascii="微软雅黑" w:eastAsia="微软雅黑" w:hAnsi="微软雅黑"/>
                <w:color w:val="000000"/>
                <w:sz w:val="18"/>
                <w:szCs w:val="18"/>
                <w:lang w:eastAsia="zh-CN"/>
              </w:rPr>
              <w:t>RM</w:t>
            </w:r>
            <w:r w:rsidR="00D257F1">
              <w:rPr>
                <w:rFonts w:ascii="微软雅黑" w:eastAsia="微软雅黑" w:hAnsi="微软雅黑" w:hint="eastAsia"/>
                <w:color w:val="000000"/>
                <w:sz w:val="18"/>
                <w:szCs w:val="18"/>
                <w:lang w:eastAsia="zh-CN"/>
              </w:rPr>
              <w:t>前端是否显示该名单的依据，</w:t>
            </w:r>
            <w:r w:rsidR="0040228D">
              <w:rPr>
                <w:rFonts w:ascii="微软雅黑" w:eastAsia="微软雅黑" w:hAnsi="微软雅黑" w:hint="eastAsia"/>
                <w:color w:val="000000"/>
                <w:sz w:val="18"/>
                <w:szCs w:val="18"/>
                <w:lang w:eastAsia="zh-CN"/>
              </w:rPr>
              <w:t>满足下面条件的活动才会在C</w:t>
            </w:r>
            <w:r w:rsidR="0040228D">
              <w:rPr>
                <w:rFonts w:ascii="微软雅黑" w:eastAsia="微软雅黑" w:hAnsi="微软雅黑"/>
                <w:color w:val="000000"/>
                <w:sz w:val="18"/>
                <w:szCs w:val="18"/>
                <w:lang w:eastAsia="zh-CN"/>
              </w:rPr>
              <w:t>RM</w:t>
            </w:r>
            <w:r w:rsidR="0040228D">
              <w:rPr>
                <w:rFonts w:ascii="微软雅黑" w:eastAsia="微软雅黑" w:hAnsi="微软雅黑" w:hint="eastAsia"/>
                <w:color w:val="000000"/>
                <w:sz w:val="18"/>
                <w:szCs w:val="18"/>
                <w:lang w:eastAsia="zh-CN"/>
              </w:rPr>
              <w:t>名单超市显示：</w:t>
            </w:r>
          </w:p>
          <w:p w14:paraId="49901F7F" w14:textId="77777777" w:rsidR="000A59FF" w:rsidRDefault="000A59FF"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w:t>
            </w:r>
            <w:r w:rsidR="0040228D">
              <w:rPr>
                <w:rFonts w:ascii="微软雅黑" w:eastAsia="微软雅黑" w:hAnsi="微软雅黑" w:hint="eastAsia"/>
                <w:color w:val="000000"/>
                <w:sz w:val="18"/>
                <w:szCs w:val="18"/>
                <w:lang w:eastAsia="zh-CN"/>
              </w:rPr>
              <w:t>生效</w:t>
            </w:r>
            <w:r w:rsidRPr="000A59FF">
              <w:rPr>
                <w:rFonts w:ascii="微软雅黑" w:eastAsia="微软雅黑" w:hAnsi="微软雅黑" w:hint="eastAsia"/>
                <w:color w:val="000000"/>
                <w:sz w:val="18"/>
                <w:szCs w:val="18"/>
                <w:lang w:eastAsia="zh-CN"/>
              </w:rPr>
              <w:t>日期&lt;=当前载入日期&lt;=</w:t>
            </w:r>
            <w:r>
              <w:rPr>
                <w:rFonts w:ascii="微软雅黑" w:eastAsia="微软雅黑" w:hAnsi="微软雅黑" w:hint="eastAsia"/>
                <w:color w:val="000000"/>
                <w:sz w:val="18"/>
                <w:szCs w:val="18"/>
                <w:lang w:eastAsia="zh-CN"/>
              </w:rPr>
              <w:t>活动</w:t>
            </w:r>
            <w:r w:rsidR="0040228D">
              <w:rPr>
                <w:rFonts w:ascii="微软雅黑" w:eastAsia="微软雅黑" w:hAnsi="微软雅黑" w:hint="eastAsia"/>
                <w:color w:val="000000"/>
                <w:sz w:val="18"/>
                <w:szCs w:val="18"/>
                <w:lang w:eastAsia="zh-CN"/>
              </w:rPr>
              <w:t>失效</w:t>
            </w:r>
            <w:r w:rsidRPr="000A59FF">
              <w:rPr>
                <w:rFonts w:ascii="微软雅黑" w:eastAsia="微软雅黑" w:hAnsi="微软雅黑" w:hint="eastAsia"/>
                <w:color w:val="000000"/>
                <w:sz w:val="18"/>
                <w:szCs w:val="18"/>
                <w:lang w:eastAsia="zh-CN"/>
              </w:rPr>
              <w:t>日期</w:t>
            </w:r>
          </w:p>
          <w:p w14:paraId="0B197751" w14:textId="7B49B92C" w:rsidR="006415C3" w:rsidRPr="002F075E" w:rsidRDefault="006415C3"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活动截止日期在名单超市右上角显示。</w:t>
            </w:r>
          </w:p>
        </w:tc>
      </w:tr>
      <w:tr w:rsidR="000A59FF" w:rsidRPr="002F075E" w14:paraId="6E1C9100" w14:textId="77777777" w:rsidTr="00D97D8E">
        <w:trPr>
          <w:trHeight w:val="324"/>
        </w:trPr>
        <w:tc>
          <w:tcPr>
            <w:tcW w:w="1739" w:type="dxa"/>
            <w:noWrap/>
            <w:tcMar>
              <w:top w:w="0" w:type="dxa"/>
              <w:left w:w="108" w:type="dxa"/>
              <w:bottom w:w="0" w:type="dxa"/>
              <w:right w:w="108" w:type="dxa"/>
            </w:tcMar>
            <w:vAlign w:val="center"/>
            <w:hideMark/>
          </w:tcPr>
          <w:p w14:paraId="715DDACE" w14:textId="1476FF15" w:rsidR="000A59FF" w:rsidRPr="00517C0A" w:rsidRDefault="000A59FF"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活动</w:t>
            </w:r>
            <w:r w:rsidR="004C0CCC">
              <w:rPr>
                <w:rFonts w:ascii="微软雅黑" w:eastAsia="微软雅黑" w:hAnsi="微软雅黑" w:hint="eastAsia"/>
                <w:color w:val="000000"/>
                <w:sz w:val="18"/>
                <w:szCs w:val="18"/>
                <w:lang w:eastAsia="zh-CN"/>
              </w:rPr>
              <w:t>截止</w:t>
            </w:r>
            <w:r>
              <w:rPr>
                <w:rFonts w:ascii="微软雅黑" w:eastAsia="微软雅黑" w:hAnsi="微软雅黑" w:hint="eastAsia"/>
                <w:color w:val="000000"/>
                <w:sz w:val="18"/>
                <w:szCs w:val="18"/>
                <w:lang w:eastAsia="zh-CN"/>
              </w:rPr>
              <w:t>日</w:t>
            </w:r>
          </w:p>
        </w:tc>
        <w:tc>
          <w:tcPr>
            <w:tcW w:w="6662" w:type="dxa"/>
            <w:vMerge/>
            <w:noWrap/>
            <w:tcMar>
              <w:top w:w="0" w:type="dxa"/>
              <w:left w:w="108" w:type="dxa"/>
              <w:bottom w:w="0" w:type="dxa"/>
              <w:right w:w="108" w:type="dxa"/>
            </w:tcMar>
            <w:vAlign w:val="center"/>
            <w:hideMark/>
          </w:tcPr>
          <w:p w14:paraId="38A00640" w14:textId="051DC119" w:rsidR="000A59FF" w:rsidRPr="002F075E" w:rsidRDefault="000A59FF" w:rsidP="00B2198E">
            <w:pPr>
              <w:spacing w:line="240" w:lineRule="auto"/>
              <w:rPr>
                <w:rFonts w:ascii="微软雅黑" w:eastAsia="微软雅黑" w:hAnsi="微软雅黑"/>
                <w:color w:val="000000"/>
                <w:sz w:val="18"/>
                <w:szCs w:val="18"/>
                <w:lang w:eastAsia="zh-CN"/>
              </w:rPr>
            </w:pPr>
          </w:p>
        </w:tc>
      </w:tr>
      <w:tr w:rsidR="00266117" w:rsidRPr="002F075E" w14:paraId="20F628AC" w14:textId="77777777" w:rsidTr="00D97D8E">
        <w:trPr>
          <w:trHeight w:val="324"/>
        </w:trPr>
        <w:tc>
          <w:tcPr>
            <w:tcW w:w="1739" w:type="dxa"/>
            <w:noWrap/>
            <w:tcMar>
              <w:top w:w="0" w:type="dxa"/>
              <w:left w:w="108" w:type="dxa"/>
              <w:bottom w:w="0" w:type="dxa"/>
              <w:right w:w="108" w:type="dxa"/>
            </w:tcMar>
            <w:vAlign w:val="center"/>
            <w:hideMark/>
          </w:tcPr>
          <w:p w14:paraId="58F39F57" w14:textId="3BBC2B58" w:rsidR="00266117" w:rsidRPr="00517C0A" w:rsidRDefault="00266117"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跟进动作</w:t>
            </w:r>
          </w:p>
        </w:tc>
        <w:tc>
          <w:tcPr>
            <w:tcW w:w="6662" w:type="dxa"/>
            <w:noWrap/>
            <w:tcMar>
              <w:top w:w="0" w:type="dxa"/>
              <w:left w:w="108" w:type="dxa"/>
              <w:bottom w:w="0" w:type="dxa"/>
              <w:right w:w="108" w:type="dxa"/>
            </w:tcMar>
            <w:vAlign w:val="center"/>
            <w:hideMark/>
          </w:tcPr>
          <w:p w14:paraId="2E8A9608" w14:textId="74990EF6" w:rsidR="00266117" w:rsidRDefault="0040228D"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ECM名单只有两类固定的跟进动作：</w:t>
            </w:r>
          </w:p>
          <w:p w14:paraId="7E556D9D" w14:textId="39AB4A03" w:rsidR="0040228D" w:rsidRPr="0036202A" w:rsidRDefault="0040228D" w:rsidP="009B528D">
            <w:pPr>
              <w:pStyle w:val="ListParagraph"/>
              <w:numPr>
                <w:ilvl w:val="0"/>
                <w:numId w:val="76"/>
              </w:numPr>
              <w:ind w:firstLineChars="0"/>
              <w:rPr>
                <w:rFonts w:ascii="微软雅黑" w:eastAsia="微软雅黑" w:hAnsi="微软雅黑"/>
                <w:color w:val="000000"/>
                <w:kern w:val="0"/>
                <w:sz w:val="18"/>
                <w:szCs w:val="18"/>
              </w:rPr>
            </w:pPr>
            <w:r w:rsidRPr="0036202A">
              <w:rPr>
                <w:rFonts w:ascii="微软雅黑" w:eastAsia="微软雅黑" w:hAnsi="微软雅黑" w:hint="eastAsia"/>
                <w:color w:val="000000"/>
                <w:kern w:val="0"/>
                <w:sz w:val="18"/>
                <w:szCs w:val="18"/>
              </w:rPr>
              <w:t>拉起微信</w:t>
            </w:r>
          </w:p>
          <w:p w14:paraId="0F00780C" w14:textId="1B34E4BE" w:rsidR="0040228D" w:rsidRPr="0036202A" w:rsidRDefault="0040228D" w:rsidP="009B528D">
            <w:pPr>
              <w:pStyle w:val="ListParagraph"/>
              <w:numPr>
                <w:ilvl w:val="0"/>
                <w:numId w:val="76"/>
              </w:numPr>
              <w:ind w:firstLineChars="0"/>
              <w:rPr>
                <w:rFonts w:ascii="微软雅黑" w:eastAsia="微软雅黑" w:hAnsi="微软雅黑"/>
                <w:color w:val="000000"/>
                <w:kern w:val="0"/>
                <w:sz w:val="18"/>
                <w:szCs w:val="18"/>
              </w:rPr>
            </w:pPr>
            <w:r w:rsidRPr="0036202A">
              <w:rPr>
                <w:rFonts w:ascii="微软雅黑" w:eastAsia="微软雅黑" w:hAnsi="微软雅黑" w:hint="eastAsia"/>
                <w:color w:val="000000"/>
                <w:kern w:val="0"/>
                <w:sz w:val="18"/>
                <w:szCs w:val="18"/>
              </w:rPr>
              <w:t>跳转活动链接</w:t>
            </w:r>
          </w:p>
          <w:p w14:paraId="518385D9" w14:textId="666AD41A" w:rsidR="00CA1909" w:rsidRDefault="00CA1909" w:rsidP="0040228D">
            <w:pPr>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如果跟进动作是拉起微信，则前端显示的互动文案为：</w:t>
            </w:r>
            <w:r w:rsidRPr="0036202A">
              <w:rPr>
                <w:rFonts w:ascii="微软雅黑" w:eastAsia="微软雅黑" w:hAnsi="微软雅黑" w:hint="eastAsia"/>
                <w:color w:val="000000"/>
                <w:sz w:val="18"/>
                <w:szCs w:val="18"/>
                <w:lang w:eastAsia="zh-CN"/>
              </w:rPr>
              <w:t>联系客户</w:t>
            </w:r>
            <w:r>
              <w:rPr>
                <w:rFonts w:ascii="微软雅黑" w:eastAsia="微软雅黑" w:hAnsi="微软雅黑" w:hint="eastAsia"/>
                <w:color w:val="000000"/>
                <w:sz w:val="18"/>
                <w:szCs w:val="18"/>
                <w:lang w:eastAsia="zh-CN"/>
              </w:rPr>
              <w:t>。点击之后拉起微信。</w:t>
            </w:r>
          </w:p>
          <w:p w14:paraId="2352842D" w14:textId="25322D58" w:rsidR="00CA1909" w:rsidRDefault="00CA1909" w:rsidP="0040228D">
            <w:pPr>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如果跟进动作为跳转活动链接，前端显示的互动文案为：</w:t>
            </w:r>
            <w:r w:rsidRPr="0036202A">
              <w:rPr>
                <w:rFonts w:ascii="微软雅黑" w:eastAsia="微软雅黑" w:hAnsi="微软雅黑" w:hint="eastAsia"/>
                <w:color w:val="000000"/>
                <w:sz w:val="18"/>
                <w:szCs w:val="18"/>
                <w:lang w:eastAsia="zh-CN"/>
              </w:rPr>
              <w:t>查看活动详情</w:t>
            </w:r>
            <w:r>
              <w:rPr>
                <w:rFonts w:ascii="微软雅黑" w:eastAsia="微软雅黑" w:hAnsi="微软雅黑" w:hint="eastAsia"/>
                <w:color w:val="000000"/>
                <w:sz w:val="18"/>
                <w:szCs w:val="18"/>
                <w:lang w:eastAsia="zh-CN"/>
              </w:rPr>
              <w:t>。点击之后弹窗显示静态的活动介绍，关闭弹窗回到名单页面。</w:t>
            </w:r>
          </w:p>
          <w:p w14:paraId="46AA455A" w14:textId="77777777" w:rsidR="0040228D" w:rsidRDefault="009F1CDC" w:rsidP="0040228D">
            <w:pPr>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如果不定义跟进动作，</w:t>
            </w:r>
            <w:r w:rsidR="00CA1909">
              <w:rPr>
                <w:rFonts w:ascii="微软雅黑" w:eastAsia="微软雅黑" w:hAnsi="微软雅黑" w:hint="eastAsia"/>
                <w:color w:val="000000"/>
                <w:sz w:val="18"/>
                <w:szCs w:val="18"/>
                <w:lang w:eastAsia="zh-CN"/>
              </w:rPr>
              <w:t>则在名单</w:t>
            </w:r>
            <w:r w:rsidR="00A37FF9">
              <w:rPr>
                <w:rFonts w:ascii="微软雅黑" w:eastAsia="微软雅黑" w:hAnsi="微软雅黑" w:hint="eastAsia"/>
                <w:color w:val="000000"/>
                <w:sz w:val="18"/>
                <w:szCs w:val="18"/>
                <w:lang w:eastAsia="zh-CN"/>
              </w:rPr>
              <w:t>列表</w:t>
            </w:r>
            <w:r w:rsidR="00CA1909">
              <w:rPr>
                <w:rFonts w:ascii="微软雅黑" w:eastAsia="微软雅黑" w:hAnsi="微软雅黑" w:hint="eastAsia"/>
                <w:color w:val="000000"/>
                <w:sz w:val="18"/>
                <w:szCs w:val="18"/>
                <w:lang w:eastAsia="zh-CN"/>
              </w:rPr>
              <w:t>中不显示互动行为这一列。</w:t>
            </w:r>
          </w:p>
          <w:p w14:paraId="1534ADA4" w14:textId="01F57E17" w:rsidR="0036202A" w:rsidRPr="0040228D" w:rsidRDefault="0036202A" w:rsidP="0040228D">
            <w:pPr>
              <w:rPr>
                <w:rFonts w:ascii="微软雅黑" w:eastAsia="微软雅黑" w:hAnsi="微软雅黑"/>
                <w:color w:val="000000"/>
                <w:sz w:val="18"/>
                <w:szCs w:val="18"/>
                <w:lang w:eastAsia="zh-CN"/>
              </w:rPr>
            </w:pPr>
            <w:r w:rsidRPr="0036202A">
              <w:rPr>
                <w:rFonts w:ascii="微软雅黑" w:eastAsia="微软雅黑" w:hAnsi="微软雅黑" w:hint="eastAsia"/>
                <w:color w:val="000000"/>
                <w:sz w:val="18"/>
                <w:szCs w:val="18"/>
                <w:lang w:eastAsia="zh-CN"/>
              </w:rPr>
              <w:t>跟进数据不回传ECM</w:t>
            </w:r>
            <w:r>
              <w:rPr>
                <w:rFonts w:ascii="微软雅黑" w:eastAsia="微软雅黑" w:hAnsi="微软雅黑" w:hint="eastAsia"/>
                <w:color w:val="000000"/>
                <w:sz w:val="18"/>
                <w:szCs w:val="18"/>
                <w:lang w:eastAsia="zh-CN"/>
              </w:rPr>
              <w:t>。</w:t>
            </w:r>
          </w:p>
        </w:tc>
      </w:tr>
      <w:tr w:rsidR="00266117" w:rsidRPr="002F075E" w14:paraId="52D8D331" w14:textId="77777777" w:rsidTr="00D97D8E">
        <w:trPr>
          <w:trHeight w:val="324"/>
        </w:trPr>
        <w:tc>
          <w:tcPr>
            <w:tcW w:w="1739" w:type="dxa"/>
            <w:noWrap/>
            <w:tcMar>
              <w:top w:w="0" w:type="dxa"/>
              <w:left w:w="108" w:type="dxa"/>
              <w:bottom w:w="0" w:type="dxa"/>
              <w:right w:w="108" w:type="dxa"/>
            </w:tcMar>
            <w:vAlign w:val="center"/>
            <w:hideMark/>
          </w:tcPr>
          <w:p w14:paraId="1E831BE3" w14:textId="4B6012C5" w:rsidR="00266117" w:rsidRPr="00517C0A" w:rsidRDefault="00266117" w:rsidP="00B2198E">
            <w:pPr>
              <w:spacing w:line="240" w:lineRule="auto"/>
              <w:rPr>
                <w:rFonts w:ascii="微软雅黑" w:eastAsia="微软雅黑" w:hAnsi="微软雅黑"/>
                <w:color w:val="000000"/>
                <w:sz w:val="18"/>
                <w:szCs w:val="18"/>
                <w:lang w:eastAsia="zh-CN"/>
              </w:rPr>
            </w:pPr>
            <w:r w:rsidRPr="00266117">
              <w:rPr>
                <w:rFonts w:ascii="微软雅黑" w:eastAsia="微软雅黑" w:hAnsi="微软雅黑" w:hint="eastAsia"/>
                <w:color w:val="000000"/>
                <w:sz w:val="18"/>
                <w:szCs w:val="18"/>
                <w:lang w:eastAsia="zh-CN"/>
              </w:rPr>
              <w:t>URL</w:t>
            </w:r>
            <w:r>
              <w:rPr>
                <w:rFonts w:ascii="微软雅黑" w:eastAsia="微软雅黑" w:hAnsi="微软雅黑" w:hint="eastAsia"/>
                <w:color w:val="000000"/>
                <w:sz w:val="18"/>
                <w:szCs w:val="18"/>
                <w:lang w:eastAsia="zh-CN"/>
              </w:rPr>
              <w:t>地址</w:t>
            </w:r>
          </w:p>
        </w:tc>
        <w:tc>
          <w:tcPr>
            <w:tcW w:w="6662" w:type="dxa"/>
            <w:noWrap/>
            <w:tcMar>
              <w:top w:w="0" w:type="dxa"/>
              <w:left w:w="108" w:type="dxa"/>
              <w:bottom w:w="0" w:type="dxa"/>
              <w:right w:w="108" w:type="dxa"/>
            </w:tcMar>
            <w:vAlign w:val="center"/>
            <w:hideMark/>
          </w:tcPr>
          <w:p w14:paraId="26D19F4B" w14:textId="22D5C8CB" w:rsidR="00266117" w:rsidRPr="002F075E" w:rsidRDefault="00D257F1" w:rsidP="00B2198E">
            <w:pPr>
              <w:spacing w:line="240" w:lineRule="auto"/>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如果跟进动作</w:t>
            </w:r>
            <w:r w:rsidR="00A37FF9">
              <w:rPr>
                <w:rFonts w:ascii="微软雅黑" w:eastAsia="微软雅黑" w:hAnsi="微软雅黑" w:hint="eastAsia"/>
                <w:color w:val="000000"/>
                <w:sz w:val="18"/>
                <w:szCs w:val="18"/>
                <w:lang w:eastAsia="zh-CN"/>
              </w:rPr>
              <w:t>定义的是</w:t>
            </w:r>
            <w:r>
              <w:rPr>
                <w:rFonts w:ascii="微软雅黑" w:eastAsia="微软雅黑" w:hAnsi="微软雅黑" w:hint="eastAsia"/>
                <w:color w:val="000000"/>
                <w:sz w:val="18"/>
                <w:szCs w:val="18"/>
                <w:lang w:eastAsia="zh-CN"/>
              </w:rPr>
              <w:t>跳转活动链接，则必须定义链接的U</w:t>
            </w:r>
            <w:r>
              <w:rPr>
                <w:rFonts w:ascii="微软雅黑" w:eastAsia="微软雅黑" w:hAnsi="微软雅黑"/>
                <w:color w:val="000000"/>
                <w:sz w:val="18"/>
                <w:szCs w:val="18"/>
                <w:lang w:eastAsia="zh-CN"/>
              </w:rPr>
              <w:t>RL</w:t>
            </w:r>
            <w:r>
              <w:rPr>
                <w:rFonts w:ascii="微软雅黑" w:eastAsia="微软雅黑" w:hAnsi="微软雅黑" w:hint="eastAsia"/>
                <w:color w:val="000000"/>
                <w:sz w:val="18"/>
                <w:szCs w:val="18"/>
                <w:lang w:eastAsia="zh-CN"/>
              </w:rPr>
              <w:t>地址。C</w:t>
            </w:r>
            <w:r>
              <w:rPr>
                <w:rFonts w:ascii="微软雅黑" w:eastAsia="微软雅黑" w:hAnsi="微软雅黑"/>
                <w:color w:val="000000"/>
                <w:sz w:val="18"/>
                <w:szCs w:val="18"/>
                <w:lang w:eastAsia="zh-CN"/>
              </w:rPr>
              <w:t>RM</w:t>
            </w:r>
            <w:r>
              <w:rPr>
                <w:rFonts w:ascii="微软雅黑" w:eastAsia="微软雅黑" w:hAnsi="微软雅黑" w:hint="eastAsia"/>
                <w:color w:val="000000"/>
                <w:sz w:val="18"/>
                <w:szCs w:val="18"/>
                <w:lang w:eastAsia="zh-CN"/>
              </w:rPr>
              <w:t>根据该地址展示</w:t>
            </w:r>
            <w:r w:rsidR="00F212D5">
              <w:rPr>
                <w:rFonts w:ascii="微软雅黑" w:eastAsia="微软雅黑" w:hAnsi="微软雅黑" w:hint="eastAsia"/>
                <w:color w:val="000000"/>
                <w:sz w:val="18"/>
                <w:szCs w:val="18"/>
                <w:lang w:eastAsia="zh-CN"/>
              </w:rPr>
              <w:t>对应的</w:t>
            </w:r>
            <w:r>
              <w:rPr>
                <w:rFonts w:ascii="微软雅黑" w:eastAsia="微软雅黑" w:hAnsi="微软雅黑" w:hint="eastAsia"/>
                <w:color w:val="000000"/>
                <w:sz w:val="18"/>
                <w:szCs w:val="18"/>
                <w:lang w:eastAsia="zh-CN"/>
              </w:rPr>
              <w:t>静态活动介绍。弹出的</w:t>
            </w:r>
            <w:r w:rsidR="00D97D8E">
              <w:rPr>
                <w:rFonts w:ascii="微软雅黑" w:eastAsia="微软雅黑" w:hAnsi="微软雅黑" w:hint="eastAsia"/>
                <w:color w:val="000000"/>
                <w:sz w:val="18"/>
                <w:szCs w:val="18"/>
                <w:lang w:eastAsia="zh-CN"/>
              </w:rPr>
              <w:t>静态文案介绍不带参，且无</w:t>
            </w:r>
            <w:r w:rsidR="00D97D8E" w:rsidRPr="00D97D8E">
              <w:rPr>
                <w:rFonts w:ascii="微软雅黑" w:eastAsia="微软雅黑" w:hAnsi="微软雅黑" w:hint="eastAsia"/>
                <w:color w:val="000000"/>
                <w:sz w:val="18"/>
                <w:szCs w:val="18"/>
                <w:lang w:eastAsia="zh-CN"/>
              </w:rPr>
              <w:t>二次弹窗或跳转</w:t>
            </w:r>
            <w:r w:rsidR="00F212D5">
              <w:rPr>
                <w:rFonts w:ascii="微软雅黑" w:eastAsia="微软雅黑" w:hAnsi="微软雅黑" w:hint="eastAsia"/>
                <w:color w:val="000000"/>
                <w:sz w:val="18"/>
                <w:szCs w:val="18"/>
                <w:lang w:eastAsia="zh-CN"/>
              </w:rPr>
              <w:t>动作。</w:t>
            </w:r>
          </w:p>
        </w:tc>
      </w:tr>
    </w:tbl>
    <w:p w14:paraId="0FEB7E56" w14:textId="77777777" w:rsidR="00CE444C" w:rsidRDefault="00CE444C" w:rsidP="009E048B">
      <w:pPr>
        <w:rPr>
          <w:rFonts w:ascii="微软雅黑" w:eastAsia="微软雅黑" w:hAnsi="微软雅黑"/>
          <w:lang w:eastAsia="zh-CN"/>
        </w:rPr>
      </w:pPr>
    </w:p>
    <w:p w14:paraId="0D98A743" w14:textId="1B2C5CA9" w:rsidR="00B25F16" w:rsidRPr="0004788E" w:rsidRDefault="0036202A" w:rsidP="009E048B">
      <w:pPr>
        <w:rPr>
          <w:rFonts w:ascii="微软雅黑" w:eastAsia="微软雅黑" w:hAnsi="微软雅黑"/>
          <w:lang w:eastAsia="zh-CN"/>
        </w:rPr>
      </w:pPr>
      <w:r w:rsidRPr="0004788E">
        <w:rPr>
          <w:rFonts w:ascii="微软雅黑" w:eastAsia="微软雅黑" w:hAnsi="微软雅黑" w:hint="eastAsia"/>
          <w:lang w:eastAsia="zh-CN"/>
        </w:rPr>
        <w:t>说明</w:t>
      </w:r>
      <w:r w:rsidR="003564F9" w:rsidRPr="0004788E">
        <w:rPr>
          <w:rFonts w:ascii="微软雅黑" w:eastAsia="微软雅黑" w:hAnsi="微软雅黑" w:hint="eastAsia"/>
          <w:lang w:eastAsia="zh-CN"/>
        </w:rPr>
        <w:t>：</w:t>
      </w:r>
    </w:p>
    <w:p w14:paraId="4D655157" w14:textId="2BF87222" w:rsidR="0036202A" w:rsidRPr="0004788E" w:rsidRDefault="0036202A" w:rsidP="009B528D">
      <w:pPr>
        <w:pStyle w:val="ListParagraph"/>
        <w:numPr>
          <w:ilvl w:val="0"/>
          <w:numId w:val="77"/>
        </w:numPr>
        <w:ind w:firstLineChars="0"/>
        <w:rPr>
          <w:rFonts w:ascii="微软雅黑" w:eastAsia="微软雅黑" w:hAnsi="微软雅黑"/>
          <w:sz w:val="20"/>
          <w:szCs w:val="20"/>
        </w:rPr>
      </w:pPr>
      <w:r w:rsidRPr="0004788E">
        <w:rPr>
          <w:rFonts w:ascii="微软雅黑" w:eastAsia="微软雅黑" w:hAnsi="微软雅黑" w:hint="eastAsia"/>
          <w:sz w:val="20"/>
          <w:szCs w:val="20"/>
        </w:rPr>
        <w:t>6个活动在C</w:t>
      </w:r>
      <w:r w:rsidRPr="0004788E">
        <w:rPr>
          <w:rFonts w:ascii="微软雅黑" w:eastAsia="微软雅黑" w:hAnsi="微软雅黑"/>
          <w:sz w:val="20"/>
          <w:szCs w:val="20"/>
        </w:rPr>
        <w:t>RM</w:t>
      </w:r>
      <w:r w:rsidRPr="0004788E">
        <w:rPr>
          <w:rFonts w:ascii="微软雅黑" w:eastAsia="微软雅黑" w:hAnsi="微软雅黑" w:hint="eastAsia"/>
          <w:sz w:val="20"/>
          <w:szCs w:val="20"/>
        </w:rPr>
        <w:t>名单超市中具体显示的列表字段名称固定，不支持动态显示。具体的名单显示字段参见</w:t>
      </w:r>
      <w:r w:rsidR="00714E91">
        <w:rPr>
          <w:rFonts w:ascii="微软雅黑" w:eastAsia="微软雅黑" w:hAnsi="微软雅黑" w:hint="eastAsia"/>
          <w:sz w:val="20"/>
          <w:szCs w:val="20"/>
        </w:rPr>
        <w:t>章节1</w:t>
      </w:r>
      <w:r w:rsidR="00714E91">
        <w:rPr>
          <w:rFonts w:ascii="微软雅黑" w:eastAsia="微软雅黑" w:hAnsi="微软雅黑"/>
          <w:sz w:val="20"/>
          <w:szCs w:val="20"/>
        </w:rPr>
        <w:t xml:space="preserve">4 </w:t>
      </w:r>
      <w:r w:rsidR="00714E91">
        <w:rPr>
          <w:rFonts w:ascii="微软雅黑" w:eastAsia="微软雅黑" w:hAnsi="微软雅黑" w:hint="eastAsia"/>
          <w:sz w:val="20"/>
          <w:szCs w:val="20"/>
        </w:rPr>
        <w:t>附件4。</w:t>
      </w:r>
    </w:p>
    <w:p w14:paraId="30C9A191" w14:textId="77777777" w:rsidR="007872A4" w:rsidRDefault="004F0D2C" w:rsidP="009B528D">
      <w:pPr>
        <w:pStyle w:val="ListParagraph"/>
        <w:numPr>
          <w:ilvl w:val="0"/>
          <w:numId w:val="77"/>
        </w:numPr>
        <w:ind w:firstLineChars="0"/>
        <w:rPr>
          <w:rFonts w:ascii="微软雅黑" w:eastAsia="微软雅黑" w:hAnsi="微软雅黑"/>
          <w:sz w:val="20"/>
          <w:szCs w:val="20"/>
        </w:rPr>
      </w:pPr>
      <w:r w:rsidRPr="0004788E">
        <w:rPr>
          <w:rFonts w:ascii="微软雅黑" w:eastAsia="微软雅黑" w:hAnsi="微软雅黑" w:hint="eastAsia"/>
          <w:sz w:val="20"/>
          <w:szCs w:val="20"/>
        </w:rPr>
        <w:t>ECM提供两个实时查询接口，分别查询E</w:t>
      </w:r>
      <w:r w:rsidRPr="0004788E">
        <w:rPr>
          <w:rFonts w:ascii="微软雅黑" w:eastAsia="微软雅黑" w:hAnsi="微软雅黑"/>
          <w:sz w:val="20"/>
          <w:szCs w:val="20"/>
        </w:rPr>
        <w:t>CM</w:t>
      </w:r>
      <w:r w:rsidRPr="0004788E">
        <w:rPr>
          <w:rFonts w:ascii="微软雅黑" w:eastAsia="微软雅黑" w:hAnsi="微软雅黑" w:hint="eastAsia"/>
          <w:sz w:val="20"/>
          <w:szCs w:val="20"/>
        </w:rPr>
        <w:t>的活动，以及每个活动下面的具体</w:t>
      </w:r>
      <w:r w:rsidR="00DD67A6">
        <w:rPr>
          <w:rFonts w:ascii="微软雅黑" w:eastAsia="微软雅黑" w:hAnsi="微软雅黑" w:hint="eastAsia"/>
          <w:sz w:val="20"/>
          <w:szCs w:val="20"/>
        </w:rPr>
        <w:t>L</w:t>
      </w:r>
      <w:r w:rsidR="00DD67A6">
        <w:rPr>
          <w:rFonts w:ascii="微软雅黑" w:eastAsia="微软雅黑" w:hAnsi="微软雅黑"/>
          <w:sz w:val="20"/>
          <w:szCs w:val="20"/>
        </w:rPr>
        <w:t>eads</w:t>
      </w:r>
      <w:r w:rsidRPr="0004788E">
        <w:rPr>
          <w:rFonts w:ascii="微软雅黑" w:eastAsia="微软雅黑" w:hAnsi="微软雅黑" w:hint="eastAsia"/>
          <w:sz w:val="20"/>
          <w:szCs w:val="20"/>
        </w:rPr>
        <w:t>数据列表。</w:t>
      </w:r>
    </w:p>
    <w:p w14:paraId="7AF09CF8" w14:textId="2EFB4C61" w:rsidR="004F0D2C" w:rsidRPr="007872A4" w:rsidRDefault="007872A4" w:rsidP="009B528D">
      <w:pPr>
        <w:pStyle w:val="ListParagraph"/>
        <w:numPr>
          <w:ilvl w:val="0"/>
          <w:numId w:val="77"/>
        </w:numPr>
        <w:ind w:firstLineChars="0"/>
        <w:rPr>
          <w:rFonts w:ascii="微软雅黑" w:eastAsia="微软雅黑" w:hAnsi="微软雅黑"/>
          <w:sz w:val="20"/>
          <w:szCs w:val="20"/>
        </w:rPr>
      </w:pPr>
      <w:r w:rsidRPr="0004788E">
        <w:rPr>
          <w:rFonts w:ascii="微软雅黑" w:eastAsia="微软雅黑" w:hAnsi="微软雅黑" w:hint="eastAsia"/>
          <w:sz w:val="20"/>
          <w:szCs w:val="20"/>
        </w:rPr>
        <w:t>每个活动名单的</w:t>
      </w:r>
      <w:r>
        <w:rPr>
          <w:rFonts w:ascii="微软雅黑" w:eastAsia="微软雅黑" w:hAnsi="微软雅黑" w:hint="eastAsia"/>
          <w:sz w:val="20"/>
          <w:szCs w:val="20"/>
        </w:rPr>
        <w:t>L</w:t>
      </w:r>
      <w:r>
        <w:rPr>
          <w:rFonts w:ascii="微软雅黑" w:eastAsia="微软雅黑" w:hAnsi="微软雅黑"/>
          <w:sz w:val="20"/>
          <w:szCs w:val="20"/>
        </w:rPr>
        <w:t>eads</w:t>
      </w:r>
      <w:r w:rsidRPr="0004788E">
        <w:rPr>
          <w:rFonts w:ascii="微软雅黑" w:eastAsia="微软雅黑" w:hAnsi="微软雅黑" w:hint="eastAsia"/>
          <w:sz w:val="20"/>
          <w:szCs w:val="20"/>
        </w:rPr>
        <w:t>数据抽取由E</w:t>
      </w:r>
      <w:r w:rsidRPr="0004788E">
        <w:rPr>
          <w:rFonts w:ascii="微软雅黑" w:eastAsia="微软雅黑" w:hAnsi="微软雅黑"/>
          <w:sz w:val="20"/>
          <w:szCs w:val="20"/>
        </w:rPr>
        <w:t>CM</w:t>
      </w:r>
      <w:r w:rsidRPr="0004788E">
        <w:rPr>
          <w:rFonts w:ascii="微软雅黑" w:eastAsia="微软雅黑" w:hAnsi="微软雅黑" w:hint="eastAsia"/>
          <w:sz w:val="20"/>
          <w:szCs w:val="20"/>
        </w:rPr>
        <w:t>系统处理，Nav</w:t>
      </w:r>
      <w:r w:rsidRPr="0004788E">
        <w:rPr>
          <w:rFonts w:ascii="微软雅黑" w:eastAsia="微软雅黑" w:hAnsi="微软雅黑"/>
          <w:sz w:val="20"/>
          <w:szCs w:val="20"/>
        </w:rPr>
        <w:t>i-CRM</w:t>
      </w:r>
      <w:r w:rsidRPr="0004788E">
        <w:rPr>
          <w:rFonts w:ascii="微软雅黑" w:eastAsia="微软雅黑" w:hAnsi="微软雅黑" w:hint="eastAsia"/>
          <w:sz w:val="20"/>
          <w:szCs w:val="20"/>
        </w:rPr>
        <w:t>只负责数据的前端展示。</w:t>
      </w:r>
      <w:r w:rsidR="00DD67A6" w:rsidRPr="007872A4">
        <w:rPr>
          <w:rFonts w:ascii="微软雅黑" w:eastAsia="微软雅黑" w:hAnsi="微软雅黑" w:hint="eastAsia"/>
        </w:rPr>
        <w:t>显示顺序以实时查询接口返回的顺序为准。</w:t>
      </w:r>
    </w:p>
    <w:p w14:paraId="78AC3777" w14:textId="70248E45" w:rsidR="004F0D2C" w:rsidRDefault="004F0D2C" w:rsidP="009B528D">
      <w:pPr>
        <w:pStyle w:val="ListParagraph"/>
        <w:numPr>
          <w:ilvl w:val="0"/>
          <w:numId w:val="77"/>
        </w:numPr>
        <w:ind w:firstLineChars="0"/>
        <w:rPr>
          <w:rFonts w:ascii="微软雅黑" w:eastAsia="微软雅黑" w:hAnsi="微软雅黑"/>
          <w:sz w:val="20"/>
          <w:szCs w:val="20"/>
        </w:rPr>
      </w:pPr>
      <w:r w:rsidRPr="0004788E">
        <w:rPr>
          <w:rFonts w:ascii="微软雅黑" w:eastAsia="微软雅黑" w:hAnsi="微软雅黑" w:hint="eastAsia"/>
          <w:sz w:val="20"/>
          <w:szCs w:val="20"/>
        </w:rPr>
        <w:t>如果营销员名下没有活动的具体名单数据，则不显示</w:t>
      </w:r>
      <w:r w:rsidR="006F6D78" w:rsidRPr="0004788E">
        <w:rPr>
          <w:rFonts w:ascii="微软雅黑" w:eastAsia="微软雅黑" w:hAnsi="微软雅黑" w:hint="eastAsia"/>
          <w:sz w:val="20"/>
          <w:szCs w:val="20"/>
        </w:rPr>
        <w:t>该活动对应的T</w:t>
      </w:r>
      <w:r w:rsidR="006F6D78" w:rsidRPr="0004788E">
        <w:rPr>
          <w:rFonts w:ascii="微软雅黑" w:eastAsia="微软雅黑" w:hAnsi="微软雅黑"/>
          <w:sz w:val="20"/>
          <w:szCs w:val="20"/>
        </w:rPr>
        <w:t>ab</w:t>
      </w:r>
      <w:r w:rsidR="006F6D78" w:rsidRPr="0004788E">
        <w:rPr>
          <w:rFonts w:ascii="微软雅黑" w:eastAsia="微软雅黑" w:hAnsi="微软雅黑" w:hint="eastAsia"/>
          <w:sz w:val="20"/>
          <w:szCs w:val="20"/>
        </w:rPr>
        <w:t>页。</w:t>
      </w:r>
    </w:p>
    <w:p w14:paraId="2AA35885" w14:textId="4CD07CCB" w:rsidR="00F6637D" w:rsidRPr="00C36A77" w:rsidRDefault="00F6637D" w:rsidP="009B528D">
      <w:pPr>
        <w:pStyle w:val="ListParagraph"/>
        <w:numPr>
          <w:ilvl w:val="0"/>
          <w:numId w:val="77"/>
        </w:numPr>
        <w:ind w:firstLineChars="0"/>
        <w:rPr>
          <w:rFonts w:ascii="微软雅黑" w:eastAsia="微软雅黑" w:hAnsi="微软雅黑"/>
          <w:sz w:val="20"/>
          <w:szCs w:val="20"/>
        </w:rPr>
      </w:pPr>
      <w:r w:rsidRPr="00C36A77">
        <w:rPr>
          <w:rFonts w:ascii="微软雅黑" w:eastAsia="微软雅黑" w:hAnsi="微软雅黑" w:hint="eastAsia"/>
          <w:sz w:val="20"/>
          <w:szCs w:val="20"/>
        </w:rPr>
        <w:t>输入客户姓名进行搜索时，调用E</w:t>
      </w:r>
      <w:r w:rsidRPr="00C36A77">
        <w:rPr>
          <w:rFonts w:ascii="微软雅黑" w:eastAsia="微软雅黑" w:hAnsi="微软雅黑"/>
          <w:sz w:val="20"/>
          <w:szCs w:val="20"/>
        </w:rPr>
        <w:t>CM</w:t>
      </w:r>
      <w:r w:rsidRPr="00C36A77">
        <w:rPr>
          <w:rFonts w:ascii="微软雅黑" w:eastAsia="微软雅黑" w:hAnsi="微软雅黑" w:hint="eastAsia"/>
          <w:sz w:val="20"/>
          <w:szCs w:val="20"/>
        </w:rPr>
        <w:t>实时查询接口返回搜索结果。</w:t>
      </w:r>
    </w:p>
    <w:p w14:paraId="18BB1006" w14:textId="6EAA1BA9" w:rsidR="00B25F16" w:rsidRDefault="00B25F16" w:rsidP="009E048B">
      <w:pPr>
        <w:rPr>
          <w:rFonts w:ascii="微软雅黑" w:eastAsia="微软雅黑" w:hAnsi="微软雅黑"/>
          <w:lang w:eastAsia="zh-CN"/>
        </w:rPr>
      </w:pPr>
    </w:p>
    <w:p w14:paraId="0EF40D52" w14:textId="43AFC999" w:rsidR="0079224F" w:rsidRDefault="0079224F" w:rsidP="009E048B">
      <w:pPr>
        <w:rPr>
          <w:rFonts w:ascii="微软雅黑" w:eastAsia="微软雅黑" w:hAnsi="微软雅黑"/>
          <w:lang w:eastAsia="zh-CN"/>
        </w:rPr>
      </w:pPr>
    </w:p>
    <w:p w14:paraId="49D5BF02" w14:textId="77777777" w:rsidR="0079224F" w:rsidRDefault="0079224F" w:rsidP="009E048B">
      <w:pPr>
        <w:rPr>
          <w:rFonts w:ascii="微软雅黑" w:eastAsia="微软雅黑" w:hAnsi="微软雅黑"/>
          <w:lang w:eastAsia="zh-CN"/>
        </w:rPr>
      </w:pPr>
    </w:p>
    <w:p w14:paraId="68DFF716" w14:textId="77777777" w:rsidR="006415C3" w:rsidRDefault="006415C3" w:rsidP="00C913B2">
      <w:pPr>
        <w:ind w:firstLine="420"/>
        <w:rPr>
          <w:rFonts w:ascii="微软雅黑" w:eastAsia="微软雅黑" w:hAnsi="微软雅黑"/>
          <w:lang w:eastAsia="zh-CN"/>
        </w:rPr>
      </w:pPr>
      <w:r>
        <w:rPr>
          <w:rFonts w:ascii="微软雅黑" w:eastAsia="微软雅黑" w:hAnsi="微软雅黑" w:hint="eastAsia"/>
          <w:lang w:eastAsia="zh-CN"/>
        </w:rPr>
        <w:lastRenderedPageBreak/>
        <w:t>ECM活动列表清单示意图</w:t>
      </w:r>
    </w:p>
    <w:p w14:paraId="215C3167" w14:textId="29F89C06" w:rsidR="006415C3" w:rsidRDefault="00E9451D" w:rsidP="009E048B">
      <w:pPr>
        <w:rPr>
          <w:rFonts w:ascii="微软雅黑" w:eastAsia="微软雅黑" w:hAnsi="微软雅黑"/>
          <w:lang w:eastAsia="zh-CN"/>
        </w:rPr>
      </w:pPr>
      <w:r w:rsidRPr="00E9451D">
        <w:rPr>
          <w:rFonts w:ascii="微软雅黑" w:eastAsia="微软雅黑" w:hAnsi="微软雅黑"/>
          <w:noProof/>
          <w:lang w:eastAsia="zh-CN"/>
        </w:rPr>
        <w:drawing>
          <wp:inline distT="0" distB="0" distL="0" distR="0" wp14:anchorId="418666EC" wp14:editId="6CEF4CB0">
            <wp:extent cx="5732145" cy="31756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2145" cy="3175635"/>
                    </a:xfrm>
                    <a:prstGeom prst="rect">
                      <a:avLst/>
                    </a:prstGeom>
                  </pic:spPr>
                </pic:pic>
              </a:graphicData>
            </a:graphic>
          </wp:inline>
        </w:drawing>
      </w:r>
    </w:p>
    <w:p w14:paraId="3B549103" w14:textId="77777777" w:rsidR="006415C3" w:rsidRPr="006415C3" w:rsidRDefault="006415C3" w:rsidP="009E048B">
      <w:pPr>
        <w:rPr>
          <w:rFonts w:ascii="微软雅黑" w:eastAsia="微软雅黑" w:hAnsi="微软雅黑"/>
          <w:lang w:eastAsia="zh-CN"/>
        </w:rPr>
      </w:pPr>
    </w:p>
    <w:p w14:paraId="0A77241A" w14:textId="77777777" w:rsidR="00412431" w:rsidRPr="00A47624" w:rsidRDefault="00412431" w:rsidP="009B528D">
      <w:pPr>
        <w:pStyle w:val="ListParagraph"/>
        <w:numPr>
          <w:ilvl w:val="0"/>
          <w:numId w:val="80"/>
        </w:numPr>
        <w:ind w:firstLineChars="0"/>
        <w:rPr>
          <w:rFonts w:ascii="微软雅黑" w:eastAsia="微软雅黑" w:hAnsi="微软雅黑"/>
          <w:sz w:val="20"/>
          <w:szCs w:val="20"/>
        </w:rPr>
      </w:pPr>
      <w:r w:rsidRPr="00A47624">
        <w:rPr>
          <w:rFonts w:ascii="微软雅黑" w:eastAsia="微软雅黑" w:hAnsi="微软雅黑" w:hint="eastAsia"/>
          <w:sz w:val="20"/>
          <w:szCs w:val="20"/>
        </w:rPr>
        <w:t>老客户活动汇总表</w:t>
      </w:r>
    </w:p>
    <w:p w14:paraId="15B5E7E0" w14:textId="7AD85825" w:rsidR="00412431" w:rsidRDefault="00412431" w:rsidP="009E048B">
      <w:pPr>
        <w:rPr>
          <w:rFonts w:ascii="微软雅黑" w:eastAsia="微软雅黑" w:hAnsi="微软雅黑"/>
          <w:lang w:eastAsia="zh-CN"/>
        </w:rPr>
      </w:pPr>
      <w:r w:rsidRPr="00414062">
        <w:rPr>
          <w:rFonts w:ascii="微软雅黑" w:eastAsia="微软雅黑" w:hAnsi="微软雅黑" w:hint="eastAsia"/>
          <w:lang w:eastAsia="zh-CN"/>
        </w:rPr>
        <w:t>针对</w:t>
      </w:r>
      <w:r>
        <w:rPr>
          <w:rFonts w:ascii="微软雅黑" w:eastAsia="微软雅黑" w:hAnsi="微软雅黑"/>
          <w:lang w:eastAsia="zh-CN"/>
        </w:rPr>
        <w:t>N</w:t>
      </w:r>
      <w:r w:rsidRPr="00414062">
        <w:rPr>
          <w:rFonts w:ascii="微软雅黑" w:eastAsia="微软雅黑" w:hAnsi="微软雅黑" w:hint="eastAsia"/>
          <w:lang w:eastAsia="zh-CN"/>
        </w:rPr>
        <w:t>avi ECM多活动的场景，新增一个客户维度的</w:t>
      </w:r>
      <w:r>
        <w:rPr>
          <w:rFonts w:ascii="微软雅黑" w:eastAsia="微软雅黑" w:hAnsi="微软雅黑" w:hint="eastAsia"/>
          <w:lang w:eastAsia="zh-CN"/>
        </w:rPr>
        <w:t>汇总</w:t>
      </w:r>
      <w:r w:rsidRPr="00414062">
        <w:rPr>
          <w:rFonts w:ascii="微软雅黑" w:eastAsia="微软雅黑" w:hAnsi="微软雅黑" w:hint="eastAsia"/>
          <w:lang w:eastAsia="zh-CN"/>
        </w:rPr>
        <w:t>，便于</w:t>
      </w:r>
      <w:r>
        <w:rPr>
          <w:rFonts w:ascii="微软雅黑" w:eastAsia="微软雅黑" w:hAnsi="微软雅黑" w:hint="eastAsia"/>
          <w:lang w:eastAsia="zh-CN"/>
        </w:rPr>
        <w:t>代理人</w:t>
      </w:r>
      <w:r w:rsidRPr="00414062">
        <w:rPr>
          <w:rFonts w:ascii="微软雅黑" w:eastAsia="微软雅黑" w:hAnsi="微软雅黑" w:hint="eastAsia"/>
          <w:lang w:eastAsia="zh-CN"/>
        </w:rPr>
        <w:t>快速的了解客户目前多活动的资格情况</w:t>
      </w:r>
      <w:r>
        <w:rPr>
          <w:rFonts w:ascii="微软雅黑" w:eastAsia="微软雅黑" w:hAnsi="微软雅黑" w:hint="eastAsia"/>
          <w:lang w:eastAsia="zh-CN"/>
        </w:rPr>
        <w:t>。</w:t>
      </w:r>
    </w:p>
    <w:p w14:paraId="58BA7AF3" w14:textId="122586FC" w:rsidR="00412431" w:rsidRPr="005635B4" w:rsidRDefault="00412431" w:rsidP="009B528D">
      <w:pPr>
        <w:pStyle w:val="ListParagraph"/>
        <w:numPr>
          <w:ilvl w:val="0"/>
          <w:numId w:val="77"/>
        </w:numPr>
        <w:ind w:firstLineChars="0"/>
        <w:rPr>
          <w:rFonts w:ascii="微软雅黑" w:eastAsia="微软雅黑" w:hAnsi="微软雅黑"/>
          <w:sz w:val="20"/>
          <w:szCs w:val="20"/>
        </w:rPr>
      </w:pPr>
      <w:r>
        <w:rPr>
          <w:rFonts w:ascii="微软雅黑" w:eastAsia="微软雅黑" w:hAnsi="微软雅黑" w:hint="eastAsia"/>
          <w:sz w:val="20"/>
          <w:szCs w:val="20"/>
        </w:rPr>
        <w:t>该表</w:t>
      </w:r>
      <w:r w:rsidRPr="007B1C15">
        <w:rPr>
          <w:rFonts w:ascii="微软雅黑" w:eastAsia="微软雅黑" w:hAnsi="微软雅黑" w:hint="eastAsia"/>
          <w:sz w:val="20"/>
          <w:szCs w:val="20"/>
        </w:rPr>
        <w:t>汇总当前有效所有ECM活动数据，若当前</w:t>
      </w:r>
      <w:r>
        <w:rPr>
          <w:rFonts w:ascii="微软雅黑" w:eastAsia="微软雅黑" w:hAnsi="微软雅黑" w:hint="eastAsia"/>
          <w:sz w:val="20"/>
          <w:szCs w:val="20"/>
        </w:rPr>
        <w:t>代理人下</w:t>
      </w:r>
      <w:r w:rsidRPr="007B1C15">
        <w:rPr>
          <w:rFonts w:ascii="微软雅黑" w:eastAsia="微软雅黑" w:hAnsi="微软雅黑" w:hint="eastAsia"/>
          <w:sz w:val="20"/>
          <w:szCs w:val="20"/>
        </w:rPr>
        <w:t>没有相关活动数据</w:t>
      </w:r>
      <w:r>
        <w:rPr>
          <w:rFonts w:ascii="微软雅黑" w:eastAsia="微软雅黑" w:hAnsi="微软雅黑" w:hint="eastAsia"/>
          <w:sz w:val="20"/>
          <w:szCs w:val="20"/>
        </w:rPr>
        <w:t>，则</w:t>
      </w:r>
      <w:r w:rsidRPr="007B1C15">
        <w:rPr>
          <w:rFonts w:ascii="微软雅黑" w:eastAsia="微软雅黑" w:hAnsi="微软雅黑" w:hint="eastAsia"/>
          <w:sz w:val="20"/>
          <w:szCs w:val="20"/>
        </w:rPr>
        <w:t>该列表内容为空</w:t>
      </w:r>
      <w:r w:rsidRPr="005635B4">
        <w:rPr>
          <w:rFonts w:ascii="微软雅黑" w:eastAsia="微软雅黑" w:hAnsi="微软雅黑" w:hint="eastAsia"/>
          <w:sz w:val="20"/>
          <w:szCs w:val="20"/>
        </w:rPr>
        <w:t>。</w:t>
      </w:r>
    </w:p>
    <w:p w14:paraId="44B82459" w14:textId="040EC82E" w:rsidR="00412431" w:rsidRPr="005635B4" w:rsidRDefault="006B52B6" w:rsidP="009B528D">
      <w:pPr>
        <w:pStyle w:val="ListParagraph"/>
        <w:numPr>
          <w:ilvl w:val="0"/>
          <w:numId w:val="77"/>
        </w:numPr>
        <w:ind w:firstLineChars="0"/>
        <w:rPr>
          <w:rFonts w:ascii="微软雅黑" w:eastAsia="微软雅黑" w:hAnsi="微软雅黑"/>
          <w:sz w:val="20"/>
          <w:szCs w:val="20"/>
        </w:rPr>
      </w:pPr>
      <w:r w:rsidRPr="005635B4">
        <w:rPr>
          <w:rFonts w:ascii="微软雅黑" w:eastAsia="微软雅黑" w:hAnsi="微软雅黑" w:hint="eastAsia"/>
          <w:sz w:val="20"/>
          <w:szCs w:val="20"/>
        </w:rPr>
        <w:t>E</w:t>
      </w:r>
      <w:r w:rsidRPr="005635B4">
        <w:rPr>
          <w:rFonts w:ascii="微软雅黑" w:eastAsia="微软雅黑" w:hAnsi="微软雅黑"/>
          <w:sz w:val="20"/>
          <w:szCs w:val="20"/>
        </w:rPr>
        <w:t>CM</w:t>
      </w:r>
      <w:r w:rsidRPr="005635B4">
        <w:rPr>
          <w:rFonts w:ascii="微软雅黑" w:eastAsia="微软雅黑" w:hAnsi="微软雅黑" w:hint="eastAsia"/>
          <w:sz w:val="20"/>
          <w:szCs w:val="20"/>
        </w:rPr>
        <w:t>提供实时查询接口，查询</w:t>
      </w:r>
      <w:r w:rsidR="005635B4" w:rsidRPr="005635B4">
        <w:rPr>
          <w:rFonts w:ascii="微软雅黑" w:eastAsia="微软雅黑" w:hAnsi="微软雅黑" w:hint="eastAsia"/>
          <w:sz w:val="20"/>
          <w:szCs w:val="20"/>
        </w:rPr>
        <w:t>该汇总表数据</w:t>
      </w:r>
      <w:r w:rsidR="005635B4">
        <w:rPr>
          <w:rFonts w:ascii="微软雅黑" w:eastAsia="微软雅黑" w:hAnsi="微软雅黑" w:hint="eastAsia"/>
          <w:sz w:val="20"/>
          <w:szCs w:val="20"/>
        </w:rPr>
        <w:t>。</w:t>
      </w:r>
      <w:r w:rsidR="006D03C2">
        <w:rPr>
          <w:rFonts w:ascii="微软雅黑" w:eastAsia="微软雅黑" w:hAnsi="微软雅黑" w:hint="eastAsia"/>
          <w:sz w:val="20"/>
          <w:szCs w:val="20"/>
        </w:rPr>
        <w:t>显示顺序以实时查询接口返回的顺序为准。</w:t>
      </w:r>
    </w:p>
    <w:p w14:paraId="751739D9" w14:textId="1B5FD2D0" w:rsidR="005635B4" w:rsidRDefault="005635B4" w:rsidP="009B528D">
      <w:pPr>
        <w:pStyle w:val="ListParagraph"/>
        <w:numPr>
          <w:ilvl w:val="0"/>
          <w:numId w:val="77"/>
        </w:numPr>
        <w:ind w:firstLineChars="0"/>
        <w:rPr>
          <w:rFonts w:ascii="微软雅黑" w:eastAsia="微软雅黑" w:hAnsi="微软雅黑"/>
          <w:sz w:val="20"/>
          <w:szCs w:val="20"/>
        </w:rPr>
      </w:pPr>
      <w:r w:rsidRPr="00C36A77">
        <w:rPr>
          <w:rFonts w:ascii="微软雅黑" w:eastAsia="微软雅黑" w:hAnsi="微软雅黑" w:hint="eastAsia"/>
          <w:sz w:val="20"/>
          <w:szCs w:val="20"/>
        </w:rPr>
        <w:t>输入客户姓名进行搜索时，调用E</w:t>
      </w:r>
      <w:r w:rsidRPr="00C36A77">
        <w:rPr>
          <w:rFonts w:ascii="微软雅黑" w:eastAsia="微软雅黑" w:hAnsi="微软雅黑"/>
          <w:sz w:val="20"/>
          <w:szCs w:val="20"/>
        </w:rPr>
        <w:t>CM</w:t>
      </w:r>
      <w:r w:rsidRPr="00C36A77">
        <w:rPr>
          <w:rFonts w:ascii="微软雅黑" w:eastAsia="微软雅黑" w:hAnsi="微软雅黑" w:hint="eastAsia"/>
          <w:sz w:val="20"/>
          <w:szCs w:val="20"/>
        </w:rPr>
        <w:t>实时查询接口返回搜索结果。</w:t>
      </w:r>
    </w:p>
    <w:p w14:paraId="4627395F" w14:textId="54E3117A" w:rsidR="005635B4" w:rsidRPr="00C36A77" w:rsidRDefault="006D03C2" w:rsidP="009B528D">
      <w:pPr>
        <w:pStyle w:val="ListParagraph"/>
        <w:numPr>
          <w:ilvl w:val="0"/>
          <w:numId w:val="77"/>
        </w:numPr>
        <w:ind w:firstLineChars="0"/>
        <w:rPr>
          <w:rFonts w:ascii="微软雅黑" w:eastAsia="微软雅黑" w:hAnsi="微软雅黑"/>
          <w:sz w:val="20"/>
          <w:szCs w:val="20"/>
        </w:rPr>
      </w:pPr>
      <w:r>
        <w:rPr>
          <w:rFonts w:ascii="微软雅黑" w:eastAsia="微软雅黑" w:hAnsi="微软雅黑" w:hint="eastAsia"/>
          <w:sz w:val="20"/>
          <w:szCs w:val="20"/>
        </w:rPr>
        <w:t>支持点击用户姓名，跳转到该用户的个人详情页。</w:t>
      </w:r>
    </w:p>
    <w:p w14:paraId="334F593C" w14:textId="77777777" w:rsidR="005635B4" w:rsidRPr="005635B4" w:rsidRDefault="005635B4" w:rsidP="009E048B">
      <w:pPr>
        <w:rPr>
          <w:rFonts w:ascii="微软雅黑" w:eastAsia="微软雅黑" w:hAnsi="微软雅黑"/>
          <w:lang w:eastAsia="zh-CN"/>
        </w:rPr>
      </w:pPr>
    </w:p>
    <w:p w14:paraId="6E75DC8C" w14:textId="77777777" w:rsidR="00AD2E8D" w:rsidRDefault="00AD2E8D" w:rsidP="00AD2E8D">
      <w:pPr>
        <w:rPr>
          <w:rFonts w:ascii="微软雅黑" w:eastAsia="微软雅黑" w:hAnsi="微软雅黑"/>
          <w:lang w:eastAsia="zh-CN"/>
        </w:rPr>
      </w:pPr>
      <w:r>
        <w:rPr>
          <w:rFonts w:ascii="微软雅黑" w:eastAsia="微软雅黑" w:hAnsi="微软雅黑" w:hint="eastAsia"/>
          <w:lang w:eastAsia="zh-CN"/>
        </w:rPr>
        <w:t>老客户活动汇总示意图</w:t>
      </w:r>
    </w:p>
    <w:bookmarkEnd w:id="280"/>
    <w:p w14:paraId="767B1A3C" w14:textId="303F71E0" w:rsidR="001729A9" w:rsidRDefault="00DF3564" w:rsidP="00F66B00">
      <w:pPr>
        <w:rPr>
          <w:rFonts w:ascii="微软雅黑" w:eastAsia="微软雅黑" w:hAnsi="微软雅黑"/>
          <w:lang w:eastAsia="zh-CN"/>
        </w:rPr>
      </w:pPr>
      <w:r w:rsidRPr="00DF3564">
        <w:rPr>
          <w:rFonts w:ascii="微软雅黑" w:eastAsia="微软雅黑" w:hAnsi="微软雅黑"/>
          <w:noProof/>
          <w:lang w:eastAsia="zh-CN"/>
        </w:rPr>
        <w:drawing>
          <wp:inline distT="0" distB="0" distL="0" distR="0" wp14:anchorId="58A5526B" wp14:editId="13F79C3A">
            <wp:extent cx="5732145" cy="2203450"/>
            <wp:effectExtent l="0" t="0" r="190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2145" cy="2203450"/>
                    </a:xfrm>
                    <a:prstGeom prst="rect">
                      <a:avLst/>
                    </a:prstGeom>
                  </pic:spPr>
                </pic:pic>
              </a:graphicData>
            </a:graphic>
          </wp:inline>
        </w:drawing>
      </w:r>
    </w:p>
    <w:p w14:paraId="0D006E2D" w14:textId="5CD3DFA5" w:rsidR="00CC127B" w:rsidRDefault="00CC127B" w:rsidP="00F66B00">
      <w:pPr>
        <w:rPr>
          <w:rFonts w:ascii="微软雅黑" w:eastAsia="微软雅黑" w:hAnsi="微软雅黑"/>
          <w:lang w:eastAsia="zh-CN"/>
        </w:rPr>
      </w:pPr>
      <w:r>
        <w:rPr>
          <w:rFonts w:ascii="微软雅黑" w:eastAsia="微软雅黑" w:hAnsi="微软雅黑" w:hint="eastAsia"/>
          <w:lang w:eastAsia="zh-CN"/>
        </w:rPr>
        <w:lastRenderedPageBreak/>
        <w:t>无任何符合条件的活动名单时，展示如下空白文案。</w:t>
      </w:r>
    </w:p>
    <w:p w14:paraId="1A34F91E" w14:textId="3C087167" w:rsidR="00CC127B" w:rsidRDefault="00CC127B" w:rsidP="00F66B00">
      <w:pPr>
        <w:rPr>
          <w:rFonts w:ascii="微软雅黑" w:eastAsia="微软雅黑" w:hAnsi="微软雅黑"/>
          <w:lang w:eastAsia="zh-CN"/>
        </w:rPr>
      </w:pPr>
      <w:r w:rsidRPr="00CC127B">
        <w:rPr>
          <w:rFonts w:ascii="微软雅黑" w:eastAsia="微软雅黑" w:hAnsi="微软雅黑"/>
          <w:noProof/>
          <w:lang w:eastAsia="zh-CN"/>
        </w:rPr>
        <w:drawing>
          <wp:inline distT="0" distB="0" distL="0" distR="0" wp14:anchorId="2AF34D0B" wp14:editId="67698B3C">
            <wp:extent cx="5632450" cy="2596904"/>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5730" cy="2598416"/>
                    </a:xfrm>
                    <a:prstGeom prst="rect">
                      <a:avLst/>
                    </a:prstGeom>
                  </pic:spPr>
                </pic:pic>
              </a:graphicData>
            </a:graphic>
          </wp:inline>
        </w:drawing>
      </w:r>
    </w:p>
    <w:p w14:paraId="7782E4E5" w14:textId="77777777" w:rsidR="00CC127B" w:rsidRDefault="00CC127B" w:rsidP="00F66B00">
      <w:pPr>
        <w:rPr>
          <w:rFonts w:ascii="微软雅黑" w:eastAsia="微软雅黑" w:hAnsi="微软雅黑"/>
          <w:lang w:eastAsia="zh-CN"/>
        </w:rPr>
      </w:pPr>
    </w:p>
    <w:p w14:paraId="3C620B4C" w14:textId="77777777" w:rsidR="001729A9" w:rsidRPr="001729A9" w:rsidRDefault="001729A9" w:rsidP="00E9451D">
      <w:pPr>
        <w:pStyle w:val="Heading2"/>
        <w:spacing w:before="120" w:after="120"/>
        <w:ind w:left="578" w:hanging="578"/>
        <w:rPr>
          <w:rFonts w:ascii="微软雅黑" w:eastAsia="微软雅黑" w:hAnsi="微软雅黑" w:cs="Calibri"/>
        </w:rPr>
      </w:pPr>
      <w:bookmarkStart w:id="281" w:name="_Toc111473610"/>
      <w:r w:rsidRPr="001729A9">
        <w:rPr>
          <w:rFonts w:ascii="微软雅黑" w:eastAsia="微软雅黑" w:hAnsi="微软雅黑" w:cs="Calibri" w:hint="eastAsia"/>
        </w:rPr>
        <w:t>友客户首页功能</w:t>
      </w:r>
      <w:bookmarkStart w:id="282" w:name="_Toc92378244"/>
      <w:bookmarkEnd w:id="281"/>
    </w:p>
    <w:p w14:paraId="09E9126A" w14:textId="4547B451" w:rsidR="001729A9" w:rsidRDefault="001729A9" w:rsidP="001729A9">
      <w:pPr>
        <w:rPr>
          <w:rFonts w:ascii="微软雅黑" w:eastAsia="微软雅黑" w:hAnsi="微软雅黑"/>
          <w:lang w:eastAsia="zh-CN"/>
        </w:rPr>
      </w:pPr>
      <w:r w:rsidRPr="001729A9">
        <w:rPr>
          <w:rFonts w:ascii="微软雅黑" w:eastAsia="微软雅黑" w:hAnsi="微软雅黑" w:hint="eastAsia"/>
          <w:lang w:eastAsia="zh-CN"/>
        </w:rPr>
        <w:t>从N</w:t>
      </w:r>
      <w:r w:rsidRPr="001729A9">
        <w:rPr>
          <w:rFonts w:ascii="微软雅黑" w:eastAsia="微软雅黑" w:hAnsi="微软雅黑"/>
          <w:lang w:eastAsia="zh-CN"/>
        </w:rPr>
        <w:t xml:space="preserve">avi </w:t>
      </w:r>
      <w:r w:rsidRPr="001729A9">
        <w:rPr>
          <w:rFonts w:ascii="微软雅黑" w:eastAsia="微软雅黑" w:hAnsi="微软雅黑" w:hint="eastAsia"/>
          <w:lang w:eastAsia="zh-CN"/>
        </w:rPr>
        <w:t>平台进入</w:t>
      </w:r>
      <w:r w:rsidR="001D09E8">
        <w:rPr>
          <w:rFonts w:ascii="微软雅黑" w:eastAsia="微软雅黑" w:hAnsi="微软雅黑" w:hint="eastAsia"/>
          <w:lang w:eastAsia="zh-CN"/>
        </w:rPr>
        <w:t>友客户</w:t>
      </w:r>
      <w:r w:rsidRPr="001729A9">
        <w:rPr>
          <w:rFonts w:ascii="微软雅黑" w:eastAsia="微软雅黑" w:hAnsi="微软雅黑" w:hint="eastAsia"/>
          <w:lang w:eastAsia="zh-CN"/>
        </w:rPr>
        <w:t>，默认显示友客户首页。</w:t>
      </w:r>
    </w:p>
    <w:p w14:paraId="55855AA4" w14:textId="77777777" w:rsidR="00A46D8A" w:rsidRDefault="00A46D8A" w:rsidP="00200CAF">
      <w:pPr>
        <w:rPr>
          <w:rFonts w:ascii="微软雅黑" w:eastAsia="微软雅黑" w:hAnsi="微软雅黑"/>
          <w:lang w:eastAsia="zh-CN"/>
        </w:rPr>
      </w:pPr>
    </w:p>
    <w:p w14:paraId="7E6F10C7" w14:textId="1B36BF49" w:rsidR="00200CAF" w:rsidRPr="001729A9" w:rsidRDefault="00200CAF" w:rsidP="00200CAF">
      <w:pPr>
        <w:rPr>
          <w:rFonts w:ascii="微软雅黑" w:eastAsia="微软雅黑" w:hAnsi="微软雅黑"/>
          <w:lang w:eastAsia="zh-CN"/>
        </w:rPr>
      </w:pPr>
      <w:r w:rsidRPr="001729A9">
        <w:rPr>
          <w:rFonts w:ascii="微软雅黑" w:eastAsia="微软雅黑" w:hAnsi="微软雅黑" w:hint="eastAsia"/>
          <w:lang w:eastAsia="zh-CN"/>
        </w:rPr>
        <w:t>友客户首页示意图</w:t>
      </w:r>
      <w:r w:rsidR="00AE0375">
        <w:rPr>
          <w:rFonts w:ascii="微软雅黑" w:eastAsia="微软雅黑" w:hAnsi="微软雅黑" w:hint="eastAsia"/>
          <w:lang w:eastAsia="zh-CN"/>
        </w:rPr>
        <w:t>（一期）</w:t>
      </w:r>
    </w:p>
    <w:p w14:paraId="6E3CB074" w14:textId="49455136" w:rsidR="00540CFD" w:rsidRDefault="00C751D1" w:rsidP="001729A9">
      <w:pPr>
        <w:rPr>
          <w:rFonts w:ascii="微软雅黑" w:eastAsia="微软雅黑" w:hAnsi="微软雅黑"/>
          <w:lang w:eastAsia="zh-CN"/>
        </w:rPr>
      </w:pPr>
      <w:r w:rsidRPr="00C751D1">
        <w:rPr>
          <w:rFonts w:ascii="微软雅黑" w:eastAsia="微软雅黑" w:hAnsi="微软雅黑"/>
          <w:noProof/>
          <w:lang w:eastAsia="zh-CN"/>
        </w:rPr>
        <w:lastRenderedPageBreak/>
        <w:drawing>
          <wp:inline distT="0" distB="0" distL="0" distR="0" wp14:anchorId="03495ED6" wp14:editId="79F22C5B">
            <wp:extent cx="5732145" cy="40043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2145" cy="4004310"/>
                    </a:xfrm>
                    <a:prstGeom prst="rect">
                      <a:avLst/>
                    </a:prstGeom>
                  </pic:spPr>
                </pic:pic>
              </a:graphicData>
            </a:graphic>
          </wp:inline>
        </w:drawing>
      </w:r>
    </w:p>
    <w:p w14:paraId="2DD41801" w14:textId="1E55026D" w:rsidR="00A46D8A" w:rsidRDefault="00A46D8A" w:rsidP="001729A9">
      <w:pPr>
        <w:rPr>
          <w:rFonts w:ascii="微软雅黑" w:eastAsia="微软雅黑" w:hAnsi="微软雅黑"/>
          <w:lang w:eastAsia="zh-CN"/>
        </w:rPr>
      </w:pPr>
    </w:p>
    <w:p w14:paraId="3E4ADE33" w14:textId="6C7D1449" w:rsidR="00AE0375" w:rsidRDefault="00AE0375" w:rsidP="001729A9">
      <w:pPr>
        <w:rPr>
          <w:rFonts w:ascii="微软雅黑" w:eastAsia="微软雅黑" w:hAnsi="微软雅黑"/>
          <w:lang w:eastAsia="zh-CN"/>
        </w:rPr>
      </w:pPr>
      <w:r>
        <w:rPr>
          <w:rFonts w:ascii="微软雅黑" w:eastAsia="微软雅黑" w:hAnsi="微软雅黑" w:hint="eastAsia"/>
          <w:lang w:eastAsia="zh-CN"/>
        </w:rPr>
        <w:t>友客户首页（二期）</w:t>
      </w:r>
    </w:p>
    <w:p w14:paraId="1580145B" w14:textId="77777777" w:rsidR="00881D04" w:rsidRDefault="00881D04" w:rsidP="001729A9">
      <w:pPr>
        <w:rPr>
          <w:rFonts w:ascii="微软雅黑" w:eastAsia="微软雅黑" w:hAnsi="微软雅黑"/>
          <w:lang w:eastAsia="zh-CN"/>
        </w:rPr>
      </w:pPr>
    </w:p>
    <w:p w14:paraId="706C0E53" w14:textId="7ED949CD" w:rsidR="00AE0375" w:rsidRDefault="00C751D1" w:rsidP="001729A9">
      <w:pPr>
        <w:rPr>
          <w:rFonts w:ascii="微软雅黑" w:eastAsia="微软雅黑" w:hAnsi="微软雅黑"/>
          <w:lang w:eastAsia="zh-CN"/>
        </w:rPr>
      </w:pPr>
      <w:r w:rsidRPr="00C751D1">
        <w:rPr>
          <w:rFonts w:ascii="微软雅黑" w:eastAsia="微软雅黑" w:hAnsi="微软雅黑"/>
          <w:noProof/>
          <w:lang w:eastAsia="zh-CN"/>
        </w:rPr>
        <w:lastRenderedPageBreak/>
        <w:drawing>
          <wp:inline distT="0" distB="0" distL="0" distR="0" wp14:anchorId="70F14A2F" wp14:editId="7106ACCC">
            <wp:extent cx="5732145" cy="3976370"/>
            <wp:effectExtent l="0" t="0" r="190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2145" cy="3976370"/>
                    </a:xfrm>
                    <a:prstGeom prst="rect">
                      <a:avLst/>
                    </a:prstGeom>
                  </pic:spPr>
                </pic:pic>
              </a:graphicData>
            </a:graphic>
          </wp:inline>
        </w:drawing>
      </w:r>
    </w:p>
    <w:p w14:paraId="5F2B9C06" w14:textId="77777777" w:rsidR="00AE0375" w:rsidRDefault="00AE0375" w:rsidP="001729A9">
      <w:pPr>
        <w:rPr>
          <w:rFonts w:ascii="微软雅黑" w:eastAsia="微软雅黑" w:hAnsi="微软雅黑"/>
          <w:lang w:eastAsia="zh-CN"/>
        </w:rPr>
      </w:pPr>
    </w:p>
    <w:p w14:paraId="38F86D55" w14:textId="5B15675F" w:rsidR="00E658AF" w:rsidRDefault="003D3E30" w:rsidP="001729A9">
      <w:pPr>
        <w:rPr>
          <w:rFonts w:ascii="微软雅黑" w:eastAsia="微软雅黑" w:hAnsi="微软雅黑"/>
          <w:lang w:eastAsia="zh-CN"/>
        </w:rPr>
      </w:pPr>
      <w:r>
        <w:rPr>
          <w:rFonts w:ascii="微软雅黑" w:eastAsia="微软雅黑" w:hAnsi="微软雅黑" w:hint="eastAsia"/>
          <w:lang w:eastAsia="zh-CN"/>
        </w:rPr>
        <w:t>待识别访客</w:t>
      </w:r>
      <w:r>
        <w:rPr>
          <w:rFonts w:ascii="微软雅黑" w:eastAsia="微软雅黑" w:hAnsi="微软雅黑"/>
          <w:lang w:eastAsia="zh-CN"/>
        </w:rPr>
        <w:t>/</w:t>
      </w:r>
      <w:r>
        <w:rPr>
          <w:rFonts w:ascii="微软雅黑" w:eastAsia="微软雅黑" w:hAnsi="微软雅黑" w:hint="eastAsia"/>
          <w:lang w:eastAsia="zh-CN"/>
        </w:rPr>
        <w:t>客户待办为空时展示示意图</w:t>
      </w:r>
    </w:p>
    <w:p w14:paraId="19CEDE81" w14:textId="7A8701AE" w:rsidR="00E658AF" w:rsidRDefault="00732090" w:rsidP="001729A9">
      <w:pPr>
        <w:rPr>
          <w:rFonts w:ascii="微软雅黑" w:eastAsia="微软雅黑" w:hAnsi="微软雅黑"/>
          <w:lang w:eastAsia="zh-CN"/>
        </w:rPr>
      </w:pPr>
      <w:r w:rsidRPr="00732090">
        <w:rPr>
          <w:rFonts w:ascii="微软雅黑" w:eastAsia="微软雅黑" w:hAnsi="微软雅黑"/>
          <w:noProof/>
          <w:lang w:eastAsia="zh-CN"/>
        </w:rPr>
        <w:drawing>
          <wp:inline distT="0" distB="0" distL="0" distR="0" wp14:anchorId="46B1C1B0" wp14:editId="5A2FE592">
            <wp:extent cx="5111750" cy="3548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17079" cy="3552534"/>
                    </a:xfrm>
                    <a:prstGeom prst="rect">
                      <a:avLst/>
                    </a:prstGeom>
                  </pic:spPr>
                </pic:pic>
              </a:graphicData>
            </a:graphic>
          </wp:inline>
        </w:drawing>
      </w:r>
    </w:p>
    <w:p w14:paraId="285862C7" w14:textId="77777777" w:rsidR="00732090" w:rsidRPr="00CA4130" w:rsidRDefault="00732090" w:rsidP="001729A9">
      <w:pPr>
        <w:rPr>
          <w:rFonts w:ascii="微软雅黑" w:eastAsia="微软雅黑" w:hAnsi="微软雅黑"/>
          <w:lang w:eastAsia="zh-CN"/>
        </w:rPr>
      </w:pPr>
    </w:p>
    <w:p w14:paraId="2DE217A2" w14:textId="1D434FF5" w:rsidR="001729A9" w:rsidRPr="00CA4130" w:rsidRDefault="001729A9" w:rsidP="009B528D">
      <w:pPr>
        <w:pStyle w:val="ListParagraph"/>
        <w:numPr>
          <w:ilvl w:val="0"/>
          <w:numId w:val="78"/>
        </w:numPr>
        <w:ind w:firstLineChars="0"/>
        <w:rPr>
          <w:rFonts w:ascii="微软雅黑" w:eastAsia="微软雅黑" w:hAnsi="微软雅黑"/>
          <w:sz w:val="20"/>
          <w:szCs w:val="20"/>
        </w:rPr>
      </w:pPr>
      <w:r w:rsidRPr="00CA4130">
        <w:rPr>
          <w:rFonts w:ascii="微软雅黑" w:eastAsia="微软雅黑" w:hAnsi="微软雅黑" w:hint="eastAsia"/>
          <w:sz w:val="20"/>
          <w:szCs w:val="20"/>
        </w:rPr>
        <w:t>通讯录客户统计</w:t>
      </w:r>
    </w:p>
    <w:p w14:paraId="2BD7316B" w14:textId="5F37234B" w:rsidR="001729A9" w:rsidRPr="00CA4130" w:rsidRDefault="001729A9" w:rsidP="009B528D">
      <w:pPr>
        <w:pStyle w:val="ListParagraph"/>
        <w:numPr>
          <w:ilvl w:val="0"/>
          <w:numId w:val="79"/>
        </w:numPr>
        <w:ind w:firstLineChars="0"/>
        <w:rPr>
          <w:rFonts w:ascii="微软雅黑" w:eastAsia="微软雅黑" w:hAnsi="微软雅黑"/>
          <w:sz w:val="20"/>
          <w:szCs w:val="20"/>
        </w:rPr>
      </w:pPr>
      <w:r w:rsidRPr="00CA4130">
        <w:rPr>
          <w:rFonts w:ascii="微软雅黑" w:eastAsia="微软雅黑" w:hAnsi="微软雅黑" w:hint="eastAsia"/>
          <w:sz w:val="20"/>
          <w:szCs w:val="20"/>
        </w:rPr>
        <w:t>全部客户：显示当前代理人通讯录中客户总数</w:t>
      </w:r>
      <w:r w:rsidR="00CA4130" w:rsidRPr="00CA4130">
        <w:rPr>
          <w:rFonts w:ascii="微软雅黑" w:eastAsia="微软雅黑" w:hAnsi="微软雅黑" w:hint="eastAsia"/>
          <w:sz w:val="20"/>
          <w:szCs w:val="20"/>
        </w:rPr>
        <w:t>。</w:t>
      </w:r>
    </w:p>
    <w:p w14:paraId="4CB7299C" w14:textId="5D9DB6EA" w:rsidR="001729A9" w:rsidRPr="00CA4130" w:rsidRDefault="001729A9" w:rsidP="009B528D">
      <w:pPr>
        <w:pStyle w:val="ListParagraph"/>
        <w:numPr>
          <w:ilvl w:val="0"/>
          <w:numId w:val="79"/>
        </w:numPr>
        <w:ind w:firstLineChars="0"/>
        <w:rPr>
          <w:rFonts w:ascii="微软雅黑" w:eastAsia="微软雅黑" w:hAnsi="微软雅黑"/>
          <w:sz w:val="20"/>
          <w:szCs w:val="20"/>
        </w:rPr>
      </w:pPr>
      <w:r w:rsidRPr="00CA4130">
        <w:rPr>
          <w:rFonts w:ascii="微软雅黑" w:eastAsia="微软雅黑" w:hAnsi="微软雅黑" w:hint="eastAsia"/>
          <w:sz w:val="20"/>
          <w:szCs w:val="20"/>
        </w:rPr>
        <w:t>本月新增：显示当前代理人本月新增的通讯录客户数</w:t>
      </w:r>
      <w:r w:rsidR="00CA4130" w:rsidRPr="00CA4130">
        <w:rPr>
          <w:rFonts w:ascii="微软雅黑" w:eastAsia="微软雅黑" w:hAnsi="微软雅黑" w:hint="eastAsia"/>
          <w:sz w:val="20"/>
          <w:szCs w:val="20"/>
        </w:rPr>
        <w:t>。</w:t>
      </w:r>
    </w:p>
    <w:p w14:paraId="4C9D91E2" w14:textId="067F0FAB" w:rsidR="001729A9" w:rsidRPr="00CA4130" w:rsidRDefault="001729A9" w:rsidP="009B528D">
      <w:pPr>
        <w:pStyle w:val="ListParagraph"/>
        <w:numPr>
          <w:ilvl w:val="0"/>
          <w:numId w:val="79"/>
        </w:numPr>
        <w:ind w:firstLineChars="0"/>
        <w:rPr>
          <w:rFonts w:ascii="微软雅黑" w:eastAsia="微软雅黑" w:hAnsi="微软雅黑"/>
          <w:sz w:val="20"/>
          <w:szCs w:val="20"/>
        </w:rPr>
      </w:pPr>
      <w:r w:rsidRPr="00CA4130">
        <w:rPr>
          <w:rFonts w:ascii="微软雅黑" w:eastAsia="微软雅黑" w:hAnsi="微软雅黑" w:hint="eastAsia"/>
          <w:sz w:val="20"/>
          <w:szCs w:val="20"/>
        </w:rPr>
        <w:t>月重点客户：显示当前代理人通讯录中本月重点客户数</w:t>
      </w:r>
      <w:r w:rsidR="00CA4130" w:rsidRPr="00CA4130">
        <w:rPr>
          <w:rFonts w:ascii="微软雅黑" w:eastAsia="微软雅黑" w:hAnsi="微软雅黑" w:hint="eastAsia"/>
          <w:sz w:val="20"/>
          <w:szCs w:val="20"/>
        </w:rPr>
        <w:t>。</w:t>
      </w:r>
    </w:p>
    <w:p w14:paraId="4E63987D" w14:textId="30069A3E" w:rsidR="00CA4130" w:rsidRDefault="00CA4130" w:rsidP="0066588B">
      <w:pPr>
        <w:ind w:left="400"/>
        <w:rPr>
          <w:rFonts w:ascii="微软雅黑" w:eastAsia="微软雅黑" w:hAnsi="微软雅黑"/>
          <w:lang w:eastAsia="zh-CN"/>
        </w:rPr>
      </w:pPr>
      <w:r w:rsidRPr="00CA4130">
        <w:rPr>
          <w:rFonts w:ascii="微软雅黑" w:eastAsia="微软雅黑" w:hAnsi="微软雅黑" w:hint="eastAsia"/>
          <w:lang w:eastAsia="zh-CN"/>
        </w:rPr>
        <w:t>点击</w:t>
      </w:r>
      <w:r w:rsidR="00811B23">
        <w:rPr>
          <w:rFonts w:ascii="微软雅黑" w:eastAsia="微软雅黑" w:hAnsi="微软雅黑" w:hint="eastAsia"/>
          <w:lang w:eastAsia="zh-CN"/>
        </w:rPr>
        <w:t>全部客户人数，本月新增人数，及</w:t>
      </w:r>
      <w:r>
        <w:rPr>
          <w:rFonts w:ascii="微软雅黑" w:eastAsia="微软雅黑" w:hAnsi="微软雅黑" w:hint="eastAsia"/>
          <w:lang w:eastAsia="zh-CN"/>
        </w:rPr>
        <w:t>【</w:t>
      </w:r>
      <w:r w:rsidR="00850EF0">
        <w:rPr>
          <w:rFonts w:ascii="微软雅黑" w:eastAsia="微软雅黑" w:hAnsi="微软雅黑" w:hint="eastAsia"/>
          <w:lang w:eastAsia="zh-CN"/>
        </w:rPr>
        <w:t>全部</w:t>
      </w:r>
      <w:r>
        <w:rPr>
          <w:rFonts w:ascii="微软雅黑" w:eastAsia="微软雅黑" w:hAnsi="微软雅黑" w:hint="eastAsia"/>
          <w:lang w:eastAsia="zh-CN"/>
        </w:rPr>
        <w:t>】</w:t>
      </w:r>
      <w:r w:rsidRPr="00CA4130">
        <w:rPr>
          <w:rFonts w:ascii="微软雅黑" w:eastAsia="微软雅黑" w:hAnsi="微软雅黑" w:hint="eastAsia"/>
          <w:lang w:eastAsia="zh-CN"/>
        </w:rPr>
        <w:t>跳转到客户通讯录-全部客户。</w:t>
      </w:r>
    </w:p>
    <w:p w14:paraId="08580F79" w14:textId="68AB92A6" w:rsidR="00811B23" w:rsidRDefault="00811B23" w:rsidP="0066588B">
      <w:pPr>
        <w:ind w:left="400"/>
        <w:rPr>
          <w:rFonts w:ascii="微软雅黑" w:eastAsia="微软雅黑" w:hAnsi="微软雅黑"/>
          <w:lang w:eastAsia="zh-CN"/>
        </w:rPr>
      </w:pPr>
      <w:r>
        <w:rPr>
          <w:rFonts w:ascii="微软雅黑" w:eastAsia="微软雅黑" w:hAnsi="微软雅黑" w:hint="eastAsia"/>
          <w:lang w:eastAsia="zh-CN"/>
        </w:rPr>
        <w:t>点击月重点客户人数，跳转到客户通讯录-月重点客户。</w:t>
      </w:r>
    </w:p>
    <w:p w14:paraId="32F434E3" w14:textId="77777777" w:rsidR="00CA4130" w:rsidRDefault="00CA4130" w:rsidP="0066588B">
      <w:pPr>
        <w:ind w:left="400"/>
        <w:rPr>
          <w:rFonts w:ascii="微软雅黑" w:eastAsia="微软雅黑" w:hAnsi="微软雅黑"/>
          <w:lang w:eastAsia="zh-CN"/>
        </w:rPr>
      </w:pPr>
    </w:p>
    <w:p w14:paraId="5822C3FB" w14:textId="4BFA672B" w:rsidR="0066588B" w:rsidRPr="0066588B" w:rsidRDefault="0066588B" w:rsidP="009B528D">
      <w:pPr>
        <w:pStyle w:val="ListParagraph"/>
        <w:numPr>
          <w:ilvl w:val="0"/>
          <w:numId w:val="78"/>
        </w:numPr>
        <w:ind w:firstLineChars="0"/>
        <w:rPr>
          <w:rFonts w:ascii="微软雅黑" w:eastAsia="微软雅黑" w:hAnsi="微软雅黑"/>
          <w:sz w:val="20"/>
          <w:szCs w:val="20"/>
        </w:rPr>
      </w:pPr>
      <w:r w:rsidRPr="0066588B">
        <w:rPr>
          <w:rFonts w:ascii="微软雅黑" w:eastAsia="微软雅黑" w:hAnsi="微软雅黑" w:hint="eastAsia"/>
          <w:sz w:val="20"/>
          <w:szCs w:val="20"/>
        </w:rPr>
        <w:t>客户经营阶段</w:t>
      </w:r>
    </w:p>
    <w:p w14:paraId="59451C92" w14:textId="274CA83C" w:rsidR="001729A9" w:rsidRPr="00CA4130" w:rsidRDefault="001729A9" w:rsidP="009B528D">
      <w:pPr>
        <w:pStyle w:val="ListParagraph"/>
        <w:numPr>
          <w:ilvl w:val="0"/>
          <w:numId w:val="79"/>
        </w:numPr>
        <w:ind w:firstLineChars="0"/>
        <w:rPr>
          <w:rFonts w:ascii="微软雅黑" w:eastAsia="微软雅黑" w:hAnsi="微软雅黑"/>
          <w:sz w:val="20"/>
          <w:szCs w:val="20"/>
        </w:rPr>
      </w:pPr>
      <w:r w:rsidRPr="00CA4130">
        <w:rPr>
          <w:rFonts w:ascii="微软雅黑" w:eastAsia="微软雅黑" w:hAnsi="微软雅黑" w:hint="eastAsia"/>
          <w:sz w:val="20"/>
          <w:szCs w:val="20"/>
        </w:rPr>
        <w:t>根据动线的客户环节分类（潜在客户，互动客户，意向客户，成交客户，加保意向客户），展示每个环节的客户数量。</w:t>
      </w:r>
    </w:p>
    <w:p w14:paraId="2ACBA9F5" w14:textId="690D7D4D" w:rsidR="0046249D" w:rsidRDefault="0046249D" w:rsidP="009B528D">
      <w:pPr>
        <w:pStyle w:val="ListParagraph"/>
        <w:numPr>
          <w:ilvl w:val="0"/>
          <w:numId w:val="79"/>
        </w:numPr>
        <w:ind w:firstLineChars="0"/>
        <w:rPr>
          <w:rFonts w:ascii="微软雅黑" w:eastAsia="微软雅黑" w:hAnsi="微软雅黑"/>
          <w:sz w:val="20"/>
          <w:szCs w:val="20"/>
        </w:rPr>
      </w:pPr>
      <w:r w:rsidRPr="003D3E30">
        <w:rPr>
          <w:rFonts w:ascii="微软雅黑" w:eastAsia="微软雅黑" w:hAnsi="微软雅黑" w:hint="eastAsia"/>
          <w:sz w:val="20"/>
          <w:szCs w:val="20"/>
        </w:rPr>
        <w:t>点击</w:t>
      </w:r>
      <w:r w:rsidRPr="000304CF">
        <w:rPr>
          <w:rFonts w:ascii="微软雅黑" w:eastAsia="微软雅黑" w:hAnsi="微软雅黑" w:hint="eastAsia"/>
          <w:sz w:val="20"/>
          <w:szCs w:val="20"/>
        </w:rPr>
        <w:t>小问号Icon，弹出解释</w:t>
      </w:r>
      <w:r>
        <w:rPr>
          <w:rFonts w:ascii="微软雅黑" w:eastAsia="微软雅黑" w:hAnsi="微软雅黑" w:hint="eastAsia"/>
          <w:sz w:val="20"/>
          <w:szCs w:val="20"/>
        </w:rPr>
        <w:t>文案</w:t>
      </w:r>
      <w:r w:rsidR="00A6310E">
        <w:rPr>
          <w:rFonts w:ascii="微软雅黑" w:eastAsia="微软雅黑" w:hAnsi="微软雅黑" w:hint="eastAsia"/>
          <w:sz w:val="20"/>
          <w:szCs w:val="20"/>
        </w:rPr>
        <w:t>，文案显示已下表为准</w:t>
      </w:r>
    </w:p>
    <w:tbl>
      <w:tblPr>
        <w:tblW w:w="5432" w:type="dxa"/>
        <w:tblInd w:w="800" w:type="dxa"/>
        <w:tblLook w:val="04A0" w:firstRow="1" w:lastRow="0" w:firstColumn="1" w:lastColumn="0" w:noHBand="0" w:noVBand="1"/>
      </w:tblPr>
      <w:tblGrid>
        <w:gridCol w:w="1480"/>
        <w:gridCol w:w="3952"/>
      </w:tblGrid>
      <w:tr w:rsidR="004D63DA" w:rsidRPr="004D63DA" w14:paraId="3A749B67" w14:textId="77777777" w:rsidTr="00A6310E">
        <w:trPr>
          <w:trHeight w:val="280"/>
        </w:trPr>
        <w:tc>
          <w:tcPr>
            <w:tcW w:w="148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5E5D492A" w14:textId="77777777" w:rsidR="004D63DA" w:rsidRPr="004D63DA" w:rsidRDefault="004D63DA" w:rsidP="004D63DA">
            <w:pPr>
              <w:widowControl/>
              <w:spacing w:line="240" w:lineRule="auto"/>
              <w:rPr>
                <w:rFonts w:ascii="微软雅黑" w:eastAsia="微软雅黑" w:hAnsi="微软雅黑" w:cs="宋体"/>
                <w:b/>
                <w:bCs/>
                <w:color w:val="000000"/>
                <w:sz w:val="18"/>
                <w:szCs w:val="18"/>
                <w:lang w:eastAsia="zh-CN"/>
              </w:rPr>
            </w:pPr>
            <w:r w:rsidRPr="004D63DA">
              <w:rPr>
                <w:rFonts w:ascii="微软雅黑" w:eastAsia="微软雅黑" w:hAnsi="微软雅黑" w:cs="宋体" w:hint="eastAsia"/>
                <w:b/>
                <w:bCs/>
                <w:color w:val="000000"/>
                <w:sz w:val="18"/>
                <w:szCs w:val="18"/>
                <w:lang w:eastAsia="zh-CN"/>
              </w:rPr>
              <w:t>客户经营阶段</w:t>
            </w:r>
          </w:p>
        </w:tc>
        <w:tc>
          <w:tcPr>
            <w:tcW w:w="3952" w:type="dxa"/>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3BCCCA2B" w14:textId="77777777" w:rsidR="004D63DA" w:rsidRPr="004D63DA" w:rsidRDefault="004D63DA" w:rsidP="004D63DA">
            <w:pPr>
              <w:widowControl/>
              <w:spacing w:line="240" w:lineRule="auto"/>
              <w:rPr>
                <w:rFonts w:ascii="微软雅黑" w:eastAsia="微软雅黑" w:hAnsi="微软雅黑" w:cs="宋体"/>
                <w:b/>
                <w:bCs/>
                <w:color w:val="000000"/>
                <w:sz w:val="18"/>
                <w:szCs w:val="18"/>
                <w:lang w:eastAsia="zh-CN"/>
              </w:rPr>
            </w:pPr>
            <w:r w:rsidRPr="004D63DA">
              <w:rPr>
                <w:rFonts w:ascii="微软雅黑" w:eastAsia="微软雅黑" w:hAnsi="微软雅黑" w:cs="宋体" w:hint="eastAsia"/>
                <w:b/>
                <w:bCs/>
                <w:color w:val="000000"/>
                <w:sz w:val="18"/>
                <w:szCs w:val="18"/>
                <w:lang w:eastAsia="zh-CN"/>
              </w:rPr>
              <w:t>阶段释义</w:t>
            </w:r>
          </w:p>
        </w:tc>
      </w:tr>
      <w:tr w:rsidR="004D63DA" w:rsidRPr="004D63DA" w14:paraId="07634E0B" w14:textId="77777777" w:rsidTr="00A6310E">
        <w:trPr>
          <w:trHeight w:val="28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67A98B5"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潜在客户</w:t>
            </w:r>
          </w:p>
        </w:tc>
        <w:tc>
          <w:tcPr>
            <w:tcW w:w="3952" w:type="dxa"/>
            <w:tcBorders>
              <w:top w:val="nil"/>
              <w:left w:val="nil"/>
              <w:bottom w:val="single" w:sz="4" w:space="0" w:color="auto"/>
              <w:right w:val="single" w:sz="4" w:space="0" w:color="auto"/>
            </w:tcBorders>
            <w:shd w:val="clear" w:color="auto" w:fill="auto"/>
            <w:noWrap/>
            <w:vAlign w:val="center"/>
            <w:hideMark/>
          </w:tcPr>
          <w:p w14:paraId="48412CDF"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未成交，且线上与您或公司互动较少</w:t>
            </w:r>
          </w:p>
        </w:tc>
      </w:tr>
      <w:tr w:rsidR="004D63DA" w:rsidRPr="004D63DA" w14:paraId="75ECF38B" w14:textId="77777777" w:rsidTr="00A6310E">
        <w:trPr>
          <w:trHeight w:val="28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7B5A61C"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互动客户</w:t>
            </w:r>
          </w:p>
        </w:tc>
        <w:tc>
          <w:tcPr>
            <w:tcW w:w="3952" w:type="dxa"/>
            <w:tcBorders>
              <w:top w:val="nil"/>
              <w:left w:val="nil"/>
              <w:bottom w:val="single" w:sz="4" w:space="0" w:color="auto"/>
              <w:right w:val="single" w:sz="4" w:space="0" w:color="auto"/>
            </w:tcBorders>
            <w:shd w:val="clear" w:color="auto" w:fill="auto"/>
            <w:noWrap/>
            <w:vAlign w:val="center"/>
            <w:hideMark/>
          </w:tcPr>
          <w:p w14:paraId="5EB236CB"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未成交，但线上与您或公司近期有较多互动</w:t>
            </w:r>
          </w:p>
        </w:tc>
      </w:tr>
      <w:tr w:rsidR="004D63DA" w:rsidRPr="004D63DA" w14:paraId="10BE7898" w14:textId="77777777" w:rsidTr="00A6310E">
        <w:trPr>
          <w:trHeight w:val="28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E48079F"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意向客户</w:t>
            </w:r>
          </w:p>
        </w:tc>
        <w:tc>
          <w:tcPr>
            <w:tcW w:w="3952" w:type="dxa"/>
            <w:tcBorders>
              <w:top w:val="nil"/>
              <w:left w:val="nil"/>
              <w:bottom w:val="single" w:sz="4" w:space="0" w:color="auto"/>
              <w:right w:val="single" w:sz="4" w:space="0" w:color="auto"/>
            </w:tcBorders>
            <w:shd w:val="clear" w:color="auto" w:fill="auto"/>
            <w:noWrap/>
            <w:vAlign w:val="center"/>
            <w:hideMark/>
          </w:tcPr>
          <w:p w14:paraId="4C59166F"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未成交，但已透露出较为明确的保险意向</w:t>
            </w:r>
          </w:p>
        </w:tc>
      </w:tr>
      <w:tr w:rsidR="004D63DA" w:rsidRPr="004D63DA" w14:paraId="5CB1DA29" w14:textId="77777777" w:rsidTr="00A6310E">
        <w:trPr>
          <w:trHeight w:val="28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762511A4"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成交客户</w:t>
            </w:r>
          </w:p>
        </w:tc>
        <w:tc>
          <w:tcPr>
            <w:tcW w:w="3952" w:type="dxa"/>
            <w:tcBorders>
              <w:top w:val="nil"/>
              <w:left w:val="nil"/>
              <w:bottom w:val="single" w:sz="4" w:space="0" w:color="auto"/>
              <w:right w:val="single" w:sz="4" w:space="0" w:color="auto"/>
            </w:tcBorders>
            <w:shd w:val="clear" w:color="auto" w:fill="auto"/>
            <w:noWrap/>
            <w:vAlign w:val="center"/>
            <w:hideMark/>
          </w:tcPr>
          <w:p w14:paraId="0722CA26"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已成交的客户（不包含意向加保客户）</w:t>
            </w:r>
          </w:p>
        </w:tc>
      </w:tr>
      <w:tr w:rsidR="004D63DA" w:rsidRPr="004D63DA" w14:paraId="68CD531A" w14:textId="77777777" w:rsidTr="00A6310E">
        <w:trPr>
          <w:trHeight w:val="28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E0B463D"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意向加保客户</w:t>
            </w:r>
          </w:p>
        </w:tc>
        <w:tc>
          <w:tcPr>
            <w:tcW w:w="3952" w:type="dxa"/>
            <w:tcBorders>
              <w:top w:val="nil"/>
              <w:left w:val="nil"/>
              <w:bottom w:val="single" w:sz="4" w:space="0" w:color="auto"/>
              <w:right w:val="single" w:sz="4" w:space="0" w:color="auto"/>
            </w:tcBorders>
            <w:shd w:val="clear" w:color="auto" w:fill="auto"/>
            <w:noWrap/>
            <w:vAlign w:val="center"/>
            <w:hideMark/>
          </w:tcPr>
          <w:p w14:paraId="019268DB" w14:textId="77777777" w:rsidR="004D63DA" w:rsidRPr="004D63DA" w:rsidRDefault="004D63DA" w:rsidP="004D63DA">
            <w:pPr>
              <w:widowControl/>
              <w:spacing w:line="240" w:lineRule="auto"/>
              <w:rPr>
                <w:rFonts w:ascii="微软雅黑" w:eastAsia="微软雅黑" w:hAnsi="微软雅黑" w:cs="宋体"/>
                <w:color w:val="000000"/>
                <w:sz w:val="18"/>
                <w:szCs w:val="18"/>
                <w:lang w:eastAsia="zh-CN"/>
              </w:rPr>
            </w:pPr>
            <w:r w:rsidRPr="004D63DA">
              <w:rPr>
                <w:rFonts w:ascii="微软雅黑" w:eastAsia="微软雅黑" w:hAnsi="微软雅黑" w:cs="宋体" w:hint="eastAsia"/>
                <w:color w:val="000000"/>
                <w:sz w:val="18"/>
                <w:szCs w:val="18"/>
                <w:lang w:eastAsia="zh-CN"/>
              </w:rPr>
              <w:t>已成交的客户，近期再次透露出保险意向</w:t>
            </w:r>
          </w:p>
        </w:tc>
      </w:tr>
    </w:tbl>
    <w:p w14:paraId="52BAF039" w14:textId="77777777" w:rsidR="004D63DA" w:rsidRPr="004D63DA" w:rsidRDefault="004D63DA" w:rsidP="004D63DA">
      <w:pPr>
        <w:pStyle w:val="ListParagraph"/>
        <w:ind w:left="820" w:firstLineChars="0" w:firstLine="0"/>
        <w:rPr>
          <w:rFonts w:ascii="微软雅黑" w:eastAsia="微软雅黑" w:hAnsi="微软雅黑"/>
          <w:sz w:val="20"/>
          <w:szCs w:val="20"/>
        </w:rPr>
      </w:pPr>
    </w:p>
    <w:p w14:paraId="49C61C01" w14:textId="518B51D0" w:rsidR="00CA4130" w:rsidRPr="001729A9" w:rsidRDefault="00C751D1" w:rsidP="004D63DA">
      <w:pPr>
        <w:rPr>
          <w:rFonts w:ascii="微软雅黑" w:eastAsia="微软雅黑" w:hAnsi="微软雅黑"/>
          <w:lang w:eastAsia="zh-CN"/>
        </w:rPr>
      </w:pPr>
      <w:r w:rsidRPr="00C751D1">
        <w:rPr>
          <w:rFonts w:ascii="微软雅黑" w:eastAsia="微软雅黑" w:hAnsi="微软雅黑"/>
          <w:noProof/>
          <w:lang w:eastAsia="zh-CN"/>
        </w:rPr>
        <w:lastRenderedPageBreak/>
        <w:drawing>
          <wp:inline distT="0" distB="0" distL="0" distR="0" wp14:anchorId="68CE6F7A" wp14:editId="66C65665">
            <wp:extent cx="5732145" cy="397065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2145" cy="3970655"/>
                    </a:xfrm>
                    <a:prstGeom prst="rect">
                      <a:avLst/>
                    </a:prstGeom>
                  </pic:spPr>
                </pic:pic>
              </a:graphicData>
            </a:graphic>
          </wp:inline>
        </w:drawing>
      </w:r>
    </w:p>
    <w:p w14:paraId="588CCBB3" w14:textId="77777777" w:rsidR="001729A9" w:rsidRPr="001729A9" w:rsidRDefault="001729A9" w:rsidP="001729A9">
      <w:pPr>
        <w:rPr>
          <w:rFonts w:ascii="微软雅黑" w:eastAsia="微软雅黑" w:hAnsi="微软雅黑"/>
          <w:lang w:eastAsia="zh-CN"/>
        </w:rPr>
      </w:pPr>
    </w:p>
    <w:p w14:paraId="26ACBE4F" w14:textId="77777777" w:rsidR="001729A9" w:rsidRPr="003D3E30" w:rsidRDefault="001729A9" w:rsidP="009B528D">
      <w:pPr>
        <w:pStyle w:val="ListParagraph"/>
        <w:numPr>
          <w:ilvl w:val="0"/>
          <w:numId w:val="78"/>
        </w:numPr>
        <w:ind w:firstLineChars="0"/>
        <w:rPr>
          <w:rFonts w:ascii="微软雅黑" w:eastAsia="微软雅黑" w:hAnsi="微软雅黑"/>
          <w:sz w:val="20"/>
          <w:szCs w:val="20"/>
        </w:rPr>
      </w:pPr>
      <w:r w:rsidRPr="003D3E30">
        <w:rPr>
          <w:rFonts w:ascii="微软雅黑" w:eastAsia="微软雅黑" w:hAnsi="微软雅黑" w:hint="eastAsia"/>
          <w:sz w:val="20"/>
          <w:szCs w:val="20"/>
        </w:rPr>
        <w:t>待识别访客</w:t>
      </w:r>
    </w:p>
    <w:p w14:paraId="3A8D9052" w14:textId="66ECA219" w:rsidR="001729A9" w:rsidRPr="00850EF0" w:rsidRDefault="00850EF0" w:rsidP="00850EF0">
      <w:pPr>
        <w:ind w:left="420"/>
        <w:rPr>
          <w:rFonts w:ascii="微软雅黑" w:eastAsia="微软雅黑" w:hAnsi="微软雅黑"/>
          <w:lang w:eastAsia="zh-CN"/>
        </w:rPr>
      </w:pPr>
      <w:r w:rsidRPr="00850EF0">
        <w:rPr>
          <w:rFonts w:ascii="微软雅黑" w:eastAsia="微软雅黑" w:hAnsi="微软雅黑" w:hint="eastAsia"/>
          <w:lang w:eastAsia="zh-CN"/>
        </w:rPr>
        <w:t>显示</w:t>
      </w:r>
      <w:r>
        <w:rPr>
          <w:rFonts w:ascii="微软雅黑" w:eastAsia="微软雅黑" w:hAnsi="微软雅黑" w:hint="eastAsia"/>
          <w:lang w:eastAsia="zh-CN"/>
        </w:rPr>
        <w:t>待识别访客中</w:t>
      </w:r>
      <w:r w:rsidRPr="00850EF0">
        <w:rPr>
          <w:rFonts w:ascii="微软雅黑" w:eastAsia="微软雅黑" w:hAnsi="微软雅黑" w:hint="eastAsia"/>
          <w:lang w:eastAsia="zh-CN"/>
        </w:rPr>
        <w:t>最新产生过互动的</w:t>
      </w:r>
      <w:r w:rsidR="00153D85">
        <w:rPr>
          <w:rFonts w:ascii="微软雅黑" w:eastAsia="微软雅黑" w:hAnsi="微软雅黑" w:hint="eastAsia"/>
          <w:lang w:eastAsia="zh-CN"/>
        </w:rPr>
        <w:t>三</w:t>
      </w:r>
      <w:r w:rsidRPr="00850EF0">
        <w:rPr>
          <w:rFonts w:ascii="微软雅黑" w:eastAsia="微软雅黑" w:hAnsi="微软雅黑" w:hint="eastAsia"/>
          <w:lang w:eastAsia="zh-CN"/>
        </w:rPr>
        <w:t>条记录</w:t>
      </w:r>
      <w:r>
        <w:rPr>
          <w:rFonts w:ascii="微软雅黑" w:eastAsia="微软雅黑" w:hAnsi="微软雅黑" w:hint="eastAsia"/>
          <w:lang w:eastAsia="zh-CN"/>
        </w:rPr>
        <w:t>。显示逻辑和操作与待识别访客页面中的功能保持一致。</w:t>
      </w:r>
    </w:p>
    <w:p w14:paraId="0BDFBE26" w14:textId="45978071" w:rsidR="001729A9" w:rsidRDefault="001729A9" w:rsidP="003D3E30">
      <w:pPr>
        <w:ind w:left="420"/>
        <w:rPr>
          <w:rFonts w:ascii="微软雅黑" w:eastAsia="微软雅黑" w:hAnsi="微软雅黑"/>
          <w:lang w:eastAsia="zh-CN"/>
        </w:rPr>
      </w:pPr>
      <w:r w:rsidRPr="003D3E30">
        <w:rPr>
          <w:rFonts w:ascii="微软雅黑" w:eastAsia="微软雅黑" w:hAnsi="微软雅黑" w:hint="eastAsia"/>
          <w:lang w:eastAsia="zh-CN"/>
        </w:rPr>
        <w:t>点击</w:t>
      </w:r>
      <w:r w:rsidR="003D3E30" w:rsidRPr="003D3E30">
        <w:rPr>
          <w:rFonts w:ascii="微软雅黑" w:eastAsia="微软雅黑" w:hAnsi="微软雅黑" w:hint="eastAsia"/>
          <w:lang w:eastAsia="zh-CN"/>
        </w:rPr>
        <w:t>【</w:t>
      </w:r>
      <w:r w:rsidR="00850EF0">
        <w:rPr>
          <w:rFonts w:ascii="微软雅黑" w:eastAsia="微软雅黑" w:hAnsi="微软雅黑" w:hint="eastAsia"/>
          <w:lang w:eastAsia="zh-CN"/>
        </w:rPr>
        <w:t>全部</w:t>
      </w:r>
      <w:r w:rsidR="003D3E30" w:rsidRPr="003D3E30">
        <w:rPr>
          <w:rFonts w:ascii="微软雅黑" w:eastAsia="微软雅黑" w:hAnsi="微软雅黑" w:hint="eastAsia"/>
          <w:lang w:eastAsia="zh-CN"/>
        </w:rPr>
        <w:t>】</w:t>
      </w:r>
      <w:r w:rsidR="00153D85">
        <w:rPr>
          <w:rFonts w:ascii="微软雅黑" w:eastAsia="微软雅黑" w:hAnsi="微软雅黑" w:hint="eastAsia"/>
          <w:lang w:eastAsia="zh-CN"/>
        </w:rPr>
        <w:t>或点击待识别访客的【详情】</w:t>
      </w:r>
      <w:r w:rsidRPr="003D3E30">
        <w:rPr>
          <w:rFonts w:ascii="微软雅黑" w:eastAsia="微软雅黑" w:hAnsi="微软雅黑" w:hint="eastAsia"/>
          <w:lang w:eastAsia="zh-CN"/>
        </w:rPr>
        <w:t>，跳转到C</w:t>
      </w:r>
      <w:r w:rsidRPr="003D3E30">
        <w:rPr>
          <w:rFonts w:ascii="微软雅黑" w:eastAsia="微软雅黑" w:hAnsi="微软雅黑"/>
          <w:lang w:eastAsia="zh-CN"/>
        </w:rPr>
        <w:t>RM</w:t>
      </w:r>
      <w:r w:rsidRPr="003D3E30">
        <w:rPr>
          <w:rFonts w:ascii="微软雅黑" w:eastAsia="微软雅黑" w:hAnsi="微软雅黑" w:hint="eastAsia"/>
          <w:lang w:eastAsia="zh-CN"/>
        </w:rPr>
        <w:t>客户通讯录-待识别访客页面。</w:t>
      </w:r>
    </w:p>
    <w:p w14:paraId="60275939" w14:textId="35652EB2" w:rsidR="00F31114" w:rsidRPr="003D3E30" w:rsidRDefault="00F31114" w:rsidP="003D3E30">
      <w:pPr>
        <w:ind w:left="420"/>
        <w:rPr>
          <w:rFonts w:ascii="微软雅黑" w:eastAsia="微软雅黑" w:hAnsi="微软雅黑"/>
          <w:lang w:eastAsia="zh-CN"/>
        </w:rPr>
      </w:pPr>
      <w:r>
        <w:rPr>
          <w:rFonts w:ascii="微软雅黑" w:eastAsia="微软雅黑" w:hAnsi="微软雅黑" w:hint="eastAsia"/>
          <w:lang w:eastAsia="zh-CN"/>
        </w:rPr>
        <w:t>待识别访客信息显示逻辑：</w:t>
      </w:r>
      <w:r w:rsidRPr="00F31114">
        <w:rPr>
          <w:rFonts w:ascii="微软雅黑" w:eastAsia="微软雅黑" w:hAnsi="微软雅黑" w:hint="eastAsia"/>
          <w:lang w:eastAsia="zh-CN"/>
        </w:rPr>
        <w:t>优先显示</w:t>
      </w:r>
      <w:r>
        <w:rPr>
          <w:rFonts w:ascii="微软雅黑" w:eastAsia="微软雅黑" w:hAnsi="微软雅黑" w:hint="eastAsia"/>
          <w:lang w:eastAsia="zh-CN"/>
        </w:rPr>
        <w:t>访客</w:t>
      </w:r>
      <w:r w:rsidRPr="00F31114">
        <w:rPr>
          <w:rFonts w:ascii="微软雅黑" w:eastAsia="微软雅黑" w:hAnsi="微软雅黑" w:hint="eastAsia"/>
          <w:lang w:eastAsia="zh-CN"/>
        </w:rPr>
        <w:t>名字，</w:t>
      </w:r>
      <w:r>
        <w:rPr>
          <w:rFonts w:ascii="微软雅黑" w:eastAsia="微软雅黑" w:hAnsi="微软雅黑" w:hint="eastAsia"/>
          <w:lang w:eastAsia="zh-CN"/>
        </w:rPr>
        <w:t>访客</w:t>
      </w:r>
      <w:r w:rsidRPr="00F31114">
        <w:rPr>
          <w:rFonts w:ascii="微软雅黑" w:eastAsia="微软雅黑" w:hAnsi="微软雅黑" w:hint="eastAsia"/>
          <w:lang w:eastAsia="zh-CN"/>
        </w:rPr>
        <w:t>标签</w:t>
      </w:r>
      <w:r>
        <w:rPr>
          <w:rFonts w:ascii="微软雅黑" w:eastAsia="微软雅黑" w:hAnsi="微软雅黑" w:hint="eastAsia"/>
          <w:lang w:eastAsia="zh-CN"/>
        </w:rPr>
        <w:t>显示不全时</w:t>
      </w:r>
      <w:r w:rsidRPr="00F31114">
        <w:rPr>
          <w:rFonts w:ascii="微软雅黑" w:eastAsia="微软雅黑" w:hAnsi="微软雅黑" w:hint="eastAsia"/>
          <w:lang w:eastAsia="zh-CN"/>
        </w:rPr>
        <w:t>折叠用点点点</w:t>
      </w:r>
      <w:r>
        <w:rPr>
          <w:rFonts w:ascii="微软雅黑" w:eastAsia="微软雅黑" w:hAnsi="微软雅黑" w:hint="eastAsia"/>
          <w:lang w:eastAsia="zh-CN"/>
        </w:rPr>
        <w:t>表示。如果访客标签只能显示点点点的情况时，则隐藏此访客标签。</w:t>
      </w:r>
    </w:p>
    <w:p w14:paraId="50198177" w14:textId="317E9151" w:rsidR="003D3E30" w:rsidRPr="003D3E30" w:rsidRDefault="0046249D" w:rsidP="001729A9">
      <w:pPr>
        <w:rPr>
          <w:rFonts w:ascii="微软雅黑" w:eastAsia="微软雅黑" w:hAnsi="微软雅黑"/>
          <w:lang w:eastAsia="zh-CN"/>
        </w:rPr>
      </w:pPr>
      <w:r w:rsidRPr="003D3E30">
        <w:rPr>
          <w:rFonts w:ascii="微软雅黑" w:eastAsia="微软雅黑" w:hAnsi="微软雅黑"/>
          <w:lang w:eastAsia="zh-CN"/>
        </w:rPr>
        <w:tab/>
      </w:r>
    </w:p>
    <w:p w14:paraId="35C46923" w14:textId="596BA0F9" w:rsidR="001729A9" w:rsidRPr="003D3E30" w:rsidRDefault="001729A9" w:rsidP="009B528D">
      <w:pPr>
        <w:pStyle w:val="ListParagraph"/>
        <w:numPr>
          <w:ilvl w:val="0"/>
          <w:numId w:val="78"/>
        </w:numPr>
        <w:ind w:firstLineChars="0"/>
        <w:rPr>
          <w:rFonts w:ascii="微软雅黑" w:eastAsia="微软雅黑" w:hAnsi="微软雅黑"/>
          <w:sz w:val="20"/>
          <w:szCs w:val="20"/>
        </w:rPr>
      </w:pPr>
      <w:r w:rsidRPr="003D3E30">
        <w:rPr>
          <w:rFonts w:ascii="微软雅黑" w:eastAsia="微软雅黑" w:hAnsi="微软雅黑" w:hint="eastAsia"/>
          <w:sz w:val="20"/>
          <w:szCs w:val="20"/>
        </w:rPr>
        <w:t>客户待办</w:t>
      </w:r>
    </w:p>
    <w:p w14:paraId="140AEE23" w14:textId="3392A89A" w:rsidR="003A35E5" w:rsidRPr="003D3E30" w:rsidRDefault="001729A9" w:rsidP="009B528D">
      <w:pPr>
        <w:pStyle w:val="ListParagraph"/>
        <w:numPr>
          <w:ilvl w:val="0"/>
          <w:numId w:val="105"/>
        </w:numPr>
        <w:ind w:firstLineChars="0"/>
        <w:rPr>
          <w:rFonts w:ascii="微软雅黑" w:eastAsia="微软雅黑" w:hAnsi="微软雅黑"/>
          <w:sz w:val="20"/>
          <w:szCs w:val="20"/>
        </w:rPr>
      </w:pPr>
      <w:r w:rsidRPr="003D3E30">
        <w:rPr>
          <w:rFonts w:ascii="微软雅黑" w:eastAsia="微软雅黑" w:hAnsi="微软雅黑" w:hint="eastAsia"/>
          <w:sz w:val="20"/>
          <w:szCs w:val="20"/>
        </w:rPr>
        <w:t>显示代理人名下的</w:t>
      </w:r>
      <w:r w:rsidR="00B10460">
        <w:rPr>
          <w:rFonts w:ascii="微软雅黑" w:eastAsia="微软雅黑" w:hAnsi="微软雅黑" w:hint="eastAsia"/>
          <w:sz w:val="20"/>
          <w:szCs w:val="20"/>
        </w:rPr>
        <w:t>通讯录</w:t>
      </w:r>
      <w:r w:rsidRPr="003D3E30">
        <w:rPr>
          <w:rFonts w:ascii="微软雅黑" w:eastAsia="微软雅黑" w:hAnsi="微软雅黑" w:hint="eastAsia"/>
          <w:sz w:val="20"/>
          <w:szCs w:val="20"/>
        </w:rPr>
        <w:t>客户</w:t>
      </w:r>
      <w:r w:rsidR="00B10460">
        <w:rPr>
          <w:rFonts w:ascii="微软雅黑" w:eastAsia="微软雅黑" w:hAnsi="微软雅黑" w:hint="eastAsia"/>
          <w:sz w:val="20"/>
          <w:szCs w:val="20"/>
        </w:rPr>
        <w:t>，以及待识别访客的</w:t>
      </w:r>
      <w:r w:rsidRPr="003D3E30">
        <w:rPr>
          <w:rFonts w:ascii="微软雅黑" w:eastAsia="微软雅黑" w:hAnsi="微软雅黑" w:hint="eastAsia"/>
          <w:sz w:val="20"/>
          <w:szCs w:val="20"/>
        </w:rPr>
        <w:t>待办列表</w:t>
      </w:r>
      <w:r w:rsidR="003A35E5" w:rsidRPr="003D3E30">
        <w:rPr>
          <w:rFonts w:ascii="微软雅黑" w:eastAsia="微软雅黑" w:hAnsi="微软雅黑" w:hint="eastAsia"/>
          <w:sz w:val="20"/>
          <w:szCs w:val="20"/>
        </w:rPr>
        <w:t>，与N</w:t>
      </w:r>
      <w:r w:rsidR="003A35E5" w:rsidRPr="003D3E30">
        <w:rPr>
          <w:rFonts w:ascii="微软雅黑" w:eastAsia="微软雅黑" w:hAnsi="微软雅黑"/>
          <w:sz w:val="20"/>
          <w:szCs w:val="20"/>
        </w:rPr>
        <w:t>avi</w:t>
      </w:r>
      <w:r w:rsidR="003A35E5" w:rsidRPr="003D3E30">
        <w:rPr>
          <w:rFonts w:ascii="微软雅黑" w:eastAsia="微软雅黑" w:hAnsi="微软雅黑" w:hint="eastAsia"/>
          <w:sz w:val="20"/>
          <w:szCs w:val="20"/>
        </w:rPr>
        <w:t>平台商机待办-待办任务列表保持同步。</w:t>
      </w:r>
      <w:r w:rsidR="008C46B7">
        <w:rPr>
          <w:rFonts w:ascii="微软雅黑" w:eastAsia="微软雅黑" w:hAnsi="微软雅黑" w:hint="eastAsia"/>
          <w:sz w:val="20"/>
          <w:szCs w:val="20"/>
        </w:rPr>
        <w:t>具体操作可参考7</w:t>
      </w:r>
      <w:r w:rsidR="008C46B7">
        <w:rPr>
          <w:rFonts w:ascii="微软雅黑" w:eastAsia="微软雅黑" w:hAnsi="微软雅黑"/>
          <w:sz w:val="20"/>
          <w:szCs w:val="20"/>
        </w:rPr>
        <w:t xml:space="preserve">.2.5 </w:t>
      </w:r>
      <w:r w:rsidR="008C46B7">
        <w:rPr>
          <w:rFonts w:ascii="微软雅黑" w:eastAsia="微软雅黑" w:hAnsi="微软雅黑" w:hint="eastAsia"/>
          <w:sz w:val="20"/>
          <w:szCs w:val="20"/>
        </w:rPr>
        <w:t>待办任务。</w:t>
      </w:r>
    </w:p>
    <w:p w14:paraId="110B59BC" w14:textId="77105CB9" w:rsidR="001729A9" w:rsidRDefault="003A35E5" w:rsidP="009B528D">
      <w:pPr>
        <w:pStyle w:val="ListParagraph"/>
        <w:numPr>
          <w:ilvl w:val="0"/>
          <w:numId w:val="105"/>
        </w:numPr>
        <w:ind w:firstLineChars="0"/>
        <w:rPr>
          <w:rFonts w:ascii="微软雅黑" w:eastAsia="微软雅黑" w:hAnsi="微软雅黑"/>
          <w:sz w:val="20"/>
          <w:szCs w:val="20"/>
        </w:rPr>
      </w:pPr>
      <w:r w:rsidRPr="003D3E30">
        <w:rPr>
          <w:rFonts w:ascii="微软雅黑" w:eastAsia="微软雅黑" w:hAnsi="微软雅黑" w:hint="eastAsia"/>
          <w:sz w:val="20"/>
          <w:szCs w:val="20"/>
        </w:rPr>
        <w:t>已完成或已失效的待办任务在友客户首页不显示。</w:t>
      </w:r>
    </w:p>
    <w:p w14:paraId="49C22A21" w14:textId="56584911" w:rsidR="00B10460" w:rsidRPr="003D3E30" w:rsidRDefault="00B10460" w:rsidP="009B528D">
      <w:pPr>
        <w:pStyle w:val="ListParagraph"/>
        <w:numPr>
          <w:ilvl w:val="0"/>
          <w:numId w:val="105"/>
        </w:numPr>
        <w:ind w:firstLineChars="0"/>
        <w:rPr>
          <w:rFonts w:ascii="微软雅黑" w:eastAsia="微软雅黑" w:hAnsi="微软雅黑"/>
          <w:sz w:val="20"/>
          <w:szCs w:val="20"/>
        </w:rPr>
      </w:pPr>
      <w:r>
        <w:rPr>
          <w:rFonts w:ascii="微软雅黑" w:eastAsia="微软雅黑" w:hAnsi="微软雅黑" w:hint="eastAsia"/>
          <w:sz w:val="20"/>
          <w:szCs w:val="20"/>
        </w:rPr>
        <w:t>点击客户姓名，跳转到该通讯录客户个人详情页。</w:t>
      </w:r>
      <w:r w:rsidR="00D622BD">
        <w:rPr>
          <w:rFonts w:ascii="微软雅黑" w:eastAsia="微软雅黑" w:hAnsi="微软雅黑" w:hint="eastAsia"/>
          <w:sz w:val="20"/>
          <w:szCs w:val="20"/>
        </w:rPr>
        <w:t>若为待识别访客，则不支持单独点击待识别访客姓名的跳转。</w:t>
      </w:r>
    </w:p>
    <w:p w14:paraId="373C3349" w14:textId="6A0553C5" w:rsidR="001729A9" w:rsidRPr="003D3E30" w:rsidRDefault="001729A9" w:rsidP="009B528D">
      <w:pPr>
        <w:pStyle w:val="ListParagraph"/>
        <w:numPr>
          <w:ilvl w:val="0"/>
          <w:numId w:val="105"/>
        </w:numPr>
        <w:ind w:firstLineChars="0"/>
        <w:rPr>
          <w:rFonts w:ascii="微软雅黑" w:eastAsia="微软雅黑" w:hAnsi="微软雅黑"/>
          <w:sz w:val="20"/>
          <w:szCs w:val="20"/>
        </w:rPr>
      </w:pPr>
      <w:r w:rsidRPr="003D3E30">
        <w:rPr>
          <w:rFonts w:ascii="微软雅黑" w:eastAsia="微软雅黑" w:hAnsi="微软雅黑" w:hint="eastAsia"/>
          <w:sz w:val="20"/>
          <w:szCs w:val="20"/>
        </w:rPr>
        <w:t>点击</w:t>
      </w:r>
      <w:r w:rsidR="00E203C4">
        <w:rPr>
          <w:rFonts w:ascii="微软雅黑" w:eastAsia="微软雅黑" w:hAnsi="微软雅黑" w:hint="eastAsia"/>
          <w:sz w:val="20"/>
          <w:szCs w:val="20"/>
        </w:rPr>
        <w:t>【全部】</w:t>
      </w:r>
      <w:r w:rsidRPr="003D3E30">
        <w:rPr>
          <w:rFonts w:ascii="微软雅黑" w:eastAsia="微软雅黑" w:hAnsi="微软雅黑" w:hint="eastAsia"/>
          <w:sz w:val="20"/>
          <w:szCs w:val="20"/>
        </w:rPr>
        <w:t>，跳转N</w:t>
      </w:r>
      <w:r w:rsidRPr="003D3E30">
        <w:rPr>
          <w:rFonts w:ascii="微软雅黑" w:eastAsia="微软雅黑" w:hAnsi="微软雅黑"/>
          <w:sz w:val="20"/>
          <w:szCs w:val="20"/>
        </w:rPr>
        <w:t>avi</w:t>
      </w:r>
      <w:r w:rsidRPr="003D3E30">
        <w:rPr>
          <w:rFonts w:ascii="微软雅黑" w:eastAsia="微软雅黑" w:hAnsi="微软雅黑" w:hint="eastAsia"/>
          <w:sz w:val="20"/>
          <w:szCs w:val="20"/>
        </w:rPr>
        <w:t>平台商机待办-待办任务</w:t>
      </w:r>
      <w:r w:rsidR="00E658AF" w:rsidRPr="003D3E30">
        <w:rPr>
          <w:rFonts w:ascii="微软雅黑" w:eastAsia="微软雅黑" w:hAnsi="微软雅黑" w:hint="eastAsia"/>
          <w:sz w:val="20"/>
          <w:szCs w:val="20"/>
        </w:rPr>
        <w:t>，显示所有客户经营和保单服务类别的待办任务</w:t>
      </w:r>
      <w:r w:rsidR="003D3B9F">
        <w:rPr>
          <w:rFonts w:ascii="微软雅黑" w:eastAsia="微软雅黑" w:hAnsi="微软雅黑" w:hint="eastAsia"/>
          <w:sz w:val="20"/>
          <w:szCs w:val="20"/>
        </w:rPr>
        <w:t>（如下图所示）</w:t>
      </w:r>
      <w:r w:rsidR="00E658AF" w:rsidRPr="003D3E30">
        <w:rPr>
          <w:rFonts w:ascii="微软雅黑" w:eastAsia="微软雅黑" w:hAnsi="微软雅黑" w:hint="eastAsia"/>
          <w:sz w:val="20"/>
          <w:szCs w:val="20"/>
        </w:rPr>
        <w:t>。</w:t>
      </w:r>
    </w:p>
    <w:p w14:paraId="2F2CF7D8" w14:textId="495983B8" w:rsidR="00E658AF" w:rsidRPr="003D3E30" w:rsidRDefault="00E658AF" w:rsidP="009B2883">
      <w:pPr>
        <w:pStyle w:val="ListParagraph"/>
        <w:ind w:left="420" w:firstLineChars="0"/>
        <w:rPr>
          <w:rFonts w:ascii="微软雅黑" w:eastAsia="微软雅黑" w:hAnsi="微软雅黑"/>
          <w:sz w:val="20"/>
          <w:szCs w:val="20"/>
        </w:rPr>
      </w:pPr>
      <w:r w:rsidRPr="003D3E30">
        <w:rPr>
          <w:rFonts w:ascii="微软雅黑" w:eastAsia="微软雅黑" w:hAnsi="微软雅黑" w:hint="eastAsia"/>
          <w:sz w:val="20"/>
          <w:szCs w:val="20"/>
        </w:rPr>
        <w:t>任务类型筛选</w:t>
      </w:r>
      <w:r w:rsidRPr="003D3E30">
        <w:rPr>
          <w:rFonts w:ascii="微软雅黑" w:eastAsia="微软雅黑" w:hAnsi="微软雅黑"/>
          <w:sz w:val="20"/>
          <w:szCs w:val="20"/>
        </w:rPr>
        <w:t>仅有“客户经营”和“保单服务”</w:t>
      </w:r>
      <w:r w:rsidRPr="003D3E30">
        <w:rPr>
          <w:rFonts w:ascii="微软雅黑" w:eastAsia="微软雅黑" w:hAnsi="微软雅黑" w:hint="eastAsia"/>
          <w:sz w:val="20"/>
          <w:szCs w:val="20"/>
        </w:rPr>
        <w:t>两类。</w:t>
      </w:r>
    </w:p>
    <w:p w14:paraId="23400CD5" w14:textId="279B212C" w:rsidR="001729A9" w:rsidRDefault="00E658AF" w:rsidP="003D3B9F">
      <w:pPr>
        <w:rPr>
          <w:rFonts w:ascii="微软雅黑" w:eastAsia="微软雅黑" w:hAnsi="微软雅黑"/>
          <w:lang w:eastAsia="zh-CN"/>
        </w:rPr>
      </w:pPr>
      <w:r>
        <w:rPr>
          <w:rFonts w:ascii="微软雅黑" w:eastAsia="微软雅黑" w:hAnsi="微软雅黑"/>
          <w:lang w:eastAsia="zh-CN"/>
        </w:rPr>
        <w:lastRenderedPageBreak/>
        <w:tab/>
      </w:r>
      <w:r w:rsidR="009155A9" w:rsidRPr="009155A9">
        <w:rPr>
          <w:rFonts w:ascii="微软雅黑" w:eastAsia="微软雅黑" w:hAnsi="微软雅黑"/>
          <w:noProof/>
          <w:lang w:eastAsia="zh-CN"/>
        </w:rPr>
        <w:drawing>
          <wp:inline distT="0" distB="0" distL="0" distR="0" wp14:anchorId="05546E01" wp14:editId="4B7F2C7C">
            <wp:extent cx="5262007" cy="39242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6453" cy="3934982"/>
                    </a:xfrm>
                    <a:prstGeom prst="rect">
                      <a:avLst/>
                    </a:prstGeom>
                  </pic:spPr>
                </pic:pic>
              </a:graphicData>
            </a:graphic>
          </wp:inline>
        </w:drawing>
      </w:r>
    </w:p>
    <w:p w14:paraId="70D6E6FE" w14:textId="4CF156E0" w:rsidR="003D3E30" w:rsidRPr="003A35E5" w:rsidRDefault="00702953" w:rsidP="001729A9">
      <w:pPr>
        <w:rPr>
          <w:rFonts w:ascii="微软雅黑" w:eastAsia="微软雅黑" w:hAnsi="微软雅黑"/>
          <w:lang w:eastAsia="zh-CN"/>
        </w:rPr>
      </w:pPr>
      <w:r>
        <w:rPr>
          <w:rFonts w:ascii="微软雅黑" w:eastAsia="微软雅黑" w:hAnsi="微软雅黑"/>
          <w:lang w:eastAsia="zh-CN"/>
        </w:rPr>
        <w:tab/>
      </w:r>
    </w:p>
    <w:p w14:paraId="05D60F0F" w14:textId="237226FF" w:rsidR="001729A9" w:rsidRDefault="001729A9" w:rsidP="009B528D">
      <w:pPr>
        <w:pStyle w:val="ListParagraph"/>
        <w:numPr>
          <w:ilvl w:val="0"/>
          <w:numId w:val="78"/>
        </w:numPr>
        <w:ind w:firstLineChars="0"/>
        <w:rPr>
          <w:rFonts w:ascii="微软雅黑" w:eastAsia="微软雅黑" w:hAnsi="微软雅黑"/>
          <w:sz w:val="20"/>
          <w:szCs w:val="20"/>
        </w:rPr>
      </w:pPr>
      <w:r w:rsidRPr="001729A9">
        <w:rPr>
          <w:rFonts w:ascii="微软雅黑" w:eastAsia="微软雅黑" w:hAnsi="微软雅黑" w:hint="eastAsia"/>
          <w:sz w:val="20"/>
          <w:szCs w:val="20"/>
        </w:rPr>
        <w:t>客户</w:t>
      </w:r>
      <w:r w:rsidR="003234AD" w:rsidRPr="001729A9">
        <w:rPr>
          <w:rFonts w:ascii="微软雅黑" w:eastAsia="微软雅黑" w:hAnsi="微软雅黑" w:hint="eastAsia"/>
          <w:sz w:val="20"/>
          <w:szCs w:val="20"/>
        </w:rPr>
        <w:t>地图</w:t>
      </w:r>
      <w:r w:rsidRPr="001729A9">
        <w:rPr>
          <w:rFonts w:ascii="微软雅黑" w:eastAsia="微软雅黑" w:hAnsi="微软雅黑" w:hint="eastAsia"/>
          <w:sz w:val="20"/>
          <w:szCs w:val="20"/>
        </w:rPr>
        <w:t>，客户</w:t>
      </w:r>
      <w:r w:rsidR="003234AD" w:rsidRPr="001729A9">
        <w:rPr>
          <w:rFonts w:ascii="微软雅黑" w:eastAsia="微软雅黑" w:hAnsi="微软雅黑" w:hint="eastAsia"/>
          <w:sz w:val="20"/>
          <w:szCs w:val="20"/>
        </w:rPr>
        <w:t>分析</w:t>
      </w:r>
      <w:r w:rsidR="003234AD">
        <w:rPr>
          <w:rFonts w:ascii="微软雅黑" w:eastAsia="微软雅黑" w:hAnsi="微软雅黑" w:hint="eastAsia"/>
          <w:sz w:val="20"/>
          <w:szCs w:val="20"/>
        </w:rPr>
        <w:t>（二期）</w:t>
      </w:r>
    </w:p>
    <w:p w14:paraId="1FD47ADF" w14:textId="6566824F" w:rsidR="003A35E5" w:rsidRDefault="003234AD" w:rsidP="003A35E5">
      <w:pPr>
        <w:pStyle w:val="ListParagraph"/>
        <w:ind w:left="420" w:firstLineChars="0" w:firstLine="0"/>
        <w:rPr>
          <w:rFonts w:ascii="微软雅黑" w:eastAsia="微软雅黑" w:hAnsi="微软雅黑"/>
          <w:sz w:val="20"/>
          <w:szCs w:val="20"/>
        </w:rPr>
      </w:pPr>
      <w:r>
        <w:rPr>
          <w:rFonts w:ascii="微软雅黑" w:eastAsia="微软雅黑" w:hAnsi="微软雅黑" w:hint="eastAsia"/>
          <w:sz w:val="20"/>
          <w:szCs w:val="20"/>
        </w:rPr>
        <w:t>点击分别进入客户地图，客户分析首页。</w:t>
      </w:r>
    </w:p>
    <w:p w14:paraId="40B09BE5" w14:textId="37940204" w:rsidR="001729A9" w:rsidRDefault="001729A9" w:rsidP="001729A9">
      <w:pPr>
        <w:pStyle w:val="ListParagraph"/>
        <w:ind w:left="420" w:firstLineChars="0" w:firstLine="0"/>
        <w:rPr>
          <w:rFonts w:ascii="微软雅黑" w:eastAsia="微软雅黑" w:hAnsi="微软雅黑"/>
          <w:sz w:val="20"/>
          <w:szCs w:val="20"/>
        </w:rPr>
      </w:pPr>
    </w:p>
    <w:p w14:paraId="441E366F" w14:textId="2F9C7CDF" w:rsidR="003A35E5" w:rsidRPr="003A1AE8" w:rsidRDefault="00EA7868" w:rsidP="009B528D">
      <w:pPr>
        <w:pStyle w:val="ListParagraph"/>
        <w:numPr>
          <w:ilvl w:val="0"/>
          <w:numId w:val="78"/>
        </w:numPr>
        <w:ind w:firstLineChars="0"/>
        <w:rPr>
          <w:rFonts w:ascii="微软雅黑" w:eastAsia="微软雅黑" w:hAnsi="微软雅黑"/>
          <w:sz w:val="20"/>
          <w:szCs w:val="20"/>
        </w:rPr>
      </w:pPr>
      <w:r w:rsidRPr="003A1AE8">
        <w:rPr>
          <w:rFonts w:ascii="微软雅黑" w:eastAsia="微软雅黑" w:hAnsi="微软雅黑" w:hint="eastAsia"/>
          <w:sz w:val="20"/>
          <w:szCs w:val="20"/>
        </w:rPr>
        <w:t>经营助手</w:t>
      </w:r>
    </w:p>
    <w:p w14:paraId="1E2BB456" w14:textId="77777777" w:rsidR="0076491A" w:rsidRDefault="003A35E5" w:rsidP="003A1AE8">
      <w:pPr>
        <w:pStyle w:val="ListParagraph"/>
        <w:ind w:left="420" w:firstLineChars="0" w:firstLine="0"/>
        <w:rPr>
          <w:rFonts w:ascii="微软雅黑" w:eastAsia="微软雅黑" w:hAnsi="微软雅黑"/>
          <w:sz w:val="20"/>
          <w:szCs w:val="20"/>
        </w:rPr>
      </w:pPr>
      <w:r w:rsidRPr="003A1AE8">
        <w:rPr>
          <w:rFonts w:ascii="微软雅黑" w:eastAsia="微软雅黑" w:hAnsi="微软雅黑" w:hint="eastAsia"/>
          <w:sz w:val="20"/>
          <w:szCs w:val="20"/>
        </w:rPr>
        <w:t>具体展示内容</w:t>
      </w:r>
      <w:r w:rsidR="003A1AE8" w:rsidRPr="003A1AE8">
        <w:rPr>
          <w:rFonts w:ascii="微软雅黑" w:eastAsia="微软雅黑" w:hAnsi="微软雅黑" w:hint="eastAsia"/>
          <w:sz w:val="20"/>
          <w:szCs w:val="20"/>
        </w:rPr>
        <w:t>同友资讯首页。</w:t>
      </w:r>
    </w:p>
    <w:p w14:paraId="5BD5F4FB" w14:textId="77777777" w:rsidR="00EA7868" w:rsidRDefault="0076491A" w:rsidP="0076491A">
      <w:pPr>
        <w:pStyle w:val="ListParagraph"/>
        <w:ind w:left="420" w:firstLineChars="0" w:firstLine="0"/>
        <w:rPr>
          <w:rFonts w:ascii="微软雅黑" w:eastAsia="微软雅黑" w:hAnsi="微软雅黑"/>
          <w:sz w:val="20"/>
          <w:szCs w:val="20"/>
        </w:rPr>
      </w:pPr>
      <w:r>
        <w:rPr>
          <w:rFonts w:ascii="微软雅黑" w:eastAsia="微软雅黑" w:hAnsi="微软雅黑"/>
          <w:sz w:val="20"/>
          <w:szCs w:val="20"/>
        </w:rPr>
        <w:t>5</w:t>
      </w:r>
      <w:r w:rsidR="003A1AE8" w:rsidRPr="003A1AE8">
        <w:rPr>
          <w:rFonts w:ascii="微软雅黑" w:eastAsia="微软雅黑" w:hAnsi="微软雅黑" w:hint="eastAsia"/>
          <w:sz w:val="20"/>
          <w:szCs w:val="20"/>
        </w:rPr>
        <w:t>个</w:t>
      </w:r>
      <w:r>
        <w:rPr>
          <w:rFonts w:ascii="微软雅黑" w:eastAsia="微软雅黑" w:hAnsi="微软雅黑" w:hint="eastAsia"/>
          <w:sz w:val="20"/>
          <w:szCs w:val="20"/>
        </w:rPr>
        <w:t>图标</w:t>
      </w:r>
      <w:r w:rsidR="003A1AE8" w:rsidRPr="003A1AE8">
        <w:rPr>
          <w:rFonts w:ascii="微软雅黑" w:eastAsia="微软雅黑" w:hAnsi="微软雅黑" w:hint="eastAsia"/>
          <w:sz w:val="20"/>
          <w:szCs w:val="20"/>
        </w:rPr>
        <w:t>排序</w:t>
      </w:r>
      <w:r>
        <w:rPr>
          <w:rFonts w:ascii="微软雅黑" w:eastAsia="微软雅黑" w:hAnsi="微软雅黑" w:hint="eastAsia"/>
          <w:sz w:val="20"/>
          <w:szCs w:val="20"/>
        </w:rPr>
        <w:t>为</w:t>
      </w:r>
      <w:r w:rsidR="003A1AE8" w:rsidRPr="003A1AE8">
        <w:rPr>
          <w:rFonts w:ascii="微软雅黑" w:eastAsia="微软雅黑" w:hAnsi="微软雅黑" w:hint="eastAsia"/>
          <w:sz w:val="20"/>
          <w:szCs w:val="20"/>
        </w:rPr>
        <w:t>：</w:t>
      </w:r>
      <w:bookmarkStart w:id="283" w:name="_Hlk102832744"/>
      <w:r w:rsidR="003A1AE8" w:rsidRPr="003A1AE8">
        <w:rPr>
          <w:rFonts w:ascii="微软雅黑" w:eastAsia="微软雅黑" w:hAnsi="微软雅黑" w:hint="eastAsia"/>
          <w:sz w:val="20"/>
          <w:szCs w:val="20"/>
        </w:rPr>
        <w:t>销售助手、贺卡天地、精美海报、保费试算、个人名片</w:t>
      </w:r>
      <w:bookmarkEnd w:id="283"/>
      <w:r>
        <w:rPr>
          <w:rFonts w:ascii="微软雅黑" w:eastAsia="微软雅黑" w:hAnsi="微软雅黑" w:hint="eastAsia"/>
          <w:sz w:val="20"/>
          <w:szCs w:val="20"/>
        </w:rPr>
        <w:t>。</w:t>
      </w:r>
    </w:p>
    <w:p w14:paraId="449E801B" w14:textId="77777777" w:rsidR="0076491A" w:rsidRDefault="0076491A" w:rsidP="0076491A">
      <w:pPr>
        <w:pStyle w:val="ListParagraph"/>
        <w:ind w:left="420" w:firstLineChars="0" w:firstLine="0"/>
        <w:rPr>
          <w:rFonts w:ascii="微软雅黑" w:eastAsia="微软雅黑" w:hAnsi="微软雅黑"/>
          <w:sz w:val="20"/>
          <w:szCs w:val="20"/>
        </w:rPr>
      </w:pPr>
      <w:r w:rsidRPr="0076491A">
        <w:rPr>
          <w:rFonts w:ascii="微软雅黑" w:eastAsia="微软雅黑" w:hAnsi="微软雅黑" w:hint="eastAsia"/>
          <w:sz w:val="20"/>
          <w:szCs w:val="20"/>
        </w:rPr>
        <w:t>跳转任务也和友资讯板块保持一致。即</w:t>
      </w:r>
      <w:r>
        <w:rPr>
          <w:rFonts w:ascii="微软雅黑" w:eastAsia="微软雅黑" w:hAnsi="微软雅黑" w:hint="eastAsia"/>
          <w:sz w:val="20"/>
          <w:szCs w:val="20"/>
        </w:rPr>
        <w:t>点击</w:t>
      </w:r>
      <w:r w:rsidRPr="0076491A">
        <w:rPr>
          <w:rFonts w:ascii="微软雅黑" w:eastAsia="微软雅黑" w:hAnsi="微软雅黑" w:hint="eastAsia"/>
          <w:sz w:val="20"/>
          <w:szCs w:val="20"/>
        </w:rPr>
        <w:t>这5个</w:t>
      </w:r>
      <w:r>
        <w:rPr>
          <w:rFonts w:ascii="微软雅黑" w:eastAsia="微软雅黑" w:hAnsi="微软雅黑" w:hint="eastAsia"/>
          <w:sz w:val="20"/>
          <w:szCs w:val="20"/>
        </w:rPr>
        <w:t>图标</w:t>
      </w:r>
      <w:r w:rsidRPr="0076491A">
        <w:rPr>
          <w:rFonts w:ascii="微软雅黑" w:eastAsia="微软雅黑" w:hAnsi="微软雅黑" w:hint="eastAsia"/>
          <w:sz w:val="20"/>
          <w:szCs w:val="20"/>
        </w:rPr>
        <w:t>分别跳转</w:t>
      </w:r>
      <w:r>
        <w:rPr>
          <w:rFonts w:ascii="微软雅黑" w:eastAsia="微软雅黑" w:hAnsi="微软雅黑" w:hint="eastAsia"/>
          <w:sz w:val="20"/>
          <w:szCs w:val="20"/>
        </w:rPr>
        <w:t>友资讯对应</w:t>
      </w:r>
      <w:r w:rsidRPr="0076491A">
        <w:rPr>
          <w:rFonts w:ascii="微软雅黑" w:eastAsia="微软雅黑" w:hAnsi="微软雅黑" w:hint="eastAsia"/>
          <w:sz w:val="20"/>
          <w:szCs w:val="20"/>
        </w:rPr>
        <w:t>子页面，点</w:t>
      </w:r>
      <w:r w:rsidR="00307C67">
        <w:rPr>
          <w:rFonts w:ascii="微软雅黑" w:eastAsia="微软雅黑" w:hAnsi="微软雅黑" w:hint="eastAsia"/>
          <w:sz w:val="20"/>
          <w:szCs w:val="20"/>
        </w:rPr>
        <w:t>击查看更多</w:t>
      </w:r>
      <w:r>
        <w:rPr>
          <w:rFonts w:ascii="微软雅黑" w:eastAsia="微软雅黑" w:hAnsi="微软雅黑" w:hint="eastAsia"/>
          <w:sz w:val="20"/>
          <w:szCs w:val="20"/>
        </w:rPr>
        <w:t>则</w:t>
      </w:r>
      <w:r w:rsidRPr="0076491A">
        <w:rPr>
          <w:rFonts w:ascii="微软雅黑" w:eastAsia="微软雅黑" w:hAnsi="微软雅黑" w:hint="eastAsia"/>
          <w:sz w:val="20"/>
          <w:szCs w:val="20"/>
        </w:rPr>
        <w:t>跳转友资讯-经营助手</w:t>
      </w:r>
      <w:r w:rsidR="00454A2D">
        <w:rPr>
          <w:rFonts w:ascii="微软雅黑" w:eastAsia="微软雅黑" w:hAnsi="微软雅黑" w:hint="eastAsia"/>
          <w:sz w:val="20"/>
          <w:szCs w:val="20"/>
        </w:rPr>
        <w:t>主</w:t>
      </w:r>
      <w:r w:rsidRPr="0076491A">
        <w:rPr>
          <w:rFonts w:ascii="微软雅黑" w:eastAsia="微软雅黑" w:hAnsi="微软雅黑" w:hint="eastAsia"/>
          <w:sz w:val="20"/>
          <w:szCs w:val="20"/>
        </w:rPr>
        <w:t>页面。</w:t>
      </w:r>
    </w:p>
    <w:p w14:paraId="1276A568" w14:textId="77777777" w:rsidR="00295570" w:rsidRDefault="00295570" w:rsidP="0076491A">
      <w:pPr>
        <w:pStyle w:val="ListParagraph"/>
        <w:ind w:left="420" w:firstLineChars="0" w:firstLine="0"/>
        <w:rPr>
          <w:rFonts w:ascii="微软雅黑" w:eastAsia="微软雅黑" w:hAnsi="微软雅黑"/>
          <w:sz w:val="20"/>
          <w:szCs w:val="20"/>
        </w:rPr>
      </w:pPr>
    </w:p>
    <w:p w14:paraId="5B92EBF9" w14:textId="77777777" w:rsidR="00295570" w:rsidRDefault="00295570" w:rsidP="0076491A">
      <w:pPr>
        <w:pStyle w:val="ListParagraph"/>
        <w:ind w:left="420" w:firstLineChars="0" w:firstLine="0"/>
        <w:rPr>
          <w:rFonts w:ascii="微软雅黑" w:eastAsia="微软雅黑" w:hAnsi="微软雅黑"/>
          <w:sz w:val="20"/>
          <w:szCs w:val="20"/>
        </w:rPr>
      </w:pPr>
    </w:p>
    <w:p w14:paraId="55C9443B" w14:textId="6CB44A4A" w:rsidR="00295570" w:rsidRPr="0076491A" w:rsidRDefault="00295570" w:rsidP="0076491A">
      <w:pPr>
        <w:pStyle w:val="ListParagraph"/>
        <w:ind w:left="420" w:firstLineChars="0" w:firstLine="0"/>
        <w:rPr>
          <w:rFonts w:ascii="微软雅黑" w:eastAsia="微软雅黑" w:hAnsi="微软雅黑"/>
          <w:sz w:val="20"/>
          <w:szCs w:val="20"/>
        </w:rPr>
        <w:sectPr w:rsidR="00295570" w:rsidRPr="0076491A" w:rsidSect="00E74CB2">
          <w:pgSz w:w="11907" w:h="16840" w:code="9"/>
          <w:pgMar w:top="1800" w:right="1440" w:bottom="1440" w:left="1440" w:header="1800" w:footer="864" w:gutter="0"/>
          <w:cols w:space="720"/>
          <w:docGrid w:linePitch="272"/>
        </w:sectPr>
      </w:pPr>
    </w:p>
    <w:p w14:paraId="53245379" w14:textId="77777777" w:rsidR="00CB5E65" w:rsidRPr="00CB5E65" w:rsidRDefault="00CB5E65" w:rsidP="00252A61">
      <w:pPr>
        <w:pStyle w:val="Heading2"/>
        <w:spacing w:before="120" w:after="120"/>
        <w:ind w:left="578" w:hanging="578"/>
        <w:rPr>
          <w:rFonts w:ascii="微软雅黑" w:eastAsia="微软雅黑" w:hAnsi="微软雅黑" w:cs="Calibri"/>
        </w:rPr>
      </w:pPr>
      <w:bookmarkStart w:id="284" w:name="_Toc111473611"/>
      <w:bookmarkStart w:id="285" w:name="_Hlk100694495"/>
      <w:bookmarkEnd w:id="282"/>
      <w:r w:rsidRPr="00CB5E65">
        <w:rPr>
          <w:rFonts w:ascii="微软雅黑" w:eastAsia="微软雅黑" w:hAnsi="微软雅黑" w:cs="Calibri" w:hint="eastAsia"/>
        </w:rPr>
        <w:lastRenderedPageBreak/>
        <w:t>C</w:t>
      </w:r>
      <w:r w:rsidRPr="00CB5E65">
        <w:rPr>
          <w:rFonts w:ascii="微软雅黑" w:eastAsia="微软雅黑" w:hAnsi="微软雅黑" w:cs="Calibri"/>
        </w:rPr>
        <w:t>RM</w:t>
      </w:r>
      <w:r w:rsidRPr="00CB5E65">
        <w:rPr>
          <w:rFonts w:ascii="微软雅黑" w:eastAsia="微软雅黑" w:hAnsi="微软雅黑" w:cs="Calibri" w:hint="eastAsia"/>
        </w:rPr>
        <w:t>弹屏设置</w:t>
      </w:r>
      <w:bookmarkEnd w:id="284"/>
    </w:p>
    <w:p w14:paraId="7F455576" w14:textId="77777777" w:rsidR="005E1B94" w:rsidRPr="006848A0" w:rsidRDefault="005E1B94" w:rsidP="006C6D45">
      <w:pPr>
        <w:pStyle w:val="ListParagraph"/>
        <w:numPr>
          <w:ilvl w:val="0"/>
          <w:numId w:val="42"/>
        </w:numPr>
        <w:ind w:firstLineChars="0"/>
        <w:rPr>
          <w:rFonts w:ascii="微软雅黑" w:eastAsia="微软雅黑" w:hAnsi="微软雅黑"/>
          <w:sz w:val="20"/>
          <w:szCs w:val="20"/>
        </w:rPr>
      </w:pPr>
      <w:r w:rsidRPr="006848A0">
        <w:rPr>
          <w:rFonts w:ascii="微软雅黑" w:eastAsia="微软雅黑" w:hAnsi="微软雅黑" w:hint="eastAsia"/>
          <w:sz w:val="20"/>
          <w:szCs w:val="20"/>
        </w:rPr>
        <w:t>营销员进入CRM首页时，载入显示</w:t>
      </w:r>
      <w:r w:rsidRPr="006848A0">
        <w:rPr>
          <w:rFonts w:ascii="微软雅黑" w:eastAsia="微软雅黑" w:hAnsi="微软雅黑"/>
          <w:sz w:val="20"/>
          <w:szCs w:val="20"/>
        </w:rPr>
        <w:t>CRM的弹屏图片，根据营销</w:t>
      </w:r>
      <w:r w:rsidRPr="006848A0">
        <w:rPr>
          <w:rFonts w:ascii="微软雅黑" w:eastAsia="微软雅黑" w:hAnsi="微软雅黑" w:hint="eastAsia"/>
          <w:sz w:val="20"/>
          <w:szCs w:val="20"/>
        </w:rPr>
        <w:t>员所在</w:t>
      </w:r>
      <w:r w:rsidRPr="006848A0">
        <w:rPr>
          <w:rFonts w:ascii="微软雅黑" w:eastAsia="微软雅黑" w:hAnsi="微软雅黑"/>
          <w:sz w:val="20"/>
          <w:szCs w:val="20"/>
        </w:rPr>
        <w:t>BU、CITY，调用友资讯接口，返回显示弹屏图片：</w:t>
      </w:r>
    </w:p>
    <w:p w14:paraId="21EC7EFD" w14:textId="77777777" w:rsidR="005E1B94" w:rsidRPr="006848A0" w:rsidRDefault="005E1B94" w:rsidP="00621128">
      <w:pPr>
        <w:pStyle w:val="BodyText3"/>
        <w:numPr>
          <w:ilvl w:val="0"/>
          <w:numId w:val="39"/>
        </w:numPr>
      </w:pPr>
      <w:r w:rsidRPr="006848A0">
        <w:rPr>
          <w:rFonts w:hint="eastAsia"/>
        </w:rPr>
        <w:t>单次登陆时，弹屏图有且仅有一张</w:t>
      </w:r>
    </w:p>
    <w:p w14:paraId="08D071C7" w14:textId="77777777" w:rsidR="005E1B94" w:rsidRPr="006848A0" w:rsidRDefault="005E1B94" w:rsidP="00621128">
      <w:pPr>
        <w:pStyle w:val="BodyText3"/>
        <w:numPr>
          <w:ilvl w:val="0"/>
          <w:numId w:val="39"/>
        </w:numPr>
      </w:pPr>
      <w:r w:rsidRPr="006848A0">
        <w:rPr>
          <w:rFonts w:hint="eastAsia"/>
        </w:rPr>
        <w:t>接受展示图片</w:t>
      </w:r>
    </w:p>
    <w:p w14:paraId="3FA985CE" w14:textId="77777777" w:rsidR="005E1B94" w:rsidRPr="006848A0" w:rsidRDefault="005E1B94" w:rsidP="006C6D45">
      <w:pPr>
        <w:pStyle w:val="ListParagraph"/>
        <w:numPr>
          <w:ilvl w:val="0"/>
          <w:numId w:val="42"/>
        </w:numPr>
        <w:ind w:firstLineChars="0"/>
        <w:rPr>
          <w:rFonts w:ascii="微软雅黑" w:eastAsia="微软雅黑" w:hAnsi="微软雅黑"/>
          <w:sz w:val="20"/>
          <w:szCs w:val="20"/>
        </w:rPr>
      </w:pPr>
      <w:r w:rsidRPr="006848A0">
        <w:rPr>
          <w:rFonts w:ascii="微软雅黑" w:eastAsia="微软雅黑" w:hAnsi="微软雅黑"/>
          <w:sz w:val="20"/>
          <w:szCs w:val="20"/>
        </w:rPr>
        <w:t>APP</w:t>
      </w:r>
      <w:r w:rsidRPr="006848A0">
        <w:rPr>
          <w:rFonts w:ascii="微软雅黑" w:eastAsia="微软雅黑" w:hAnsi="微软雅黑" w:hint="eastAsia"/>
          <w:sz w:val="20"/>
          <w:szCs w:val="20"/>
        </w:rPr>
        <w:t>弹屏图的展示与交互规则如下：</w:t>
      </w:r>
    </w:p>
    <w:p w14:paraId="657F179C" w14:textId="6470B737" w:rsidR="005E1B94" w:rsidRPr="006848A0" w:rsidRDefault="00E4153E" w:rsidP="00621128">
      <w:pPr>
        <w:pStyle w:val="BodyText3"/>
        <w:numPr>
          <w:ilvl w:val="0"/>
          <w:numId w:val="43"/>
        </w:numPr>
      </w:pPr>
      <w:r>
        <w:rPr>
          <w:rFonts w:hint="eastAsia"/>
        </w:rPr>
        <w:t>弹屏时长</w:t>
      </w:r>
    </w:p>
    <w:p w14:paraId="57B9AB77" w14:textId="2C62ECC0" w:rsidR="005E1B94" w:rsidRPr="006848A0" w:rsidRDefault="00E4153E" w:rsidP="00621128">
      <w:pPr>
        <w:pStyle w:val="BodyText3"/>
        <w:numPr>
          <w:ilvl w:val="0"/>
          <w:numId w:val="40"/>
        </w:numPr>
      </w:pPr>
      <w:r>
        <w:rPr>
          <w:rFonts w:hint="eastAsia"/>
        </w:rPr>
        <w:t>如果5秒自动关闭</w:t>
      </w:r>
      <w:r w:rsidR="005E1B94" w:rsidRPr="006848A0">
        <w:rPr>
          <w:rFonts w:hint="eastAsia"/>
        </w:rPr>
        <w:t>：倒计时展示</w:t>
      </w:r>
      <w:r w:rsidR="005E1B94" w:rsidRPr="006848A0">
        <w:t>5秒后，自动关闭弹屏图（也可以手动关闭）</w:t>
      </w:r>
    </w:p>
    <w:p w14:paraId="08F3CE5F" w14:textId="3346C726" w:rsidR="005E1B94" w:rsidRPr="006848A0" w:rsidRDefault="00E4153E" w:rsidP="00621128">
      <w:pPr>
        <w:pStyle w:val="BodyText3"/>
        <w:numPr>
          <w:ilvl w:val="0"/>
          <w:numId w:val="40"/>
        </w:numPr>
      </w:pPr>
      <w:r>
        <w:rPr>
          <w:rFonts w:hint="eastAsia"/>
        </w:rPr>
        <w:t>如果一直存在</w:t>
      </w:r>
      <w:r w:rsidR="005E1B94" w:rsidRPr="006848A0">
        <w:rPr>
          <w:rFonts w:hint="eastAsia"/>
        </w:rPr>
        <w:t>：需要</w:t>
      </w:r>
      <w:r>
        <w:rPr>
          <w:rFonts w:hint="eastAsia"/>
        </w:rPr>
        <w:t>前端</w:t>
      </w:r>
      <w:r w:rsidR="005E1B94" w:rsidRPr="006848A0">
        <w:rPr>
          <w:rFonts w:hint="eastAsia"/>
        </w:rPr>
        <w:t>手动关闭弹屏图</w:t>
      </w:r>
    </w:p>
    <w:p w14:paraId="0C40D9B2" w14:textId="77777777" w:rsidR="005E1B94" w:rsidRPr="006848A0" w:rsidRDefault="005E1B94" w:rsidP="00621128">
      <w:pPr>
        <w:pStyle w:val="BodyText3"/>
        <w:numPr>
          <w:ilvl w:val="0"/>
          <w:numId w:val="43"/>
        </w:numPr>
      </w:pPr>
      <w:r w:rsidRPr="006848A0">
        <w:rPr>
          <w:rFonts w:hint="eastAsia"/>
        </w:rPr>
        <w:t>每张弹屏图会配置是否存在</w:t>
      </w:r>
      <w:r w:rsidRPr="006848A0">
        <w:t>URL</w:t>
      </w:r>
    </w:p>
    <w:p w14:paraId="2EEC4A92" w14:textId="77777777" w:rsidR="005E1B94" w:rsidRPr="006848A0" w:rsidRDefault="005E1B94" w:rsidP="00621128">
      <w:pPr>
        <w:pStyle w:val="BodyText3"/>
        <w:numPr>
          <w:ilvl w:val="0"/>
          <w:numId w:val="41"/>
        </w:numPr>
      </w:pPr>
      <w:r w:rsidRPr="006848A0">
        <w:rPr>
          <w:rFonts w:hint="eastAsia"/>
        </w:rPr>
        <w:t>存在</w:t>
      </w:r>
      <w:r w:rsidRPr="006848A0">
        <w:t>URL：点击，跳转到对应的”URL”中</w:t>
      </w:r>
    </w:p>
    <w:p w14:paraId="39F592C3" w14:textId="77777777" w:rsidR="005E1B94" w:rsidRPr="006848A0" w:rsidRDefault="005E1B94" w:rsidP="00621128">
      <w:pPr>
        <w:pStyle w:val="BodyText3"/>
        <w:numPr>
          <w:ilvl w:val="0"/>
          <w:numId w:val="41"/>
        </w:numPr>
      </w:pPr>
      <w:r w:rsidRPr="006848A0">
        <w:rPr>
          <w:rFonts w:hint="eastAsia"/>
        </w:rPr>
        <w:t>不存在</w:t>
      </w:r>
      <w:r w:rsidRPr="006848A0">
        <w:t>URL：无内容跳转</w:t>
      </w:r>
    </w:p>
    <w:p w14:paraId="7C1DB100" w14:textId="77777777" w:rsidR="00883924" w:rsidRPr="00883924" w:rsidRDefault="00D628DB" w:rsidP="006C6D45">
      <w:pPr>
        <w:pStyle w:val="ListParagraph"/>
        <w:numPr>
          <w:ilvl w:val="0"/>
          <w:numId w:val="42"/>
        </w:numPr>
        <w:ind w:firstLineChars="0"/>
        <w:rPr>
          <w:rFonts w:ascii="微软雅黑" w:eastAsia="微软雅黑" w:hAnsi="微软雅黑"/>
        </w:rPr>
      </w:pPr>
      <w:r w:rsidRPr="006848A0">
        <w:rPr>
          <w:rFonts w:ascii="微软雅黑" w:eastAsia="微软雅黑" w:hAnsi="微软雅黑"/>
          <w:sz w:val="20"/>
          <w:szCs w:val="20"/>
        </w:rPr>
        <w:t>CRM</w:t>
      </w:r>
      <w:r w:rsidRPr="006848A0">
        <w:rPr>
          <w:rFonts w:ascii="微软雅黑" w:eastAsia="微软雅黑" w:hAnsi="微软雅黑" w:hint="eastAsia"/>
          <w:sz w:val="20"/>
          <w:szCs w:val="20"/>
        </w:rPr>
        <w:t>读取</w:t>
      </w:r>
      <w:r w:rsidRPr="006848A0">
        <w:rPr>
          <w:rFonts w:ascii="微软雅黑" w:eastAsia="微软雅黑" w:hAnsi="微软雅黑"/>
          <w:sz w:val="20"/>
          <w:szCs w:val="20"/>
        </w:rPr>
        <w:t>CMS</w:t>
      </w:r>
      <w:r w:rsidRPr="006848A0">
        <w:rPr>
          <w:rFonts w:ascii="微软雅黑" w:eastAsia="微软雅黑" w:hAnsi="微软雅黑" w:hint="eastAsia"/>
          <w:sz w:val="20"/>
          <w:szCs w:val="20"/>
        </w:rPr>
        <w:t>的中台配置来判断是否弹框显示。图片针对每个</w:t>
      </w:r>
      <w:r w:rsidR="002646BF" w:rsidRPr="006848A0">
        <w:rPr>
          <w:rFonts w:ascii="微软雅黑" w:eastAsia="微软雅黑" w:hAnsi="微软雅黑" w:hint="eastAsia"/>
          <w:sz w:val="20"/>
          <w:szCs w:val="20"/>
        </w:rPr>
        <w:t>营销员</w:t>
      </w:r>
      <w:r w:rsidRPr="006848A0">
        <w:rPr>
          <w:rFonts w:ascii="微软雅黑" w:eastAsia="微软雅黑" w:hAnsi="微软雅黑" w:hint="eastAsia"/>
          <w:sz w:val="20"/>
          <w:szCs w:val="20"/>
        </w:rPr>
        <w:t>只弹屏一次。</w:t>
      </w:r>
    </w:p>
    <w:bookmarkEnd w:id="285"/>
    <w:p w14:paraId="1FBCAF8D" w14:textId="77777777" w:rsidR="0006685D" w:rsidRDefault="0006685D" w:rsidP="00CA0D91">
      <w:pPr>
        <w:ind w:firstLine="420"/>
        <w:rPr>
          <w:rFonts w:ascii="微软雅黑" w:eastAsia="微软雅黑" w:hAnsi="微软雅黑"/>
          <w:lang w:eastAsia="zh-CN"/>
        </w:rPr>
      </w:pPr>
    </w:p>
    <w:p w14:paraId="60D9DA2C" w14:textId="10D03CE4" w:rsidR="00CA0D91" w:rsidRDefault="00CA0D91" w:rsidP="00CA0D91">
      <w:pPr>
        <w:ind w:firstLine="420"/>
        <w:rPr>
          <w:rFonts w:ascii="微软雅黑" w:eastAsia="微软雅黑" w:hAnsi="微软雅黑"/>
          <w:lang w:eastAsia="zh-CN"/>
        </w:rPr>
      </w:pPr>
      <w:r>
        <w:rPr>
          <w:rFonts w:ascii="微软雅黑" w:eastAsia="微软雅黑" w:hAnsi="微软雅黑" w:hint="eastAsia"/>
          <w:lang w:eastAsia="zh-CN"/>
        </w:rPr>
        <w:t>弹屏配置示意图</w:t>
      </w:r>
    </w:p>
    <w:p w14:paraId="15E3C5C9" w14:textId="13D41500" w:rsidR="00E4153E" w:rsidRDefault="00E4153E" w:rsidP="00883924">
      <w:pPr>
        <w:rPr>
          <w:rFonts w:ascii="微软雅黑" w:eastAsia="微软雅黑" w:hAnsi="微软雅黑"/>
          <w:lang w:eastAsia="zh-CN"/>
        </w:rPr>
      </w:pPr>
      <w:r>
        <w:rPr>
          <w:rFonts w:ascii="Calibri" w:hAnsi="Calibri" w:cs="Calibri"/>
          <w:noProof/>
        </w:rPr>
        <w:drawing>
          <wp:inline distT="0" distB="0" distL="0" distR="0" wp14:anchorId="1ACE00CC" wp14:editId="790BBD52">
            <wp:extent cx="3996301" cy="231140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9" r:link="rId190" cstate="print">
                      <a:extLst>
                        <a:ext uri="{28A0092B-C50C-407E-A947-70E740481C1C}">
                          <a14:useLocalDpi xmlns:a14="http://schemas.microsoft.com/office/drawing/2010/main" val="0"/>
                        </a:ext>
                      </a:extLst>
                    </a:blip>
                    <a:srcRect/>
                    <a:stretch>
                      <a:fillRect/>
                    </a:stretch>
                  </pic:blipFill>
                  <pic:spPr bwMode="auto">
                    <a:xfrm>
                      <a:off x="0" y="0"/>
                      <a:ext cx="4000716" cy="2313954"/>
                    </a:xfrm>
                    <a:prstGeom prst="rect">
                      <a:avLst/>
                    </a:prstGeom>
                    <a:noFill/>
                    <a:ln>
                      <a:noFill/>
                    </a:ln>
                  </pic:spPr>
                </pic:pic>
              </a:graphicData>
            </a:graphic>
          </wp:inline>
        </w:drawing>
      </w:r>
    </w:p>
    <w:p w14:paraId="21725D1E" w14:textId="77777777" w:rsidR="0006685D" w:rsidRDefault="0006685D" w:rsidP="0006685D">
      <w:pPr>
        <w:ind w:firstLine="420"/>
        <w:rPr>
          <w:rFonts w:ascii="微软雅黑" w:eastAsia="微软雅黑" w:hAnsi="微软雅黑"/>
          <w:lang w:eastAsia="zh-CN"/>
        </w:rPr>
      </w:pPr>
    </w:p>
    <w:p w14:paraId="59D194AD" w14:textId="038BB383" w:rsidR="0006685D" w:rsidRDefault="0006685D" w:rsidP="0006685D">
      <w:pPr>
        <w:ind w:firstLine="420"/>
        <w:rPr>
          <w:rFonts w:ascii="微软雅黑" w:eastAsia="微软雅黑" w:hAnsi="微软雅黑"/>
          <w:lang w:eastAsia="zh-CN"/>
        </w:rPr>
      </w:pPr>
      <w:r w:rsidRPr="001D3484">
        <w:rPr>
          <w:rFonts w:ascii="微软雅黑" w:eastAsia="微软雅黑" w:hAnsi="微软雅黑" w:hint="eastAsia"/>
          <w:lang w:eastAsia="zh-CN"/>
        </w:rPr>
        <w:t>弹屏显示示意图</w:t>
      </w:r>
    </w:p>
    <w:p w14:paraId="5841976C" w14:textId="77777777" w:rsidR="0006685D" w:rsidRDefault="0006685D" w:rsidP="0006685D">
      <w:pPr>
        <w:rPr>
          <w:rFonts w:ascii="微软雅黑" w:eastAsia="微软雅黑" w:hAnsi="微软雅黑"/>
          <w:lang w:eastAsia="zh-CN"/>
        </w:rPr>
      </w:pPr>
      <w:r>
        <w:rPr>
          <w:rFonts w:ascii="等线" w:eastAsia="等线" w:hAnsi="等线"/>
          <w:noProof/>
          <w:szCs w:val="21"/>
        </w:rPr>
        <w:lastRenderedPageBreak/>
        <w:drawing>
          <wp:inline distT="0" distB="0" distL="0" distR="0" wp14:anchorId="675AFD9F" wp14:editId="28C0B27A">
            <wp:extent cx="4279900" cy="2728398"/>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r:link="rId192">
                      <a:extLst>
                        <a:ext uri="{28A0092B-C50C-407E-A947-70E740481C1C}">
                          <a14:useLocalDpi xmlns:a14="http://schemas.microsoft.com/office/drawing/2010/main" val="0"/>
                        </a:ext>
                      </a:extLst>
                    </a:blip>
                    <a:srcRect/>
                    <a:stretch>
                      <a:fillRect/>
                    </a:stretch>
                  </pic:blipFill>
                  <pic:spPr bwMode="auto">
                    <a:xfrm>
                      <a:off x="0" y="0"/>
                      <a:ext cx="4286402" cy="2732543"/>
                    </a:xfrm>
                    <a:prstGeom prst="rect">
                      <a:avLst/>
                    </a:prstGeom>
                    <a:noFill/>
                    <a:ln>
                      <a:noFill/>
                    </a:ln>
                  </pic:spPr>
                </pic:pic>
              </a:graphicData>
            </a:graphic>
          </wp:inline>
        </w:drawing>
      </w:r>
    </w:p>
    <w:p w14:paraId="30DEA480" w14:textId="77777777" w:rsidR="00B613BF" w:rsidRDefault="00B613BF" w:rsidP="00883924">
      <w:pPr>
        <w:rPr>
          <w:rFonts w:ascii="微软雅黑" w:eastAsia="微软雅黑" w:hAnsi="微软雅黑"/>
          <w:lang w:eastAsia="zh-CN"/>
        </w:rPr>
      </w:pPr>
    </w:p>
    <w:p w14:paraId="7A6BD14F" w14:textId="77777777" w:rsidR="00252A61" w:rsidRDefault="00252A61" w:rsidP="00883924">
      <w:pPr>
        <w:rPr>
          <w:rFonts w:ascii="微软雅黑" w:eastAsia="微软雅黑" w:hAnsi="微软雅黑"/>
          <w:kern w:val="2"/>
          <w:lang w:eastAsia="zh-CN"/>
        </w:rPr>
        <w:sectPr w:rsidR="00252A61" w:rsidSect="00E74CB2">
          <w:pgSz w:w="11907" w:h="16840" w:code="9"/>
          <w:pgMar w:top="1800" w:right="1440" w:bottom="1440" w:left="1440" w:header="1800" w:footer="864" w:gutter="0"/>
          <w:cols w:space="720"/>
          <w:docGrid w:linePitch="272"/>
        </w:sectPr>
      </w:pPr>
    </w:p>
    <w:p w14:paraId="5761FE76" w14:textId="5A46752C" w:rsidR="009C3B55" w:rsidRDefault="009C3B55" w:rsidP="00295570">
      <w:pPr>
        <w:pStyle w:val="Heading2"/>
        <w:spacing w:before="120" w:after="120"/>
        <w:ind w:left="578" w:hanging="578"/>
        <w:rPr>
          <w:rFonts w:ascii="微软雅黑" w:eastAsia="微软雅黑" w:hAnsi="微软雅黑"/>
          <w:sz w:val="20"/>
          <w:szCs w:val="20"/>
        </w:rPr>
      </w:pPr>
      <w:bookmarkStart w:id="286" w:name="_Toc111473612"/>
      <w:r>
        <w:rPr>
          <w:rFonts w:ascii="微软雅黑" w:eastAsia="微软雅黑" w:hAnsi="微软雅黑" w:hint="eastAsia"/>
          <w:sz w:val="20"/>
          <w:szCs w:val="20"/>
        </w:rPr>
        <w:lastRenderedPageBreak/>
        <w:t>其它功能说明</w:t>
      </w:r>
      <w:bookmarkEnd w:id="286"/>
    </w:p>
    <w:p w14:paraId="656BEB1B" w14:textId="77777777" w:rsidR="009C3B55" w:rsidRPr="009C3B55" w:rsidRDefault="009C3B55" w:rsidP="009C3B55">
      <w:pPr>
        <w:pStyle w:val="Heading3"/>
        <w:spacing w:before="120" w:after="120"/>
        <w:rPr>
          <w:rFonts w:ascii="微软雅黑" w:eastAsia="微软雅黑" w:hAnsi="微软雅黑"/>
        </w:rPr>
      </w:pPr>
      <w:bookmarkStart w:id="287" w:name="_Toc111473613"/>
      <w:r w:rsidRPr="009C3B55">
        <w:rPr>
          <w:rFonts w:ascii="微软雅黑" w:eastAsia="微软雅黑" w:hAnsi="微软雅黑" w:hint="eastAsia"/>
        </w:rPr>
        <w:t>M</w:t>
      </w:r>
      <w:r w:rsidRPr="009C3B55">
        <w:rPr>
          <w:rFonts w:ascii="微软雅黑" w:eastAsia="微软雅黑" w:hAnsi="微软雅黑"/>
        </w:rPr>
        <w:t>P1 CRM</w:t>
      </w:r>
      <w:r w:rsidRPr="009C3B55">
        <w:rPr>
          <w:rFonts w:ascii="微软雅黑" w:eastAsia="微软雅黑" w:hAnsi="微软雅黑" w:hint="eastAsia"/>
        </w:rPr>
        <w:t>数据初始化迁移规则（本章详见M</w:t>
      </w:r>
      <w:r w:rsidRPr="009C3B55">
        <w:rPr>
          <w:rFonts w:ascii="微软雅黑" w:eastAsia="微软雅黑" w:hAnsi="微软雅黑"/>
        </w:rPr>
        <w:t>P</w:t>
      </w:r>
      <w:r w:rsidRPr="009C3B55">
        <w:rPr>
          <w:rFonts w:ascii="微软雅黑" w:eastAsia="微软雅黑" w:hAnsi="微软雅黑" w:hint="eastAsia"/>
        </w:rPr>
        <w:t>改动</w:t>
      </w:r>
      <w:r w:rsidRPr="009C3B55">
        <w:rPr>
          <w:rFonts w:ascii="微软雅黑" w:eastAsia="微软雅黑" w:hAnsi="微软雅黑"/>
        </w:rPr>
        <w:t>FS）</w:t>
      </w:r>
      <w:bookmarkEnd w:id="287"/>
    </w:p>
    <w:p w14:paraId="78274D69" w14:textId="77777777" w:rsidR="009C3B55" w:rsidRPr="0021562C" w:rsidRDefault="009C3B55" w:rsidP="00295570">
      <w:pPr>
        <w:pStyle w:val="ListParagraph"/>
        <w:numPr>
          <w:ilvl w:val="0"/>
          <w:numId w:val="60"/>
        </w:numPr>
        <w:ind w:firstLineChars="0"/>
        <w:rPr>
          <w:rFonts w:ascii="微软雅黑" w:eastAsia="微软雅黑" w:hAnsi="微软雅黑"/>
          <w:sz w:val="20"/>
          <w:szCs w:val="20"/>
        </w:rPr>
      </w:pPr>
      <w:r w:rsidRPr="0021562C">
        <w:rPr>
          <w:rFonts w:ascii="微软雅黑" w:eastAsia="微软雅黑" w:hAnsi="微软雅黑" w:hint="eastAsia"/>
          <w:sz w:val="20"/>
          <w:szCs w:val="20"/>
        </w:rPr>
        <w:t>由于Navigator的上线，对MP系列都需要有改动，包括功能改动（例如关闭客户创建窗口、关闭会议创建窗口等等）与数据迁移（现有客户迁移、现有日历时间迁移等等），具体详见MP改动的FS。</w:t>
      </w:r>
    </w:p>
    <w:p w14:paraId="16D1B6D9" w14:textId="77777777" w:rsidR="009C3B55" w:rsidRDefault="009C3B55" w:rsidP="00295570">
      <w:pPr>
        <w:pStyle w:val="ListParagraph"/>
        <w:numPr>
          <w:ilvl w:val="0"/>
          <w:numId w:val="60"/>
        </w:numPr>
        <w:ind w:firstLineChars="0"/>
        <w:rPr>
          <w:rFonts w:ascii="微软雅黑" w:eastAsia="微软雅黑" w:hAnsi="微软雅黑"/>
          <w:sz w:val="20"/>
          <w:szCs w:val="20"/>
        </w:rPr>
      </w:pPr>
      <w:r w:rsidRPr="000611AC">
        <w:rPr>
          <w:rFonts w:ascii="微软雅黑" w:eastAsia="微软雅黑" w:hAnsi="微软雅黑" w:hint="eastAsia"/>
          <w:sz w:val="20"/>
          <w:szCs w:val="20"/>
        </w:rPr>
        <w:t>经营日志中的活动量报表数据源部分为面访日志内容，切换到N</w:t>
      </w:r>
      <w:r w:rsidRPr="000611AC">
        <w:rPr>
          <w:rFonts w:ascii="微软雅黑" w:eastAsia="微软雅黑" w:hAnsi="微软雅黑"/>
          <w:sz w:val="20"/>
          <w:szCs w:val="20"/>
        </w:rPr>
        <w:t>AVI</w:t>
      </w:r>
      <w:r w:rsidRPr="000611AC">
        <w:rPr>
          <w:rFonts w:ascii="微软雅黑" w:eastAsia="微软雅黑" w:hAnsi="微软雅黑" w:hint="eastAsia"/>
          <w:sz w:val="20"/>
          <w:szCs w:val="20"/>
        </w:rPr>
        <w:t>版本后，需要更新数据源及取数规则，请相关联动系统关注。</w:t>
      </w:r>
    </w:p>
    <w:p w14:paraId="0660667F" w14:textId="77777777" w:rsidR="009C3B55" w:rsidRDefault="009C3B55" w:rsidP="00295570">
      <w:pPr>
        <w:rPr>
          <w:rFonts w:ascii="微软雅黑" w:eastAsia="微软雅黑" w:hAnsi="微软雅黑"/>
          <w:lang w:eastAsia="zh-CN"/>
        </w:rPr>
      </w:pPr>
    </w:p>
    <w:p w14:paraId="3B48CA70" w14:textId="77777777" w:rsidR="009C3B55" w:rsidRPr="009C3B55" w:rsidRDefault="009C3B55" w:rsidP="009C3B55">
      <w:pPr>
        <w:pStyle w:val="Heading3"/>
        <w:spacing w:before="120" w:after="120"/>
        <w:rPr>
          <w:rFonts w:ascii="微软雅黑" w:eastAsia="微软雅黑" w:hAnsi="微软雅黑"/>
        </w:rPr>
      </w:pPr>
      <w:bookmarkStart w:id="288" w:name="_Toc111473614"/>
      <w:r w:rsidRPr="009C3B55">
        <w:rPr>
          <w:rFonts w:ascii="微软雅黑" w:eastAsia="微软雅黑" w:hAnsi="微软雅黑" w:hint="eastAsia"/>
        </w:rPr>
        <w:t>埋点</w:t>
      </w:r>
      <w:bookmarkEnd w:id="288"/>
    </w:p>
    <w:p w14:paraId="728AFC48" w14:textId="77777777" w:rsidR="009C3B55" w:rsidRDefault="009C3B55" w:rsidP="00295570">
      <w:pPr>
        <w:rPr>
          <w:rFonts w:ascii="微软雅黑" w:eastAsia="微软雅黑" w:hAnsi="微软雅黑"/>
          <w:lang w:eastAsia="zh-CN"/>
        </w:rPr>
      </w:pPr>
      <w:r w:rsidRPr="00195115">
        <w:rPr>
          <w:rFonts w:ascii="微软雅黑" w:eastAsia="微软雅黑" w:hAnsi="微软雅黑" w:hint="eastAsia"/>
          <w:lang w:eastAsia="zh-CN"/>
        </w:rPr>
        <w:t>全部功能按钮均需埋点</w:t>
      </w:r>
      <w:r>
        <w:rPr>
          <w:rFonts w:ascii="微软雅黑" w:eastAsia="微软雅黑" w:hAnsi="微软雅黑" w:hint="eastAsia"/>
          <w:lang w:eastAsia="zh-CN"/>
        </w:rPr>
        <w:t>，含T</w:t>
      </w:r>
      <w:r>
        <w:rPr>
          <w:rFonts w:ascii="微软雅黑" w:eastAsia="微软雅黑" w:hAnsi="微软雅黑"/>
          <w:lang w:eastAsia="zh-CN"/>
        </w:rPr>
        <w:t>ab</w:t>
      </w:r>
      <w:r>
        <w:rPr>
          <w:rFonts w:ascii="微软雅黑" w:eastAsia="微软雅黑" w:hAnsi="微软雅黑" w:hint="eastAsia"/>
          <w:lang w:eastAsia="zh-CN"/>
        </w:rPr>
        <w:t>、按钮、链接（如客户详情点击）。待U</w:t>
      </w:r>
      <w:r>
        <w:rPr>
          <w:rFonts w:ascii="微软雅黑" w:eastAsia="微软雅黑" w:hAnsi="微软雅黑"/>
          <w:lang w:eastAsia="zh-CN"/>
        </w:rPr>
        <w:t>IUX</w:t>
      </w:r>
      <w:r>
        <w:rPr>
          <w:rFonts w:ascii="微软雅黑" w:eastAsia="微软雅黑" w:hAnsi="微软雅黑" w:hint="eastAsia"/>
          <w:lang w:eastAsia="zh-CN"/>
        </w:rPr>
        <w:t>定稿后，需要专门梳理埋点列表，以及需要的特殊报表。</w:t>
      </w:r>
    </w:p>
    <w:p w14:paraId="58FD4EF1" w14:textId="5C0A07FD" w:rsidR="009C3B55" w:rsidRDefault="009C3B55" w:rsidP="00295570">
      <w:pPr>
        <w:rPr>
          <w:rFonts w:ascii="微软雅黑" w:eastAsia="微软雅黑" w:hAnsi="微软雅黑"/>
          <w:lang w:eastAsia="zh-CN"/>
        </w:rPr>
      </w:pPr>
      <w:r>
        <w:rPr>
          <w:rFonts w:ascii="微软雅黑" w:eastAsia="微软雅黑" w:hAnsi="微软雅黑" w:hint="eastAsia"/>
          <w:lang w:eastAsia="zh-CN"/>
        </w:rPr>
        <w:t>搜索，查询不埋点。</w:t>
      </w:r>
    </w:p>
    <w:p w14:paraId="07E165C2" w14:textId="3606E28C" w:rsidR="009C3B55" w:rsidRDefault="009C3B55" w:rsidP="00295570">
      <w:pPr>
        <w:rPr>
          <w:rFonts w:ascii="微软雅黑" w:eastAsia="微软雅黑" w:hAnsi="微软雅黑"/>
          <w:lang w:eastAsia="zh-CN"/>
        </w:rPr>
      </w:pPr>
    </w:p>
    <w:p w14:paraId="081F1E5A" w14:textId="2EEBBFA1" w:rsidR="001E01EF" w:rsidRPr="009C3B55" w:rsidRDefault="009C3B55" w:rsidP="009C3B55">
      <w:pPr>
        <w:pStyle w:val="Heading3"/>
        <w:spacing w:before="120" w:after="120"/>
        <w:rPr>
          <w:rFonts w:ascii="微软雅黑" w:eastAsia="微软雅黑" w:hAnsi="微软雅黑"/>
        </w:rPr>
      </w:pPr>
      <w:bookmarkStart w:id="289" w:name="_Toc111473615"/>
      <w:r>
        <w:rPr>
          <w:rFonts w:ascii="微软雅黑" w:eastAsia="微软雅黑" w:hAnsi="微软雅黑" w:hint="eastAsia"/>
        </w:rPr>
        <w:t>页面空白文案汇总</w:t>
      </w:r>
      <w:bookmarkEnd w:id="289"/>
    </w:p>
    <w:tbl>
      <w:tblPr>
        <w:tblW w:w="8926" w:type="dxa"/>
        <w:tblCellMar>
          <w:left w:w="85" w:type="dxa"/>
          <w:right w:w="57" w:type="dxa"/>
        </w:tblCellMar>
        <w:tblLook w:val="04A0" w:firstRow="1" w:lastRow="0" w:firstColumn="1" w:lastColumn="0" w:noHBand="0" w:noVBand="1"/>
      </w:tblPr>
      <w:tblGrid>
        <w:gridCol w:w="1555"/>
        <w:gridCol w:w="992"/>
        <w:gridCol w:w="2551"/>
        <w:gridCol w:w="1276"/>
        <w:gridCol w:w="2552"/>
      </w:tblGrid>
      <w:tr w:rsidR="001E01EF" w14:paraId="310AE02E" w14:textId="77777777" w:rsidTr="009C3B55">
        <w:trPr>
          <w:trHeight w:val="230"/>
          <w:tblHeader/>
        </w:trPr>
        <w:tc>
          <w:tcPr>
            <w:tcW w:w="155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C1410B7" w14:textId="77777777" w:rsidR="001E01EF" w:rsidRPr="00252A61" w:rsidRDefault="001E01EF">
            <w:pPr>
              <w:widowControl/>
              <w:spacing w:line="240" w:lineRule="auto"/>
              <w:rPr>
                <w:rFonts w:ascii="微软雅黑" w:eastAsia="微软雅黑" w:hAnsi="微软雅黑"/>
                <w:b/>
                <w:bCs/>
                <w:color w:val="000000"/>
                <w:sz w:val="18"/>
                <w:szCs w:val="18"/>
                <w:lang w:eastAsia="zh-CN"/>
              </w:rPr>
            </w:pPr>
            <w:r w:rsidRPr="00252A61">
              <w:rPr>
                <w:rFonts w:ascii="微软雅黑" w:eastAsia="微软雅黑" w:hAnsi="微软雅黑" w:hint="eastAsia"/>
                <w:b/>
                <w:bCs/>
                <w:color w:val="000000"/>
                <w:sz w:val="18"/>
                <w:szCs w:val="18"/>
              </w:rPr>
              <w:t>页面位置</w:t>
            </w:r>
          </w:p>
        </w:tc>
        <w:tc>
          <w:tcPr>
            <w:tcW w:w="992" w:type="dxa"/>
            <w:tcBorders>
              <w:top w:val="single" w:sz="4" w:space="0" w:color="auto"/>
              <w:left w:val="nil"/>
              <w:bottom w:val="single" w:sz="4" w:space="0" w:color="auto"/>
              <w:right w:val="single" w:sz="4" w:space="0" w:color="auto"/>
            </w:tcBorders>
            <w:shd w:val="clear" w:color="000000" w:fill="BFBFBF"/>
            <w:noWrap/>
            <w:vAlign w:val="center"/>
            <w:hideMark/>
          </w:tcPr>
          <w:p w14:paraId="38D21D97" w14:textId="77777777" w:rsidR="001E01EF" w:rsidRPr="00252A61" w:rsidRDefault="001E01EF">
            <w:pPr>
              <w:rPr>
                <w:rFonts w:ascii="微软雅黑" w:eastAsia="微软雅黑" w:hAnsi="微软雅黑"/>
                <w:b/>
                <w:bCs/>
                <w:color w:val="000000"/>
                <w:sz w:val="18"/>
                <w:szCs w:val="18"/>
              </w:rPr>
            </w:pPr>
            <w:r w:rsidRPr="00252A61">
              <w:rPr>
                <w:rFonts w:ascii="微软雅黑" w:eastAsia="微软雅黑" w:hAnsi="微软雅黑" w:hint="eastAsia"/>
                <w:b/>
                <w:bCs/>
                <w:color w:val="000000"/>
                <w:sz w:val="18"/>
                <w:szCs w:val="18"/>
              </w:rPr>
              <w:t>图标</w:t>
            </w:r>
          </w:p>
        </w:tc>
        <w:tc>
          <w:tcPr>
            <w:tcW w:w="2551" w:type="dxa"/>
            <w:tcBorders>
              <w:top w:val="single" w:sz="4" w:space="0" w:color="auto"/>
              <w:left w:val="nil"/>
              <w:bottom w:val="single" w:sz="4" w:space="0" w:color="auto"/>
              <w:right w:val="single" w:sz="4" w:space="0" w:color="auto"/>
            </w:tcBorders>
            <w:shd w:val="clear" w:color="000000" w:fill="BFBFBF"/>
            <w:noWrap/>
            <w:vAlign w:val="center"/>
            <w:hideMark/>
          </w:tcPr>
          <w:p w14:paraId="6FC5ECEA" w14:textId="77777777" w:rsidR="001E01EF" w:rsidRPr="00252A61" w:rsidRDefault="001E01EF">
            <w:pPr>
              <w:rPr>
                <w:rFonts w:ascii="微软雅黑" w:eastAsia="微软雅黑" w:hAnsi="微软雅黑"/>
                <w:b/>
                <w:bCs/>
                <w:color w:val="000000"/>
                <w:sz w:val="18"/>
                <w:szCs w:val="18"/>
              </w:rPr>
            </w:pPr>
            <w:r w:rsidRPr="00252A61">
              <w:rPr>
                <w:rFonts w:ascii="微软雅黑" w:eastAsia="微软雅黑" w:hAnsi="微软雅黑" w:hint="eastAsia"/>
                <w:b/>
                <w:bCs/>
                <w:color w:val="000000"/>
                <w:sz w:val="18"/>
                <w:szCs w:val="18"/>
              </w:rPr>
              <w:t>空白文案</w:t>
            </w:r>
          </w:p>
        </w:tc>
        <w:tc>
          <w:tcPr>
            <w:tcW w:w="1276" w:type="dxa"/>
            <w:tcBorders>
              <w:top w:val="single" w:sz="4" w:space="0" w:color="auto"/>
              <w:left w:val="nil"/>
              <w:bottom w:val="single" w:sz="4" w:space="0" w:color="auto"/>
              <w:right w:val="single" w:sz="4" w:space="0" w:color="auto"/>
            </w:tcBorders>
            <w:shd w:val="clear" w:color="000000" w:fill="BFBFBF"/>
            <w:noWrap/>
            <w:vAlign w:val="center"/>
            <w:hideMark/>
          </w:tcPr>
          <w:p w14:paraId="171EBCA7" w14:textId="77777777" w:rsidR="001E01EF" w:rsidRPr="00252A61" w:rsidRDefault="001E01EF">
            <w:pPr>
              <w:rPr>
                <w:rFonts w:ascii="微软雅黑" w:eastAsia="微软雅黑" w:hAnsi="微软雅黑"/>
                <w:b/>
                <w:bCs/>
                <w:color w:val="000000"/>
                <w:sz w:val="18"/>
                <w:szCs w:val="18"/>
              </w:rPr>
            </w:pPr>
            <w:r w:rsidRPr="00252A61">
              <w:rPr>
                <w:rFonts w:ascii="微软雅黑" w:eastAsia="微软雅黑" w:hAnsi="微软雅黑" w:hint="eastAsia"/>
                <w:b/>
                <w:bCs/>
                <w:color w:val="000000"/>
                <w:sz w:val="18"/>
                <w:szCs w:val="18"/>
              </w:rPr>
              <w:t>动作</w:t>
            </w:r>
          </w:p>
        </w:tc>
        <w:tc>
          <w:tcPr>
            <w:tcW w:w="2552" w:type="dxa"/>
            <w:tcBorders>
              <w:top w:val="single" w:sz="4" w:space="0" w:color="auto"/>
              <w:left w:val="nil"/>
              <w:bottom w:val="single" w:sz="4" w:space="0" w:color="auto"/>
              <w:right w:val="single" w:sz="4" w:space="0" w:color="auto"/>
            </w:tcBorders>
            <w:shd w:val="clear" w:color="000000" w:fill="BFBFBF"/>
            <w:noWrap/>
            <w:vAlign w:val="center"/>
            <w:hideMark/>
          </w:tcPr>
          <w:p w14:paraId="11381F06" w14:textId="77777777" w:rsidR="001E01EF" w:rsidRPr="00252A61" w:rsidRDefault="001E01EF">
            <w:pPr>
              <w:rPr>
                <w:rFonts w:ascii="微软雅黑" w:eastAsia="微软雅黑" w:hAnsi="微软雅黑"/>
                <w:b/>
                <w:bCs/>
                <w:color w:val="000000"/>
                <w:sz w:val="18"/>
                <w:szCs w:val="18"/>
              </w:rPr>
            </w:pPr>
            <w:r w:rsidRPr="00252A61">
              <w:rPr>
                <w:rFonts w:ascii="微软雅黑" w:eastAsia="微软雅黑" w:hAnsi="微软雅黑" w:hint="eastAsia"/>
                <w:b/>
                <w:bCs/>
                <w:color w:val="000000"/>
                <w:sz w:val="18"/>
                <w:szCs w:val="18"/>
              </w:rPr>
              <w:t>跳转描述</w:t>
            </w:r>
          </w:p>
        </w:tc>
      </w:tr>
      <w:tr w:rsidR="001E01EF" w14:paraId="65425BE9"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94704A1"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客户通讯录-全部客户</w:t>
            </w:r>
          </w:p>
        </w:tc>
        <w:tc>
          <w:tcPr>
            <w:tcW w:w="992" w:type="dxa"/>
            <w:tcBorders>
              <w:top w:val="nil"/>
              <w:left w:val="nil"/>
              <w:bottom w:val="single" w:sz="4" w:space="0" w:color="auto"/>
              <w:right w:val="single" w:sz="4" w:space="0" w:color="auto"/>
            </w:tcBorders>
            <w:shd w:val="clear" w:color="auto" w:fill="auto"/>
            <w:vAlign w:val="center"/>
            <w:hideMark/>
          </w:tcPr>
          <w:p w14:paraId="048945A5"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2141846A"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暂无客户</w:t>
            </w:r>
          </w:p>
        </w:tc>
        <w:tc>
          <w:tcPr>
            <w:tcW w:w="1276" w:type="dxa"/>
            <w:tcBorders>
              <w:top w:val="nil"/>
              <w:left w:val="nil"/>
              <w:bottom w:val="single" w:sz="4" w:space="0" w:color="auto"/>
              <w:right w:val="single" w:sz="4" w:space="0" w:color="auto"/>
            </w:tcBorders>
            <w:shd w:val="clear" w:color="auto" w:fill="auto"/>
            <w:vAlign w:val="center"/>
            <w:hideMark/>
          </w:tcPr>
          <w:p w14:paraId="69819632"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立即添加新客户</w:t>
            </w:r>
          </w:p>
        </w:tc>
        <w:tc>
          <w:tcPr>
            <w:tcW w:w="2552" w:type="dxa"/>
            <w:tcBorders>
              <w:top w:val="nil"/>
              <w:left w:val="nil"/>
              <w:bottom w:val="single" w:sz="4" w:space="0" w:color="auto"/>
              <w:right w:val="single" w:sz="4" w:space="0" w:color="auto"/>
            </w:tcBorders>
            <w:shd w:val="clear" w:color="auto" w:fill="auto"/>
            <w:vAlign w:val="center"/>
            <w:hideMark/>
          </w:tcPr>
          <w:p w14:paraId="2B6BE524"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点击【立即添加新客户】，效果同点击客户通讯页面右上角【添加新客户】按钮。</w:t>
            </w:r>
          </w:p>
        </w:tc>
      </w:tr>
      <w:tr w:rsidR="001E01EF" w14:paraId="02F7E6D9" w14:textId="77777777" w:rsidTr="009C3B55">
        <w:trPr>
          <w:trHeight w:val="23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3DCCDE93"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客户通讯录-月重点客户</w:t>
            </w:r>
          </w:p>
        </w:tc>
        <w:tc>
          <w:tcPr>
            <w:tcW w:w="992" w:type="dxa"/>
            <w:tcBorders>
              <w:top w:val="nil"/>
              <w:left w:val="nil"/>
              <w:bottom w:val="single" w:sz="4" w:space="0" w:color="auto"/>
              <w:right w:val="single" w:sz="4" w:space="0" w:color="auto"/>
            </w:tcBorders>
            <w:shd w:val="clear" w:color="auto" w:fill="auto"/>
            <w:vAlign w:val="center"/>
            <w:hideMark/>
          </w:tcPr>
          <w:p w14:paraId="77837A93"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0A025D0E"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暂无任何圈选的重点经营客户</w:t>
            </w:r>
          </w:p>
        </w:tc>
        <w:tc>
          <w:tcPr>
            <w:tcW w:w="1276" w:type="dxa"/>
            <w:tcBorders>
              <w:top w:val="nil"/>
              <w:left w:val="nil"/>
              <w:bottom w:val="single" w:sz="4" w:space="0" w:color="auto"/>
              <w:right w:val="single" w:sz="4" w:space="0" w:color="auto"/>
            </w:tcBorders>
            <w:shd w:val="clear" w:color="auto" w:fill="auto"/>
            <w:vAlign w:val="center"/>
            <w:hideMark/>
          </w:tcPr>
          <w:p w14:paraId="17B89B1C"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立即圈选</w:t>
            </w:r>
          </w:p>
        </w:tc>
        <w:tc>
          <w:tcPr>
            <w:tcW w:w="2552" w:type="dxa"/>
            <w:tcBorders>
              <w:top w:val="nil"/>
              <w:left w:val="nil"/>
              <w:bottom w:val="single" w:sz="4" w:space="0" w:color="auto"/>
              <w:right w:val="single" w:sz="4" w:space="0" w:color="auto"/>
            </w:tcBorders>
            <w:shd w:val="clear" w:color="auto" w:fill="auto"/>
            <w:vAlign w:val="center"/>
            <w:hideMark/>
          </w:tcPr>
          <w:p w14:paraId="20233D6B"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点击【立即圈选】，进入圈选月重点客户页面。</w:t>
            </w:r>
          </w:p>
        </w:tc>
      </w:tr>
      <w:tr w:rsidR="001E01EF" w14:paraId="05C0EF48"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7B5FD66A"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客户通讯录-待识别访客</w:t>
            </w:r>
          </w:p>
        </w:tc>
        <w:tc>
          <w:tcPr>
            <w:tcW w:w="992" w:type="dxa"/>
            <w:tcBorders>
              <w:top w:val="nil"/>
              <w:left w:val="nil"/>
              <w:bottom w:val="single" w:sz="4" w:space="0" w:color="auto"/>
              <w:right w:val="single" w:sz="4" w:space="0" w:color="auto"/>
            </w:tcBorders>
            <w:shd w:val="clear" w:color="auto" w:fill="auto"/>
            <w:vAlign w:val="center"/>
            <w:hideMark/>
          </w:tcPr>
          <w:p w14:paraId="26B19A92"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06839967"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访客，快转发资讯或活动给朋友</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01A0A70A"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立即互动</w:t>
            </w:r>
          </w:p>
        </w:tc>
        <w:tc>
          <w:tcPr>
            <w:tcW w:w="2552" w:type="dxa"/>
            <w:tcBorders>
              <w:top w:val="nil"/>
              <w:left w:val="nil"/>
              <w:bottom w:val="single" w:sz="4" w:space="0" w:color="auto"/>
              <w:right w:val="single" w:sz="4" w:space="0" w:color="auto"/>
            </w:tcBorders>
            <w:shd w:val="clear" w:color="auto" w:fill="auto"/>
            <w:vAlign w:val="center"/>
            <w:hideMark/>
          </w:tcPr>
          <w:p w14:paraId="0B34DAF7"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点击跳转到友资讯首页</w:t>
            </w:r>
          </w:p>
        </w:tc>
      </w:tr>
      <w:tr w:rsidR="001E01EF" w14:paraId="76E9A0F7" w14:textId="77777777" w:rsidTr="009C3B55">
        <w:trPr>
          <w:trHeight w:val="23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55A848F3"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通讯录组件-选择联系人</w:t>
            </w:r>
          </w:p>
        </w:tc>
        <w:tc>
          <w:tcPr>
            <w:tcW w:w="992" w:type="dxa"/>
            <w:tcBorders>
              <w:top w:val="nil"/>
              <w:left w:val="nil"/>
              <w:bottom w:val="single" w:sz="4" w:space="0" w:color="auto"/>
              <w:right w:val="single" w:sz="4" w:space="0" w:color="auto"/>
            </w:tcBorders>
            <w:shd w:val="clear" w:color="auto" w:fill="auto"/>
            <w:vAlign w:val="center"/>
            <w:hideMark/>
          </w:tcPr>
          <w:p w14:paraId="340385C8"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0630103E"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搜索</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结果，没有找到联系</w:t>
            </w:r>
            <w:r w:rsidRPr="00252A61">
              <w:rPr>
                <w:rFonts w:ascii="微软雅黑" w:eastAsia="微软雅黑" w:hAnsi="微软雅黑" w:cs="微软雅黑" w:hint="eastAsia"/>
                <w:color w:val="000000"/>
                <w:sz w:val="18"/>
                <w:szCs w:val="18"/>
                <w:lang w:eastAsia="zh-CN"/>
              </w:rPr>
              <w:t>⼈</w:t>
            </w:r>
          </w:p>
        </w:tc>
        <w:tc>
          <w:tcPr>
            <w:tcW w:w="1276" w:type="dxa"/>
            <w:tcBorders>
              <w:top w:val="nil"/>
              <w:left w:val="nil"/>
              <w:bottom w:val="single" w:sz="4" w:space="0" w:color="auto"/>
              <w:right w:val="single" w:sz="4" w:space="0" w:color="auto"/>
            </w:tcBorders>
            <w:shd w:val="clear" w:color="auto" w:fill="auto"/>
            <w:vAlign w:val="center"/>
            <w:hideMark/>
          </w:tcPr>
          <w:p w14:paraId="7CEBD20B"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创建新客户</w:t>
            </w:r>
          </w:p>
        </w:tc>
        <w:tc>
          <w:tcPr>
            <w:tcW w:w="2552" w:type="dxa"/>
            <w:tcBorders>
              <w:top w:val="nil"/>
              <w:left w:val="nil"/>
              <w:bottom w:val="single" w:sz="4" w:space="0" w:color="auto"/>
              <w:right w:val="single" w:sz="4" w:space="0" w:color="auto"/>
            </w:tcBorders>
            <w:shd w:val="clear" w:color="auto" w:fill="auto"/>
            <w:vAlign w:val="center"/>
            <w:hideMark/>
          </w:tcPr>
          <w:p w14:paraId="7DE5E0AF"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点击效果同【添加新客户】</w:t>
            </w:r>
          </w:p>
        </w:tc>
      </w:tr>
      <w:tr w:rsidR="001E01EF" w14:paraId="081335FD"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7BD12C9F"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管理客户标签</w:t>
            </w:r>
          </w:p>
        </w:tc>
        <w:tc>
          <w:tcPr>
            <w:tcW w:w="992" w:type="dxa"/>
            <w:tcBorders>
              <w:top w:val="nil"/>
              <w:left w:val="nil"/>
              <w:bottom w:val="single" w:sz="4" w:space="0" w:color="auto"/>
              <w:right w:val="single" w:sz="4" w:space="0" w:color="auto"/>
            </w:tcBorders>
            <w:shd w:val="clear" w:color="auto" w:fill="auto"/>
            <w:vAlign w:val="center"/>
            <w:hideMark/>
          </w:tcPr>
          <w:p w14:paraId="22A9CA92"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66CD11C9"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暂</w:t>
            </w:r>
            <w:r w:rsidRPr="00252A61">
              <w:rPr>
                <w:rFonts w:ascii="微软雅黑" w:eastAsia="微软雅黑" w:hAnsi="微软雅黑" w:cs="微软雅黑" w:hint="eastAsia"/>
                <w:color w:val="000000"/>
                <w:sz w:val="18"/>
                <w:szCs w:val="18"/>
              </w:rPr>
              <w:t>⽆</w:t>
            </w:r>
            <w:r w:rsidRPr="00252A61">
              <w:rPr>
                <w:rFonts w:ascii="微软雅黑" w:eastAsia="微软雅黑" w:hAnsi="微软雅黑" w:cs="等线" w:hint="eastAsia"/>
                <w:color w:val="000000"/>
                <w:sz w:val="18"/>
                <w:szCs w:val="18"/>
              </w:rPr>
              <w:t>任何标签成</w:t>
            </w:r>
            <w:r w:rsidRPr="00252A61">
              <w:rPr>
                <w:rFonts w:ascii="微软雅黑" w:eastAsia="微软雅黑" w:hAnsi="微软雅黑" w:hint="eastAsia"/>
                <w:color w:val="000000"/>
                <w:sz w:val="18"/>
                <w:szCs w:val="18"/>
              </w:rPr>
              <w:t>员</w:t>
            </w:r>
          </w:p>
        </w:tc>
        <w:tc>
          <w:tcPr>
            <w:tcW w:w="1276" w:type="dxa"/>
            <w:tcBorders>
              <w:top w:val="nil"/>
              <w:left w:val="nil"/>
              <w:bottom w:val="single" w:sz="4" w:space="0" w:color="auto"/>
              <w:right w:val="single" w:sz="4" w:space="0" w:color="auto"/>
            </w:tcBorders>
            <w:shd w:val="clear" w:color="auto" w:fill="auto"/>
            <w:vAlign w:val="center"/>
            <w:hideMark/>
          </w:tcPr>
          <w:p w14:paraId="6430488C"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立即添加新成员</w:t>
            </w:r>
          </w:p>
        </w:tc>
        <w:tc>
          <w:tcPr>
            <w:tcW w:w="2552" w:type="dxa"/>
            <w:tcBorders>
              <w:top w:val="nil"/>
              <w:left w:val="nil"/>
              <w:bottom w:val="single" w:sz="4" w:space="0" w:color="auto"/>
              <w:right w:val="single" w:sz="4" w:space="0" w:color="auto"/>
            </w:tcBorders>
            <w:shd w:val="clear" w:color="auto" w:fill="auto"/>
            <w:vAlign w:val="center"/>
            <w:hideMark/>
          </w:tcPr>
          <w:p w14:paraId="2B5C1EB8"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点击效果同管理客户标签页面上【添加新成员】，进入选择标签成员页面。</w:t>
            </w:r>
          </w:p>
        </w:tc>
      </w:tr>
      <w:tr w:rsidR="001E01EF" w14:paraId="6DC3E72E"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640AE6C7"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友客户首页-待识别访客</w:t>
            </w:r>
          </w:p>
        </w:tc>
        <w:tc>
          <w:tcPr>
            <w:tcW w:w="992" w:type="dxa"/>
            <w:tcBorders>
              <w:top w:val="nil"/>
              <w:left w:val="nil"/>
              <w:bottom w:val="single" w:sz="4" w:space="0" w:color="auto"/>
              <w:right w:val="single" w:sz="4" w:space="0" w:color="auto"/>
            </w:tcBorders>
            <w:shd w:val="clear" w:color="auto" w:fill="auto"/>
            <w:vAlign w:val="center"/>
            <w:hideMark/>
          </w:tcPr>
          <w:p w14:paraId="11443F28" w14:textId="13F7E759" w:rsidR="001E01EF" w:rsidRPr="00252A61" w:rsidRDefault="008B4853">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0237935D"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待识别访客，快去转发资讯或活动给朋友</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291D023F"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立即互动</w:t>
            </w:r>
          </w:p>
        </w:tc>
        <w:tc>
          <w:tcPr>
            <w:tcW w:w="2552" w:type="dxa"/>
            <w:tcBorders>
              <w:top w:val="nil"/>
              <w:left w:val="nil"/>
              <w:bottom w:val="single" w:sz="4" w:space="0" w:color="auto"/>
              <w:right w:val="single" w:sz="4" w:space="0" w:color="auto"/>
            </w:tcBorders>
            <w:shd w:val="clear" w:color="auto" w:fill="auto"/>
            <w:vAlign w:val="center"/>
            <w:hideMark/>
          </w:tcPr>
          <w:p w14:paraId="58EBEBDA"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点击跳转到友资讯首页</w:t>
            </w:r>
          </w:p>
        </w:tc>
      </w:tr>
      <w:tr w:rsidR="001E01EF" w14:paraId="6353037C"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F88B983"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友客户首页-客户待办</w:t>
            </w:r>
          </w:p>
        </w:tc>
        <w:tc>
          <w:tcPr>
            <w:tcW w:w="992" w:type="dxa"/>
            <w:tcBorders>
              <w:top w:val="nil"/>
              <w:left w:val="nil"/>
              <w:bottom w:val="single" w:sz="4" w:space="0" w:color="auto"/>
              <w:right w:val="single" w:sz="4" w:space="0" w:color="auto"/>
            </w:tcBorders>
            <w:shd w:val="clear" w:color="auto" w:fill="auto"/>
            <w:vAlign w:val="center"/>
            <w:hideMark/>
          </w:tcPr>
          <w:p w14:paraId="0B419C5A" w14:textId="2872F077" w:rsidR="001E01EF" w:rsidRPr="00252A61" w:rsidRDefault="008B4853">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6F17E04A"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客户待办，快去转发资讯互动，获取更多客户商机</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02046E8C"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立即互动</w:t>
            </w:r>
          </w:p>
        </w:tc>
        <w:tc>
          <w:tcPr>
            <w:tcW w:w="2552" w:type="dxa"/>
            <w:tcBorders>
              <w:top w:val="nil"/>
              <w:left w:val="nil"/>
              <w:bottom w:val="single" w:sz="4" w:space="0" w:color="auto"/>
              <w:right w:val="single" w:sz="4" w:space="0" w:color="auto"/>
            </w:tcBorders>
            <w:shd w:val="clear" w:color="auto" w:fill="auto"/>
            <w:vAlign w:val="center"/>
            <w:hideMark/>
          </w:tcPr>
          <w:p w14:paraId="7F11A77B"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点击跳转到友资讯首页</w:t>
            </w:r>
          </w:p>
        </w:tc>
      </w:tr>
      <w:tr w:rsidR="001E01EF" w14:paraId="5327ECB8"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2B988E3"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客户详情-客户概览-待办任务</w:t>
            </w:r>
          </w:p>
        </w:tc>
        <w:tc>
          <w:tcPr>
            <w:tcW w:w="992" w:type="dxa"/>
            <w:tcBorders>
              <w:top w:val="nil"/>
              <w:left w:val="nil"/>
              <w:bottom w:val="single" w:sz="4" w:space="0" w:color="auto"/>
              <w:right w:val="single" w:sz="4" w:space="0" w:color="auto"/>
            </w:tcBorders>
            <w:shd w:val="clear" w:color="auto" w:fill="auto"/>
            <w:vAlign w:val="center"/>
            <w:hideMark/>
          </w:tcPr>
          <w:p w14:paraId="22C521F7"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7FB4CEBB"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您暂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待办任务，快去互动获得更多商机</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566BD025"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立即互动</w:t>
            </w:r>
          </w:p>
        </w:tc>
        <w:tc>
          <w:tcPr>
            <w:tcW w:w="2552" w:type="dxa"/>
            <w:tcBorders>
              <w:top w:val="nil"/>
              <w:left w:val="nil"/>
              <w:bottom w:val="single" w:sz="4" w:space="0" w:color="auto"/>
              <w:right w:val="single" w:sz="4" w:space="0" w:color="auto"/>
            </w:tcBorders>
            <w:shd w:val="clear" w:color="auto" w:fill="auto"/>
            <w:vAlign w:val="center"/>
            <w:hideMark/>
          </w:tcPr>
          <w:p w14:paraId="011D1128"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点击跳转到友资讯首页</w:t>
            </w:r>
          </w:p>
        </w:tc>
      </w:tr>
      <w:tr w:rsidR="001E01EF" w14:paraId="15E9832A"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3DB129BC"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客户详情-客户概览-互动旅程</w:t>
            </w:r>
          </w:p>
        </w:tc>
        <w:tc>
          <w:tcPr>
            <w:tcW w:w="992" w:type="dxa"/>
            <w:tcBorders>
              <w:top w:val="nil"/>
              <w:left w:val="nil"/>
              <w:bottom w:val="single" w:sz="4" w:space="0" w:color="auto"/>
              <w:right w:val="single" w:sz="4" w:space="0" w:color="auto"/>
            </w:tcBorders>
            <w:shd w:val="clear" w:color="auto" w:fill="auto"/>
            <w:vAlign w:val="center"/>
            <w:hideMark/>
          </w:tcPr>
          <w:p w14:paraId="509ADCE6"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601947F5" w14:textId="17ACA3FE"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互动旅程，快去约</w:t>
            </w:r>
            <w:r w:rsidRPr="00252A61">
              <w:rPr>
                <w:rFonts w:ascii="微软雅黑" w:eastAsia="微软雅黑" w:hAnsi="微软雅黑" w:hint="eastAsia"/>
                <w:color w:val="000000"/>
                <w:sz w:val="18"/>
                <w:szCs w:val="18"/>
                <w:lang w:eastAsia="zh-CN"/>
              </w:rPr>
              <w:t>TA</w:t>
            </w:r>
            <w:r w:rsidR="00A66324">
              <w:rPr>
                <w:rFonts w:ascii="微软雅黑" w:eastAsia="微软雅黑" w:hAnsi="微软雅黑" w:cs="微软雅黑" w:hint="eastAsia"/>
                <w:color w:val="000000"/>
                <w:sz w:val="18"/>
                <w:szCs w:val="18"/>
                <w:lang w:eastAsia="zh-CN"/>
              </w:rPr>
              <w:t>见</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44EA6B21"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新建</w:t>
            </w:r>
            <w:r w:rsidRPr="00252A61">
              <w:rPr>
                <w:rFonts w:ascii="微软雅黑" w:eastAsia="微软雅黑" w:hAnsi="微软雅黑" w:cs="微软雅黑" w:hint="eastAsia"/>
                <w:color w:val="000000"/>
                <w:sz w:val="18"/>
                <w:szCs w:val="18"/>
              </w:rPr>
              <w:t>⽇</w:t>
            </w:r>
            <w:r w:rsidRPr="00252A61">
              <w:rPr>
                <w:rFonts w:ascii="微软雅黑" w:eastAsia="微软雅黑" w:hAnsi="微软雅黑" w:hint="eastAsia"/>
                <w:color w:val="000000"/>
                <w:sz w:val="18"/>
                <w:szCs w:val="18"/>
              </w:rPr>
              <w:t>程</w:t>
            </w:r>
          </w:p>
        </w:tc>
        <w:tc>
          <w:tcPr>
            <w:tcW w:w="2552" w:type="dxa"/>
            <w:tcBorders>
              <w:top w:val="nil"/>
              <w:left w:val="nil"/>
              <w:bottom w:val="single" w:sz="4" w:space="0" w:color="auto"/>
              <w:right w:val="single" w:sz="4" w:space="0" w:color="auto"/>
            </w:tcBorders>
            <w:shd w:val="clear" w:color="auto" w:fill="auto"/>
            <w:vAlign w:val="center"/>
            <w:hideMark/>
          </w:tcPr>
          <w:p w14:paraId="701CA4C1" w14:textId="5F5F816F" w:rsidR="001E01EF" w:rsidRPr="00252A61" w:rsidRDefault="00AA6255">
            <w:pPr>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点击创建</w:t>
            </w:r>
            <w:r w:rsidRPr="00252A61">
              <w:rPr>
                <w:rFonts w:ascii="微软雅黑" w:eastAsia="微软雅黑" w:hAnsi="微软雅黑" w:hint="eastAsia"/>
                <w:color w:val="000000"/>
                <w:sz w:val="18"/>
                <w:szCs w:val="18"/>
                <w:lang w:eastAsia="zh-CN"/>
              </w:rPr>
              <w:t>销售面访</w:t>
            </w:r>
          </w:p>
        </w:tc>
      </w:tr>
      <w:tr w:rsidR="001E01EF" w14:paraId="4B7228EE"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3A59B042"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lastRenderedPageBreak/>
              <w:t>客户详情-客户概览-保单详情</w:t>
            </w:r>
          </w:p>
        </w:tc>
        <w:tc>
          <w:tcPr>
            <w:tcW w:w="992" w:type="dxa"/>
            <w:tcBorders>
              <w:top w:val="nil"/>
              <w:left w:val="nil"/>
              <w:bottom w:val="single" w:sz="4" w:space="0" w:color="auto"/>
              <w:right w:val="single" w:sz="4" w:space="0" w:color="auto"/>
            </w:tcBorders>
            <w:shd w:val="clear" w:color="auto" w:fill="auto"/>
            <w:vAlign w:val="center"/>
            <w:hideMark/>
          </w:tcPr>
          <w:p w14:paraId="1DCBB131"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2A5956C8"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保单，快去为</w:t>
            </w:r>
            <w:r w:rsidRPr="00252A61">
              <w:rPr>
                <w:rFonts w:ascii="微软雅黑" w:eastAsia="微软雅黑" w:hAnsi="微软雅黑" w:hint="eastAsia"/>
                <w:color w:val="000000"/>
                <w:sz w:val="18"/>
                <w:szCs w:val="18"/>
                <w:lang w:eastAsia="zh-CN"/>
              </w:rPr>
              <w:t>TA推荐保险产品吧</w:t>
            </w:r>
          </w:p>
        </w:tc>
        <w:tc>
          <w:tcPr>
            <w:tcW w:w="1276" w:type="dxa"/>
            <w:tcBorders>
              <w:top w:val="nil"/>
              <w:left w:val="nil"/>
              <w:bottom w:val="single" w:sz="4" w:space="0" w:color="auto"/>
              <w:right w:val="single" w:sz="4" w:space="0" w:color="auto"/>
            </w:tcBorders>
            <w:shd w:val="clear" w:color="auto" w:fill="auto"/>
            <w:vAlign w:val="center"/>
            <w:hideMark/>
          </w:tcPr>
          <w:p w14:paraId="4062F00D"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新建</w:t>
            </w:r>
            <w:r w:rsidRPr="00252A61">
              <w:rPr>
                <w:rFonts w:ascii="微软雅黑" w:eastAsia="微软雅黑" w:hAnsi="微软雅黑" w:cs="微软雅黑" w:hint="eastAsia"/>
                <w:color w:val="000000"/>
                <w:sz w:val="18"/>
                <w:szCs w:val="18"/>
              </w:rPr>
              <w:t>⽇</w:t>
            </w:r>
            <w:r w:rsidRPr="00252A61">
              <w:rPr>
                <w:rFonts w:ascii="微软雅黑" w:eastAsia="微软雅黑" w:hAnsi="微软雅黑" w:hint="eastAsia"/>
                <w:color w:val="000000"/>
                <w:sz w:val="18"/>
                <w:szCs w:val="18"/>
              </w:rPr>
              <w:t>程</w:t>
            </w:r>
          </w:p>
        </w:tc>
        <w:tc>
          <w:tcPr>
            <w:tcW w:w="2552" w:type="dxa"/>
            <w:tcBorders>
              <w:top w:val="nil"/>
              <w:left w:val="nil"/>
              <w:bottom w:val="single" w:sz="4" w:space="0" w:color="auto"/>
              <w:right w:val="single" w:sz="4" w:space="0" w:color="auto"/>
            </w:tcBorders>
            <w:shd w:val="clear" w:color="auto" w:fill="auto"/>
            <w:vAlign w:val="center"/>
            <w:hideMark/>
          </w:tcPr>
          <w:p w14:paraId="2EA001CF" w14:textId="6FB51741" w:rsidR="001E01EF" w:rsidRPr="00252A61" w:rsidRDefault="00AA6255">
            <w:pPr>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点击创建</w:t>
            </w:r>
            <w:r w:rsidRPr="00252A61">
              <w:rPr>
                <w:rFonts w:ascii="微软雅黑" w:eastAsia="微软雅黑" w:hAnsi="微软雅黑" w:hint="eastAsia"/>
                <w:color w:val="000000"/>
                <w:sz w:val="18"/>
                <w:szCs w:val="18"/>
                <w:lang w:eastAsia="zh-CN"/>
              </w:rPr>
              <w:t>销售面访</w:t>
            </w:r>
          </w:p>
        </w:tc>
      </w:tr>
      <w:tr w:rsidR="001E01EF" w14:paraId="70E23E3D"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75991E48"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客户详情-待办任务</w:t>
            </w:r>
          </w:p>
        </w:tc>
        <w:tc>
          <w:tcPr>
            <w:tcW w:w="992" w:type="dxa"/>
            <w:tcBorders>
              <w:top w:val="nil"/>
              <w:left w:val="nil"/>
              <w:bottom w:val="single" w:sz="4" w:space="0" w:color="auto"/>
              <w:right w:val="single" w:sz="4" w:space="0" w:color="auto"/>
            </w:tcBorders>
            <w:shd w:val="clear" w:color="auto" w:fill="auto"/>
            <w:vAlign w:val="center"/>
            <w:hideMark/>
          </w:tcPr>
          <w:p w14:paraId="0E2B989C"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398A543E"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您暂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待办任务，快去互动获得更多商机</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0ACE9183"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立即互动</w:t>
            </w:r>
          </w:p>
        </w:tc>
        <w:tc>
          <w:tcPr>
            <w:tcW w:w="2552" w:type="dxa"/>
            <w:tcBorders>
              <w:top w:val="nil"/>
              <w:left w:val="nil"/>
              <w:bottom w:val="single" w:sz="4" w:space="0" w:color="auto"/>
              <w:right w:val="single" w:sz="4" w:space="0" w:color="auto"/>
            </w:tcBorders>
            <w:shd w:val="clear" w:color="auto" w:fill="auto"/>
            <w:vAlign w:val="center"/>
            <w:hideMark/>
          </w:tcPr>
          <w:p w14:paraId="31B110E7"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点击跳转到友资讯首页</w:t>
            </w:r>
          </w:p>
        </w:tc>
      </w:tr>
      <w:tr w:rsidR="001E01EF" w14:paraId="635C0DD1"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327A9F93"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客户详情-互动旅程</w:t>
            </w:r>
          </w:p>
        </w:tc>
        <w:tc>
          <w:tcPr>
            <w:tcW w:w="992" w:type="dxa"/>
            <w:tcBorders>
              <w:top w:val="nil"/>
              <w:left w:val="nil"/>
              <w:bottom w:val="single" w:sz="4" w:space="0" w:color="auto"/>
              <w:right w:val="single" w:sz="4" w:space="0" w:color="auto"/>
            </w:tcBorders>
            <w:shd w:val="clear" w:color="auto" w:fill="auto"/>
            <w:vAlign w:val="center"/>
            <w:hideMark/>
          </w:tcPr>
          <w:p w14:paraId="25489628"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6CB54882" w14:textId="6A901076"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cs="等线" w:hint="eastAsia"/>
                <w:color w:val="000000"/>
                <w:sz w:val="18"/>
                <w:szCs w:val="18"/>
                <w:lang w:eastAsia="zh-CN"/>
              </w:rPr>
              <w:t>互动旅程，快去约</w:t>
            </w:r>
            <w:r w:rsidRPr="00252A61">
              <w:rPr>
                <w:rFonts w:ascii="微软雅黑" w:eastAsia="微软雅黑" w:hAnsi="微软雅黑" w:hint="eastAsia"/>
                <w:color w:val="000000"/>
                <w:sz w:val="18"/>
                <w:szCs w:val="18"/>
                <w:lang w:eastAsia="zh-CN"/>
              </w:rPr>
              <w:t>TA</w:t>
            </w:r>
            <w:r w:rsidR="00A66324">
              <w:rPr>
                <w:rFonts w:ascii="微软雅黑" w:eastAsia="微软雅黑" w:hAnsi="微软雅黑" w:cs="微软雅黑" w:hint="eastAsia"/>
                <w:color w:val="000000"/>
                <w:sz w:val="18"/>
                <w:szCs w:val="18"/>
                <w:lang w:eastAsia="zh-CN"/>
              </w:rPr>
              <w:t>见</w:t>
            </w:r>
            <w:r w:rsidRPr="00252A61">
              <w:rPr>
                <w:rFonts w:ascii="微软雅黑" w:eastAsia="微软雅黑" w:hAnsi="微软雅黑" w:cs="微软雅黑" w:hint="eastAsia"/>
                <w:color w:val="000000"/>
                <w:sz w:val="18"/>
                <w:szCs w:val="18"/>
                <w:lang w:eastAsia="zh-CN"/>
              </w:rPr>
              <w:t>⾯</w:t>
            </w:r>
            <w:r w:rsidRPr="00252A61">
              <w:rPr>
                <w:rFonts w:ascii="微软雅黑" w:eastAsia="微软雅黑" w:hAnsi="微软雅黑" w:hint="eastAsia"/>
                <w:color w:val="000000"/>
                <w:sz w:val="18"/>
                <w:szCs w:val="18"/>
                <w:lang w:eastAsia="zh-CN"/>
              </w:rPr>
              <w:t>吧</w:t>
            </w:r>
          </w:p>
        </w:tc>
        <w:tc>
          <w:tcPr>
            <w:tcW w:w="1276" w:type="dxa"/>
            <w:tcBorders>
              <w:top w:val="nil"/>
              <w:left w:val="nil"/>
              <w:bottom w:val="single" w:sz="4" w:space="0" w:color="auto"/>
              <w:right w:val="single" w:sz="4" w:space="0" w:color="auto"/>
            </w:tcBorders>
            <w:shd w:val="clear" w:color="auto" w:fill="auto"/>
            <w:vAlign w:val="center"/>
            <w:hideMark/>
          </w:tcPr>
          <w:p w14:paraId="01AB841D"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新建</w:t>
            </w:r>
            <w:r w:rsidRPr="00252A61">
              <w:rPr>
                <w:rFonts w:ascii="微软雅黑" w:eastAsia="微软雅黑" w:hAnsi="微软雅黑" w:cs="微软雅黑" w:hint="eastAsia"/>
                <w:color w:val="000000"/>
                <w:sz w:val="18"/>
                <w:szCs w:val="18"/>
              </w:rPr>
              <w:t>⽇</w:t>
            </w:r>
            <w:r w:rsidRPr="00252A61">
              <w:rPr>
                <w:rFonts w:ascii="微软雅黑" w:eastAsia="微软雅黑" w:hAnsi="微软雅黑" w:hint="eastAsia"/>
                <w:color w:val="000000"/>
                <w:sz w:val="18"/>
                <w:szCs w:val="18"/>
              </w:rPr>
              <w:t>程</w:t>
            </w:r>
          </w:p>
        </w:tc>
        <w:tc>
          <w:tcPr>
            <w:tcW w:w="2552" w:type="dxa"/>
            <w:tcBorders>
              <w:top w:val="nil"/>
              <w:left w:val="nil"/>
              <w:bottom w:val="single" w:sz="4" w:space="0" w:color="auto"/>
              <w:right w:val="single" w:sz="4" w:space="0" w:color="auto"/>
            </w:tcBorders>
            <w:shd w:val="clear" w:color="auto" w:fill="auto"/>
            <w:vAlign w:val="center"/>
            <w:hideMark/>
          </w:tcPr>
          <w:p w14:paraId="2BF7FAC4" w14:textId="4257E168" w:rsidR="001E01EF" w:rsidRPr="00252A61" w:rsidRDefault="00434B73">
            <w:pPr>
              <w:rPr>
                <w:rFonts w:ascii="微软雅黑" w:eastAsia="微软雅黑" w:hAnsi="微软雅黑"/>
                <w:color w:val="000000"/>
                <w:sz w:val="18"/>
                <w:szCs w:val="18"/>
                <w:lang w:eastAsia="zh-CN"/>
              </w:rPr>
            </w:pPr>
            <w:r>
              <w:rPr>
                <w:rFonts w:ascii="微软雅黑" w:eastAsia="微软雅黑" w:hAnsi="微软雅黑" w:hint="eastAsia"/>
                <w:color w:val="000000"/>
                <w:sz w:val="18"/>
                <w:szCs w:val="18"/>
                <w:lang w:eastAsia="zh-CN"/>
              </w:rPr>
              <w:t>点击创建</w:t>
            </w:r>
            <w:r w:rsidR="001E01EF" w:rsidRPr="00252A61">
              <w:rPr>
                <w:rFonts w:ascii="微软雅黑" w:eastAsia="微软雅黑" w:hAnsi="微软雅黑" w:hint="eastAsia"/>
                <w:color w:val="000000"/>
                <w:sz w:val="18"/>
                <w:szCs w:val="18"/>
                <w:lang w:eastAsia="zh-CN"/>
              </w:rPr>
              <w:t>销售面访</w:t>
            </w:r>
          </w:p>
        </w:tc>
      </w:tr>
      <w:tr w:rsidR="001E01EF" w14:paraId="46220E50"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5D8AE8E2"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客户详情-经营日志-面访日志</w:t>
            </w:r>
          </w:p>
        </w:tc>
        <w:tc>
          <w:tcPr>
            <w:tcW w:w="992" w:type="dxa"/>
            <w:tcBorders>
              <w:top w:val="nil"/>
              <w:left w:val="nil"/>
              <w:bottom w:val="single" w:sz="4" w:space="0" w:color="auto"/>
              <w:right w:val="single" w:sz="4" w:space="0" w:color="auto"/>
            </w:tcBorders>
            <w:shd w:val="clear" w:color="auto" w:fill="auto"/>
            <w:vAlign w:val="center"/>
            <w:hideMark/>
          </w:tcPr>
          <w:p w14:paraId="35151DC3"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通用图标</w:t>
            </w:r>
          </w:p>
        </w:tc>
        <w:tc>
          <w:tcPr>
            <w:tcW w:w="2551" w:type="dxa"/>
            <w:tcBorders>
              <w:top w:val="nil"/>
              <w:left w:val="nil"/>
              <w:bottom w:val="single" w:sz="4" w:space="0" w:color="auto"/>
              <w:right w:val="single" w:sz="4" w:space="0" w:color="auto"/>
            </w:tcBorders>
            <w:shd w:val="clear" w:color="auto" w:fill="auto"/>
            <w:vAlign w:val="center"/>
            <w:hideMark/>
          </w:tcPr>
          <w:p w14:paraId="06239EC1"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暂无面访日志，去创建</w:t>
            </w:r>
          </w:p>
        </w:tc>
        <w:tc>
          <w:tcPr>
            <w:tcW w:w="1276" w:type="dxa"/>
            <w:tcBorders>
              <w:top w:val="nil"/>
              <w:left w:val="nil"/>
              <w:bottom w:val="single" w:sz="4" w:space="0" w:color="auto"/>
              <w:right w:val="single" w:sz="4" w:space="0" w:color="auto"/>
            </w:tcBorders>
            <w:shd w:val="clear" w:color="auto" w:fill="auto"/>
            <w:vAlign w:val="center"/>
            <w:hideMark/>
          </w:tcPr>
          <w:p w14:paraId="1F8E0E95"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创建面访日志</w:t>
            </w:r>
          </w:p>
        </w:tc>
        <w:tc>
          <w:tcPr>
            <w:tcW w:w="2552" w:type="dxa"/>
            <w:tcBorders>
              <w:top w:val="nil"/>
              <w:left w:val="nil"/>
              <w:bottom w:val="single" w:sz="4" w:space="0" w:color="auto"/>
              <w:right w:val="single" w:sz="4" w:space="0" w:color="auto"/>
            </w:tcBorders>
            <w:shd w:val="clear" w:color="auto" w:fill="auto"/>
            <w:vAlign w:val="center"/>
            <w:hideMark/>
          </w:tcPr>
          <w:p w14:paraId="27D23403"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点击去创建，效果同点击经营日志-面访日志-右上角新建日志</w:t>
            </w:r>
          </w:p>
        </w:tc>
      </w:tr>
      <w:tr w:rsidR="001E01EF" w14:paraId="41214800" w14:textId="77777777" w:rsidTr="009C3B55">
        <w:trPr>
          <w:trHeight w:val="23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238BE7E2" w14:textId="77777777" w:rsidR="001E01EF" w:rsidRPr="00252A61" w:rsidRDefault="001E01EF">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客户详情-经营日志-随手记</w:t>
            </w:r>
          </w:p>
        </w:tc>
        <w:tc>
          <w:tcPr>
            <w:tcW w:w="992" w:type="dxa"/>
            <w:tcBorders>
              <w:top w:val="nil"/>
              <w:left w:val="nil"/>
              <w:bottom w:val="single" w:sz="4" w:space="0" w:color="auto"/>
              <w:right w:val="single" w:sz="4" w:space="0" w:color="auto"/>
            </w:tcBorders>
            <w:shd w:val="clear" w:color="auto" w:fill="auto"/>
            <w:vAlign w:val="center"/>
            <w:hideMark/>
          </w:tcPr>
          <w:p w14:paraId="494B9441"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无</w:t>
            </w:r>
          </w:p>
        </w:tc>
        <w:tc>
          <w:tcPr>
            <w:tcW w:w="2551" w:type="dxa"/>
            <w:tcBorders>
              <w:top w:val="nil"/>
              <w:left w:val="nil"/>
              <w:bottom w:val="single" w:sz="4" w:space="0" w:color="auto"/>
              <w:right w:val="single" w:sz="4" w:space="0" w:color="auto"/>
            </w:tcBorders>
            <w:shd w:val="clear" w:color="auto" w:fill="auto"/>
            <w:vAlign w:val="center"/>
            <w:hideMark/>
          </w:tcPr>
          <w:p w14:paraId="73836291"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无</w:t>
            </w:r>
          </w:p>
        </w:tc>
        <w:tc>
          <w:tcPr>
            <w:tcW w:w="1276" w:type="dxa"/>
            <w:tcBorders>
              <w:top w:val="nil"/>
              <w:left w:val="nil"/>
              <w:bottom w:val="single" w:sz="4" w:space="0" w:color="auto"/>
              <w:right w:val="single" w:sz="4" w:space="0" w:color="auto"/>
            </w:tcBorders>
            <w:shd w:val="clear" w:color="auto" w:fill="auto"/>
            <w:vAlign w:val="center"/>
            <w:hideMark/>
          </w:tcPr>
          <w:p w14:paraId="12695688"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无</w:t>
            </w:r>
          </w:p>
        </w:tc>
        <w:tc>
          <w:tcPr>
            <w:tcW w:w="2552" w:type="dxa"/>
            <w:tcBorders>
              <w:top w:val="nil"/>
              <w:left w:val="nil"/>
              <w:bottom w:val="single" w:sz="4" w:space="0" w:color="auto"/>
              <w:right w:val="single" w:sz="4" w:space="0" w:color="auto"/>
            </w:tcBorders>
            <w:shd w:val="clear" w:color="auto" w:fill="auto"/>
            <w:vAlign w:val="center"/>
            <w:hideMark/>
          </w:tcPr>
          <w:p w14:paraId="6E294AA3" w14:textId="77777777" w:rsidR="001E01EF" w:rsidRPr="00252A61" w:rsidRDefault="001E01EF">
            <w:pPr>
              <w:rPr>
                <w:rFonts w:ascii="微软雅黑" w:eastAsia="微软雅黑" w:hAnsi="微软雅黑"/>
                <w:color w:val="000000"/>
                <w:sz w:val="18"/>
                <w:szCs w:val="18"/>
              </w:rPr>
            </w:pPr>
            <w:r w:rsidRPr="00252A61">
              <w:rPr>
                <w:rFonts w:ascii="微软雅黑" w:eastAsia="微软雅黑" w:hAnsi="微软雅黑" w:hint="eastAsia"/>
                <w:color w:val="000000"/>
                <w:sz w:val="18"/>
                <w:szCs w:val="18"/>
              </w:rPr>
              <w:t>无</w:t>
            </w:r>
          </w:p>
        </w:tc>
      </w:tr>
      <w:tr w:rsidR="00BE7138" w14:paraId="062B6A68" w14:textId="77777777" w:rsidTr="009C3B55">
        <w:trPr>
          <w:trHeight w:val="4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34D3FA59" w14:textId="61BB861D" w:rsidR="00BE7138" w:rsidRPr="00252A61" w:rsidRDefault="00BE7138" w:rsidP="00BE7138">
            <w:pPr>
              <w:rPr>
                <w:rFonts w:ascii="微软雅黑" w:eastAsia="微软雅黑" w:hAnsi="微软雅黑"/>
                <w:color w:val="000000"/>
                <w:sz w:val="18"/>
                <w:szCs w:val="18"/>
                <w:lang w:eastAsia="zh-CN"/>
              </w:rPr>
            </w:pPr>
            <w:r w:rsidRPr="00252A61">
              <w:rPr>
                <w:rFonts w:ascii="微软雅黑" w:eastAsia="微软雅黑" w:hAnsi="微软雅黑" w:hint="eastAsia"/>
                <w:color w:val="000000"/>
                <w:sz w:val="18"/>
                <w:szCs w:val="18"/>
                <w:lang w:eastAsia="zh-CN"/>
              </w:rPr>
              <w:t>客户详情-客户保单-保单管家</w:t>
            </w:r>
            <w:ins w:id="290" w:author="SHI, Guofeng-GF" w:date="2022-08-24T15:47:00Z">
              <w:r w:rsidR="00C12D07">
                <w:rPr>
                  <w:rFonts w:ascii="微软雅黑" w:eastAsia="微软雅黑" w:hAnsi="微软雅黑" w:hint="eastAsia"/>
                  <w:color w:val="000000"/>
                  <w:sz w:val="18"/>
                  <w:szCs w:val="18"/>
                  <w:lang w:eastAsia="zh-CN"/>
                </w:rPr>
                <w:t>（二期实现）</w:t>
              </w:r>
            </w:ins>
          </w:p>
        </w:tc>
        <w:tc>
          <w:tcPr>
            <w:tcW w:w="992" w:type="dxa"/>
            <w:tcBorders>
              <w:top w:val="nil"/>
              <w:left w:val="nil"/>
              <w:bottom w:val="single" w:sz="4" w:space="0" w:color="auto"/>
              <w:right w:val="single" w:sz="4" w:space="0" w:color="auto"/>
            </w:tcBorders>
            <w:shd w:val="clear" w:color="auto" w:fill="auto"/>
            <w:vAlign w:val="center"/>
          </w:tcPr>
          <w:p w14:paraId="4337F3B6" w14:textId="431FFE44" w:rsidR="00BE7138" w:rsidRPr="00252A61" w:rsidRDefault="00BE7138" w:rsidP="00BE7138">
            <w:pPr>
              <w:rPr>
                <w:rFonts w:ascii="微软雅黑" w:eastAsia="微软雅黑" w:hAnsi="微软雅黑"/>
                <w:color w:val="000000"/>
                <w:sz w:val="18"/>
                <w:szCs w:val="18"/>
                <w:lang w:eastAsia="zh-CN"/>
              </w:rPr>
            </w:pPr>
            <w:del w:id="291" w:author="SHI, Guofeng-GF" w:date="2022-08-24T15:30:00Z">
              <w:r w:rsidRPr="00252A61" w:rsidDel="00CD2AF5">
                <w:rPr>
                  <w:rFonts w:ascii="微软雅黑" w:eastAsia="微软雅黑" w:hAnsi="微软雅黑" w:hint="eastAsia"/>
                  <w:color w:val="000000"/>
                  <w:sz w:val="18"/>
                  <w:szCs w:val="18"/>
                  <w:lang w:eastAsia="zh-CN"/>
                </w:rPr>
                <w:delText>无</w:delText>
              </w:r>
            </w:del>
            <w:ins w:id="292" w:author="SHI, Guofeng-GF" w:date="2022-08-24T15:30:00Z">
              <w:r w:rsidR="00CD2AF5" w:rsidRPr="00252A61">
                <w:rPr>
                  <w:rFonts w:ascii="微软雅黑" w:eastAsia="微软雅黑" w:hAnsi="微软雅黑" w:hint="eastAsia"/>
                  <w:color w:val="000000"/>
                  <w:sz w:val="18"/>
                  <w:szCs w:val="18"/>
                </w:rPr>
                <w:t>通用图标</w:t>
              </w:r>
            </w:ins>
          </w:p>
        </w:tc>
        <w:tc>
          <w:tcPr>
            <w:tcW w:w="2551" w:type="dxa"/>
            <w:tcBorders>
              <w:top w:val="nil"/>
              <w:left w:val="nil"/>
              <w:bottom w:val="single" w:sz="4" w:space="0" w:color="auto"/>
              <w:right w:val="single" w:sz="4" w:space="0" w:color="auto"/>
            </w:tcBorders>
            <w:shd w:val="clear" w:color="auto" w:fill="auto"/>
            <w:vAlign w:val="center"/>
          </w:tcPr>
          <w:p w14:paraId="548D5C9D" w14:textId="2B206FFC" w:rsidR="00BE7138" w:rsidRPr="00252A61" w:rsidRDefault="00BE7138" w:rsidP="00BE7138">
            <w:pPr>
              <w:rPr>
                <w:rFonts w:ascii="微软雅黑" w:eastAsia="微软雅黑" w:hAnsi="微软雅黑"/>
                <w:color w:val="000000"/>
                <w:sz w:val="18"/>
                <w:szCs w:val="18"/>
                <w:lang w:eastAsia="zh-CN"/>
              </w:rPr>
            </w:pPr>
            <w:del w:id="293" w:author="SHI, Guofeng-GF" w:date="2022-08-24T15:30:00Z">
              <w:r w:rsidRPr="00252A61" w:rsidDel="00CD2AF5">
                <w:rPr>
                  <w:rFonts w:ascii="微软雅黑" w:eastAsia="微软雅黑" w:hAnsi="微软雅黑" w:hint="eastAsia"/>
                  <w:color w:val="000000"/>
                  <w:sz w:val="18"/>
                  <w:szCs w:val="18"/>
                </w:rPr>
                <w:delText>无</w:delText>
              </w:r>
            </w:del>
            <w:ins w:id="294" w:author="SHI, Guofeng-GF" w:date="2022-08-24T15:30:00Z">
              <w:r w:rsidR="00CD2AF5" w:rsidRPr="00CD2AF5">
                <w:rPr>
                  <w:rFonts w:ascii="微软雅黑" w:eastAsia="微软雅黑" w:hAnsi="微软雅黑" w:hint="eastAsia"/>
                  <w:color w:val="000000"/>
                  <w:sz w:val="18"/>
                  <w:szCs w:val="18"/>
                </w:rPr>
                <w:t>去做保单体检</w:t>
              </w:r>
            </w:ins>
          </w:p>
        </w:tc>
        <w:tc>
          <w:tcPr>
            <w:tcW w:w="1276" w:type="dxa"/>
            <w:tcBorders>
              <w:top w:val="nil"/>
              <w:left w:val="nil"/>
              <w:bottom w:val="single" w:sz="4" w:space="0" w:color="auto"/>
              <w:right w:val="single" w:sz="4" w:space="0" w:color="auto"/>
            </w:tcBorders>
            <w:shd w:val="clear" w:color="auto" w:fill="auto"/>
            <w:vAlign w:val="center"/>
          </w:tcPr>
          <w:p w14:paraId="4E26E886" w14:textId="57C89F62" w:rsidR="00BE7138" w:rsidRPr="00252A61" w:rsidRDefault="00BE7138" w:rsidP="00BE7138">
            <w:pPr>
              <w:rPr>
                <w:rFonts w:ascii="微软雅黑" w:eastAsia="微软雅黑" w:hAnsi="微软雅黑"/>
                <w:color w:val="000000"/>
                <w:sz w:val="18"/>
                <w:szCs w:val="18"/>
              </w:rPr>
            </w:pPr>
            <w:del w:id="295" w:author="SHI, Guofeng-GF" w:date="2022-08-24T15:31:00Z">
              <w:r w:rsidRPr="00252A61" w:rsidDel="00CD2AF5">
                <w:rPr>
                  <w:rFonts w:ascii="微软雅黑" w:eastAsia="微软雅黑" w:hAnsi="微软雅黑" w:hint="eastAsia"/>
                  <w:color w:val="000000"/>
                  <w:sz w:val="18"/>
                  <w:szCs w:val="18"/>
                </w:rPr>
                <w:delText>无</w:delText>
              </w:r>
            </w:del>
            <w:ins w:id="296" w:author="SHI, Guofeng-GF" w:date="2022-08-24T15:31:00Z">
              <w:r w:rsidR="00CD2AF5" w:rsidRPr="00CD2AF5">
                <w:rPr>
                  <w:rFonts w:ascii="微软雅黑" w:eastAsia="微软雅黑" w:hAnsi="微软雅黑" w:hint="eastAsia"/>
                  <w:color w:val="000000"/>
                  <w:sz w:val="18"/>
                  <w:szCs w:val="18"/>
                </w:rPr>
                <w:t>拉起NBS</w:t>
              </w:r>
            </w:ins>
          </w:p>
        </w:tc>
        <w:tc>
          <w:tcPr>
            <w:tcW w:w="2552" w:type="dxa"/>
            <w:tcBorders>
              <w:top w:val="nil"/>
              <w:left w:val="nil"/>
              <w:bottom w:val="single" w:sz="4" w:space="0" w:color="auto"/>
              <w:right w:val="single" w:sz="4" w:space="0" w:color="auto"/>
            </w:tcBorders>
            <w:shd w:val="clear" w:color="auto" w:fill="auto"/>
            <w:vAlign w:val="center"/>
          </w:tcPr>
          <w:p w14:paraId="45B32F53" w14:textId="77E0FE8A" w:rsidR="00BE7138" w:rsidRPr="00252A61" w:rsidRDefault="00BE7138" w:rsidP="00BE7138">
            <w:pPr>
              <w:rPr>
                <w:rFonts w:ascii="微软雅黑" w:eastAsia="微软雅黑" w:hAnsi="微软雅黑"/>
                <w:color w:val="000000"/>
                <w:sz w:val="18"/>
                <w:szCs w:val="18"/>
                <w:lang w:eastAsia="zh-CN"/>
              </w:rPr>
            </w:pPr>
            <w:del w:id="297" w:author="SHI, Guofeng-GF" w:date="2022-08-24T15:32:00Z">
              <w:r w:rsidRPr="00252A61" w:rsidDel="00CD2AF5">
                <w:rPr>
                  <w:rFonts w:ascii="微软雅黑" w:eastAsia="微软雅黑" w:hAnsi="微软雅黑" w:hint="eastAsia"/>
                  <w:color w:val="000000"/>
                  <w:sz w:val="18"/>
                  <w:szCs w:val="18"/>
                  <w:lang w:eastAsia="zh-CN"/>
                </w:rPr>
                <w:delText>无</w:delText>
              </w:r>
            </w:del>
            <w:ins w:id="298" w:author="SHI, Guofeng-GF" w:date="2022-08-24T15:32:00Z">
              <w:r w:rsidR="00CD2AF5" w:rsidRPr="00CD2AF5">
                <w:rPr>
                  <w:rFonts w:ascii="微软雅黑" w:eastAsia="微软雅黑" w:hAnsi="微软雅黑" w:hint="eastAsia"/>
                  <w:color w:val="000000"/>
                  <w:sz w:val="18"/>
                  <w:szCs w:val="18"/>
                  <w:lang w:eastAsia="zh-CN"/>
                </w:rPr>
                <w:t>空白页点击去做保单体检，逻辑同动线中点击</w:t>
              </w:r>
            </w:ins>
          </w:p>
        </w:tc>
      </w:tr>
    </w:tbl>
    <w:p w14:paraId="678EBDCA" w14:textId="77777777" w:rsidR="00A66324" w:rsidRDefault="001E01EF" w:rsidP="00883924">
      <w:pPr>
        <w:rPr>
          <w:rFonts w:ascii="微软雅黑" w:eastAsia="微软雅黑" w:hAnsi="微软雅黑"/>
          <w:kern w:val="2"/>
          <w:lang w:eastAsia="zh-CN"/>
        </w:rPr>
      </w:pPr>
      <w:r w:rsidRPr="001E2E3F">
        <w:rPr>
          <w:rFonts w:ascii="微软雅黑" w:eastAsia="微软雅黑" w:hAnsi="微软雅黑"/>
          <w:kern w:val="2"/>
          <w:lang w:eastAsia="zh-CN"/>
        </w:rPr>
        <w:t xml:space="preserve"> </w:t>
      </w:r>
    </w:p>
    <w:p w14:paraId="428596E8" w14:textId="77777777" w:rsidR="00F06D5E" w:rsidRDefault="00F06D5E" w:rsidP="00883924">
      <w:pPr>
        <w:rPr>
          <w:rFonts w:ascii="微软雅黑" w:eastAsia="微软雅黑" w:hAnsi="微软雅黑"/>
          <w:kern w:val="2"/>
          <w:lang w:eastAsia="zh-CN"/>
        </w:rPr>
      </w:pPr>
    </w:p>
    <w:p w14:paraId="19FB2723" w14:textId="71DBA4EA" w:rsidR="00F06D5E" w:rsidRDefault="00F06D5E" w:rsidP="00F06D5E">
      <w:pPr>
        <w:pStyle w:val="Heading3"/>
        <w:spacing w:before="120" w:after="120"/>
        <w:rPr>
          <w:rFonts w:ascii="微软雅黑" w:eastAsia="微软雅黑" w:hAnsi="微软雅黑"/>
        </w:rPr>
      </w:pPr>
      <w:bookmarkStart w:id="299" w:name="_Toc111473616"/>
      <w:r>
        <w:rPr>
          <w:rFonts w:ascii="微软雅黑" w:eastAsia="微软雅黑" w:hAnsi="微软雅黑" w:hint="eastAsia"/>
        </w:rPr>
        <w:t>页面统计数字显示说明</w:t>
      </w:r>
      <w:bookmarkEnd w:id="299"/>
    </w:p>
    <w:p w14:paraId="31AE5D53" w14:textId="7AEABD25" w:rsidR="00AF0293" w:rsidRDefault="00AF0293" w:rsidP="00AF0293">
      <w:pPr>
        <w:rPr>
          <w:rFonts w:ascii="微软雅黑" w:eastAsia="微软雅黑" w:hAnsi="微软雅黑"/>
          <w:lang w:eastAsia="zh-CN"/>
        </w:rPr>
      </w:pPr>
      <w:bookmarkStart w:id="300" w:name="_Hlk106060974"/>
      <w:r w:rsidRPr="00AF0293">
        <w:rPr>
          <w:rFonts w:ascii="微软雅黑" w:eastAsia="微软雅黑" w:hAnsi="微软雅黑" w:hint="eastAsia"/>
          <w:lang w:eastAsia="zh-CN"/>
        </w:rPr>
        <w:t>各页面括号中的统计数字，包括共XX条，都需根据搜索和筛选结果动态变化，保持与搜索和筛选结果一致。</w:t>
      </w:r>
    </w:p>
    <w:p w14:paraId="1A673AF1" w14:textId="1C20C979" w:rsidR="000A34A2" w:rsidRPr="00AF0293" w:rsidRDefault="000A34A2" w:rsidP="00AF0293">
      <w:pPr>
        <w:rPr>
          <w:rFonts w:ascii="微软雅黑" w:eastAsia="微软雅黑" w:hAnsi="微软雅黑"/>
          <w:lang w:eastAsia="zh-CN"/>
        </w:rPr>
      </w:pPr>
      <w:r>
        <w:rPr>
          <w:rFonts w:ascii="微软雅黑" w:eastAsia="微软雅黑" w:hAnsi="微软雅黑" w:hint="eastAsia"/>
          <w:lang w:eastAsia="zh-CN"/>
        </w:rPr>
        <w:t>但是分页显示的处理，以及数据量大时页面的初始化显示数量控制的处理，都不影响总条目的统计显示。如待识别访客共有</w:t>
      </w:r>
      <w:r>
        <w:rPr>
          <w:rFonts w:ascii="微软雅黑" w:eastAsia="微软雅黑" w:hAnsi="微软雅黑"/>
          <w:lang w:eastAsia="zh-CN"/>
        </w:rPr>
        <w:t>80</w:t>
      </w:r>
      <w:r>
        <w:rPr>
          <w:rFonts w:ascii="微软雅黑" w:eastAsia="微软雅黑" w:hAnsi="微软雅黑" w:hint="eastAsia"/>
          <w:lang w:eastAsia="zh-CN"/>
        </w:rPr>
        <w:t>条，但是初始化页面只展示1</w:t>
      </w:r>
      <w:r>
        <w:rPr>
          <w:rFonts w:ascii="微软雅黑" w:eastAsia="微软雅黑" w:hAnsi="微软雅黑"/>
          <w:lang w:eastAsia="zh-CN"/>
        </w:rPr>
        <w:t>0</w:t>
      </w:r>
      <w:r>
        <w:rPr>
          <w:rFonts w:ascii="微软雅黑" w:eastAsia="微软雅黑" w:hAnsi="微软雅黑" w:hint="eastAsia"/>
          <w:lang w:eastAsia="zh-CN"/>
        </w:rPr>
        <w:t>条，此时搜索结果下显示的访客数量仍显示</w:t>
      </w:r>
      <w:r>
        <w:rPr>
          <w:rFonts w:ascii="微软雅黑" w:eastAsia="微软雅黑" w:hAnsi="微软雅黑"/>
          <w:lang w:eastAsia="zh-CN"/>
        </w:rPr>
        <w:t>80</w:t>
      </w:r>
      <w:r>
        <w:rPr>
          <w:rFonts w:ascii="微软雅黑" w:eastAsia="微软雅黑" w:hAnsi="微软雅黑" w:hint="eastAsia"/>
          <w:lang w:eastAsia="zh-CN"/>
        </w:rPr>
        <w:t>条</w:t>
      </w:r>
    </w:p>
    <w:bookmarkEnd w:id="300"/>
    <w:p w14:paraId="00919705" w14:textId="77777777" w:rsidR="00CA1E7D" w:rsidRPr="00AF0293" w:rsidRDefault="00CA1E7D" w:rsidP="00883924">
      <w:pPr>
        <w:rPr>
          <w:rFonts w:ascii="微软雅黑" w:eastAsia="微软雅黑" w:hAnsi="微软雅黑"/>
          <w:lang w:eastAsia="zh-CN"/>
        </w:rPr>
      </w:pPr>
    </w:p>
    <w:p w14:paraId="7DE6987A" w14:textId="007E047F" w:rsidR="00E8345A" w:rsidRPr="00AF0293" w:rsidRDefault="000A34A2" w:rsidP="00883924">
      <w:pPr>
        <w:rPr>
          <w:rFonts w:ascii="微软雅黑" w:eastAsia="微软雅黑" w:hAnsi="微软雅黑"/>
          <w:lang w:eastAsia="zh-CN"/>
        </w:rPr>
      </w:pPr>
      <w:r>
        <w:rPr>
          <w:rFonts w:ascii="微软雅黑" w:eastAsia="微软雅黑" w:hAnsi="微软雅黑" w:hint="eastAsia"/>
          <w:lang w:eastAsia="zh-CN"/>
        </w:rPr>
        <w:t>需根据搜索和筛选结果动态</w:t>
      </w:r>
      <w:r w:rsidR="0097005E">
        <w:rPr>
          <w:rFonts w:ascii="微软雅黑" w:eastAsia="微软雅黑" w:hAnsi="微软雅黑" w:hint="eastAsia"/>
          <w:lang w:eastAsia="zh-CN"/>
        </w:rPr>
        <w:t>变化数字</w:t>
      </w:r>
      <w:r w:rsidR="00AF0293" w:rsidRPr="00AF0293">
        <w:rPr>
          <w:rFonts w:ascii="微软雅黑" w:eastAsia="微软雅黑" w:hAnsi="微软雅黑" w:hint="eastAsia"/>
          <w:lang w:eastAsia="zh-CN"/>
        </w:rPr>
        <w:t>举例说明</w:t>
      </w:r>
      <w:r w:rsidR="0097005E">
        <w:rPr>
          <w:rFonts w:ascii="微软雅黑" w:eastAsia="微软雅黑" w:hAnsi="微软雅黑" w:hint="eastAsia"/>
          <w:lang w:eastAsia="zh-CN"/>
        </w:rPr>
        <w:t>：</w:t>
      </w:r>
    </w:p>
    <w:p w14:paraId="1F4191B3" w14:textId="3B8A76F9" w:rsidR="004D275D" w:rsidRPr="0097005E" w:rsidRDefault="00227130" w:rsidP="00CB6AE1">
      <w:pPr>
        <w:pStyle w:val="ListParagraph"/>
        <w:numPr>
          <w:ilvl w:val="0"/>
          <w:numId w:val="181"/>
        </w:numPr>
        <w:ind w:firstLineChars="0"/>
        <w:rPr>
          <w:rFonts w:ascii="微软雅黑" w:eastAsia="微软雅黑" w:hAnsi="微软雅黑"/>
          <w:sz w:val="20"/>
          <w:szCs w:val="20"/>
        </w:rPr>
      </w:pPr>
      <w:r w:rsidRPr="0097005E">
        <w:rPr>
          <w:rFonts w:ascii="微软雅黑" w:eastAsia="微软雅黑" w:hAnsi="微软雅黑" w:hint="eastAsia"/>
          <w:sz w:val="20"/>
          <w:szCs w:val="20"/>
        </w:rPr>
        <w:t>客户通讯录-全部客户下面的全部、只看成交、只看未成交统计数字</w:t>
      </w:r>
    </w:p>
    <w:p w14:paraId="1C693512" w14:textId="77777777" w:rsidR="004D275D" w:rsidRDefault="004D275D" w:rsidP="00AF0293">
      <w:pPr>
        <w:rPr>
          <w:rFonts w:ascii="微软雅黑" w:eastAsia="微软雅黑" w:hAnsi="微软雅黑"/>
          <w:kern w:val="2"/>
          <w:lang w:eastAsia="zh-CN"/>
        </w:rPr>
      </w:pPr>
      <w:r w:rsidRPr="004D275D">
        <w:rPr>
          <w:rFonts w:ascii="微软雅黑" w:eastAsia="微软雅黑" w:hAnsi="微软雅黑"/>
          <w:noProof/>
          <w:kern w:val="2"/>
          <w:lang w:eastAsia="zh-CN"/>
        </w:rPr>
        <w:drawing>
          <wp:inline distT="0" distB="0" distL="0" distR="0" wp14:anchorId="70137FC7" wp14:editId="2032AC5E">
            <wp:extent cx="5732145" cy="1255395"/>
            <wp:effectExtent l="0" t="0" r="1905"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2145" cy="1255395"/>
                    </a:xfrm>
                    <a:prstGeom prst="rect">
                      <a:avLst/>
                    </a:prstGeom>
                  </pic:spPr>
                </pic:pic>
              </a:graphicData>
            </a:graphic>
          </wp:inline>
        </w:drawing>
      </w:r>
    </w:p>
    <w:p w14:paraId="40680066" w14:textId="77777777" w:rsidR="00227130" w:rsidRDefault="00227130" w:rsidP="00AF0293">
      <w:pPr>
        <w:rPr>
          <w:rFonts w:ascii="微软雅黑" w:eastAsia="微软雅黑" w:hAnsi="微软雅黑"/>
          <w:kern w:val="2"/>
          <w:lang w:eastAsia="zh-CN"/>
        </w:rPr>
      </w:pPr>
    </w:p>
    <w:p w14:paraId="6C3A35E9" w14:textId="338042EE" w:rsidR="00227130" w:rsidRPr="0097005E" w:rsidRDefault="00227130" w:rsidP="00CB6AE1">
      <w:pPr>
        <w:pStyle w:val="ListParagraph"/>
        <w:numPr>
          <w:ilvl w:val="0"/>
          <w:numId w:val="181"/>
        </w:numPr>
        <w:ind w:firstLineChars="0"/>
        <w:rPr>
          <w:rFonts w:ascii="微软雅黑" w:eastAsia="微软雅黑" w:hAnsi="微软雅黑"/>
          <w:sz w:val="20"/>
          <w:szCs w:val="20"/>
        </w:rPr>
      </w:pPr>
      <w:r w:rsidRPr="0097005E">
        <w:rPr>
          <w:rFonts w:ascii="微软雅黑" w:eastAsia="微软雅黑" w:hAnsi="微软雅黑" w:hint="eastAsia"/>
          <w:sz w:val="20"/>
          <w:szCs w:val="20"/>
        </w:rPr>
        <w:t>圈选月重点客户</w:t>
      </w:r>
      <w:r w:rsidR="0097005E" w:rsidRPr="0097005E">
        <w:rPr>
          <w:rFonts w:ascii="微软雅黑" w:eastAsia="微软雅黑" w:hAnsi="微软雅黑" w:hint="eastAsia"/>
          <w:sz w:val="20"/>
          <w:szCs w:val="20"/>
        </w:rPr>
        <w:t>数（共有x</w:t>
      </w:r>
      <w:r w:rsidR="0097005E" w:rsidRPr="0097005E">
        <w:rPr>
          <w:rFonts w:ascii="微软雅黑" w:eastAsia="微软雅黑" w:hAnsi="微软雅黑"/>
          <w:sz w:val="20"/>
          <w:szCs w:val="20"/>
        </w:rPr>
        <w:t>x</w:t>
      </w:r>
      <w:r w:rsidR="0097005E" w:rsidRPr="0097005E">
        <w:rPr>
          <w:rFonts w:ascii="微软雅黑" w:eastAsia="微软雅黑" w:hAnsi="微软雅黑" w:hint="eastAsia"/>
          <w:sz w:val="20"/>
          <w:szCs w:val="20"/>
        </w:rPr>
        <w:t>位）</w:t>
      </w:r>
    </w:p>
    <w:p w14:paraId="000EE390" w14:textId="77777777" w:rsidR="00227130" w:rsidRDefault="00227130" w:rsidP="00AF0293">
      <w:pPr>
        <w:rPr>
          <w:rFonts w:ascii="微软雅黑" w:eastAsia="微软雅黑" w:hAnsi="微软雅黑"/>
          <w:kern w:val="2"/>
          <w:lang w:eastAsia="zh-CN"/>
        </w:rPr>
      </w:pPr>
      <w:r w:rsidRPr="00227130">
        <w:rPr>
          <w:rFonts w:ascii="微软雅黑" w:eastAsia="微软雅黑" w:hAnsi="微软雅黑"/>
          <w:noProof/>
          <w:kern w:val="2"/>
          <w:lang w:eastAsia="zh-CN"/>
        </w:rPr>
        <w:lastRenderedPageBreak/>
        <w:drawing>
          <wp:inline distT="0" distB="0" distL="0" distR="0" wp14:anchorId="0895D991" wp14:editId="15320FA6">
            <wp:extent cx="5543550" cy="1270588"/>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53402" cy="1272846"/>
                    </a:xfrm>
                    <a:prstGeom prst="rect">
                      <a:avLst/>
                    </a:prstGeom>
                  </pic:spPr>
                </pic:pic>
              </a:graphicData>
            </a:graphic>
          </wp:inline>
        </w:drawing>
      </w:r>
    </w:p>
    <w:p w14:paraId="74B20E92" w14:textId="77777777" w:rsidR="00227130" w:rsidRDefault="00227130" w:rsidP="00AF0293">
      <w:pPr>
        <w:rPr>
          <w:rFonts w:ascii="微软雅黑" w:eastAsia="微软雅黑" w:hAnsi="微软雅黑"/>
          <w:kern w:val="2"/>
          <w:lang w:eastAsia="zh-CN"/>
        </w:rPr>
      </w:pPr>
    </w:p>
    <w:p w14:paraId="68B6A5A8" w14:textId="6881269F" w:rsidR="00227130" w:rsidRDefault="0097005E" w:rsidP="00CB6AE1">
      <w:pPr>
        <w:pStyle w:val="ListParagraph"/>
        <w:numPr>
          <w:ilvl w:val="0"/>
          <w:numId w:val="181"/>
        </w:numPr>
        <w:ind w:firstLineChars="0"/>
        <w:rPr>
          <w:rFonts w:ascii="微软雅黑" w:eastAsia="微软雅黑" w:hAnsi="微软雅黑"/>
        </w:rPr>
      </w:pPr>
      <w:r w:rsidRPr="0097005E">
        <w:rPr>
          <w:rFonts w:ascii="微软雅黑" w:eastAsia="微软雅黑" w:hAnsi="微软雅黑" w:hint="eastAsia"/>
          <w:sz w:val="20"/>
          <w:szCs w:val="20"/>
        </w:rPr>
        <w:t>待识别访客统计值（共x</w:t>
      </w:r>
      <w:r w:rsidRPr="0097005E">
        <w:rPr>
          <w:rFonts w:ascii="微软雅黑" w:eastAsia="微软雅黑" w:hAnsi="微软雅黑"/>
          <w:sz w:val="20"/>
          <w:szCs w:val="20"/>
        </w:rPr>
        <w:t>x</w:t>
      </w:r>
      <w:r w:rsidRPr="0097005E">
        <w:rPr>
          <w:rFonts w:ascii="微软雅黑" w:eastAsia="微软雅黑" w:hAnsi="微软雅黑" w:hint="eastAsia"/>
          <w:sz w:val="20"/>
          <w:szCs w:val="20"/>
        </w:rPr>
        <w:t>条）</w:t>
      </w:r>
    </w:p>
    <w:p w14:paraId="17EB4FBD" w14:textId="77777777" w:rsidR="00227130" w:rsidRDefault="00227130" w:rsidP="00AF0293">
      <w:pPr>
        <w:rPr>
          <w:rFonts w:ascii="微软雅黑" w:eastAsia="微软雅黑" w:hAnsi="微软雅黑"/>
          <w:kern w:val="2"/>
          <w:lang w:eastAsia="zh-CN"/>
        </w:rPr>
      </w:pPr>
      <w:r w:rsidRPr="00227130">
        <w:rPr>
          <w:rFonts w:ascii="微软雅黑" w:eastAsia="微软雅黑" w:hAnsi="微软雅黑"/>
          <w:noProof/>
          <w:kern w:val="2"/>
          <w:lang w:eastAsia="zh-CN"/>
        </w:rPr>
        <w:drawing>
          <wp:inline distT="0" distB="0" distL="0" distR="0" wp14:anchorId="3327528C" wp14:editId="758765C9">
            <wp:extent cx="5600700" cy="134387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20011" cy="1348504"/>
                    </a:xfrm>
                    <a:prstGeom prst="rect">
                      <a:avLst/>
                    </a:prstGeom>
                  </pic:spPr>
                </pic:pic>
              </a:graphicData>
            </a:graphic>
          </wp:inline>
        </w:drawing>
      </w:r>
    </w:p>
    <w:p w14:paraId="066F11A9" w14:textId="77777777" w:rsidR="00227130" w:rsidRDefault="00227130" w:rsidP="00AF0293">
      <w:pPr>
        <w:rPr>
          <w:rFonts w:ascii="微软雅黑" w:eastAsia="微软雅黑" w:hAnsi="微软雅黑"/>
          <w:kern w:val="2"/>
          <w:lang w:eastAsia="zh-CN"/>
        </w:rPr>
      </w:pPr>
    </w:p>
    <w:p w14:paraId="58C08264" w14:textId="0C1DD800" w:rsidR="00227130" w:rsidRDefault="00227130" w:rsidP="00CB6AE1">
      <w:pPr>
        <w:pStyle w:val="ListParagraph"/>
        <w:numPr>
          <w:ilvl w:val="0"/>
          <w:numId w:val="181"/>
        </w:numPr>
        <w:ind w:firstLineChars="0"/>
        <w:rPr>
          <w:rFonts w:ascii="微软雅黑" w:eastAsia="微软雅黑" w:hAnsi="微软雅黑"/>
        </w:rPr>
      </w:pPr>
      <w:r w:rsidRPr="0097005E">
        <w:rPr>
          <w:rFonts w:ascii="微软雅黑" w:eastAsia="微软雅黑" w:hAnsi="微软雅黑" w:hint="eastAsia"/>
          <w:sz w:val="20"/>
          <w:szCs w:val="20"/>
        </w:rPr>
        <w:t>选择联系人搜索</w:t>
      </w:r>
      <w:r w:rsidR="00556DCB" w:rsidRPr="0097005E">
        <w:rPr>
          <w:rFonts w:ascii="微软雅黑" w:eastAsia="微软雅黑" w:hAnsi="微软雅黑" w:hint="eastAsia"/>
          <w:sz w:val="20"/>
          <w:szCs w:val="20"/>
        </w:rPr>
        <w:t>结果</w:t>
      </w:r>
      <w:r w:rsidR="0097005E" w:rsidRPr="0097005E">
        <w:rPr>
          <w:rFonts w:ascii="微软雅黑" w:eastAsia="微软雅黑" w:hAnsi="微软雅黑" w:hint="eastAsia"/>
          <w:sz w:val="20"/>
          <w:szCs w:val="20"/>
        </w:rPr>
        <w:t>（共xx条搜索结果）</w:t>
      </w:r>
    </w:p>
    <w:p w14:paraId="50F296CA" w14:textId="77777777" w:rsidR="00227130" w:rsidRDefault="00227130" w:rsidP="00AF0293">
      <w:pPr>
        <w:rPr>
          <w:rFonts w:ascii="微软雅黑" w:eastAsia="微软雅黑" w:hAnsi="微软雅黑"/>
          <w:kern w:val="2"/>
          <w:lang w:eastAsia="zh-CN"/>
        </w:rPr>
      </w:pPr>
      <w:r w:rsidRPr="00227130">
        <w:rPr>
          <w:rFonts w:ascii="微软雅黑" w:eastAsia="微软雅黑" w:hAnsi="微软雅黑"/>
          <w:noProof/>
          <w:kern w:val="2"/>
          <w:lang w:eastAsia="zh-CN"/>
        </w:rPr>
        <w:drawing>
          <wp:inline distT="0" distB="0" distL="0" distR="0" wp14:anchorId="17ABF69A" wp14:editId="37BE0FB5">
            <wp:extent cx="4559300" cy="175866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12710" cy="1779269"/>
                    </a:xfrm>
                    <a:prstGeom prst="rect">
                      <a:avLst/>
                    </a:prstGeom>
                  </pic:spPr>
                </pic:pic>
              </a:graphicData>
            </a:graphic>
          </wp:inline>
        </w:drawing>
      </w:r>
    </w:p>
    <w:p w14:paraId="73EDEA17" w14:textId="77777777" w:rsidR="00556DCB" w:rsidRDefault="00556DCB" w:rsidP="00AF0293">
      <w:pPr>
        <w:rPr>
          <w:rFonts w:ascii="微软雅黑" w:eastAsia="微软雅黑" w:hAnsi="微软雅黑"/>
          <w:kern w:val="2"/>
          <w:lang w:eastAsia="zh-CN"/>
        </w:rPr>
      </w:pPr>
    </w:p>
    <w:p w14:paraId="1EB0F080" w14:textId="7EE6057A" w:rsidR="00556DCB" w:rsidRDefault="00556DCB" w:rsidP="00CB6AE1">
      <w:pPr>
        <w:pStyle w:val="ListParagraph"/>
        <w:numPr>
          <w:ilvl w:val="0"/>
          <w:numId w:val="181"/>
        </w:numPr>
        <w:ind w:firstLineChars="0"/>
        <w:rPr>
          <w:rFonts w:ascii="微软雅黑" w:eastAsia="微软雅黑" w:hAnsi="微软雅黑"/>
        </w:rPr>
      </w:pPr>
      <w:r w:rsidRPr="0097005E">
        <w:rPr>
          <w:rFonts w:ascii="微软雅黑" w:eastAsia="微软雅黑" w:hAnsi="微软雅黑" w:hint="eastAsia"/>
          <w:sz w:val="20"/>
          <w:szCs w:val="20"/>
        </w:rPr>
        <w:t>客户详情-待办任务</w:t>
      </w:r>
      <w:r w:rsidR="0097005E" w:rsidRPr="0097005E">
        <w:rPr>
          <w:rFonts w:ascii="微软雅黑" w:eastAsia="微软雅黑" w:hAnsi="微软雅黑" w:hint="eastAsia"/>
          <w:sz w:val="20"/>
          <w:szCs w:val="20"/>
        </w:rPr>
        <w:t>（共x</w:t>
      </w:r>
      <w:r w:rsidR="0097005E" w:rsidRPr="0097005E">
        <w:rPr>
          <w:rFonts w:ascii="微软雅黑" w:eastAsia="微软雅黑" w:hAnsi="微软雅黑"/>
          <w:sz w:val="20"/>
          <w:szCs w:val="20"/>
        </w:rPr>
        <w:t>x</w:t>
      </w:r>
      <w:r w:rsidR="0097005E" w:rsidRPr="0097005E">
        <w:rPr>
          <w:rFonts w:ascii="微软雅黑" w:eastAsia="微软雅黑" w:hAnsi="微软雅黑" w:hint="eastAsia"/>
          <w:sz w:val="20"/>
          <w:szCs w:val="20"/>
        </w:rPr>
        <w:t>条待办任务）</w:t>
      </w:r>
    </w:p>
    <w:p w14:paraId="7D595497" w14:textId="77777777" w:rsidR="00556DCB" w:rsidRDefault="00556DCB" w:rsidP="00AF0293">
      <w:pPr>
        <w:rPr>
          <w:rFonts w:ascii="微软雅黑" w:eastAsia="微软雅黑" w:hAnsi="微软雅黑"/>
          <w:kern w:val="2"/>
          <w:lang w:eastAsia="zh-CN"/>
        </w:rPr>
      </w:pPr>
      <w:r w:rsidRPr="00556DCB">
        <w:rPr>
          <w:rFonts w:ascii="微软雅黑" w:eastAsia="微软雅黑" w:hAnsi="微软雅黑"/>
          <w:noProof/>
          <w:kern w:val="2"/>
          <w:lang w:eastAsia="zh-CN"/>
        </w:rPr>
        <w:drawing>
          <wp:inline distT="0" distB="0" distL="0" distR="0" wp14:anchorId="71CBA2D5" wp14:editId="05A47886">
            <wp:extent cx="5092700" cy="2014626"/>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31000" cy="2029777"/>
                    </a:xfrm>
                    <a:prstGeom prst="rect">
                      <a:avLst/>
                    </a:prstGeom>
                  </pic:spPr>
                </pic:pic>
              </a:graphicData>
            </a:graphic>
          </wp:inline>
        </w:drawing>
      </w:r>
    </w:p>
    <w:p w14:paraId="499AB2F4" w14:textId="77777777" w:rsidR="00556DCB" w:rsidRDefault="00556DCB" w:rsidP="00AF0293">
      <w:pPr>
        <w:rPr>
          <w:rFonts w:ascii="微软雅黑" w:eastAsia="微软雅黑" w:hAnsi="微软雅黑"/>
          <w:kern w:val="2"/>
          <w:lang w:eastAsia="zh-CN"/>
        </w:rPr>
      </w:pPr>
    </w:p>
    <w:p w14:paraId="55FDEC81" w14:textId="4C535C81" w:rsidR="00556DCB" w:rsidRPr="0097005E" w:rsidRDefault="00556DCB" w:rsidP="00CB6AE1">
      <w:pPr>
        <w:pStyle w:val="ListParagraph"/>
        <w:numPr>
          <w:ilvl w:val="0"/>
          <w:numId w:val="181"/>
        </w:numPr>
        <w:ind w:firstLineChars="0"/>
        <w:rPr>
          <w:rFonts w:ascii="微软雅黑" w:eastAsia="微软雅黑" w:hAnsi="微软雅黑"/>
          <w:sz w:val="20"/>
          <w:szCs w:val="20"/>
        </w:rPr>
      </w:pPr>
      <w:r w:rsidRPr="0097005E">
        <w:rPr>
          <w:rFonts w:ascii="微软雅黑" w:eastAsia="微软雅黑" w:hAnsi="微软雅黑" w:hint="eastAsia"/>
          <w:sz w:val="20"/>
          <w:szCs w:val="20"/>
        </w:rPr>
        <w:lastRenderedPageBreak/>
        <w:t>客户详情-互动旅程</w:t>
      </w:r>
      <w:r w:rsidR="0097005E">
        <w:rPr>
          <w:rFonts w:ascii="微软雅黑" w:eastAsia="微软雅黑" w:hAnsi="微软雅黑" w:hint="eastAsia"/>
          <w:sz w:val="20"/>
          <w:szCs w:val="20"/>
        </w:rPr>
        <w:t>（共x</w:t>
      </w:r>
      <w:r w:rsidR="0097005E">
        <w:rPr>
          <w:rFonts w:ascii="微软雅黑" w:eastAsia="微软雅黑" w:hAnsi="微软雅黑"/>
          <w:sz w:val="20"/>
          <w:szCs w:val="20"/>
        </w:rPr>
        <w:t>x</w:t>
      </w:r>
      <w:r w:rsidR="0097005E">
        <w:rPr>
          <w:rFonts w:ascii="微软雅黑" w:eastAsia="微软雅黑" w:hAnsi="微软雅黑" w:hint="eastAsia"/>
          <w:sz w:val="20"/>
          <w:szCs w:val="20"/>
        </w:rPr>
        <w:t>条）</w:t>
      </w:r>
    </w:p>
    <w:p w14:paraId="08F50B59" w14:textId="77777777" w:rsidR="00556DCB" w:rsidRDefault="00556DCB" w:rsidP="00AF0293">
      <w:pPr>
        <w:rPr>
          <w:rFonts w:ascii="微软雅黑" w:eastAsia="微软雅黑" w:hAnsi="微软雅黑"/>
          <w:kern w:val="2"/>
          <w:lang w:eastAsia="zh-CN"/>
        </w:rPr>
      </w:pPr>
      <w:r w:rsidRPr="00556DCB">
        <w:rPr>
          <w:rFonts w:ascii="微软雅黑" w:eastAsia="微软雅黑" w:hAnsi="微软雅黑"/>
          <w:noProof/>
          <w:kern w:val="2"/>
          <w:lang w:eastAsia="zh-CN"/>
        </w:rPr>
        <w:drawing>
          <wp:inline distT="0" distB="0" distL="0" distR="0" wp14:anchorId="5A167762" wp14:editId="0649DAAD">
            <wp:extent cx="5732145" cy="207899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2145" cy="2078990"/>
                    </a:xfrm>
                    <a:prstGeom prst="rect">
                      <a:avLst/>
                    </a:prstGeom>
                  </pic:spPr>
                </pic:pic>
              </a:graphicData>
            </a:graphic>
          </wp:inline>
        </w:drawing>
      </w:r>
    </w:p>
    <w:p w14:paraId="4A326F2A" w14:textId="77777777" w:rsidR="000A34A2" w:rsidRDefault="000A34A2" w:rsidP="00AF0293">
      <w:pPr>
        <w:rPr>
          <w:rFonts w:ascii="微软雅黑" w:eastAsia="微软雅黑" w:hAnsi="微软雅黑"/>
          <w:kern w:val="2"/>
          <w:lang w:eastAsia="zh-CN"/>
        </w:rPr>
      </w:pPr>
    </w:p>
    <w:p w14:paraId="0BDF84EA" w14:textId="27D97DDD" w:rsidR="000A34A2" w:rsidRPr="0097005E" w:rsidRDefault="0097005E" w:rsidP="0097005E">
      <w:pPr>
        <w:rPr>
          <w:rFonts w:ascii="微软雅黑" w:eastAsia="微软雅黑" w:hAnsi="微软雅黑"/>
          <w:lang w:eastAsia="zh-CN"/>
        </w:rPr>
      </w:pPr>
      <w:r>
        <w:rPr>
          <w:rFonts w:ascii="微软雅黑" w:eastAsia="微软雅黑" w:hAnsi="微软雅黑" w:hint="eastAsia"/>
          <w:lang w:eastAsia="zh-CN"/>
        </w:rPr>
        <w:t>特殊说明：</w:t>
      </w:r>
      <w:r w:rsidR="000A34A2" w:rsidRPr="0097005E">
        <w:rPr>
          <w:rFonts w:ascii="微软雅黑" w:eastAsia="微软雅黑" w:hAnsi="微软雅黑" w:hint="eastAsia"/>
          <w:lang w:eastAsia="zh-CN"/>
        </w:rPr>
        <w:t>客户通讯录中，全部客户</w:t>
      </w:r>
      <w:r>
        <w:rPr>
          <w:rFonts w:ascii="微软雅黑" w:eastAsia="微软雅黑" w:hAnsi="微软雅黑" w:hint="eastAsia"/>
          <w:lang w:eastAsia="zh-CN"/>
        </w:rPr>
        <w:t>、</w:t>
      </w:r>
      <w:r w:rsidR="000A34A2" w:rsidRPr="0097005E">
        <w:rPr>
          <w:rFonts w:ascii="微软雅黑" w:eastAsia="微软雅黑" w:hAnsi="微软雅黑" w:hint="eastAsia"/>
          <w:lang w:eastAsia="zh-CN"/>
        </w:rPr>
        <w:t>月重点客户</w:t>
      </w:r>
      <w:r>
        <w:rPr>
          <w:rFonts w:ascii="微软雅黑" w:eastAsia="微软雅黑" w:hAnsi="微软雅黑" w:hint="eastAsia"/>
          <w:lang w:eastAsia="zh-CN"/>
        </w:rPr>
        <w:t>、</w:t>
      </w:r>
      <w:r w:rsidR="000A34A2" w:rsidRPr="0097005E">
        <w:rPr>
          <w:rFonts w:ascii="微软雅黑" w:eastAsia="微软雅黑" w:hAnsi="微软雅黑" w:hint="eastAsia"/>
          <w:lang w:eastAsia="zh-CN"/>
        </w:rPr>
        <w:t>待识别访客</w:t>
      </w:r>
      <w:r>
        <w:rPr>
          <w:rFonts w:ascii="微软雅黑" w:eastAsia="微软雅黑" w:hAnsi="微软雅黑" w:hint="eastAsia"/>
          <w:lang w:eastAsia="zh-CN"/>
        </w:rPr>
        <w:t>标题上的</w:t>
      </w:r>
      <w:r w:rsidR="000A34A2" w:rsidRPr="0097005E">
        <w:rPr>
          <w:rFonts w:ascii="微软雅黑" w:eastAsia="微软雅黑" w:hAnsi="微软雅黑" w:hint="eastAsia"/>
          <w:lang w:eastAsia="zh-CN"/>
        </w:rPr>
        <w:t>的统计数字，与搜索筛选结果无关，</w:t>
      </w:r>
      <w:r>
        <w:rPr>
          <w:rFonts w:ascii="微软雅黑" w:eastAsia="微软雅黑" w:hAnsi="微软雅黑" w:hint="eastAsia"/>
          <w:lang w:eastAsia="zh-CN"/>
        </w:rPr>
        <w:t>不受搜索和筛选结果的变化而动态调整</w:t>
      </w:r>
      <w:r w:rsidR="000A34A2" w:rsidRPr="0097005E">
        <w:rPr>
          <w:rFonts w:ascii="微软雅黑" w:eastAsia="微软雅黑" w:hAnsi="微软雅黑" w:hint="eastAsia"/>
          <w:lang w:eastAsia="zh-CN"/>
        </w:rPr>
        <w:t>。</w:t>
      </w:r>
    </w:p>
    <w:p w14:paraId="18FAB2A4" w14:textId="77777777" w:rsidR="000A34A2" w:rsidRDefault="000A34A2" w:rsidP="0097005E">
      <w:pPr>
        <w:rPr>
          <w:rFonts w:ascii="微软雅黑" w:eastAsia="微软雅黑" w:hAnsi="微软雅黑"/>
          <w:kern w:val="2"/>
          <w:lang w:eastAsia="zh-CN"/>
        </w:rPr>
      </w:pPr>
      <w:r w:rsidRPr="00334188">
        <w:rPr>
          <w:rFonts w:ascii="微软雅黑" w:eastAsia="微软雅黑" w:hAnsi="微软雅黑"/>
          <w:noProof/>
          <w:kern w:val="2"/>
          <w:lang w:eastAsia="zh-CN"/>
        </w:rPr>
        <w:drawing>
          <wp:inline distT="0" distB="0" distL="0" distR="0" wp14:anchorId="4DBD3126" wp14:editId="6E136D19">
            <wp:extent cx="5381197" cy="7302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89922" cy="731434"/>
                    </a:xfrm>
                    <a:prstGeom prst="rect">
                      <a:avLst/>
                    </a:prstGeom>
                  </pic:spPr>
                </pic:pic>
              </a:graphicData>
            </a:graphic>
          </wp:inline>
        </w:drawing>
      </w:r>
    </w:p>
    <w:p w14:paraId="03F2AEC4" w14:textId="5C4D578E" w:rsidR="000A34A2" w:rsidRDefault="000A34A2" w:rsidP="000A34A2">
      <w:pPr>
        <w:rPr>
          <w:rFonts w:ascii="微软雅黑" w:eastAsia="微软雅黑" w:hAnsi="微软雅黑"/>
          <w:kern w:val="2"/>
          <w:lang w:eastAsia="zh-CN"/>
        </w:rPr>
      </w:pPr>
    </w:p>
    <w:p w14:paraId="10274636" w14:textId="3510B06F" w:rsidR="000A34A2" w:rsidRDefault="000A34A2" w:rsidP="000A34A2">
      <w:pPr>
        <w:rPr>
          <w:rFonts w:ascii="微软雅黑" w:eastAsia="微软雅黑" w:hAnsi="微软雅黑"/>
          <w:kern w:val="2"/>
          <w:lang w:eastAsia="zh-CN"/>
        </w:rPr>
      </w:pPr>
    </w:p>
    <w:p w14:paraId="66E1A75D" w14:textId="77777777" w:rsidR="000A34A2" w:rsidRDefault="009E59C1" w:rsidP="009E59C1">
      <w:pPr>
        <w:pStyle w:val="Heading3"/>
        <w:spacing w:before="120" w:after="120"/>
        <w:rPr>
          <w:rFonts w:ascii="微软雅黑" w:eastAsia="微软雅黑" w:hAnsi="微软雅黑"/>
        </w:rPr>
      </w:pPr>
      <w:bookmarkStart w:id="301" w:name="_Toc111473617"/>
      <w:r>
        <w:rPr>
          <w:rFonts w:ascii="微软雅黑" w:eastAsia="微软雅黑" w:hAnsi="微软雅黑" w:hint="eastAsia"/>
        </w:rPr>
        <w:t>O</w:t>
      </w:r>
      <w:r>
        <w:rPr>
          <w:rFonts w:ascii="微软雅黑" w:eastAsia="微软雅黑" w:hAnsi="微软雅黑"/>
        </w:rPr>
        <w:t xml:space="preserve">ne Service </w:t>
      </w:r>
      <w:r>
        <w:rPr>
          <w:rFonts w:ascii="微软雅黑" w:eastAsia="微软雅黑" w:hAnsi="微软雅黑" w:hint="eastAsia"/>
        </w:rPr>
        <w:t>服务不可用情况说明</w:t>
      </w:r>
      <w:bookmarkEnd w:id="301"/>
    </w:p>
    <w:p w14:paraId="38B25F1B" w14:textId="6A0739FE" w:rsidR="009E59C1" w:rsidRDefault="009E59C1" w:rsidP="00AF0293">
      <w:pPr>
        <w:rPr>
          <w:rFonts w:ascii="微软雅黑" w:eastAsia="微软雅黑" w:hAnsi="微软雅黑"/>
          <w:kern w:val="2"/>
          <w:lang w:eastAsia="zh-CN"/>
        </w:rPr>
      </w:pPr>
      <w:r>
        <w:rPr>
          <w:rFonts w:ascii="微软雅黑" w:eastAsia="微软雅黑" w:hAnsi="微软雅黑" w:hint="eastAsia"/>
          <w:kern w:val="2"/>
          <w:lang w:eastAsia="zh-CN"/>
        </w:rPr>
        <w:t>O</w:t>
      </w:r>
      <w:r>
        <w:rPr>
          <w:rFonts w:ascii="微软雅黑" w:eastAsia="微软雅黑" w:hAnsi="微软雅黑"/>
          <w:kern w:val="2"/>
          <w:lang w:eastAsia="zh-CN"/>
        </w:rPr>
        <w:t xml:space="preserve">ne Service </w:t>
      </w:r>
      <w:r>
        <w:rPr>
          <w:rFonts w:ascii="微软雅黑" w:eastAsia="微软雅黑" w:hAnsi="微软雅黑" w:hint="eastAsia"/>
          <w:kern w:val="2"/>
          <w:lang w:eastAsia="zh-CN"/>
        </w:rPr>
        <w:t>服务暂不可用的情况下，C</w:t>
      </w:r>
      <w:r>
        <w:rPr>
          <w:rFonts w:ascii="微软雅黑" w:eastAsia="微软雅黑" w:hAnsi="微软雅黑"/>
          <w:kern w:val="2"/>
          <w:lang w:eastAsia="zh-CN"/>
        </w:rPr>
        <w:t>RM</w:t>
      </w:r>
      <w:r>
        <w:rPr>
          <w:rFonts w:ascii="微软雅黑" w:eastAsia="微软雅黑" w:hAnsi="微软雅黑" w:hint="eastAsia"/>
          <w:kern w:val="2"/>
          <w:lang w:eastAsia="zh-CN"/>
        </w:rPr>
        <w:t>的如下基本功能需正常使用：</w:t>
      </w:r>
    </w:p>
    <w:p w14:paraId="76C9AF2B" w14:textId="2C459112" w:rsidR="009E59C1" w:rsidRPr="00AC4EE5" w:rsidRDefault="009E59C1" w:rsidP="00CB6AE1">
      <w:pPr>
        <w:pStyle w:val="ListParagraph"/>
        <w:numPr>
          <w:ilvl w:val="0"/>
          <w:numId w:val="183"/>
        </w:numPr>
        <w:ind w:firstLineChars="0"/>
        <w:rPr>
          <w:rFonts w:ascii="微软雅黑" w:eastAsia="微软雅黑" w:hAnsi="微软雅黑"/>
          <w:sz w:val="20"/>
          <w:szCs w:val="20"/>
        </w:rPr>
      </w:pPr>
      <w:r w:rsidRPr="00AC4EE5">
        <w:rPr>
          <w:rFonts w:ascii="微软雅黑" w:eastAsia="微软雅黑" w:hAnsi="微软雅黑" w:hint="eastAsia"/>
          <w:sz w:val="20"/>
          <w:szCs w:val="20"/>
        </w:rPr>
        <w:t>友客户首页显示客户通讯录汇总信息</w:t>
      </w:r>
      <w:r w:rsidR="00AC4EE5" w:rsidRPr="00AC4EE5">
        <w:rPr>
          <w:rFonts w:ascii="微软雅黑" w:eastAsia="微软雅黑" w:hAnsi="微软雅黑" w:hint="eastAsia"/>
          <w:sz w:val="20"/>
          <w:szCs w:val="20"/>
        </w:rPr>
        <w:t>。</w:t>
      </w:r>
    </w:p>
    <w:p w14:paraId="161B3CA3" w14:textId="18EF0502" w:rsidR="009E59C1" w:rsidRPr="00AC4EE5" w:rsidRDefault="009E59C1" w:rsidP="00CB6AE1">
      <w:pPr>
        <w:pStyle w:val="ListParagraph"/>
        <w:numPr>
          <w:ilvl w:val="0"/>
          <w:numId w:val="183"/>
        </w:numPr>
        <w:ind w:firstLineChars="0"/>
        <w:rPr>
          <w:rFonts w:ascii="微软雅黑" w:eastAsia="微软雅黑" w:hAnsi="微软雅黑"/>
          <w:sz w:val="20"/>
          <w:szCs w:val="20"/>
        </w:rPr>
      </w:pPr>
      <w:r w:rsidRPr="00AC4EE5">
        <w:rPr>
          <w:rFonts w:ascii="微软雅黑" w:eastAsia="微软雅黑" w:hAnsi="微软雅黑" w:hint="eastAsia"/>
          <w:sz w:val="20"/>
          <w:szCs w:val="20"/>
        </w:rPr>
        <w:t>客户通讯录-全部客户和月重点客户列表正常显示</w:t>
      </w:r>
      <w:r w:rsidR="00AC4EE5" w:rsidRPr="00AC4EE5">
        <w:rPr>
          <w:rFonts w:ascii="微软雅黑" w:eastAsia="微软雅黑" w:hAnsi="微软雅黑" w:hint="eastAsia"/>
          <w:sz w:val="20"/>
          <w:szCs w:val="20"/>
        </w:rPr>
        <w:t>。</w:t>
      </w:r>
    </w:p>
    <w:p w14:paraId="7E771641" w14:textId="5A1C97BC" w:rsidR="009E59C1" w:rsidRPr="00AC4EE5" w:rsidRDefault="009E59C1" w:rsidP="00CB6AE1">
      <w:pPr>
        <w:pStyle w:val="ListParagraph"/>
        <w:numPr>
          <w:ilvl w:val="0"/>
          <w:numId w:val="183"/>
        </w:numPr>
        <w:ind w:firstLineChars="0"/>
        <w:rPr>
          <w:rFonts w:ascii="微软雅黑" w:eastAsia="微软雅黑" w:hAnsi="微软雅黑"/>
          <w:sz w:val="20"/>
          <w:szCs w:val="20"/>
        </w:rPr>
      </w:pPr>
      <w:r w:rsidRPr="00AC4EE5">
        <w:rPr>
          <w:rFonts w:ascii="微软雅黑" w:eastAsia="微软雅黑" w:hAnsi="微软雅黑" w:hint="eastAsia"/>
          <w:sz w:val="20"/>
          <w:szCs w:val="20"/>
        </w:rPr>
        <w:t>客户通讯录中可创建本地客户</w:t>
      </w:r>
      <w:r w:rsidR="00AC4EE5" w:rsidRPr="00AC4EE5">
        <w:rPr>
          <w:rFonts w:ascii="微软雅黑" w:eastAsia="微软雅黑" w:hAnsi="微软雅黑" w:hint="eastAsia"/>
          <w:sz w:val="20"/>
          <w:szCs w:val="20"/>
        </w:rPr>
        <w:t>，</w:t>
      </w:r>
      <w:r w:rsidR="009E65D8">
        <w:rPr>
          <w:rFonts w:ascii="微软雅黑" w:eastAsia="微软雅黑" w:hAnsi="微软雅黑" w:hint="eastAsia"/>
          <w:sz w:val="20"/>
          <w:szCs w:val="20"/>
        </w:rPr>
        <w:t>但不</w:t>
      </w:r>
      <w:r w:rsidR="00AC4EE5">
        <w:rPr>
          <w:rFonts w:ascii="微软雅黑" w:eastAsia="微软雅黑" w:hAnsi="微软雅黑" w:hint="eastAsia"/>
          <w:sz w:val="20"/>
          <w:szCs w:val="20"/>
        </w:rPr>
        <w:t>可</w:t>
      </w:r>
      <w:r w:rsidR="00AC4EE5" w:rsidRPr="00AC4EE5">
        <w:rPr>
          <w:rFonts w:ascii="微软雅黑" w:eastAsia="微软雅黑" w:hAnsi="微软雅黑" w:hint="eastAsia"/>
          <w:sz w:val="20"/>
          <w:szCs w:val="20"/>
        </w:rPr>
        <w:t>更新客户基本信息</w:t>
      </w:r>
      <w:r w:rsidR="00010515">
        <w:rPr>
          <w:rFonts w:ascii="微软雅黑" w:eastAsia="微软雅黑" w:hAnsi="微软雅黑" w:hint="eastAsia"/>
          <w:sz w:val="20"/>
          <w:szCs w:val="20"/>
        </w:rPr>
        <w:t>（潜客）</w:t>
      </w:r>
      <w:r w:rsidR="00AC4EE5" w:rsidRPr="00AC4EE5">
        <w:rPr>
          <w:rFonts w:ascii="微软雅黑" w:eastAsia="微软雅黑" w:hAnsi="微软雅黑" w:hint="eastAsia"/>
          <w:sz w:val="20"/>
          <w:szCs w:val="20"/>
        </w:rPr>
        <w:t>。</w:t>
      </w:r>
    </w:p>
    <w:p w14:paraId="4D690D06" w14:textId="07D25C5B" w:rsidR="009E59C1" w:rsidRPr="00AC4EE5" w:rsidRDefault="009E59C1" w:rsidP="00CB6AE1">
      <w:pPr>
        <w:pStyle w:val="ListParagraph"/>
        <w:numPr>
          <w:ilvl w:val="0"/>
          <w:numId w:val="183"/>
        </w:numPr>
        <w:ind w:firstLineChars="0"/>
        <w:rPr>
          <w:rFonts w:ascii="微软雅黑" w:eastAsia="微软雅黑" w:hAnsi="微软雅黑"/>
          <w:sz w:val="20"/>
          <w:szCs w:val="20"/>
        </w:rPr>
      </w:pPr>
      <w:r w:rsidRPr="00AC4EE5">
        <w:rPr>
          <w:rFonts w:ascii="微软雅黑" w:eastAsia="微软雅黑" w:hAnsi="微软雅黑" w:hint="eastAsia"/>
          <w:sz w:val="20"/>
          <w:szCs w:val="20"/>
        </w:rPr>
        <w:t>客户个人详情页</w:t>
      </w:r>
      <w:r w:rsidR="00AC4EE5" w:rsidRPr="00AC4EE5">
        <w:rPr>
          <w:rFonts w:ascii="微软雅黑" w:eastAsia="微软雅黑" w:hAnsi="微软雅黑" w:hint="eastAsia"/>
          <w:sz w:val="20"/>
          <w:szCs w:val="20"/>
        </w:rPr>
        <w:t>可展示：客户基本信息，客户标签画像（</w:t>
      </w:r>
      <w:r w:rsidR="00520399">
        <w:rPr>
          <w:rFonts w:ascii="微软雅黑" w:eastAsia="微软雅黑" w:hAnsi="微软雅黑" w:hint="eastAsia"/>
          <w:sz w:val="20"/>
          <w:szCs w:val="20"/>
        </w:rPr>
        <w:t>含</w:t>
      </w:r>
      <w:r w:rsidR="00AC4EE5" w:rsidRPr="00AC4EE5">
        <w:rPr>
          <w:rFonts w:ascii="微软雅黑" w:eastAsia="微软雅黑" w:hAnsi="微软雅黑" w:hint="eastAsia"/>
          <w:sz w:val="20"/>
          <w:szCs w:val="20"/>
        </w:rPr>
        <w:t>客户</w:t>
      </w:r>
      <w:r w:rsidR="00520399">
        <w:rPr>
          <w:rFonts w:ascii="微软雅黑" w:eastAsia="微软雅黑" w:hAnsi="微软雅黑" w:hint="eastAsia"/>
          <w:sz w:val="20"/>
          <w:szCs w:val="20"/>
        </w:rPr>
        <w:t>动线</w:t>
      </w:r>
      <w:r w:rsidR="00AC4EE5" w:rsidRPr="00AC4EE5">
        <w:rPr>
          <w:rFonts w:ascii="微软雅黑" w:eastAsia="微软雅黑" w:hAnsi="微软雅黑" w:hint="eastAsia"/>
          <w:sz w:val="20"/>
          <w:szCs w:val="20"/>
        </w:rPr>
        <w:t>阶段）。</w:t>
      </w:r>
    </w:p>
    <w:p w14:paraId="53E739D0" w14:textId="79C504AB" w:rsidR="00AC4EE5" w:rsidRPr="00AC4EE5" w:rsidRDefault="00AC4EE5" w:rsidP="00CB6AE1">
      <w:pPr>
        <w:pStyle w:val="ListParagraph"/>
        <w:numPr>
          <w:ilvl w:val="0"/>
          <w:numId w:val="183"/>
        </w:numPr>
        <w:ind w:firstLineChars="0"/>
        <w:rPr>
          <w:rFonts w:ascii="微软雅黑" w:eastAsia="微软雅黑" w:hAnsi="微软雅黑"/>
          <w:sz w:val="20"/>
          <w:szCs w:val="20"/>
        </w:rPr>
      </w:pPr>
      <w:r w:rsidRPr="00AC4EE5">
        <w:rPr>
          <w:rFonts w:ascii="微软雅黑" w:eastAsia="微软雅黑" w:hAnsi="微软雅黑" w:hint="eastAsia"/>
          <w:sz w:val="20"/>
          <w:szCs w:val="20"/>
        </w:rPr>
        <w:t>经营日志模块</w:t>
      </w:r>
      <w:r w:rsidR="00891F18">
        <w:rPr>
          <w:rFonts w:ascii="微软雅黑" w:eastAsia="微软雅黑" w:hAnsi="微软雅黑" w:hint="eastAsia"/>
          <w:sz w:val="20"/>
          <w:szCs w:val="20"/>
        </w:rPr>
        <w:t>：</w:t>
      </w:r>
      <w:r w:rsidRPr="00AC4EE5">
        <w:rPr>
          <w:rFonts w:ascii="微软雅黑" w:eastAsia="微软雅黑" w:hAnsi="微软雅黑" w:hint="eastAsia"/>
          <w:sz w:val="20"/>
          <w:szCs w:val="20"/>
        </w:rPr>
        <w:t>正常显示</w:t>
      </w:r>
      <w:r w:rsidR="00891F18">
        <w:rPr>
          <w:rFonts w:ascii="微软雅黑" w:eastAsia="微软雅黑" w:hAnsi="微软雅黑" w:hint="eastAsia"/>
          <w:sz w:val="20"/>
          <w:szCs w:val="20"/>
        </w:rPr>
        <w:t>已有的</w:t>
      </w:r>
      <w:r w:rsidRPr="00AC4EE5">
        <w:rPr>
          <w:rFonts w:ascii="微软雅黑" w:eastAsia="微软雅黑" w:hAnsi="微软雅黑" w:hint="eastAsia"/>
          <w:sz w:val="20"/>
          <w:szCs w:val="20"/>
        </w:rPr>
        <w:t>面访日志</w:t>
      </w:r>
      <w:r w:rsidR="00891F18">
        <w:rPr>
          <w:rFonts w:ascii="微软雅黑" w:eastAsia="微软雅黑" w:hAnsi="微软雅黑" w:hint="eastAsia"/>
          <w:sz w:val="20"/>
          <w:szCs w:val="20"/>
        </w:rPr>
        <w:t>、</w:t>
      </w:r>
      <w:r w:rsidRPr="00AC4EE5">
        <w:rPr>
          <w:rFonts w:ascii="微软雅黑" w:eastAsia="微软雅黑" w:hAnsi="微软雅黑" w:hint="eastAsia"/>
          <w:sz w:val="20"/>
          <w:szCs w:val="20"/>
        </w:rPr>
        <w:t>随手记，可创建面访</w:t>
      </w:r>
      <w:r w:rsidR="00891F18">
        <w:rPr>
          <w:rFonts w:ascii="微软雅黑" w:eastAsia="微软雅黑" w:hAnsi="微软雅黑" w:hint="eastAsia"/>
          <w:sz w:val="20"/>
          <w:szCs w:val="20"/>
        </w:rPr>
        <w:t>、</w:t>
      </w:r>
      <w:r w:rsidRPr="00AC4EE5">
        <w:rPr>
          <w:rFonts w:ascii="微软雅黑" w:eastAsia="微软雅黑" w:hAnsi="微软雅黑" w:hint="eastAsia"/>
          <w:sz w:val="20"/>
          <w:szCs w:val="20"/>
        </w:rPr>
        <w:t>访后日志</w:t>
      </w:r>
      <w:r w:rsidR="00C85571">
        <w:rPr>
          <w:rFonts w:ascii="微软雅黑" w:eastAsia="微软雅黑" w:hAnsi="微软雅黑" w:hint="eastAsia"/>
          <w:sz w:val="20"/>
          <w:szCs w:val="20"/>
        </w:rPr>
        <w:t>及随手记</w:t>
      </w:r>
      <w:r w:rsidRPr="00AC4EE5">
        <w:rPr>
          <w:rFonts w:ascii="微软雅黑" w:eastAsia="微软雅黑" w:hAnsi="微软雅黑" w:hint="eastAsia"/>
          <w:sz w:val="20"/>
          <w:szCs w:val="20"/>
        </w:rPr>
        <w:t>。</w:t>
      </w:r>
    </w:p>
    <w:p w14:paraId="6D4E8C61" w14:textId="27D81DEC" w:rsidR="00AC4EE5" w:rsidRDefault="00AC4EE5" w:rsidP="00AF0293">
      <w:pPr>
        <w:rPr>
          <w:rFonts w:ascii="微软雅黑" w:eastAsia="微软雅黑" w:hAnsi="微软雅黑"/>
          <w:kern w:val="2"/>
          <w:lang w:eastAsia="zh-CN"/>
        </w:rPr>
      </w:pPr>
    </w:p>
    <w:p w14:paraId="2900A0E1" w14:textId="105B8955" w:rsidR="00663C51" w:rsidRDefault="00663C51" w:rsidP="00AF0293">
      <w:pPr>
        <w:rPr>
          <w:rFonts w:ascii="微软雅黑" w:eastAsia="微软雅黑" w:hAnsi="微软雅黑"/>
          <w:kern w:val="2"/>
          <w:lang w:eastAsia="zh-CN"/>
        </w:rPr>
      </w:pPr>
      <w:r>
        <w:rPr>
          <w:rFonts w:ascii="微软雅黑" w:eastAsia="微软雅黑" w:hAnsi="微软雅黑" w:hint="eastAsia"/>
          <w:kern w:val="2"/>
          <w:lang w:eastAsia="zh-CN"/>
        </w:rPr>
        <w:t>如下信息在O</w:t>
      </w:r>
      <w:r>
        <w:rPr>
          <w:rFonts w:ascii="微软雅黑" w:eastAsia="微软雅黑" w:hAnsi="微软雅黑"/>
          <w:kern w:val="2"/>
          <w:lang w:eastAsia="zh-CN"/>
        </w:rPr>
        <w:t xml:space="preserve">ne Service </w:t>
      </w:r>
      <w:r>
        <w:rPr>
          <w:rFonts w:ascii="微软雅黑" w:eastAsia="微软雅黑" w:hAnsi="微软雅黑" w:hint="eastAsia"/>
          <w:kern w:val="2"/>
          <w:lang w:eastAsia="zh-CN"/>
        </w:rPr>
        <w:t>服务不可用情况下，不能显示或操作：</w:t>
      </w:r>
    </w:p>
    <w:p w14:paraId="22B03F52" w14:textId="120E0987" w:rsidR="00663C51" w:rsidRPr="00663C51" w:rsidRDefault="00663C51" w:rsidP="00CB6AE1">
      <w:pPr>
        <w:pStyle w:val="ListParagraph"/>
        <w:numPr>
          <w:ilvl w:val="0"/>
          <w:numId w:val="183"/>
        </w:numPr>
        <w:ind w:firstLineChars="0"/>
        <w:rPr>
          <w:rFonts w:ascii="微软雅黑" w:eastAsia="微软雅黑" w:hAnsi="微软雅黑"/>
          <w:sz w:val="20"/>
          <w:szCs w:val="20"/>
        </w:rPr>
      </w:pPr>
      <w:r w:rsidRPr="00663C51">
        <w:rPr>
          <w:rFonts w:ascii="微软雅黑" w:eastAsia="微软雅黑" w:hAnsi="微软雅黑" w:hint="eastAsia"/>
          <w:sz w:val="20"/>
          <w:szCs w:val="20"/>
        </w:rPr>
        <w:t>客户合并拆分不可操作，参见7</w:t>
      </w:r>
      <w:r w:rsidRPr="00663C51">
        <w:rPr>
          <w:rFonts w:ascii="微软雅黑" w:eastAsia="微软雅黑" w:hAnsi="微软雅黑"/>
          <w:sz w:val="20"/>
          <w:szCs w:val="20"/>
        </w:rPr>
        <w:t>.2.11.2</w:t>
      </w:r>
      <w:r w:rsidRPr="00663C51">
        <w:rPr>
          <w:rFonts w:ascii="微软雅黑" w:eastAsia="微软雅黑" w:hAnsi="微软雅黑" w:hint="eastAsia"/>
          <w:sz w:val="20"/>
          <w:szCs w:val="20"/>
        </w:rPr>
        <w:t>及7</w:t>
      </w:r>
      <w:r w:rsidRPr="00663C51">
        <w:rPr>
          <w:rFonts w:ascii="微软雅黑" w:eastAsia="微软雅黑" w:hAnsi="微软雅黑"/>
          <w:sz w:val="20"/>
          <w:szCs w:val="20"/>
        </w:rPr>
        <w:t>.5.5.4</w:t>
      </w:r>
      <w:r w:rsidRPr="00663C51">
        <w:rPr>
          <w:rFonts w:ascii="微软雅黑" w:eastAsia="微软雅黑" w:hAnsi="微软雅黑" w:hint="eastAsia"/>
          <w:sz w:val="20"/>
          <w:szCs w:val="20"/>
        </w:rPr>
        <w:t>中详细描述。</w:t>
      </w:r>
    </w:p>
    <w:p w14:paraId="3F90444E" w14:textId="0029A869" w:rsidR="00663C51" w:rsidRPr="00663C51" w:rsidRDefault="00663C51" w:rsidP="00CB6AE1">
      <w:pPr>
        <w:pStyle w:val="ListParagraph"/>
        <w:numPr>
          <w:ilvl w:val="0"/>
          <w:numId w:val="183"/>
        </w:numPr>
        <w:ind w:firstLineChars="0"/>
        <w:rPr>
          <w:rFonts w:ascii="微软雅黑" w:eastAsia="微软雅黑" w:hAnsi="微软雅黑"/>
          <w:sz w:val="20"/>
          <w:szCs w:val="20"/>
        </w:rPr>
      </w:pPr>
      <w:r w:rsidRPr="00663C51">
        <w:rPr>
          <w:rFonts w:ascii="微软雅黑" w:eastAsia="微软雅黑" w:hAnsi="微软雅黑" w:hint="eastAsia"/>
          <w:sz w:val="20"/>
          <w:szCs w:val="20"/>
        </w:rPr>
        <w:t>客户待办旅程信息不可见</w:t>
      </w:r>
    </w:p>
    <w:p w14:paraId="592E71A0" w14:textId="730F4FF6" w:rsidR="00663C51" w:rsidRPr="00663C51" w:rsidRDefault="00663C51" w:rsidP="00CB6AE1">
      <w:pPr>
        <w:pStyle w:val="ListParagraph"/>
        <w:numPr>
          <w:ilvl w:val="0"/>
          <w:numId w:val="183"/>
        </w:numPr>
        <w:ind w:firstLineChars="0"/>
        <w:rPr>
          <w:rFonts w:ascii="微软雅黑" w:eastAsia="微软雅黑" w:hAnsi="微软雅黑"/>
          <w:sz w:val="20"/>
          <w:szCs w:val="20"/>
        </w:rPr>
      </w:pPr>
      <w:r w:rsidRPr="00663C51">
        <w:rPr>
          <w:rFonts w:ascii="微软雅黑" w:eastAsia="微软雅黑" w:hAnsi="微软雅黑" w:hint="eastAsia"/>
          <w:sz w:val="20"/>
          <w:szCs w:val="20"/>
        </w:rPr>
        <w:t>待识别访客列表不可见。</w:t>
      </w:r>
    </w:p>
    <w:p w14:paraId="2EF31509" w14:textId="2486C94C" w:rsidR="00663C51" w:rsidRPr="00663C51" w:rsidRDefault="00663C51" w:rsidP="00CB6AE1">
      <w:pPr>
        <w:pStyle w:val="ListParagraph"/>
        <w:numPr>
          <w:ilvl w:val="0"/>
          <w:numId w:val="183"/>
        </w:numPr>
        <w:ind w:firstLineChars="0"/>
        <w:rPr>
          <w:rFonts w:ascii="微软雅黑" w:eastAsia="微软雅黑" w:hAnsi="微软雅黑"/>
          <w:sz w:val="20"/>
          <w:szCs w:val="20"/>
        </w:rPr>
      </w:pPr>
      <w:r w:rsidRPr="00663C51">
        <w:rPr>
          <w:rFonts w:ascii="微软雅黑" w:eastAsia="微软雅黑" w:hAnsi="微软雅黑" w:hint="eastAsia"/>
          <w:sz w:val="20"/>
          <w:szCs w:val="20"/>
        </w:rPr>
        <w:t>客户保单，保单管家内容不可见</w:t>
      </w:r>
      <w:r>
        <w:rPr>
          <w:rFonts w:ascii="微软雅黑" w:eastAsia="微软雅黑" w:hAnsi="微软雅黑" w:hint="eastAsia"/>
          <w:sz w:val="20"/>
          <w:szCs w:val="20"/>
        </w:rPr>
        <w:t>。</w:t>
      </w:r>
    </w:p>
    <w:p w14:paraId="7A604B08" w14:textId="1B6AFDB1" w:rsidR="00663C51" w:rsidRDefault="00663C51" w:rsidP="00AF0293">
      <w:pPr>
        <w:rPr>
          <w:rFonts w:ascii="微软雅黑" w:eastAsia="微软雅黑" w:hAnsi="微软雅黑"/>
          <w:kern w:val="2"/>
          <w:lang w:eastAsia="zh-CN"/>
        </w:rPr>
      </w:pPr>
    </w:p>
    <w:p w14:paraId="729338BA" w14:textId="1CF14DF0" w:rsidR="0071339F" w:rsidRDefault="0071339F" w:rsidP="0071339F">
      <w:pPr>
        <w:pStyle w:val="Heading3"/>
        <w:spacing w:before="120" w:after="120"/>
        <w:rPr>
          <w:rFonts w:ascii="微软雅黑" w:eastAsia="微软雅黑" w:hAnsi="微软雅黑"/>
        </w:rPr>
      </w:pPr>
      <w:r>
        <w:rPr>
          <w:rFonts w:ascii="微软雅黑" w:eastAsia="微软雅黑" w:hAnsi="微软雅黑" w:hint="eastAsia"/>
        </w:rPr>
        <w:t>C</w:t>
      </w:r>
      <w:r>
        <w:rPr>
          <w:rFonts w:ascii="微软雅黑" w:eastAsia="微软雅黑" w:hAnsi="微软雅黑"/>
        </w:rPr>
        <w:t>RM</w:t>
      </w:r>
      <w:r>
        <w:rPr>
          <w:rFonts w:ascii="微软雅黑" w:eastAsia="微软雅黑" w:hAnsi="微软雅黑" w:hint="eastAsia"/>
        </w:rPr>
        <w:t>新增M</w:t>
      </w:r>
      <w:r>
        <w:rPr>
          <w:rFonts w:ascii="微软雅黑" w:eastAsia="微软雅黑" w:hAnsi="微软雅黑"/>
        </w:rPr>
        <w:t>Q</w:t>
      </w:r>
      <w:r>
        <w:rPr>
          <w:rFonts w:ascii="微软雅黑" w:eastAsia="微软雅黑" w:hAnsi="微软雅黑" w:hint="eastAsia"/>
        </w:rPr>
        <w:t>通知N</w:t>
      </w:r>
      <w:r>
        <w:rPr>
          <w:rFonts w:ascii="微软雅黑" w:eastAsia="微软雅黑" w:hAnsi="微软雅黑"/>
        </w:rPr>
        <w:t>avi</w:t>
      </w:r>
      <w:r>
        <w:rPr>
          <w:rFonts w:ascii="微软雅黑" w:eastAsia="微软雅黑" w:hAnsi="微软雅黑" w:hint="eastAsia"/>
        </w:rPr>
        <w:t>及O</w:t>
      </w:r>
      <w:r>
        <w:rPr>
          <w:rFonts w:ascii="微软雅黑" w:eastAsia="微软雅黑" w:hAnsi="微软雅黑"/>
        </w:rPr>
        <w:t>LS</w:t>
      </w:r>
      <w:r w:rsidR="00156A20">
        <w:rPr>
          <w:rFonts w:ascii="微软雅黑" w:eastAsia="微软雅黑" w:hAnsi="微软雅黑" w:hint="eastAsia"/>
        </w:rPr>
        <w:t>逻辑</w:t>
      </w:r>
    </w:p>
    <w:p w14:paraId="11C137D2" w14:textId="5A2D4B70" w:rsidR="0071339F" w:rsidRPr="00156A20" w:rsidRDefault="00156A20" w:rsidP="0071339F">
      <w:pPr>
        <w:rPr>
          <w:rFonts w:ascii="微软雅黑" w:eastAsia="微软雅黑" w:hAnsi="微软雅黑"/>
          <w:kern w:val="2"/>
          <w:lang w:eastAsia="zh-CN"/>
        </w:rPr>
      </w:pPr>
      <w:r w:rsidRPr="00156A20">
        <w:rPr>
          <w:rFonts w:ascii="微软雅黑" w:eastAsia="微软雅黑" w:hAnsi="微软雅黑" w:hint="eastAsia"/>
          <w:kern w:val="2"/>
          <w:lang w:eastAsia="zh-CN"/>
        </w:rPr>
        <w:t>当</w:t>
      </w:r>
      <w:r>
        <w:rPr>
          <w:rFonts w:ascii="微软雅黑" w:eastAsia="微软雅黑" w:hAnsi="微软雅黑" w:hint="eastAsia"/>
          <w:kern w:val="2"/>
          <w:lang w:eastAsia="zh-CN"/>
        </w:rPr>
        <w:t>CRM中的</w:t>
      </w:r>
      <w:r w:rsidRPr="00156A20">
        <w:rPr>
          <w:rFonts w:ascii="微软雅黑" w:eastAsia="微软雅黑" w:hAnsi="微软雅黑" w:hint="eastAsia"/>
          <w:kern w:val="2"/>
          <w:lang w:eastAsia="zh-CN"/>
        </w:rPr>
        <w:t>客户</w:t>
      </w:r>
      <w:r w:rsidR="00293A22">
        <w:rPr>
          <w:rFonts w:ascii="微软雅黑" w:eastAsia="微软雅黑" w:hAnsi="微软雅黑" w:hint="eastAsia"/>
          <w:kern w:val="2"/>
          <w:lang w:eastAsia="zh-CN"/>
        </w:rPr>
        <w:t>基本</w:t>
      </w:r>
      <w:r w:rsidRPr="00156A20">
        <w:rPr>
          <w:rFonts w:ascii="微软雅黑" w:eastAsia="微软雅黑" w:hAnsi="微软雅黑" w:hint="eastAsia"/>
          <w:kern w:val="2"/>
          <w:lang w:eastAsia="zh-CN"/>
        </w:rPr>
        <w:t>信息变更</w:t>
      </w:r>
      <w:r w:rsidR="00293A22">
        <w:rPr>
          <w:rFonts w:ascii="微软雅黑" w:eastAsia="微软雅黑" w:hAnsi="微软雅黑" w:hint="eastAsia"/>
          <w:kern w:val="2"/>
          <w:lang w:eastAsia="zh-CN"/>
        </w:rPr>
        <w:t>成功</w:t>
      </w:r>
      <w:r>
        <w:rPr>
          <w:rFonts w:ascii="微软雅黑" w:eastAsia="微软雅黑" w:hAnsi="微软雅黑" w:hint="eastAsia"/>
          <w:kern w:val="2"/>
          <w:lang w:eastAsia="zh-CN"/>
        </w:rPr>
        <w:t>，潜客删除，客户合并或拆分时</w:t>
      </w:r>
      <w:r w:rsidR="00293A22">
        <w:rPr>
          <w:rFonts w:ascii="微软雅黑" w:eastAsia="微软雅黑" w:hAnsi="微软雅黑" w:hint="eastAsia"/>
          <w:kern w:val="2"/>
          <w:lang w:eastAsia="zh-CN"/>
        </w:rPr>
        <w:t>，需通过M</w:t>
      </w:r>
      <w:r w:rsidR="00293A22">
        <w:rPr>
          <w:rFonts w:ascii="微软雅黑" w:eastAsia="微软雅黑" w:hAnsi="微软雅黑"/>
          <w:kern w:val="2"/>
          <w:lang w:eastAsia="zh-CN"/>
        </w:rPr>
        <w:t>Q</w:t>
      </w:r>
      <w:r w:rsidR="00293A22">
        <w:rPr>
          <w:rFonts w:ascii="微软雅黑" w:eastAsia="微软雅黑" w:hAnsi="微软雅黑" w:hint="eastAsia"/>
          <w:kern w:val="2"/>
          <w:lang w:eastAsia="zh-CN"/>
        </w:rPr>
        <w:t>通知到N</w:t>
      </w:r>
      <w:r w:rsidR="00293A22">
        <w:rPr>
          <w:rFonts w:ascii="微软雅黑" w:eastAsia="微软雅黑" w:hAnsi="微软雅黑"/>
          <w:kern w:val="2"/>
          <w:lang w:eastAsia="zh-CN"/>
        </w:rPr>
        <w:t>avi</w:t>
      </w:r>
      <w:r w:rsidR="00293A22">
        <w:rPr>
          <w:rFonts w:ascii="微软雅黑" w:eastAsia="微软雅黑" w:hAnsi="微软雅黑" w:hint="eastAsia"/>
          <w:kern w:val="2"/>
          <w:lang w:eastAsia="zh-CN"/>
        </w:rPr>
        <w:t>平台以</w:t>
      </w:r>
      <w:r w:rsidR="00293A22">
        <w:rPr>
          <w:rFonts w:ascii="微软雅黑" w:eastAsia="微软雅黑" w:hAnsi="微软雅黑" w:hint="eastAsia"/>
          <w:kern w:val="2"/>
          <w:lang w:eastAsia="zh-CN"/>
        </w:rPr>
        <w:lastRenderedPageBreak/>
        <w:t>及O</w:t>
      </w:r>
      <w:r w:rsidR="00293A22">
        <w:rPr>
          <w:rFonts w:ascii="微软雅黑" w:eastAsia="微软雅黑" w:hAnsi="微软雅黑"/>
          <w:kern w:val="2"/>
          <w:lang w:eastAsia="zh-CN"/>
        </w:rPr>
        <w:t>LS</w:t>
      </w:r>
      <w:r w:rsidR="00293A22">
        <w:rPr>
          <w:rFonts w:ascii="微软雅黑" w:eastAsia="微软雅黑" w:hAnsi="微软雅黑" w:hint="eastAsia"/>
          <w:kern w:val="2"/>
          <w:lang w:eastAsia="zh-CN"/>
        </w:rPr>
        <w:t>，保证N</w:t>
      </w:r>
      <w:r w:rsidR="00293A22">
        <w:rPr>
          <w:rFonts w:ascii="微软雅黑" w:eastAsia="微软雅黑" w:hAnsi="微软雅黑"/>
          <w:kern w:val="2"/>
          <w:lang w:eastAsia="zh-CN"/>
        </w:rPr>
        <w:t>avi</w:t>
      </w:r>
      <w:r w:rsidR="00293A22">
        <w:rPr>
          <w:rFonts w:ascii="微软雅黑" w:eastAsia="微软雅黑" w:hAnsi="微软雅黑" w:hint="eastAsia"/>
          <w:kern w:val="2"/>
          <w:lang w:eastAsia="zh-CN"/>
        </w:rPr>
        <w:t>平台和O</w:t>
      </w:r>
      <w:r w:rsidR="00293A22">
        <w:rPr>
          <w:rFonts w:ascii="微软雅黑" w:eastAsia="微软雅黑" w:hAnsi="微软雅黑"/>
          <w:kern w:val="2"/>
          <w:lang w:eastAsia="zh-CN"/>
        </w:rPr>
        <w:t>LS</w:t>
      </w:r>
      <w:r w:rsidR="00293A22">
        <w:rPr>
          <w:rFonts w:ascii="微软雅黑" w:eastAsia="微软雅黑" w:hAnsi="微软雅黑" w:hint="eastAsia"/>
          <w:kern w:val="2"/>
          <w:lang w:eastAsia="zh-CN"/>
        </w:rPr>
        <w:t>的客户信息与C</w:t>
      </w:r>
      <w:r w:rsidR="00293A22">
        <w:rPr>
          <w:rFonts w:ascii="微软雅黑" w:eastAsia="微软雅黑" w:hAnsi="微软雅黑"/>
          <w:kern w:val="2"/>
          <w:lang w:eastAsia="zh-CN"/>
        </w:rPr>
        <w:t>RM</w:t>
      </w:r>
      <w:r w:rsidR="00293A22">
        <w:rPr>
          <w:rFonts w:ascii="微软雅黑" w:eastAsia="微软雅黑" w:hAnsi="微软雅黑" w:hint="eastAsia"/>
          <w:kern w:val="2"/>
          <w:lang w:eastAsia="zh-CN"/>
        </w:rPr>
        <w:t>保持同步更新。</w:t>
      </w:r>
    </w:p>
    <w:p w14:paraId="2A0086B1" w14:textId="77777777" w:rsidR="0071339F" w:rsidRPr="0071339F" w:rsidRDefault="0071339F" w:rsidP="0071339F">
      <w:pPr>
        <w:rPr>
          <w:lang w:eastAsia="zh-CN"/>
        </w:rPr>
      </w:pPr>
    </w:p>
    <w:p w14:paraId="216FF3AE" w14:textId="7B83E43C" w:rsidR="00D619C6" w:rsidRPr="00E65965" w:rsidRDefault="00D619C6" w:rsidP="00D619C6">
      <w:pPr>
        <w:pStyle w:val="Heading1"/>
        <w:rPr>
          <w:rFonts w:ascii="微软雅黑" w:eastAsia="微软雅黑" w:hAnsi="微软雅黑" w:cs="Calibri"/>
        </w:rPr>
      </w:pPr>
      <w:bookmarkStart w:id="302" w:name="_Toc111473618"/>
      <w:r w:rsidRPr="00E65965">
        <w:rPr>
          <w:rFonts w:ascii="微软雅黑" w:eastAsia="微软雅黑" w:hAnsi="微软雅黑" w:cs="Calibri"/>
        </w:rPr>
        <w:t>issue list</w:t>
      </w:r>
      <w:bookmarkEnd w:id="302"/>
    </w:p>
    <w:p w14:paraId="108357DB" w14:textId="77777777" w:rsidR="00DB7602" w:rsidRPr="00E65965" w:rsidRDefault="00DB7602" w:rsidP="00DB7602">
      <w:pPr>
        <w:pStyle w:val="Heading1"/>
        <w:rPr>
          <w:rFonts w:ascii="微软雅黑" w:eastAsia="微软雅黑" w:hAnsi="微软雅黑" w:cs="Calibri"/>
        </w:rPr>
      </w:pPr>
      <w:bookmarkStart w:id="303" w:name="_Toc111473619"/>
      <w:bookmarkEnd w:id="83"/>
      <w:bookmarkEnd w:id="239"/>
      <w:r w:rsidRPr="00E65965">
        <w:rPr>
          <w:rFonts w:ascii="微软雅黑" w:eastAsia="微软雅黑" w:hAnsi="微软雅黑" w:cs="Calibri"/>
        </w:rPr>
        <w:t>Data requirements</w:t>
      </w:r>
      <w:bookmarkEnd w:id="303"/>
    </w:p>
    <w:p w14:paraId="19CE322B" w14:textId="77777777" w:rsidR="00DB7602" w:rsidRPr="00E65965" w:rsidRDefault="00DB7602" w:rsidP="00DB7602">
      <w:pPr>
        <w:pStyle w:val="Heading1"/>
        <w:rPr>
          <w:rFonts w:ascii="微软雅黑" w:eastAsia="微软雅黑" w:hAnsi="微软雅黑" w:cs="Calibri"/>
        </w:rPr>
      </w:pPr>
      <w:bookmarkStart w:id="304" w:name="_Toc111473620"/>
      <w:r w:rsidRPr="00E65965">
        <w:rPr>
          <w:rFonts w:ascii="微软雅黑" w:eastAsia="微软雅黑" w:hAnsi="微软雅黑" w:cs="Calibri"/>
        </w:rPr>
        <w:t>Other requirements</w:t>
      </w:r>
      <w:bookmarkEnd w:id="304"/>
    </w:p>
    <w:p w14:paraId="16676BA6" w14:textId="77777777" w:rsidR="00DB7602" w:rsidRPr="00E65965" w:rsidRDefault="00DB7602" w:rsidP="00DB7602">
      <w:pPr>
        <w:pStyle w:val="Heading1"/>
        <w:rPr>
          <w:rFonts w:ascii="微软雅黑" w:eastAsia="微软雅黑" w:hAnsi="微软雅黑" w:cs="Calibri"/>
        </w:rPr>
      </w:pPr>
      <w:bookmarkStart w:id="305" w:name="_Toc111473621"/>
      <w:r w:rsidRPr="00E65965">
        <w:rPr>
          <w:rFonts w:ascii="微软雅黑" w:eastAsia="微软雅黑" w:hAnsi="微软雅黑" w:cs="Calibri"/>
        </w:rPr>
        <w:t>Testing consideration</w:t>
      </w:r>
      <w:bookmarkEnd w:id="305"/>
    </w:p>
    <w:p w14:paraId="1899727C" w14:textId="77777777" w:rsidR="00DB7602" w:rsidRPr="00E65965" w:rsidRDefault="00DB7602" w:rsidP="00DB7602">
      <w:pPr>
        <w:pStyle w:val="Heading1"/>
        <w:rPr>
          <w:rFonts w:ascii="微软雅黑" w:eastAsia="微软雅黑" w:hAnsi="微软雅黑" w:cs="Calibri"/>
        </w:rPr>
      </w:pPr>
      <w:bookmarkStart w:id="306" w:name="_Toc111473622"/>
      <w:r w:rsidRPr="00E65965">
        <w:rPr>
          <w:rFonts w:ascii="微软雅黑" w:eastAsia="微软雅黑" w:hAnsi="微软雅黑" w:cs="Calibri"/>
        </w:rPr>
        <w:t>Interface consideration</w:t>
      </w:r>
      <w:bookmarkEnd w:id="306"/>
    </w:p>
    <w:p w14:paraId="51C9B4D8" w14:textId="77777777" w:rsidR="00DB7602" w:rsidRPr="00E65965" w:rsidRDefault="00DB7602" w:rsidP="00DB7602">
      <w:pPr>
        <w:pStyle w:val="Heading1"/>
        <w:rPr>
          <w:rFonts w:ascii="微软雅黑" w:eastAsia="微软雅黑" w:hAnsi="微软雅黑" w:cs="Calibri"/>
        </w:rPr>
      </w:pPr>
      <w:bookmarkStart w:id="307" w:name="_Toc111473623"/>
      <w:r w:rsidRPr="00E65965">
        <w:rPr>
          <w:rFonts w:ascii="微软雅黑" w:eastAsia="微软雅黑" w:hAnsi="微软雅黑" w:cs="Calibri"/>
        </w:rPr>
        <w:t>Conversion consideration</w:t>
      </w:r>
      <w:bookmarkEnd w:id="307"/>
    </w:p>
    <w:p w14:paraId="207F78B3" w14:textId="77777777" w:rsidR="00DB7602" w:rsidRPr="00E65965" w:rsidRDefault="00DB7602" w:rsidP="00F25C52">
      <w:pPr>
        <w:pStyle w:val="Heading1"/>
        <w:spacing w:before="120" w:after="120"/>
        <w:ind w:left="431" w:hanging="431"/>
        <w:rPr>
          <w:rFonts w:ascii="微软雅黑" w:eastAsia="微软雅黑" w:hAnsi="微软雅黑" w:cs="Calibri"/>
        </w:rPr>
      </w:pPr>
      <w:bookmarkStart w:id="308" w:name="_Toc111473624"/>
      <w:r w:rsidRPr="00E65965">
        <w:rPr>
          <w:rFonts w:ascii="微软雅黑" w:eastAsia="微软雅黑" w:hAnsi="微软雅黑" w:cs="Calibri"/>
        </w:rPr>
        <w:t>Appendix</w:t>
      </w:r>
      <w:bookmarkEnd w:id="308"/>
    </w:p>
    <w:p w14:paraId="41892FD4" w14:textId="5DAAF0EC" w:rsidR="009645C7" w:rsidRPr="00F25C52" w:rsidRDefault="009645C7" w:rsidP="009B528D">
      <w:pPr>
        <w:pStyle w:val="ListParagraph"/>
        <w:numPr>
          <w:ilvl w:val="0"/>
          <w:numId w:val="140"/>
        </w:numPr>
        <w:ind w:firstLineChars="0"/>
        <w:rPr>
          <w:rFonts w:ascii="微软雅黑" w:eastAsia="微软雅黑" w:hAnsi="微软雅黑"/>
          <w:sz w:val="20"/>
          <w:szCs w:val="20"/>
        </w:rPr>
      </w:pPr>
      <w:r w:rsidRPr="00F25C52">
        <w:rPr>
          <w:rFonts w:ascii="微软雅黑" w:eastAsia="微软雅黑" w:hAnsi="微软雅黑" w:hint="eastAsia"/>
          <w:sz w:val="20"/>
          <w:szCs w:val="20"/>
        </w:rPr>
        <w:t>客户录入字段表单</w:t>
      </w:r>
    </w:p>
    <w:p w14:paraId="3C09E48A" w14:textId="7680520C" w:rsidR="009645C7" w:rsidRDefault="00BD0FD3" w:rsidP="009645C7">
      <w:pPr>
        <w:pStyle w:val="ListParagraph"/>
        <w:ind w:left="420" w:firstLineChars="0" w:firstLine="0"/>
      </w:pPr>
      <w:ins w:id="309" w:author="SHI, Guofeng-GF" w:date="2022-08-23T22:00:00Z">
        <w:r>
          <w:object w:dxaOrig="1504" w:dyaOrig="1041" w14:anchorId="42CE11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52pt" o:ole="">
              <v:imagedata r:id="rId200" o:title=""/>
            </v:shape>
            <o:OLEObject Type="Embed" ProgID="Excel.Sheet.8" ShapeID="_x0000_i1025" DrawAspect="Icon" ObjectID="_1723398447" r:id="rId201"/>
          </w:object>
        </w:r>
      </w:ins>
    </w:p>
    <w:p w14:paraId="09CF2405" w14:textId="6AA57C6D" w:rsidR="00081081" w:rsidRDefault="00081081" w:rsidP="009645C7">
      <w:pPr>
        <w:pStyle w:val="ListParagraph"/>
        <w:ind w:left="420" w:firstLineChars="0" w:firstLine="0"/>
      </w:pPr>
    </w:p>
    <w:p w14:paraId="69A34CAB" w14:textId="2129D732" w:rsidR="00081081" w:rsidRPr="00F25C52" w:rsidRDefault="00081081" w:rsidP="009B528D">
      <w:pPr>
        <w:pStyle w:val="ListParagraph"/>
        <w:numPr>
          <w:ilvl w:val="0"/>
          <w:numId w:val="140"/>
        </w:numPr>
        <w:ind w:firstLineChars="0"/>
        <w:rPr>
          <w:rFonts w:ascii="微软雅黑" w:eastAsia="微软雅黑" w:hAnsi="微软雅黑"/>
          <w:sz w:val="20"/>
          <w:szCs w:val="20"/>
        </w:rPr>
      </w:pPr>
      <w:r w:rsidRPr="00F25C52">
        <w:rPr>
          <w:rFonts w:ascii="微软雅黑" w:eastAsia="微软雅黑" w:hAnsi="微软雅黑" w:hint="eastAsia"/>
          <w:sz w:val="20"/>
          <w:szCs w:val="20"/>
        </w:rPr>
        <w:t>中期长期标签模型</w:t>
      </w:r>
    </w:p>
    <w:p w14:paraId="53DB0399" w14:textId="469AE792" w:rsidR="00081081" w:rsidRPr="00081081" w:rsidRDefault="009B2109" w:rsidP="00081081">
      <w:pPr>
        <w:pStyle w:val="ListParagraph"/>
        <w:ind w:left="420" w:firstLineChars="0" w:firstLine="0"/>
        <w:rPr>
          <w:rFonts w:ascii="微软雅黑" w:eastAsia="微软雅黑" w:hAnsi="微软雅黑"/>
        </w:rPr>
      </w:pPr>
      <w:r>
        <w:rPr>
          <w:rFonts w:ascii="微软雅黑" w:eastAsia="微软雅黑" w:hAnsi="微软雅黑"/>
        </w:rPr>
        <w:object w:dxaOrig="1504" w:dyaOrig="1041" w14:anchorId="3FB29518">
          <v:shape id="_x0000_i1026" type="#_x0000_t75" style="width:75pt;height:52pt" o:ole="">
            <v:imagedata r:id="rId202" o:title=""/>
          </v:shape>
          <o:OLEObject Type="Embed" ProgID="Excel.Sheet.12" ShapeID="_x0000_i1026" DrawAspect="Icon" ObjectID="_1723398448" r:id="rId203"/>
        </w:object>
      </w:r>
    </w:p>
    <w:p w14:paraId="095E6275" w14:textId="2522C26A" w:rsidR="000267C5" w:rsidRPr="00A017E1" w:rsidRDefault="000267C5" w:rsidP="009B528D">
      <w:pPr>
        <w:pStyle w:val="ListParagraph"/>
        <w:numPr>
          <w:ilvl w:val="0"/>
          <w:numId w:val="140"/>
        </w:numPr>
        <w:ind w:firstLineChars="0"/>
        <w:rPr>
          <w:rFonts w:ascii="微软雅黑" w:eastAsia="微软雅黑" w:hAnsi="微软雅黑"/>
          <w:sz w:val="20"/>
          <w:szCs w:val="20"/>
        </w:rPr>
      </w:pPr>
      <w:r w:rsidRPr="00A017E1">
        <w:rPr>
          <w:rFonts w:ascii="微软雅黑" w:eastAsia="微软雅黑" w:hAnsi="微软雅黑" w:hint="eastAsia"/>
          <w:sz w:val="20"/>
          <w:szCs w:val="20"/>
        </w:rPr>
        <w:t>待办</w:t>
      </w:r>
      <w:r>
        <w:rPr>
          <w:rFonts w:ascii="微软雅黑" w:eastAsia="微软雅黑" w:hAnsi="微软雅黑" w:hint="eastAsia"/>
          <w:sz w:val="20"/>
          <w:szCs w:val="20"/>
        </w:rPr>
        <w:t>、旅程库</w:t>
      </w:r>
      <w:r w:rsidRPr="00A017E1">
        <w:rPr>
          <w:rFonts w:ascii="微软雅黑" w:eastAsia="微软雅黑" w:hAnsi="微软雅黑" w:hint="eastAsia"/>
          <w:sz w:val="20"/>
          <w:szCs w:val="20"/>
        </w:rPr>
        <w:t>列表</w:t>
      </w:r>
    </w:p>
    <w:p w14:paraId="55461E81" w14:textId="4FB44D04" w:rsidR="00DB7602" w:rsidRPr="00E65965" w:rsidRDefault="00CE32A7" w:rsidP="009645C7">
      <w:pPr>
        <w:ind w:leftChars="200" w:left="400"/>
        <w:rPr>
          <w:rFonts w:ascii="微软雅黑" w:eastAsia="微软雅黑" w:hAnsi="微软雅黑"/>
          <w:lang w:eastAsia="zh-CN"/>
        </w:rPr>
      </w:pPr>
      <w:r>
        <w:rPr>
          <w:rFonts w:ascii="微软雅黑" w:eastAsia="微软雅黑" w:hAnsi="微软雅黑"/>
          <w:lang w:eastAsia="zh-CN"/>
        </w:rPr>
        <w:object w:dxaOrig="1504" w:dyaOrig="1041" w14:anchorId="52FB8505">
          <v:shape id="_x0000_i1027" type="#_x0000_t75" style="width:75pt;height:52pt" o:ole="">
            <v:imagedata r:id="rId204" o:title=""/>
          </v:shape>
          <o:OLEObject Type="Embed" ProgID="Excel.Sheet.12" ShapeID="_x0000_i1027" DrawAspect="Icon" ObjectID="_1723398449" r:id="rId205"/>
        </w:object>
      </w:r>
    </w:p>
    <w:p w14:paraId="7B62D433" w14:textId="687F93B8" w:rsidR="007301B0" w:rsidRDefault="007301B0">
      <w:pPr>
        <w:rPr>
          <w:rFonts w:ascii="微软雅黑" w:eastAsia="微软雅黑" w:hAnsi="微软雅黑"/>
        </w:rPr>
      </w:pPr>
    </w:p>
    <w:p w14:paraId="0152F435" w14:textId="60D35A4F" w:rsidR="00714E91" w:rsidRPr="00714E91" w:rsidRDefault="00714E91" w:rsidP="009B528D">
      <w:pPr>
        <w:pStyle w:val="ListParagraph"/>
        <w:numPr>
          <w:ilvl w:val="0"/>
          <w:numId w:val="140"/>
        </w:numPr>
        <w:ind w:firstLineChars="0"/>
        <w:rPr>
          <w:rFonts w:ascii="微软雅黑" w:eastAsia="微软雅黑" w:hAnsi="微软雅黑"/>
          <w:sz w:val="20"/>
          <w:szCs w:val="20"/>
        </w:rPr>
      </w:pPr>
      <w:r w:rsidRPr="00714E91">
        <w:rPr>
          <w:rFonts w:ascii="微软雅黑" w:eastAsia="微软雅黑" w:hAnsi="微软雅黑" w:hint="eastAsia"/>
          <w:sz w:val="20"/>
          <w:szCs w:val="20"/>
        </w:rPr>
        <w:t>E</w:t>
      </w:r>
      <w:r w:rsidRPr="00714E91">
        <w:rPr>
          <w:rFonts w:ascii="微软雅黑" w:eastAsia="微软雅黑" w:hAnsi="微软雅黑"/>
          <w:sz w:val="20"/>
          <w:szCs w:val="20"/>
        </w:rPr>
        <w:t>CM</w:t>
      </w:r>
      <w:r w:rsidRPr="00714E91">
        <w:rPr>
          <w:rFonts w:ascii="微软雅黑" w:eastAsia="微软雅黑" w:hAnsi="微软雅黑" w:hint="eastAsia"/>
          <w:sz w:val="20"/>
          <w:szCs w:val="20"/>
        </w:rPr>
        <w:t>活动名单</w:t>
      </w:r>
    </w:p>
    <w:bookmarkStart w:id="310" w:name="_MON_1710749946"/>
    <w:bookmarkEnd w:id="310"/>
    <w:p w14:paraId="43CF26DE" w14:textId="6DD03B4B" w:rsidR="00714E91" w:rsidRDefault="00714E91" w:rsidP="00714E91">
      <w:pPr>
        <w:ind w:leftChars="200" w:left="400"/>
        <w:rPr>
          <w:rFonts w:ascii="微软雅黑" w:eastAsia="微软雅黑" w:hAnsi="微软雅黑"/>
        </w:rPr>
      </w:pPr>
      <w:r>
        <w:rPr>
          <w:rFonts w:ascii="微软雅黑" w:eastAsia="微软雅黑" w:hAnsi="微软雅黑"/>
          <w:lang w:eastAsia="zh-CN"/>
        </w:rPr>
        <w:object w:dxaOrig="1504" w:dyaOrig="1041" w14:anchorId="1BBE47AB">
          <v:shape id="_x0000_i1028" type="#_x0000_t75" style="width:77pt;height:51.5pt" o:ole="">
            <v:imagedata r:id="rId206" o:title=""/>
          </v:shape>
          <o:OLEObject Type="Embed" ProgID="Excel.Sheet.12" ShapeID="_x0000_i1028" DrawAspect="Icon" ObjectID="_1723398450" r:id="rId207"/>
        </w:object>
      </w:r>
    </w:p>
    <w:p w14:paraId="5107D4FF" w14:textId="45278FAE" w:rsidR="007A1DD8" w:rsidRDefault="007A1DD8" w:rsidP="009B528D">
      <w:pPr>
        <w:pStyle w:val="ListParagraph"/>
        <w:numPr>
          <w:ilvl w:val="0"/>
          <w:numId w:val="140"/>
        </w:numPr>
        <w:ind w:firstLineChars="0"/>
        <w:rPr>
          <w:rFonts w:ascii="微软雅黑" w:eastAsia="微软雅黑" w:hAnsi="微软雅黑"/>
          <w:sz w:val="20"/>
          <w:szCs w:val="20"/>
        </w:rPr>
      </w:pPr>
      <w:r w:rsidRPr="007A1DD8">
        <w:rPr>
          <w:rFonts w:ascii="微软雅黑" w:eastAsia="微软雅黑" w:hAnsi="微软雅黑" w:hint="eastAsia"/>
          <w:sz w:val="20"/>
          <w:szCs w:val="20"/>
        </w:rPr>
        <w:t>客户合并拆分底层逻辑</w:t>
      </w:r>
    </w:p>
    <w:bookmarkStart w:id="311" w:name="_MON_1722077058"/>
    <w:bookmarkEnd w:id="311"/>
    <w:p w14:paraId="19BFE333" w14:textId="583F5072" w:rsidR="007A1DD8" w:rsidRDefault="00CE32A7" w:rsidP="007A1DD8">
      <w:pPr>
        <w:ind w:left="420"/>
        <w:rPr>
          <w:rFonts w:ascii="微软雅黑" w:eastAsia="微软雅黑" w:hAnsi="微软雅黑"/>
        </w:rPr>
      </w:pPr>
      <w:r>
        <w:rPr>
          <w:rFonts w:ascii="微软雅黑" w:eastAsia="微软雅黑" w:hAnsi="微软雅黑"/>
        </w:rPr>
        <w:object w:dxaOrig="1504" w:dyaOrig="1041" w14:anchorId="1120EF7D">
          <v:shape id="_x0000_i1029" type="#_x0000_t75" style="width:75pt;height:52pt" o:ole="">
            <v:imagedata r:id="rId208" o:title=""/>
          </v:shape>
          <o:OLEObject Type="Embed" ProgID="Excel.Sheet.12" ShapeID="_x0000_i1029" DrawAspect="Icon" ObjectID="_1723398451" r:id="rId209"/>
        </w:object>
      </w:r>
    </w:p>
    <w:p w14:paraId="0FFE156F" w14:textId="21890C02" w:rsidR="00293A22" w:rsidRDefault="00293A22" w:rsidP="007A1DD8">
      <w:pPr>
        <w:ind w:left="420"/>
        <w:rPr>
          <w:rFonts w:ascii="微软雅黑" w:eastAsia="微软雅黑" w:hAnsi="微软雅黑"/>
        </w:rPr>
      </w:pPr>
    </w:p>
    <w:p w14:paraId="219E638C" w14:textId="4317F2A3" w:rsidR="00293A22" w:rsidRPr="00293A22" w:rsidRDefault="00293A22" w:rsidP="00293A22">
      <w:pPr>
        <w:pStyle w:val="ListParagraph"/>
        <w:numPr>
          <w:ilvl w:val="0"/>
          <w:numId w:val="140"/>
        </w:numPr>
        <w:ind w:firstLineChars="0"/>
        <w:rPr>
          <w:rFonts w:ascii="微软雅黑" w:eastAsia="微软雅黑" w:hAnsi="微软雅黑"/>
          <w:sz w:val="20"/>
          <w:szCs w:val="20"/>
        </w:rPr>
      </w:pPr>
      <w:r w:rsidRPr="00293A22">
        <w:rPr>
          <w:rFonts w:ascii="微软雅黑" w:eastAsia="微软雅黑" w:hAnsi="微软雅黑" w:hint="eastAsia"/>
          <w:sz w:val="20"/>
          <w:szCs w:val="20"/>
        </w:rPr>
        <w:t>C</w:t>
      </w:r>
      <w:r w:rsidRPr="00293A22">
        <w:rPr>
          <w:rFonts w:ascii="微软雅黑" w:eastAsia="微软雅黑" w:hAnsi="微软雅黑"/>
          <w:sz w:val="20"/>
          <w:szCs w:val="20"/>
        </w:rPr>
        <w:t>RM</w:t>
      </w:r>
      <w:r w:rsidRPr="00293A22">
        <w:rPr>
          <w:rFonts w:ascii="微软雅黑" w:eastAsia="微软雅黑" w:hAnsi="微软雅黑" w:hint="eastAsia"/>
          <w:sz w:val="20"/>
          <w:szCs w:val="20"/>
        </w:rPr>
        <w:t>发送M</w:t>
      </w:r>
      <w:r w:rsidRPr="00293A22">
        <w:rPr>
          <w:rFonts w:ascii="微软雅黑" w:eastAsia="微软雅黑" w:hAnsi="微软雅黑"/>
          <w:sz w:val="20"/>
          <w:szCs w:val="20"/>
        </w:rPr>
        <w:t>Q</w:t>
      </w:r>
      <w:r w:rsidRPr="00293A22">
        <w:rPr>
          <w:rFonts w:ascii="微软雅黑" w:eastAsia="微软雅黑" w:hAnsi="微软雅黑" w:hint="eastAsia"/>
          <w:sz w:val="20"/>
          <w:szCs w:val="20"/>
        </w:rPr>
        <w:t>至N</w:t>
      </w:r>
      <w:r w:rsidRPr="00293A22">
        <w:rPr>
          <w:rFonts w:ascii="微软雅黑" w:eastAsia="微软雅黑" w:hAnsi="微软雅黑"/>
          <w:sz w:val="20"/>
          <w:szCs w:val="20"/>
        </w:rPr>
        <w:t>avi</w:t>
      </w:r>
      <w:r w:rsidRPr="00293A22">
        <w:rPr>
          <w:rFonts w:ascii="微软雅黑" w:eastAsia="微软雅黑" w:hAnsi="微软雅黑" w:hint="eastAsia"/>
          <w:sz w:val="20"/>
          <w:szCs w:val="20"/>
        </w:rPr>
        <w:t>和O</w:t>
      </w:r>
      <w:r w:rsidRPr="00293A22">
        <w:rPr>
          <w:rFonts w:ascii="微软雅黑" w:eastAsia="微软雅黑" w:hAnsi="微软雅黑"/>
          <w:sz w:val="20"/>
          <w:szCs w:val="20"/>
        </w:rPr>
        <w:t>LS</w:t>
      </w:r>
      <w:r w:rsidRPr="00293A22">
        <w:rPr>
          <w:rFonts w:ascii="微软雅黑" w:eastAsia="微软雅黑" w:hAnsi="微软雅黑" w:hint="eastAsia"/>
          <w:sz w:val="20"/>
          <w:szCs w:val="20"/>
        </w:rPr>
        <w:t>逻辑说明</w:t>
      </w:r>
    </w:p>
    <w:bookmarkStart w:id="312" w:name="_MON_1722362862"/>
    <w:bookmarkEnd w:id="312"/>
    <w:p w14:paraId="08C43FD2" w14:textId="0F705017" w:rsidR="00293A22" w:rsidRPr="007A1DD8" w:rsidRDefault="00293A22" w:rsidP="007A1DD8">
      <w:pPr>
        <w:ind w:left="420"/>
        <w:rPr>
          <w:rFonts w:ascii="微软雅黑" w:eastAsia="微软雅黑" w:hAnsi="微软雅黑"/>
          <w:lang w:eastAsia="zh-CN"/>
        </w:rPr>
      </w:pPr>
      <w:r>
        <w:rPr>
          <w:rFonts w:ascii="微软雅黑" w:eastAsia="微软雅黑" w:hAnsi="微软雅黑"/>
          <w:lang w:eastAsia="zh-CN"/>
        </w:rPr>
        <w:object w:dxaOrig="1504" w:dyaOrig="1041" w14:anchorId="62BD2AAA">
          <v:shape id="_x0000_i1030" type="#_x0000_t75" style="width:75pt;height:52pt" o:ole="">
            <v:imagedata r:id="rId210" o:title=""/>
          </v:shape>
          <o:OLEObject Type="Embed" ProgID="Word.Document.12" ShapeID="_x0000_i1030" DrawAspect="Icon" ObjectID="_1723398452" r:id="rId211">
            <o:FieldCodes>\s</o:FieldCodes>
          </o:OLEObject>
        </w:object>
      </w:r>
    </w:p>
    <w:sectPr w:rsidR="00293A22" w:rsidRPr="007A1DD8" w:rsidSect="00E74CB2">
      <w:pgSz w:w="11907" w:h="16840" w:code="9"/>
      <w:pgMar w:top="1800" w:right="1440" w:bottom="1440" w:left="1440" w:header="1800" w:footer="864"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4D442" w14:textId="77777777" w:rsidR="003A6741" w:rsidRDefault="003A6741" w:rsidP="00DB7602">
      <w:pPr>
        <w:spacing w:line="240" w:lineRule="auto"/>
      </w:pPr>
      <w:r>
        <w:separator/>
      </w:r>
    </w:p>
  </w:endnote>
  <w:endnote w:type="continuationSeparator" w:id="0">
    <w:p w14:paraId="7EBED8E8" w14:textId="77777777" w:rsidR="003A6741" w:rsidRDefault="003A6741" w:rsidP="00DB76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angSong">
    <w:altName w:val="仿宋"/>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2CC8E" w14:textId="77777777" w:rsidR="00C12D07" w:rsidRDefault="00C12D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D88ED" w14:textId="435CC765" w:rsidR="00557F88" w:rsidRDefault="00557F88" w:rsidP="00E74CB2">
    <w:pPr>
      <w:pStyle w:val="Footer"/>
      <w:tabs>
        <w:tab w:val="left" w:pos="2595"/>
      </w:tabs>
    </w:pPr>
    <w:r>
      <w:rPr>
        <w:noProof/>
        <w:lang w:eastAsia="zh-CN" w:bidi="th-TH"/>
      </w:rPr>
      <mc:AlternateContent>
        <mc:Choice Requires="wps">
          <w:drawing>
            <wp:anchor distT="0" distB="0" distL="114300" distR="114300" simplePos="0" relativeHeight="251660288" behindDoc="0" locked="0" layoutInCell="1" allowOverlap="1" wp14:anchorId="57B1707B" wp14:editId="6F6CFE18">
              <wp:simplePos x="0" y="0"/>
              <wp:positionH relativeFrom="column">
                <wp:posOffset>0</wp:posOffset>
              </wp:positionH>
              <wp:positionV relativeFrom="paragraph">
                <wp:posOffset>50800</wp:posOffset>
              </wp:positionV>
              <wp:extent cx="5715000" cy="0"/>
              <wp:effectExtent l="0" t="0" r="0" b="0"/>
              <wp:wrapNone/>
              <wp:docPr id="47" name="直接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0D9C3" id="直接连接符 47"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pt" to="450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"/>
          </w:pict>
        </mc:Fallback>
      </mc:AlternateContent>
    </w:r>
  </w:p>
  <w:p w14:paraId="47AAAA4A" w14:textId="522A8B2E" w:rsidR="00557F88" w:rsidRPr="0055552B" w:rsidRDefault="00557F88" w:rsidP="00E74CB2">
    <w:pPr>
      <w:pStyle w:val="Footer"/>
      <w:tabs>
        <w:tab w:val="left" w:pos="2595"/>
      </w:tabs>
      <w:jc w:val="both"/>
      <w:rPr>
        <w:color w:val="FF9900"/>
      </w:rPr>
    </w:pPr>
    <w:r>
      <w:rPr>
        <w:color w:val="FF9900"/>
      </w:rPr>
      <w:t xml:space="preserve">Navigator </w:t>
    </w:r>
    <w:r w:rsidRPr="00EF4A08">
      <w:t>–</w:t>
    </w:r>
    <w:r>
      <w:t xml:space="preserve"> Functional Specification   </w:t>
    </w:r>
    <w:r w:rsidRPr="00EF4A08">
      <w:t xml:space="preserve">Page </w:t>
    </w:r>
    <w:r w:rsidRPr="00EF4A08">
      <w:fldChar w:fldCharType="begin"/>
    </w:r>
    <w:r w:rsidRPr="00EF4A08">
      <w:instrText xml:space="preserve"> PAGE </w:instrText>
    </w:r>
    <w:r w:rsidRPr="00EF4A08">
      <w:fldChar w:fldCharType="separate"/>
    </w:r>
    <w:r>
      <w:rPr>
        <w:noProof/>
      </w:rPr>
      <w:t>60</w:t>
    </w:r>
    <w:r w:rsidRPr="00EF4A08">
      <w:fldChar w:fldCharType="end"/>
    </w:r>
    <w:r w:rsidRPr="00EF4A08">
      <w:t xml:space="preserve"> of </w:t>
    </w:r>
    <w:r w:rsidR="003A6741">
      <w:fldChar w:fldCharType="begin"/>
    </w:r>
    <w:r w:rsidR="003A6741">
      <w:instrText xml:space="preserve"> NUMPAGES </w:instrText>
    </w:r>
    <w:r w:rsidR="003A6741">
      <w:fldChar w:fldCharType="separate"/>
    </w:r>
    <w:r>
      <w:rPr>
        <w:noProof/>
      </w:rPr>
      <w:t>65</w:t>
    </w:r>
    <w:r w:rsidR="003A6741">
      <w:rPr>
        <w:noProof/>
      </w:rPr>
      <w:fldChar w:fldCharType="end"/>
    </w:r>
    <w:r>
      <w:rPr>
        <w:rFonts w:hint="eastAsia"/>
        <w:lang w:eastAsia="zh-CN"/>
      </w:rPr>
      <w:t xml:space="preserve">  </w:t>
    </w:r>
    <w:r w:rsidRPr="00EF4A08">
      <w:t xml:space="preserve"> PROPRIETARY &amp; CONFIDENTAL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5A55F" w14:textId="77777777" w:rsidR="00C12D07" w:rsidRDefault="00C12D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2970"/>
      <w:gridCol w:w="2972"/>
      <w:gridCol w:w="3085"/>
    </w:tblGrid>
    <w:tr w:rsidR="00557F88" w:rsidRPr="00041CB5" w14:paraId="246F44EF" w14:textId="77777777" w:rsidTr="00E74CB2">
      <w:tc>
        <w:tcPr>
          <w:tcW w:w="3284" w:type="dxa"/>
        </w:tcPr>
        <w:p w14:paraId="008D087B" w14:textId="77777777" w:rsidR="00557F88" w:rsidRPr="00041CB5" w:rsidRDefault="00557F88" w:rsidP="00E74CB2">
          <w:pPr>
            <w:pStyle w:val="Footer"/>
            <w:jc w:val="both"/>
            <w:rPr>
              <w:rFonts w:cs="Arial"/>
              <w:sz w:val="16"/>
              <w:szCs w:val="22"/>
            </w:rPr>
          </w:pPr>
          <w:r w:rsidRPr="00041CB5">
            <w:rPr>
              <w:rFonts w:cs="Arial" w:hint="eastAsia"/>
              <w:sz w:val="16"/>
              <w:szCs w:val="22"/>
            </w:rPr>
            <w:t>Template V</w:t>
          </w:r>
          <w:r w:rsidRPr="00041CB5">
            <w:rPr>
              <w:rFonts w:cs="Arial"/>
              <w:sz w:val="16"/>
              <w:szCs w:val="22"/>
            </w:rPr>
            <w:t xml:space="preserve">ersion: </w:t>
          </w:r>
          <w:r w:rsidRPr="00041CB5">
            <w:rPr>
              <w:rFonts w:cs="Arial" w:hint="eastAsia"/>
              <w:sz w:val="16"/>
              <w:szCs w:val="22"/>
            </w:rPr>
            <w:t>0</w:t>
          </w:r>
          <w:r w:rsidRPr="00041CB5">
            <w:rPr>
              <w:rFonts w:cs="Arial"/>
              <w:sz w:val="16"/>
              <w:szCs w:val="22"/>
            </w:rPr>
            <w:t>1</w:t>
          </w:r>
          <w:r w:rsidRPr="00041CB5">
            <w:rPr>
              <w:rFonts w:cs="Arial" w:hint="eastAsia"/>
              <w:sz w:val="16"/>
              <w:szCs w:val="22"/>
            </w:rPr>
            <w:t>.0</w:t>
          </w:r>
          <w:r w:rsidRPr="00041CB5">
            <w:rPr>
              <w:rFonts w:cs="Arial"/>
              <w:sz w:val="16"/>
              <w:szCs w:val="22"/>
            </w:rPr>
            <w:t xml:space="preserve">0                                            </w:t>
          </w:r>
        </w:p>
      </w:tc>
      <w:tc>
        <w:tcPr>
          <w:tcW w:w="3285" w:type="dxa"/>
        </w:tcPr>
        <w:p w14:paraId="3D8B03B7" w14:textId="77777777" w:rsidR="00557F88" w:rsidRPr="00041CB5" w:rsidRDefault="00557F88" w:rsidP="00E74CB2">
          <w:pPr>
            <w:pStyle w:val="Footer"/>
            <w:jc w:val="center"/>
            <w:rPr>
              <w:rFonts w:cs="Arial"/>
              <w:sz w:val="16"/>
              <w:szCs w:val="22"/>
            </w:rPr>
          </w:pPr>
          <w:r w:rsidRPr="00041CB5">
            <w:rPr>
              <w:rFonts w:cs="Arial" w:hint="eastAsia"/>
              <w:sz w:val="16"/>
              <w:szCs w:val="22"/>
            </w:rPr>
            <w:t xml:space="preserve">AIA </w:t>
          </w:r>
          <w:r w:rsidRPr="00041CB5">
            <w:rPr>
              <w:rFonts w:cs="Arial"/>
              <w:sz w:val="16"/>
              <w:szCs w:val="22"/>
            </w:rPr>
            <w:t>- A</w:t>
          </w:r>
          <w:r w:rsidRPr="00041CB5">
            <w:rPr>
              <w:rFonts w:cs="Arial" w:hint="eastAsia"/>
              <w:sz w:val="16"/>
              <w:szCs w:val="22"/>
            </w:rPr>
            <w:t xml:space="preserve">ll </w:t>
          </w:r>
          <w:r w:rsidRPr="00041CB5">
            <w:rPr>
              <w:rFonts w:cs="Arial"/>
              <w:sz w:val="16"/>
              <w:szCs w:val="22"/>
            </w:rPr>
            <w:t>R</w:t>
          </w:r>
          <w:r w:rsidRPr="00041CB5">
            <w:rPr>
              <w:rFonts w:cs="Arial" w:hint="eastAsia"/>
              <w:sz w:val="16"/>
              <w:szCs w:val="22"/>
            </w:rPr>
            <w:t xml:space="preserve">ights </w:t>
          </w:r>
          <w:r w:rsidRPr="00041CB5">
            <w:rPr>
              <w:rFonts w:cs="Arial"/>
              <w:sz w:val="16"/>
              <w:szCs w:val="22"/>
            </w:rPr>
            <w:t>R</w:t>
          </w:r>
          <w:r w:rsidRPr="00041CB5">
            <w:rPr>
              <w:rFonts w:cs="Arial" w:hint="eastAsia"/>
              <w:sz w:val="16"/>
              <w:szCs w:val="22"/>
            </w:rPr>
            <w:t>eserved</w:t>
          </w:r>
        </w:p>
      </w:tc>
      <w:tc>
        <w:tcPr>
          <w:tcW w:w="3462" w:type="dxa"/>
        </w:tcPr>
        <w:p w14:paraId="191A63B1" w14:textId="77777777" w:rsidR="00557F88" w:rsidRPr="00041CB5" w:rsidRDefault="00557F88" w:rsidP="00E74CB2">
          <w:pPr>
            <w:pStyle w:val="Footer"/>
            <w:jc w:val="right"/>
            <w:rPr>
              <w:rFonts w:cs="Arial"/>
              <w:sz w:val="16"/>
              <w:szCs w:val="22"/>
            </w:rPr>
          </w:pPr>
          <w:r w:rsidRPr="00041CB5">
            <w:rPr>
              <w:rFonts w:cs="Arial"/>
              <w:sz w:val="16"/>
              <w:szCs w:val="22"/>
            </w:rPr>
            <w:t xml:space="preserve">Page </w:t>
          </w:r>
          <w:r w:rsidRPr="00041CB5">
            <w:rPr>
              <w:rFonts w:cs="Arial"/>
              <w:sz w:val="16"/>
              <w:szCs w:val="22"/>
            </w:rPr>
            <w:fldChar w:fldCharType="begin"/>
          </w:r>
          <w:r w:rsidRPr="00041CB5">
            <w:rPr>
              <w:rFonts w:cs="Arial"/>
              <w:sz w:val="16"/>
              <w:szCs w:val="22"/>
            </w:rPr>
            <w:instrText xml:space="preserve"> PAGE </w:instrText>
          </w:r>
          <w:r w:rsidRPr="00041CB5">
            <w:rPr>
              <w:rFonts w:cs="Arial"/>
              <w:sz w:val="16"/>
              <w:szCs w:val="22"/>
            </w:rPr>
            <w:fldChar w:fldCharType="separate"/>
          </w:r>
          <w:r w:rsidRPr="00041CB5">
            <w:rPr>
              <w:rFonts w:cs="Arial"/>
              <w:noProof/>
              <w:sz w:val="16"/>
              <w:szCs w:val="22"/>
            </w:rPr>
            <w:t>i</w:t>
          </w:r>
          <w:r w:rsidRPr="00041CB5">
            <w:rPr>
              <w:rFonts w:cs="Arial"/>
              <w:sz w:val="16"/>
              <w:szCs w:val="22"/>
            </w:rPr>
            <w:fldChar w:fldCharType="end"/>
          </w:r>
        </w:p>
      </w:tc>
    </w:tr>
  </w:tbl>
  <w:p w14:paraId="5BB4512D" w14:textId="77777777" w:rsidR="00557F88" w:rsidRDefault="00557F88">
    <w:pPr>
      <w:pStyle w:val="Footer"/>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74A64" w14:textId="77777777" w:rsidR="003A6741" w:rsidRDefault="003A6741" w:rsidP="00DB7602">
      <w:pPr>
        <w:spacing w:line="240" w:lineRule="auto"/>
      </w:pPr>
      <w:r>
        <w:separator/>
      </w:r>
    </w:p>
  </w:footnote>
  <w:footnote w:type="continuationSeparator" w:id="0">
    <w:p w14:paraId="5CCED914" w14:textId="77777777" w:rsidR="003A6741" w:rsidRDefault="003A6741" w:rsidP="00DB76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1A21D" w14:textId="77777777" w:rsidR="00C12D07" w:rsidRDefault="00C12D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01C79" w14:textId="37BBEC03" w:rsidR="00557F88" w:rsidRDefault="00557F88" w:rsidP="00E74CB2">
    <w:pPr>
      <w:rPr>
        <w:rFonts w:cs="Arial"/>
        <w:b/>
      </w:rPr>
    </w:pPr>
    <w:r w:rsidRPr="00AC5DEA">
      <w:rPr>
        <w:rFonts w:cs="Arial"/>
        <w:b/>
        <w:noProof/>
      </w:rPr>
      <w:drawing>
        <wp:inline distT="0" distB="0" distL="0" distR="0" wp14:anchorId="4D350C27" wp14:editId="5BAFB768">
          <wp:extent cx="508000" cy="5080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inline>
      </w:drawing>
    </w:r>
  </w:p>
  <w:p w14:paraId="75F0FB6F" w14:textId="65BE6285" w:rsidR="00557F88" w:rsidRPr="00D75D24" w:rsidRDefault="00557F88" w:rsidP="00E74CB2">
    <w:pPr>
      <w:rPr>
        <w:rFonts w:cs="Arial"/>
        <w:b/>
        <w:sz w:val="15"/>
        <w:szCs w:val="15"/>
      </w:rPr>
    </w:pPr>
    <w:r>
      <w:rPr>
        <w:noProof/>
        <w:lang w:eastAsia="zh-CN" w:bidi="th-TH"/>
      </w:rPr>
      <mc:AlternateContent>
        <mc:Choice Requires="wps">
          <w:drawing>
            <wp:anchor distT="0" distB="0" distL="114300" distR="114300" simplePos="0" relativeHeight="251659264" behindDoc="0" locked="0" layoutInCell="1" allowOverlap="1" wp14:anchorId="277BE949" wp14:editId="47B3362A">
              <wp:simplePos x="0" y="0"/>
              <wp:positionH relativeFrom="margin">
                <wp:posOffset>0</wp:posOffset>
              </wp:positionH>
              <wp:positionV relativeFrom="paragraph">
                <wp:posOffset>55880</wp:posOffset>
              </wp:positionV>
              <wp:extent cx="5715000" cy="0"/>
              <wp:effectExtent l="0" t="0" r="0" b="0"/>
              <wp:wrapNone/>
              <wp:docPr id="48" name="直接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02764" id="直接连接符 48"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4.4pt" to="450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">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01B63" w14:textId="77777777" w:rsidR="00C12D07" w:rsidRDefault="00C12D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D84A9" w14:textId="77777777" w:rsidR="00557F88" w:rsidRPr="00E10B59" w:rsidRDefault="00557F88" w:rsidP="00E74C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3504CE4"/>
    <w:lvl w:ilvl="0">
      <w:start w:val="1"/>
      <w:numFmt w:val="bullet"/>
      <w:pStyle w:val="TextNumb3"/>
      <w:lvlText w:val=""/>
      <w:lvlJc w:val="left"/>
      <w:pPr>
        <w:tabs>
          <w:tab w:val="num" w:pos="1625"/>
        </w:tabs>
        <w:ind w:left="1625" w:hanging="360"/>
      </w:pPr>
      <w:rPr>
        <w:rFonts w:ascii="Symbol" w:hAnsi="Symbol" w:hint="default"/>
      </w:rPr>
    </w:lvl>
  </w:abstractNum>
  <w:abstractNum w:abstractNumId="1" w15:restartNumberingAfterBreak="0">
    <w:nsid w:val="004F7DE1"/>
    <w:multiLevelType w:val="multilevel"/>
    <w:tmpl w:val="A86256F4"/>
    <w:lvl w:ilvl="0">
      <w:start w:val="1"/>
      <w:numFmt w:val="decimal"/>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eastAsia"/>
        <w:sz w:val="21"/>
        <w:szCs w:val="21"/>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006021C5"/>
    <w:multiLevelType w:val="hybridMultilevel"/>
    <w:tmpl w:val="C4883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0654326"/>
    <w:multiLevelType w:val="hybridMultilevel"/>
    <w:tmpl w:val="7E1C8D22"/>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09A3CDA"/>
    <w:multiLevelType w:val="hybridMultilevel"/>
    <w:tmpl w:val="A9F804A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1DB5E03"/>
    <w:multiLevelType w:val="hybridMultilevel"/>
    <w:tmpl w:val="E02C7E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41F462A"/>
    <w:multiLevelType w:val="hybridMultilevel"/>
    <w:tmpl w:val="6226DAE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2406A6"/>
    <w:multiLevelType w:val="hybridMultilevel"/>
    <w:tmpl w:val="9C5E6C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A26689"/>
    <w:multiLevelType w:val="hybridMultilevel"/>
    <w:tmpl w:val="D10C5E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4F318D4"/>
    <w:multiLevelType w:val="hybridMultilevel"/>
    <w:tmpl w:val="9D64A5B6"/>
    <w:lvl w:ilvl="0" w:tplc="0409000F">
      <w:start w:val="1"/>
      <w:numFmt w:val="decimal"/>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8E47A4"/>
    <w:multiLevelType w:val="hybridMultilevel"/>
    <w:tmpl w:val="31B0A7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5C50308"/>
    <w:multiLevelType w:val="hybridMultilevel"/>
    <w:tmpl w:val="97C865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E96294"/>
    <w:multiLevelType w:val="hybridMultilevel"/>
    <w:tmpl w:val="D20EE2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F5D6BC16">
      <w:start w:val="1"/>
      <w:numFmt w:val="decimal"/>
      <w:lvlText w:val="%4）"/>
      <w:lvlJc w:val="left"/>
      <w:pPr>
        <w:ind w:left="1700" w:hanging="44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BD3D6D"/>
    <w:multiLevelType w:val="hybridMultilevel"/>
    <w:tmpl w:val="99FCED8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07737B0A"/>
    <w:multiLevelType w:val="hybridMultilevel"/>
    <w:tmpl w:val="DA64DBA0"/>
    <w:lvl w:ilvl="0" w:tplc="0409000F">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07D34C56"/>
    <w:multiLevelType w:val="hybridMultilevel"/>
    <w:tmpl w:val="1A16433C"/>
    <w:lvl w:ilvl="0" w:tplc="04090019">
      <w:start w:val="1"/>
      <w:numFmt w:val="lowerLetter"/>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6" w15:restartNumberingAfterBreak="0">
    <w:nsid w:val="07EC2981"/>
    <w:multiLevelType w:val="hybridMultilevel"/>
    <w:tmpl w:val="FE5CC2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80C70B1"/>
    <w:multiLevelType w:val="hybridMultilevel"/>
    <w:tmpl w:val="271475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87A6AA8"/>
    <w:multiLevelType w:val="hybridMultilevel"/>
    <w:tmpl w:val="08CA92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88334D2"/>
    <w:multiLevelType w:val="hybridMultilevel"/>
    <w:tmpl w:val="552AC114"/>
    <w:lvl w:ilvl="0" w:tplc="04090019">
      <w:start w:val="1"/>
      <w:numFmt w:val="lowerLetter"/>
      <w:lvlText w:val="%1)"/>
      <w:lvlJc w:val="left"/>
      <w:pPr>
        <w:ind w:left="1680" w:hanging="420"/>
      </w:pPr>
    </w:lvl>
    <w:lvl w:ilvl="1" w:tplc="04090019">
      <w:start w:val="1"/>
      <w:numFmt w:val="lowerLetter"/>
      <w:lvlText w:val="%2)"/>
      <w:lvlJc w:val="left"/>
      <w:pPr>
        <w:ind w:left="2100" w:hanging="420"/>
      </w:pPr>
    </w:lvl>
    <w:lvl w:ilvl="2" w:tplc="0409001B">
      <w:start w:val="1"/>
      <w:numFmt w:val="lowerRoman"/>
      <w:lvlText w:val="%3."/>
      <w:lvlJc w:val="right"/>
      <w:pPr>
        <w:ind w:left="2520" w:hanging="420"/>
      </w:pPr>
    </w:lvl>
    <w:lvl w:ilvl="3" w:tplc="0409000F">
      <w:start w:val="1"/>
      <w:numFmt w:val="decimal"/>
      <w:lvlText w:val="%4."/>
      <w:lvlJc w:val="left"/>
      <w:pPr>
        <w:ind w:left="2940" w:hanging="420"/>
      </w:pPr>
    </w:lvl>
    <w:lvl w:ilvl="4" w:tplc="04090019">
      <w:start w:val="1"/>
      <w:numFmt w:val="lowerLetter"/>
      <w:lvlText w:val="%5)"/>
      <w:lvlJc w:val="left"/>
      <w:pPr>
        <w:ind w:left="3360" w:hanging="420"/>
      </w:pPr>
    </w:lvl>
    <w:lvl w:ilvl="5" w:tplc="0409001B">
      <w:start w:val="1"/>
      <w:numFmt w:val="lowerRoman"/>
      <w:lvlText w:val="%6."/>
      <w:lvlJc w:val="right"/>
      <w:pPr>
        <w:ind w:left="3780" w:hanging="420"/>
      </w:pPr>
    </w:lvl>
    <w:lvl w:ilvl="6" w:tplc="0409000F">
      <w:start w:val="1"/>
      <w:numFmt w:val="decimal"/>
      <w:lvlText w:val="%7."/>
      <w:lvlJc w:val="left"/>
      <w:pPr>
        <w:ind w:left="4200" w:hanging="420"/>
      </w:pPr>
    </w:lvl>
    <w:lvl w:ilvl="7" w:tplc="04090019">
      <w:start w:val="1"/>
      <w:numFmt w:val="lowerLetter"/>
      <w:lvlText w:val="%8)"/>
      <w:lvlJc w:val="left"/>
      <w:pPr>
        <w:ind w:left="4620" w:hanging="420"/>
      </w:pPr>
    </w:lvl>
    <w:lvl w:ilvl="8" w:tplc="0409001B">
      <w:start w:val="1"/>
      <w:numFmt w:val="lowerRoman"/>
      <w:lvlText w:val="%9."/>
      <w:lvlJc w:val="right"/>
      <w:pPr>
        <w:ind w:left="5040" w:hanging="420"/>
      </w:pPr>
    </w:lvl>
  </w:abstractNum>
  <w:abstractNum w:abstractNumId="20" w15:restartNumberingAfterBreak="0">
    <w:nsid w:val="0A8541B6"/>
    <w:multiLevelType w:val="hybridMultilevel"/>
    <w:tmpl w:val="D0D2B54C"/>
    <w:lvl w:ilvl="0" w:tplc="04090019">
      <w:start w:val="1"/>
      <w:numFmt w:val="lowerLetter"/>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1" w15:restartNumberingAfterBreak="0">
    <w:nsid w:val="0A8A7A30"/>
    <w:multiLevelType w:val="hybridMultilevel"/>
    <w:tmpl w:val="C88899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BC36382"/>
    <w:multiLevelType w:val="hybridMultilevel"/>
    <w:tmpl w:val="B6E8766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0C3509DA"/>
    <w:multiLevelType w:val="hybridMultilevel"/>
    <w:tmpl w:val="26F60112"/>
    <w:lvl w:ilvl="0" w:tplc="6A8E30BC">
      <w:start w:val="1"/>
      <w:numFmt w:val="decimal"/>
      <w:lvlText w:val="%1."/>
      <w:lvlJc w:val="left"/>
      <w:pPr>
        <w:ind w:left="227" w:hanging="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D87958"/>
    <w:multiLevelType w:val="hybridMultilevel"/>
    <w:tmpl w:val="0AF47C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4E27B2"/>
    <w:multiLevelType w:val="hybridMultilevel"/>
    <w:tmpl w:val="1A16433C"/>
    <w:lvl w:ilvl="0" w:tplc="04090019">
      <w:start w:val="1"/>
      <w:numFmt w:val="lowerLetter"/>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6" w15:restartNumberingAfterBreak="0">
    <w:nsid w:val="0E4634CC"/>
    <w:multiLevelType w:val="hybridMultilevel"/>
    <w:tmpl w:val="67D02B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7958DC"/>
    <w:multiLevelType w:val="hybridMultilevel"/>
    <w:tmpl w:val="73E8014C"/>
    <w:lvl w:ilvl="0" w:tplc="04090019">
      <w:start w:val="1"/>
      <w:numFmt w:val="lowerLetter"/>
      <w:lvlText w:val="%1)"/>
      <w:lvlJc w:val="left"/>
      <w:pPr>
        <w:ind w:left="1180" w:hanging="420"/>
      </w:pPr>
    </w:lvl>
    <w:lvl w:ilvl="1" w:tplc="04090019" w:tentative="1">
      <w:start w:val="1"/>
      <w:numFmt w:val="lowerLetter"/>
      <w:lvlText w:val="%2)"/>
      <w:lvlJc w:val="left"/>
      <w:pPr>
        <w:ind w:left="1600" w:hanging="420"/>
      </w:pPr>
    </w:lvl>
    <w:lvl w:ilvl="2" w:tplc="0409001B" w:tentative="1">
      <w:start w:val="1"/>
      <w:numFmt w:val="lowerRoman"/>
      <w:lvlText w:val="%3."/>
      <w:lvlJc w:val="right"/>
      <w:pPr>
        <w:ind w:left="2020" w:hanging="420"/>
      </w:pPr>
    </w:lvl>
    <w:lvl w:ilvl="3" w:tplc="0409000F" w:tentative="1">
      <w:start w:val="1"/>
      <w:numFmt w:val="decimal"/>
      <w:lvlText w:val="%4."/>
      <w:lvlJc w:val="left"/>
      <w:pPr>
        <w:ind w:left="2440" w:hanging="420"/>
      </w:pPr>
    </w:lvl>
    <w:lvl w:ilvl="4" w:tplc="04090019" w:tentative="1">
      <w:start w:val="1"/>
      <w:numFmt w:val="lowerLetter"/>
      <w:lvlText w:val="%5)"/>
      <w:lvlJc w:val="left"/>
      <w:pPr>
        <w:ind w:left="2860" w:hanging="420"/>
      </w:pPr>
    </w:lvl>
    <w:lvl w:ilvl="5" w:tplc="0409001B" w:tentative="1">
      <w:start w:val="1"/>
      <w:numFmt w:val="lowerRoman"/>
      <w:lvlText w:val="%6."/>
      <w:lvlJc w:val="right"/>
      <w:pPr>
        <w:ind w:left="3280" w:hanging="420"/>
      </w:pPr>
    </w:lvl>
    <w:lvl w:ilvl="6" w:tplc="0409000F" w:tentative="1">
      <w:start w:val="1"/>
      <w:numFmt w:val="decimal"/>
      <w:lvlText w:val="%7."/>
      <w:lvlJc w:val="left"/>
      <w:pPr>
        <w:ind w:left="3700" w:hanging="420"/>
      </w:pPr>
    </w:lvl>
    <w:lvl w:ilvl="7" w:tplc="04090019" w:tentative="1">
      <w:start w:val="1"/>
      <w:numFmt w:val="lowerLetter"/>
      <w:lvlText w:val="%8)"/>
      <w:lvlJc w:val="left"/>
      <w:pPr>
        <w:ind w:left="4120" w:hanging="420"/>
      </w:pPr>
    </w:lvl>
    <w:lvl w:ilvl="8" w:tplc="0409001B" w:tentative="1">
      <w:start w:val="1"/>
      <w:numFmt w:val="lowerRoman"/>
      <w:lvlText w:val="%9."/>
      <w:lvlJc w:val="right"/>
      <w:pPr>
        <w:ind w:left="4540" w:hanging="420"/>
      </w:pPr>
    </w:lvl>
  </w:abstractNum>
  <w:abstractNum w:abstractNumId="28" w15:restartNumberingAfterBreak="0">
    <w:nsid w:val="0F4D2519"/>
    <w:multiLevelType w:val="hybridMultilevel"/>
    <w:tmpl w:val="F08A7804"/>
    <w:lvl w:ilvl="0" w:tplc="C6DA3D24">
      <w:start w:val="1"/>
      <w:numFmt w:val="bullet"/>
      <w:lvlText w:val=""/>
      <w:lvlJc w:val="left"/>
      <w:pPr>
        <w:tabs>
          <w:tab w:val="num" w:pos="720"/>
        </w:tabs>
        <w:ind w:left="720" w:hanging="360"/>
      </w:pPr>
      <w:rPr>
        <w:rFonts w:ascii="Wingdings" w:hAnsi="Wingdings" w:hint="default"/>
      </w:rPr>
    </w:lvl>
    <w:lvl w:ilvl="1" w:tplc="0D2235AE" w:tentative="1">
      <w:start w:val="1"/>
      <w:numFmt w:val="bullet"/>
      <w:lvlText w:val=""/>
      <w:lvlJc w:val="left"/>
      <w:pPr>
        <w:tabs>
          <w:tab w:val="num" w:pos="1440"/>
        </w:tabs>
        <w:ind w:left="1440" w:hanging="360"/>
      </w:pPr>
      <w:rPr>
        <w:rFonts w:ascii="Wingdings" w:hAnsi="Wingdings" w:hint="default"/>
      </w:rPr>
    </w:lvl>
    <w:lvl w:ilvl="2" w:tplc="AF0844B2" w:tentative="1">
      <w:start w:val="1"/>
      <w:numFmt w:val="bullet"/>
      <w:lvlText w:val=""/>
      <w:lvlJc w:val="left"/>
      <w:pPr>
        <w:tabs>
          <w:tab w:val="num" w:pos="2160"/>
        </w:tabs>
        <w:ind w:left="2160" w:hanging="360"/>
      </w:pPr>
      <w:rPr>
        <w:rFonts w:ascii="Wingdings" w:hAnsi="Wingdings" w:hint="default"/>
      </w:rPr>
    </w:lvl>
    <w:lvl w:ilvl="3" w:tplc="D41CC820" w:tentative="1">
      <w:start w:val="1"/>
      <w:numFmt w:val="bullet"/>
      <w:lvlText w:val=""/>
      <w:lvlJc w:val="left"/>
      <w:pPr>
        <w:tabs>
          <w:tab w:val="num" w:pos="2880"/>
        </w:tabs>
        <w:ind w:left="2880" w:hanging="360"/>
      </w:pPr>
      <w:rPr>
        <w:rFonts w:ascii="Wingdings" w:hAnsi="Wingdings" w:hint="default"/>
      </w:rPr>
    </w:lvl>
    <w:lvl w:ilvl="4" w:tplc="32622D60" w:tentative="1">
      <w:start w:val="1"/>
      <w:numFmt w:val="bullet"/>
      <w:lvlText w:val=""/>
      <w:lvlJc w:val="left"/>
      <w:pPr>
        <w:tabs>
          <w:tab w:val="num" w:pos="3600"/>
        </w:tabs>
        <w:ind w:left="3600" w:hanging="360"/>
      </w:pPr>
      <w:rPr>
        <w:rFonts w:ascii="Wingdings" w:hAnsi="Wingdings" w:hint="default"/>
      </w:rPr>
    </w:lvl>
    <w:lvl w:ilvl="5" w:tplc="0BB2215E" w:tentative="1">
      <w:start w:val="1"/>
      <w:numFmt w:val="bullet"/>
      <w:lvlText w:val=""/>
      <w:lvlJc w:val="left"/>
      <w:pPr>
        <w:tabs>
          <w:tab w:val="num" w:pos="4320"/>
        </w:tabs>
        <w:ind w:left="4320" w:hanging="360"/>
      </w:pPr>
      <w:rPr>
        <w:rFonts w:ascii="Wingdings" w:hAnsi="Wingdings" w:hint="default"/>
      </w:rPr>
    </w:lvl>
    <w:lvl w:ilvl="6" w:tplc="6C300CF2" w:tentative="1">
      <w:start w:val="1"/>
      <w:numFmt w:val="bullet"/>
      <w:lvlText w:val=""/>
      <w:lvlJc w:val="left"/>
      <w:pPr>
        <w:tabs>
          <w:tab w:val="num" w:pos="5040"/>
        </w:tabs>
        <w:ind w:left="5040" w:hanging="360"/>
      </w:pPr>
      <w:rPr>
        <w:rFonts w:ascii="Wingdings" w:hAnsi="Wingdings" w:hint="default"/>
      </w:rPr>
    </w:lvl>
    <w:lvl w:ilvl="7" w:tplc="0354EA7E" w:tentative="1">
      <w:start w:val="1"/>
      <w:numFmt w:val="bullet"/>
      <w:lvlText w:val=""/>
      <w:lvlJc w:val="left"/>
      <w:pPr>
        <w:tabs>
          <w:tab w:val="num" w:pos="5760"/>
        </w:tabs>
        <w:ind w:left="5760" w:hanging="360"/>
      </w:pPr>
      <w:rPr>
        <w:rFonts w:ascii="Wingdings" w:hAnsi="Wingdings" w:hint="default"/>
      </w:rPr>
    </w:lvl>
    <w:lvl w:ilvl="8" w:tplc="87FC355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131474E"/>
    <w:multiLevelType w:val="hybridMultilevel"/>
    <w:tmpl w:val="5B1A524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0" w15:restartNumberingAfterBreak="0">
    <w:nsid w:val="11F76878"/>
    <w:multiLevelType w:val="hybridMultilevel"/>
    <w:tmpl w:val="18FCF858"/>
    <w:lvl w:ilvl="0" w:tplc="0409000F">
      <w:start w:val="1"/>
      <w:numFmt w:val="decimal"/>
      <w:lvlText w:val="%1."/>
      <w:lvlJc w:val="left"/>
      <w:pPr>
        <w:ind w:left="420" w:hanging="420"/>
      </w:pPr>
    </w:lvl>
    <w:lvl w:ilvl="1" w:tplc="A768D6FE">
      <w:start w:val="1"/>
      <w:numFmt w:val="lowerLetter"/>
      <w:lvlText w:val="%2)"/>
      <w:lvlJc w:val="left"/>
      <w:pPr>
        <w:ind w:left="860" w:hanging="440"/>
      </w:pPr>
      <w:rPr>
        <w:rFonts w:hint="default"/>
      </w:rPr>
    </w:lvl>
    <w:lvl w:ilvl="2" w:tplc="F258C07E">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252769B"/>
    <w:multiLevelType w:val="hybridMultilevel"/>
    <w:tmpl w:val="CF742D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4AF267D"/>
    <w:multiLevelType w:val="hybridMultilevel"/>
    <w:tmpl w:val="6D2E1C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62839A2"/>
    <w:multiLevelType w:val="hybridMultilevel"/>
    <w:tmpl w:val="C6C88FF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4" w15:restartNumberingAfterBreak="0">
    <w:nsid w:val="17850816"/>
    <w:multiLevelType w:val="hybridMultilevel"/>
    <w:tmpl w:val="AFB0698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178F6D17"/>
    <w:multiLevelType w:val="hybridMultilevel"/>
    <w:tmpl w:val="B2DC4F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D2572A"/>
    <w:multiLevelType w:val="hybridMultilevel"/>
    <w:tmpl w:val="465A50D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8FE0CC7"/>
    <w:multiLevelType w:val="hybridMultilevel"/>
    <w:tmpl w:val="71683CEE"/>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196A37CC"/>
    <w:multiLevelType w:val="hybridMultilevel"/>
    <w:tmpl w:val="7C8A5F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1A363FB7"/>
    <w:multiLevelType w:val="hybridMultilevel"/>
    <w:tmpl w:val="1FEE2E1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B2F104F"/>
    <w:multiLevelType w:val="hybridMultilevel"/>
    <w:tmpl w:val="96162F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1BEB4D0E"/>
    <w:multiLevelType w:val="hybridMultilevel"/>
    <w:tmpl w:val="BA141A88"/>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42" w15:restartNumberingAfterBreak="0">
    <w:nsid w:val="1C397292"/>
    <w:multiLevelType w:val="hybridMultilevel"/>
    <w:tmpl w:val="29807BB0"/>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1CC97163"/>
    <w:multiLevelType w:val="hybridMultilevel"/>
    <w:tmpl w:val="7D7A29F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15:restartNumberingAfterBreak="0">
    <w:nsid w:val="1CEB21A7"/>
    <w:multiLevelType w:val="hybridMultilevel"/>
    <w:tmpl w:val="6226DAE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E1532F4"/>
    <w:multiLevelType w:val="hybridMultilevel"/>
    <w:tmpl w:val="7862BF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F570806"/>
    <w:multiLevelType w:val="hybridMultilevel"/>
    <w:tmpl w:val="171C043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7" w15:restartNumberingAfterBreak="0">
    <w:nsid w:val="2002128C"/>
    <w:multiLevelType w:val="hybridMultilevel"/>
    <w:tmpl w:val="065416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0156C43"/>
    <w:multiLevelType w:val="hybridMultilevel"/>
    <w:tmpl w:val="3A2053A4"/>
    <w:lvl w:ilvl="0" w:tplc="54CA5542">
      <w:start w:val="1"/>
      <w:numFmt w:val="decimal"/>
      <w:lvlText w:val="%1."/>
      <w:lvlJc w:val="left"/>
      <w:pPr>
        <w:ind w:left="420" w:hanging="420"/>
      </w:pPr>
      <w:rPr>
        <w:rFonts w:ascii="微软雅黑" w:eastAsia="微软雅黑" w:hAnsi="微软雅黑" w:hint="default"/>
        <w:sz w:val="20"/>
        <w:szCs w:val="20"/>
      </w:rPr>
    </w:lvl>
    <w:lvl w:ilvl="1" w:tplc="C6A2DC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1A60A36"/>
    <w:multiLevelType w:val="hybridMultilevel"/>
    <w:tmpl w:val="C79C3A8C"/>
    <w:lvl w:ilvl="0" w:tplc="0409000F">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0" w15:restartNumberingAfterBreak="0">
    <w:nsid w:val="21EE518F"/>
    <w:multiLevelType w:val="hybridMultilevel"/>
    <w:tmpl w:val="5FC23322"/>
    <w:lvl w:ilvl="0" w:tplc="04090011">
      <w:start w:val="1"/>
      <w:numFmt w:val="decimal"/>
      <w:lvlText w:val="%1)"/>
      <w:lvlJc w:val="left"/>
      <w:pPr>
        <w:ind w:left="840" w:hanging="420"/>
      </w:pPr>
      <w:rPr>
        <w:rFonts w:hint="default"/>
      </w:rPr>
    </w:lvl>
    <w:lvl w:ilvl="1" w:tplc="C6A2DC6A">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1F43CAD"/>
    <w:multiLevelType w:val="hybridMultilevel"/>
    <w:tmpl w:val="17241F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37A3674"/>
    <w:multiLevelType w:val="hybridMultilevel"/>
    <w:tmpl w:val="C6C88FF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240A4990"/>
    <w:multiLevelType w:val="hybridMultilevel"/>
    <w:tmpl w:val="D5BC46B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40D3364"/>
    <w:multiLevelType w:val="hybridMultilevel"/>
    <w:tmpl w:val="8C3A16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4B61E0E"/>
    <w:multiLevelType w:val="hybridMultilevel"/>
    <w:tmpl w:val="47D642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5514A3F"/>
    <w:multiLevelType w:val="hybridMultilevel"/>
    <w:tmpl w:val="262CAB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26956BD6"/>
    <w:multiLevelType w:val="hybridMultilevel"/>
    <w:tmpl w:val="71683CEE"/>
    <w:lvl w:ilvl="0" w:tplc="04090011">
      <w:start w:val="1"/>
      <w:numFmt w:val="decimal"/>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26F96B35"/>
    <w:multiLevelType w:val="hybridMultilevel"/>
    <w:tmpl w:val="2D6A80B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2831251A"/>
    <w:multiLevelType w:val="hybridMultilevel"/>
    <w:tmpl w:val="2E2E0510"/>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292939F8"/>
    <w:multiLevelType w:val="hybridMultilevel"/>
    <w:tmpl w:val="2B24494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9491140"/>
    <w:multiLevelType w:val="hybridMultilevel"/>
    <w:tmpl w:val="048E17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9817FED"/>
    <w:multiLevelType w:val="hybridMultilevel"/>
    <w:tmpl w:val="06AEC3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A9D0720"/>
    <w:multiLevelType w:val="hybridMultilevel"/>
    <w:tmpl w:val="47921D1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B452791"/>
    <w:multiLevelType w:val="hybridMultilevel"/>
    <w:tmpl w:val="30823E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BFC2664"/>
    <w:multiLevelType w:val="hybridMultilevel"/>
    <w:tmpl w:val="BCC2E5F8"/>
    <w:lvl w:ilvl="0" w:tplc="1CE04424">
      <w:start w:val="1"/>
      <w:numFmt w:val="decimal"/>
      <w:lvlText w:val="%1)"/>
      <w:lvlJc w:val="left"/>
      <w:pPr>
        <w:ind w:left="840" w:hanging="420"/>
      </w:pPr>
      <w:rPr>
        <w:rFonts w:ascii="微软雅黑" w:eastAsia="微软雅黑" w:hAnsi="微软雅黑" w:cs="Times New Roman"/>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2CA7323A"/>
    <w:multiLevelType w:val="hybridMultilevel"/>
    <w:tmpl w:val="9D64A5B6"/>
    <w:lvl w:ilvl="0" w:tplc="0409000F">
      <w:start w:val="1"/>
      <w:numFmt w:val="decimal"/>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D706297"/>
    <w:multiLevelType w:val="hybridMultilevel"/>
    <w:tmpl w:val="338874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DAB3155"/>
    <w:multiLevelType w:val="hybridMultilevel"/>
    <w:tmpl w:val="45727EEA"/>
    <w:lvl w:ilvl="0" w:tplc="386290B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E756CC2"/>
    <w:multiLevelType w:val="hybridMultilevel"/>
    <w:tmpl w:val="526ED2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2F772B3F"/>
    <w:multiLevelType w:val="hybridMultilevel"/>
    <w:tmpl w:val="8A068D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FC30D73"/>
    <w:multiLevelType w:val="hybridMultilevel"/>
    <w:tmpl w:val="704EE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FDD5C7C"/>
    <w:multiLevelType w:val="hybridMultilevel"/>
    <w:tmpl w:val="97C865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205370C"/>
    <w:multiLevelType w:val="hybridMultilevel"/>
    <w:tmpl w:val="14C090B4"/>
    <w:lvl w:ilvl="0" w:tplc="04090001">
      <w:start w:val="1"/>
      <w:numFmt w:val="bullet"/>
      <w:lvlText w:val=""/>
      <w:lvlJc w:val="left"/>
      <w:pPr>
        <w:ind w:left="1220" w:hanging="420"/>
      </w:pPr>
      <w:rPr>
        <w:rFonts w:ascii="Wingdings" w:hAnsi="Wingdings" w:hint="default"/>
      </w:rPr>
    </w:lvl>
    <w:lvl w:ilvl="1" w:tplc="04090003">
      <w:start w:val="1"/>
      <w:numFmt w:val="bullet"/>
      <w:lvlText w:val=""/>
      <w:lvlJc w:val="left"/>
      <w:pPr>
        <w:ind w:left="1640" w:hanging="420"/>
      </w:pPr>
      <w:rPr>
        <w:rFonts w:ascii="Wingdings" w:hAnsi="Wingdings" w:hint="default"/>
      </w:rPr>
    </w:lvl>
    <w:lvl w:ilvl="2" w:tplc="04090005">
      <w:start w:val="1"/>
      <w:numFmt w:val="bullet"/>
      <w:lvlText w:val=""/>
      <w:lvlJc w:val="left"/>
      <w:pPr>
        <w:ind w:left="2060" w:hanging="420"/>
      </w:pPr>
      <w:rPr>
        <w:rFonts w:ascii="Wingdings" w:hAnsi="Wingdings" w:hint="default"/>
      </w:rPr>
    </w:lvl>
    <w:lvl w:ilvl="3" w:tplc="04090001">
      <w:start w:val="1"/>
      <w:numFmt w:val="bullet"/>
      <w:lvlText w:val=""/>
      <w:lvlJc w:val="left"/>
      <w:pPr>
        <w:ind w:left="2480" w:hanging="420"/>
      </w:pPr>
      <w:rPr>
        <w:rFonts w:ascii="Wingdings" w:hAnsi="Wingdings" w:hint="default"/>
      </w:rPr>
    </w:lvl>
    <w:lvl w:ilvl="4" w:tplc="04090003" w:tentative="1">
      <w:start w:val="1"/>
      <w:numFmt w:val="bullet"/>
      <w:lvlText w:val=""/>
      <w:lvlJc w:val="left"/>
      <w:pPr>
        <w:ind w:left="2900" w:hanging="420"/>
      </w:pPr>
      <w:rPr>
        <w:rFonts w:ascii="Wingdings" w:hAnsi="Wingdings" w:hint="default"/>
      </w:rPr>
    </w:lvl>
    <w:lvl w:ilvl="5" w:tplc="04090005" w:tentative="1">
      <w:start w:val="1"/>
      <w:numFmt w:val="bullet"/>
      <w:lvlText w:val=""/>
      <w:lvlJc w:val="left"/>
      <w:pPr>
        <w:ind w:left="3320" w:hanging="420"/>
      </w:pPr>
      <w:rPr>
        <w:rFonts w:ascii="Wingdings" w:hAnsi="Wingdings" w:hint="default"/>
      </w:rPr>
    </w:lvl>
    <w:lvl w:ilvl="6" w:tplc="04090001" w:tentative="1">
      <w:start w:val="1"/>
      <w:numFmt w:val="bullet"/>
      <w:lvlText w:val=""/>
      <w:lvlJc w:val="left"/>
      <w:pPr>
        <w:ind w:left="3740" w:hanging="420"/>
      </w:pPr>
      <w:rPr>
        <w:rFonts w:ascii="Wingdings" w:hAnsi="Wingdings" w:hint="default"/>
      </w:rPr>
    </w:lvl>
    <w:lvl w:ilvl="7" w:tplc="04090003" w:tentative="1">
      <w:start w:val="1"/>
      <w:numFmt w:val="bullet"/>
      <w:lvlText w:val=""/>
      <w:lvlJc w:val="left"/>
      <w:pPr>
        <w:ind w:left="4160" w:hanging="420"/>
      </w:pPr>
      <w:rPr>
        <w:rFonts w:ascii="Wingdings" w:hAnsi="Wingdings" w:hint="default"/>
      </w:rPr>
    </w:lvl>
    <w:lvl w:ilvl="8" w:tplc="04090005" w:tentative="1">
      <w:start w:val="1"/>
      <w:numFmt w:val="bullet"/>
      <w:lvlText w:val=""/>
      <w:lvlJc w:val="left"/>
      <w:pPr>
        <w:ind w:left="4580" w:hanging="420"/>
      </w:pPr>
      <w:rPr>
        <w:rFonts w:ascii="Wingdings" w:hAnsi="Wingdings" w:hint="default"/>
      </w:rPr>
    </w:lvl>
  </w:abstractNum>
  <w:abstractNum w:abstractNumId="74" w15:restartNumberingAfterBreak="0">
    <w:nsid w:val="326F0F0F"/>
    <w:multiLevelType w:val="hybridMultilevel"/>
    <w:tmpl w:val="E01055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33003318"/>
    <w:multiLevelType w:val="hybridMultilevel"/>
    <w:tmpl w:val="981A9246"/>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6" w15:restartNumberingAfterBreak="0">
    <w:nsid w:val="34973E7F"/>
    <w:multiLevelType w:val="multilevel"/>
    <w:tmpl w:val="B016E01E"/>
    <w:styleLink w:val="1"/>
    <w:lvl w:ilvl="0">
      <w:start w:val="1"/>
      <w:numFmt w:val="none"/>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77" w15:restartNumberingAfterBreak="0">
    <w:nsid w:val="34D8794E"/>
    <w:multiLevelType w:val="hybridMultilevel"/>
    <w:tmpl w:val="F7BA34F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6A47EFD"/>
    <w:multiLevelType w:val="hybridMultilevel"/>
    <w:tmpl w:val="67D02B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76F62C8"/>
    <w:multiLevelType w:val="hybridMultilevel"/>
    <w:tmpl w:val="2B24494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379B7346"/>
    <w:multiLevelType w:val="hybridMultilevel"/>
    <w:tmpl w:val="0D364C4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7AA4228"/>
    <w:multiLevelType w:val="hybridMultilevel"/>
    <w:tmpl w:val="9B6A9904"/>
    <w:lvl w:ilvl="0" w:tplc="04090011">
      <w:start w:val="1"/>
      <w:numFmt w:val="decimal"/>
      <w:lvlText w:val="%1)"/>
      <w:lvlJc w:val="left"/>
      <w:pPr>
        <w:ind w:left="800" w:hanging="420"/>
      </w:pPr>
    </w:lvl>
    <w:lvl w:ilvl="1" w:tplc="04090019" w:tentative="1">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82" w15:restartNumberingAfterBreak="0">
    <w:nsid w:val="37BB40A8"/>
    <w:multiLevelType w:val="hybridMultilevel"/>
    <w:tmpl w:val="B302F008"/>
    <w:lvl w:ilvl="0" w:tplc="142E7B4C">
      <w:start w:val="1"/>
      <w:numFmt w:val="decimal"/>
      <w:lvlText w:val="%1."/>
      <w:lvlJc w:val="left"/>
      <w:pPr>
        <w:ind w:left="840" w:hanging="420"/>
      </w:pPr>
      <w:rPr>
        <w:color w:val="auto"/>
        <w:sz w:val="20"/>
        <w:szCs w:val="2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37E86E06"/>
    <w:multiLevelType w:val="hybridMultilevel"/>
    <w:tmpl w:val="70AABB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38426A94"/>
    <w:multiLevelType w:val="hybridMultilevel"/>
    <w:tmpl w:val="1B34E348"/>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85" w15:restartNumberingAfterBreak="0">
    <w:nsid w:val="38E611C4"/>
    <w:multiLevelType w:val="hybridMultilevel"/>
    <w:tmpl w:val="812AA7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95F24F5"/>
    <w:multiLevelType w:val="hybridMultilevel"/>
    <w:tmpl w:val="187EFA5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3A2D1FD8"/>
    <w:multiLevelType w:val="hybridMultilevel"/>
    <w:tmpl w:val="D0D2B54C"/>
    <w:lvl w:ilvl="0" w:tplc="04090019">
      <w:start w:val="1"/>
      <w:numFmt w:val="lowerLetter"/>
      <w:lvlText w:val="%1)"/>
      <w:lvlJc w:val="left"/>
      <w:pPr>
        <w:ind w:left="820" w:hanging="420"/>
      </w:pPr>
    </w:lvl>
    <w:lvl w:ilvl="1" w:tplc="04090019">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88" w15:restartNumberingAfterBreak="0">
    <w:nsid w:val="3A37023C"/>
    <w:multiLevelType w:val="hybridMultilevel"/>
    <w:tmpl w:val="EF043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B796122"/>
    <w:multiLevelType w:val="singleLevel"/>
    <w:tmpl w:val="8EC822C2"/>
    <w:lvl w:ilvl="0">
      <w:start w:val="1"/>
      <w:numFmt w:val="decimal"/>
      <w:pStyle w:val="ListBullet"/>
      <w:lvlText w:val="%1."/>
      <w:lvlJc w:val="left"/>
      <w:pPr>
        <w:tabs>
          <w:tab w:val="num" w:pos="3240"/>
        </w:tabs>
        <w:ind w:left="3240" w:hanging="360"/>
      </w:pPr>
      <w:rPr>
        <w:rFonts w:hint="default"/>
      </w:rPr>
    </w:lvl>
  </w:abstractNum>
  <w:abstractNum w:abstractNumId="90" w15:restartNumberingAfterBreak="0">
    <w:nsid w:val="3BCD60A7"/>
    <w:multiLevelType w:val="hybridMultilevel"/>
    <w:tmpl w:val="3EFEFFD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3C346105"/>
    <w:multiLevelType w:val="hybridMultilevel"/>
    <w:tmpl w:val="A0229F7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3CD03E35"/>
    <w:multiLevelType w:val="hybridMultilevel"/>
    <w:tmpl w:val="47921D1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3D10512A"/>
    <w:multiLevelType w:val="hybridMultilevel"/>
    <w:tmpl w:val="EFF66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3D484342"/>
    <w:multiLevelType w:val="hybridMultilevel"/>
    <w:tmpl w:val="D20EE2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F5D6BC16">
      <w:start w:val="1"/>
      <w:numFmt w:val="decimal"/>
      <w:lvlText w:val="%4）"/>
      <w:lvlJc w:val="left"/>
      <w:pPr>
        <w:ind w:left="1700" w:hanging="44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D552E90"/>
    <w:multiLevelType w:val="hybridMultilevel"/>
    <w:tmpl w:val="26B2C1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E25565D"/>
    <w:multiLevelType w:val="hybridMultilevel"/>
    <w:tmpl w:val="CF742D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EB74071"/>
    <w:multiLevelType w:val="hybridMultilevel"/>
    <w:tmpl w:val="66C4DE6C"/>
    <w:lvl w:ilvl="0" w:tplc="0409000F">
      <w:start w:val="1"/>
      <w:numFmt w:val="decimal"/>
      <w:lvlText w:val="%1."/>
      <w:lvlJc w:val="left"/>
      <w:pPr>
        <w:ind w:left="440" w:hanging="420"/>
      </w:pPr>
    </w:lvl>
    <w:lvl w:ilvl="1" w:tplc="04090019" w:tentative="1">
      <w:start w:val="1"/>
      <w:numFmt w:val="lowerLetter"/>
      <w:lvlText w:val="%2)"/>
      <w:lvlJc w:val="left"/>
      <w:pPr>
        <w:ind w:left="860" w:hanging="420"/>
      </w:pPr>
    </w:lvl>
    <w:lvl w:ilvl="2" w:tplc="0409001B" w:tentative="1">
      <w:start w:val="1"/>
      <w:numFmt w:val="lowerRoman"/>
      <w:lvlText w:val="%3."/>
      <w:lvlJc w:val="right"/>
      <w:pPr>
        <w:ind w:left="1280" w:hanging="420"/>
      </w:pPr>
    </w:lvl>
    <w:lvl w:ilvl="3" w:tplc="0409000F" w:tentative="1">
      <w:start w:val="1"/>
      <w:numFmt w:val="decimal"/>
      <w:lvlText w:val="%4."/>
      <w:lvlJc w:val="left"/>
      <w:pPr>
        <w:ind w:left="1700" w:hanging="420"/>
      </w:pPr>
    </w:lvl>
    <w:lvl w:ilvl="4" w:tplc="04090019" w:tentative="1">
      <w:start w:val="1"/>
      <w:numFmt w:val="lowerLetter"/>
      <w:lvlText w:val="%5)"/>
      <w:lvlJc w:val="left"/>
      <w:pPr>
        <w:ind w:left="2120" w:hanging="420"/>
      </w:pPr>
    </w:lvl>
    <w:lvl w:ilvl="5" w:tplc="0409001B" w:tentative="1">
      <w:start w:val="1"/>
      <w:numFmt w:val="lowerRoman"/>
      <w:lvlText w:val="%6."/>
      <w:lvlJc w:val="right"/>
      <w:pPr>
        <w:ind w:left="2540" w:hanging="420"/>
      </w:pPr>
    </w:lvl>
    <w:lvl w:ilvl="6" w:tplc="0409000F" w:tentative="1">
      <w:start w:val="1"/>
      <w:numFmt w:val="decimal"/>
      <w:lvlText w:val="%7."/>
      <w:lvlJc w:val="left"/>
      <w:pPr>
        <w:ind w:left="2960" w:hanging="420"/>
      </w:pPr>
    </w:lvl>
    <w:lvl w:ilvl="7" w:tplc="04090019" w:tentative="1">
      <w:start w:val="1"/>
      <w:numFmt w:val="lowerLetter"/>
      <w:lvlText w:val="%8)"/>
      <w:lvlJc w:val="left"/>
      <w:pPr>
        <w:ind w:left="3380" w:hanging="420"/>
      </w:pPr>
    </w:lvl>
    <w:lvl w:ilvl="8" w:tplc="0409001B" w:tentative="1">
      <w:start w:val="1"/>
      <w:numFmt w:val="lowerRoman"/>
      <w:lvlText w:val="%9."/>
      <w:lvlJc w:val="right"/>
      <w:pPr>
        <w:ind w:left="3800" w:hanging="420"/>
      </w:pPr>
    </w:lvl>
  </w:abstractNum>
  <w:abstractNum w:abstractNumId="98" w15:restartNumberingAfterBreak="0">
    <w:nsid w:val="3F445BFB"/>
    <w:multiLevelType w:val="hybridMultilevel"/>
    <w:tmpl w:val="EB9661A0"/>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F7A7BB4"/>
    <w:multiLevelType w:val="hybridMultilevel"/>
    <w:tmpl w:val="6226DAE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411C2272"/>
    <w:multiLevelType w:val="hybridMultilevel"/>
    <w:tmpl w:val="5BEE2A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41A62E51"/>
    <w:multiLevelType w:val="hybridMultilevel"/>
    <w:tmpl w:val="463865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41B75458"/>
    <w:multiLevelType w:val="hybridMultilevel"/>
    <w:tmpl w:val="0986B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41EA6C8D"/>
    <w:multiLevelType w:val="hybridMultilevel"/>
    <w:tmpl w:val="4FC227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1FC350A"/>
    <w:multiLevelType w:val="hybridMultilevel"/>
    <w:tmpl w:val="1026DC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2062B51"/>
    <w:multiLevelType w:val="hybridMultilevel"/>
    <w:tmpl w:val="47921D1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424502F1"/>
    <w:multiLevelType w:val="hybridMultilevel"/>
    <w:tmpl w:val="0AF820B4"/>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3752D4A"/>
    <w:multiLevelType w:val="hybridMultilevel"/>
    <w:tmpl w:val="588C46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44A0068"/>
    <w:multiLevelType w:val="hybridMultilevel"/>
    <w:tmpl w:val="47921D1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44913F24"/>
    <w:multiLevelType w:val="hybridMultilevel"/>
    <w:tmpl w:val="142060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4D67DB5"/>
    <w:multiLevelType w:val="hybridMultilevel"/>
    <w:tmpl w:val="9FD435DE"/>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111" w15:restartNumberingAfterBreak="0">
    <w:nsid w:val="44E9665E"/>
    <w:multiLevelType w:val="hybridMultilevel"/>
    <w:tmpl w:val="324633F8"/>
    <w:lvl w:ilvl="0" w:tplc="04090017">
      <w:start w:val="1"/>
      <w:numFmt w:val="low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2" w15:restartNumberingAfterBreak="0">
    <w:nsid w:val="450043E9"/>
    <w:multiLevelType w:val="hybridMultilevel"/>
    <w:tmpl w:val="9F16C076"/>
    <w:lvl w:ilvl="0" w:tplc="1388BC8A">
      <w:start w:val="1"/>
      <w:numFmt w:val="decimal"/>
      <w:lvlText w:val="%1."/>
      <w:lvlJc w:val="left"/>
      <w:pPr>
        <w:ind w:left="360" w:hanging="360"/>
      </w:pPr>
      <w:rPr>
        <w:rFonts w:ascii="微软雅黑" w:eastAsia="微软雅黑" w:hAnsi="微软雅黑" w:cs="Times New Roman"/>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3" w15:restartNumberingAfterBreak="0">
    <w:nsid w:val="460D18B1"/>
    <w:multiLevelType w:val="hybridMultilevel"/>
    <w:tmpl w:val="E69813A8"/>
    <w:lvl w:ilvl="0" w:tplc="2780C0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7EA1443"/>
    <w:multiLevelType w:val="hybridMultilevel"/>
    <w:tmpl w:val="043238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47F848A1"/>
    <w:multiLevelType w:val="hybridMultilevel"/>
    <w:tmpl w:val="2BA6F55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8133BAC"/>
    <w:multiLevelType w:val="hybridMultilevel"/>
    <w:tmpl w:val="66C4DE6C"/>
    <w:lvl w:ilvl="0" w:tplc="0409000F">
      <w:start w:val="1"/>
      <w:numFmt w:val="decimal"/>
      <w:lvlText w:val="%1."/>
      <w:lvlJc w:val="left"/>
      <w:pPr>
        <w:ind w:left="440" w:hanging="420"/>
      </w:pPr>
    </w:lvl>
    <w:lvl w:ilvl="1" w:tplc="04090019" w:tentative="1">
      <w:start w:val="1"/>
      <w:numFmt w:val="lowerLetter"/>
      <w:lvlText w:val="%2)"/>
      <w:lvlJc w:val="left"/>
      <w:pPr>
        <w:ind w:left="860" w:hanging="420"/>
      </w:pPr>
    </w:lvl>
    <w:lvl w:ilvl="2" w:tplc="0409001B" w:tentative="1">
      <w:start w:val="1"/>
      <w:numFmt w:val="lowerRoman"/>
      <w:lvlText w:val="%3."/>
      <w:lvlJc w:val="right"/>
      <w:pPr>
        <w:ind w:left="1280" w:hanging="420"/>
      </w:pPr>
    </w:lvl>
    <w:lvl w:ilvl="3" w:tplc="0409000F" w:tentative="1">
      <w:start w:val="1"/>
      <w:numFmt w:val="decimal"/>
      <w:lvlText w:val="%4."/>
      <w:lvlJc w:val="left"/>
      <w:pPr>
        <w:ind w:left="1700" w:hanging="420"/>
      </w:pPr>
    </w:lvl>
    <w:lvl w:ilvl="4" w:tplc="04090019" w:tentative="1">
      <w:start w:val="1"/>
      <w:numFmt w:val="lowerLetter"/>
      <w:lvlText w:val="%5)"/>
      <w:lvlJc w:val="left"/>
      <w:pPr>
        <w:ind w:left="2120" w:hanging="420"/>
      </w:pPr>
    </w:lvl>
    <w:lvl w:ilvl="5" w:tplc="0409001B" w:tentative="1">
      <w:start w:val="1"/>
      <w:numFmt w:val="lowerRoman"/>
      <w:lvlText w:val="%6."/>
      <w:lvlJc w:val="right"/>
      <w:pPr>
        <w:ind w:left="2540" w:hanging="420"/>
      </w:pPr>
    </w:lvl>
    <w:lvl w:ilvl="6" w:tplc="0409000F" w:tentative="1">
      <w:start w:val="1"/>
      <w:numFmt w:val="decimal"/>
      <w:lvlText w:val="%7."/>
      <w:lvlJc w:val="left"/>
      <w:pPr>
        <w:ind w:left="2960" w:hanging="420"/>
      </w:pPr>
    </w:lvl>
    <w:lvl w:ilvl="7" w:tplc="04090019" w:tentative="1">
      <w:start w:val="1"/>
      <w:numFmt w:val="lowerLetter"/>
      <w:lvlText w:val="%8)"/>
      <w:lvlJc w:val="left"/>
      <w:pPr>
        <w:ind w:left="3380" w:hanging="420"/>
      </w:pPr>
    </w:lvl>
    <w:lvl w:ilvl="8" w:tplc="0409001B" w:tentative="1">
      <w:start w:val="1"/>
      <w:numFmt w:val="lowerRoman"/>
      <w:lvlText w:val="%9."/>
      <w:lvlJc w:val="right"/>
      <w:pPr>
        <w:ind w:left="3800" w:hanging="420"/>
      </w:pPr>
    </w:lvl>
  </w:abstractNum>
  <w:abstractNum w:abstractNumId="117" w15:restartNumberingAfterBreak="0">
    <w:nsid w:val="486632C9"/>
    <w:multiLevelType w:val="hybridMultilevel"/>
    <w:tmpl w:val="EC1C70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DD4790C"/>
    <w:multiLevelType w:val="hybridMultilevel"/>
    <w:tmpl w:val="08F01BF4"/>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9" w15:restartNumberingAfterBreak="0">
    <w:nsid w:val="4FD27C22"/>
    <w:multiLevelType w:val="hybridMultilevel"/>
    <w:tmpl w:val="D26E6964"/>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02C7793"/>
    <w:multiLevelType w:val="hybridMultilevel"/>
    <w:tmpl w:val="12B619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514518AF"/>
    <w:multiLevelType w:val="hybridMultilevel"/>
    <w:tmpl w:val="7862BF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3117E11"/>
    <w:multiLevelType w:val="hybridMultilevel"/>
    <w:tmpl w:val="47921D1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53831628"/>
    <w:multiLevelType w:val="hybridMultilevel"/>
    <w:tmpl w:val="4FBEA02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54563412"/>
    <w:multiLevelType w:val="hybridMultilevel"/>
    <w:tmpl w:val="A5CAB4A0"/>
    <w:lvl w:ilvl="0" w:tplc="44AAA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5D107DA"/>
    <w:multiLevelType w:val="hybridMultilevel"/>
    <w:tmpl w:val="A8820A94"/>
    <w:lvl w:ilvl="0" w:tplc="0BD07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72F72E2"/>
    <w:multiLevelType w:val="hybridMultilevel"/>
    <w:tmpl w:val="258234F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7" w15:restartNumberingAfterBreak="0">
    <w:nsid w:val="58335707"/>
    <w:multiLevelType w:val="hybridMultilevel"/>
    <w:tmpl w:val="6226DAE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586611A6"/>
    <w:multiLevelType w:val="hybridMultilevel"/>
    <w:tmpl w:val="7862BF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87E295F"/>
    <w:multiLevelType w:val="singleLevel"/>
    <w:tmpl w:val="C5B8C05C"/>
    <w:lvl w:ilvl="0">
      <w:start w:val="1"/>
      <w:numFmt w:val="bullet"/>
      <w:pStyle w:val="TextBullet1"/>
      <w:lvlText w:val=""/>
      <w:lvlJc w:val="left"/>
      <w:pPr>
        <w:tabs>
          <w:tab w:val="num" w:pos="1080"/>
        </w:tabs>
        <w:ind w:left="1080" w:hanging="533"/>
      </w:pPr>
      <w:rPr>
        <w:rFonts w:ascii="Symbol" w:hAnsi="Symbol" w:hint="default"/>
      </w:rPr>
    </w:lvl>
  </w:abstractNum>
  <w:abstractNum w:abstractNumId="130" w15:restartNumberingAfterBreak="0">
    <w:nsid w:val="58C55198"/>
    <w:multiLevelType w:val="hybridMultilevel"/>
    <w:tmpl w:val="14C636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58F32C04"/>
    <w:multiLevelType w:val="hybridMultilevel"/>
    <w:tmpl w:val="96468D18"/>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2" w15:restartNumberingAfterBreak="0">
    <w:nsid w:val="59805B68"/>
    <w:multiLevelType w:val="hybridMultilevel"/>
    <w:tmpl w:val="EC4CC030"/>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59CC2D45"/>
    <w:multiLevelType w:val="hybridMultilevel"/>
    <w:tmpl w:val="B672E3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A180746"/>
    <w:multiLevelType w:val="hybridMultilevel"/>
    <w:tmpl w:val="917A744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5" w15:restartNumberingAfterBreak="0">
    <w:nsid w:val="5A1B1224"/>
    <w:multiLevelType w:val="hybridMultilevel"/>
    <w:tmpl w:val="62A493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5A610525"/>
    <w:multiLevelType w:val="hybridMultilevel"/>
    <w:tmpl w:val="FB3E413E"/>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start w:val="1"/>
      <w:numFmt w:val="bullet"/>
      <w:lvlText w:val=""/>
      <w:lvlJc w:val="left"/>
      <w:pPr>
        <w:ind w:left="2940" w:hanging="420"/>
      </w:pPr>
      <w:rPr>
        <w:rFonts w:ascii="Wingdings" w:hAnsi="Wingdings" w:hint="default"/>
      </w:rPr>
    </w:lvl>
    <w:lvl w:ilvl="5" w:tplc="04090005">
      <w:start w:val="1"/>
      <w:numFmt w:val="bullet"/>
      <w:lvlText w:val=""/>
      <w:lvlJc w:val="left"/>
      <w:pPr>
        <w:ind w:left="3360" w:hanging="420"/>
      </w:pPr>
      <w:rPr>
        <w:rFonts w:ascii="Wingdings" w:hAnsi="Wingdings" w:hint="default"/>
      </w:rPr>
    </w:lvl>
    <w:lvl w:ilvl="6" w:tplc="04090001">
      <w:start w:val="1"/>
      <w:numFmt w:val="bullet"/>
      <w:lvlText w:val=""/>
      <w:lvlJc w:val="left"/>
      <w:pPr>
        <w:ind w:left="3780" w:hanging="420"/>
      </w:pPr>
      <w:rPr>
        <w:rFonts w:ascii="Wingdings" w:hAnsi="Wingdings" w:hint="default"/>
      </w:rPr>
    </w:lvl>
    <w:lvl w:ilvl="7" w:tplc="04090003">
      <w:start w:val="1"/>
      <w:numFmt w:val="bullet"/>
      <w:lvlText w:val=""/>
      <w:lvlJc w:val="left"/>
      <w:pPr>
        <w:ind w:left="4200" w:hanging="420"/>
      </w:pPr>
      <w:rPr>
        <w:rFonts w:ascii="Wingdings" w:hAnsi="Wingdings" w:hint="default"/>
      </w:rPr>
    </w:lvl>
    <w:lvl w:ilvl="8" w:tplc="04090005">
      <w:start w:val="1"/>
      <w:numFmt w:val="bullet"/>
      <w:lvlText w:val=""/>
      <w:lvlJc w:val="left"/>
      <w:pPr>
        <w:ind w:left="4620" w:hanging="420"/>
      </w:pPr>
      <w:rPr>
        <w:rFonts w:ascii="Wingdings" w:hAnsi="Wingdings" w:hint="default"/>
      </w:rPr>
    </w:lvl>
  </w:abstractNum>
  <w:abstractNum w:abstractNumId="137" w15:restartNumberingAfterBreak="0">
    <w:nsid w:val="5AE5570C"/>
    <w:multiLevelType w:val="hybridMultilevel"/>
    <w:tmpl w:val="6F5C8F4C"/>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38" w15:restartNumberingAfterBreak="0">
    <w:nsid w:val="5B330D21"/>
    <w:multiLevelType w:val="hybridMultilevel"/>
    <w:tmpl w:val="A9F804A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15:restartNumberingAfterBreak="0">
    <w:nsid w:val="5BE77761"/>
    <w:multiLevelType w:val="hybridMultilevel"/>
    <w:tmpl w:val="1F5ECB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5BEE1507"/>
    <w:multiLevelType w:val="hybridMultilevel"/>
    <w:tmpl w:val="E7C866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CBF46CC"/>
    <w:multiLevelType w:val="hybridMultilevel"/>
    <w:tmpl w:val="A1F0DDD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5D60643B"/>
    <w:multiLevelType w:val="hybridMultilevel"/>
    <w:tmpl w:val="CF462FC0"/>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3" w15:restartNumberingAfterBreak="0">
    <w:nsid w:val="5E3C65B7"/>
    <w:multiLevelType w:val="hybridMultilevel"/>
    <w:tmpl w:val="0AF47CA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E762DB3"/>
    <w:multiLevelType w:val="hybridMultilevel"/>
    <w:tmpl w:val="7EE4888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72CEABE">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EAA77FC"/>
    <w:multiLevelType w:val="hybridMultilevel"/>
    <w:tmpl w:val="6226DAE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600A3428"/>
    <w:multiLevelType w:val="hybridMultilevel"/>
    <w:tmpl w:val="62D04578"/>
    <w:lvl w:ilvl="0" w:tplc="04090001">
      <w:start w:val="1"/>
      <w:numFmt w:val="bullet"/>
      <w:lvlText w:val=""/>
      <w:lvlJc w:val="left"/>
      <w:pPr>
        <w:ind w:left="1040" w:hanging="420"/>
      </w:pPr>
      <w:rPr>
        <w:rFonts w:ascii="Wingdings" w:hAnsi="Wingdings" w:hint="default"/>
      </w:rPr>
    </w:lvl>
    <w:lvl w:ilvl="1" w:tplc="04090003" w:tentative="1">
      <w:start w:val="1"/>
      <w:numFmt w:val="bullet"/>
      <w:lvlText w:val=""/>
      <w:lvlJc w:val="left"/>
      <w:pPr>
        <w:ind w:left="1460" w:hanging="420"/>
      </w:pPr>
      <w:rPr>
        <w:rFonts w:ascii="Wingdings" w:hAnsi="Wingdings" w:hint="default"/>
      </w:rPr>
    </w:lvl>
    <w:lvl w:ilvl="2" w:tplc="04090005" w:tentative="1">
      <w:start w:val="1"/>
      <w:numFmt w:val="bullet"/>
      <w:lvlText w:val=""/>
      <w:lvlJc w:val="left"/>
      <w:pPr>
        <w:ind w:left="1880" w:hanging="420"/>
      </w:pPr>
      <w:rPr>
        <w:rFonts w:ascii="Wingdings" w:hAnsi="Wingdings" w:hint="default"/>
      </w:rPr>
    </w:lvl>
    <w:lvl w:ilvl="3" w:tplc="04090001" w:tentative="1">
      <w:start w:val="1"/>
      <w:numFmt w:val="bullet"/>
      <w:lvlText w:val=""/>
      <w:lvlJc w:val="left"/>
      <w:pPr>
        <w:ind w:left="2300" w:hanging="420"/>
      </w:pPr>
      <w:rPr>
        <w:rFonts w:ascii="Wingdings" w:hAnsi="Wingdings" w:hint="default"/>
      </w:rPr>
    </w:lvl>
    <w:lvl w:ilvl="4" w:tplc="04090003" w:tentative="1">
      <w:start w:val="1"/>
      <w:numFmt w:val="bullet"/>
      <w:lvlText w:val=""/>
      <w:lvlJc w:val="left"/>
      <w:pPr>
        <w:ind w:left="2720" w:hanging="420"/>
      </w:pPr>
      <w:rPr>
        <w:rFonts w:ascii="Wingdings" w:hAnsi="Wingdings" w:hint="default"/>
      </w:rPr>
    </w:lvl>
    <w:lvl w:ilvl="5" w:tplc="04090005" w:tentative="1">
      <w:start w:val="1"/>
      <w:numFmt w:val="bullet"/>
      <w:lvlText w:val=""/>
      <w:lvlJc w:val="left"/>
      <w:pPr>
        <w:ind w:left="3140" w:hanging="420"/>
      </w:pPr>
      <w:rPr>
        <w:rFonts w:ascii="Wingdings" w:hAnsi="Wingdings" w:hint="default"/>
      </w:rPr>
    </w:lvl>
    <w:lvl w:ilvl="6" w:tplc="04090001" w:tentative="1">
      <w:start w:val="1"/>
      <w:numFmt w:val="bullet"/>
      <w:lvlText w:val=""/>
      <w:lvlJc w:val="left"/>
      <w:pPr>
        <w:ind w:left="3560" w:hanging="420"/>
      </w:pPr>
      <w:rPr>
        <w:rFonts w:ascii="Wingdings" w:hAnsi="Wingdings" w:hint="default"/>
      </w:rPr>
    </w:lvl>
    <w:lvl w:ilvl="7" w:tplc="04090003" w:tentative="1">
      <w:start w:val="1"/>
      <w:numFmt w:val="bullet"/>
      <w:lvlText w:val=""/>
      <w:lvlJc w:val="left"/>
      <w:pPr>
        <w:ind w:left="3980" w:hanging="420"/>
      </w:pPr>
      <w:rPr>
        <w:rFonts w:ascii="Wingdings" w:hAnsi="Wingdings" w:hint="default"/>
      </w:rPr>
    </w:lvl>
    <w:lvl w:ilvl="8" w:tplc="04090005" w:tentative="1">
      <w:start w:val="1"/>
      <w:numFmt w:val="bullet"/>
      <w:lvlText w:val=""/>
      <w:lvlJc w:val="left"/>
      <w:pPr>
        <w:ind w:left="4400" w:hanging="420"/>
      </w:pPr>
      <w:rPr>
        <w:rFonts w:ascii="Wingdings" w:hAnsi="Wingdings" w:hint="default"/>
      </w:rPr>
    </w:lvl>
  </w:abstractNum>
  <w:abstractNum w:abstractNumId="147" w15:restartNumberingAfterBreak="0">
    <w:nsid w:val="607E7FF1"/>
    <w:multiLevelType w:val="multilevel"/>
    <w:tmpl w:val="4232E3BA"/>
    <w:lvl w:ilvl="0">
      <w:start w:val="1"/>
      <w:numFmt w:val="decimal"/>
      <w:pStyle w:val="Heading1"/>
      <w:lvlText w:val="%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ascii="微软雅黑" w:eastAsia="微软雅黑" w:hAnsi="微软雅黑" w:cs="Calibri" w:hint="default"/>
        <w:sz w:val="20"/>
        <w:szCs w:val="20"/>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2140"/>
        </w:tabs>
        <w:ind w:left="862" w:hanging="862"/>
      </w:pPr>
      <w:rPr>
        <w:rFonts w:hint="eastAsia"/>
        <w:i w:val="0"/>
        <w:iCs/>
      </w:rPr>
    </w:lvl>
    <w:lvl w:ilvl="4">
      <w:start w:val="1"/>
      <w:numFmt w:val="upperLetter"/>
      <w:pStyle w:val="Heading5"/>
      <w:lvlText w:val="%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48" w15:restartNumberingAfterBreak="0">
    <w:nsid w:val="619859D6"/>
    <w:multiLevelType w:val="hybridMultilevel"/>
    <w:tmpl w:val="434E7D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36273CD"/>
    <w:multiLevelType w:val="hybridMultilevel"/>
    <w:tmpl w:val="92007556"/>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50" w15:restartNumberingAfterBreak="0">
    <w:nsid w:val="639A4A21"/>
    <w:multiLevelType w:val="hybridMultilevel"/>
    <w:tmpl w:val="15CCAE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63CA11BF"/>
    <w:multiLevelType w:val="hybridMultilevel"/>
    <w:tmpl w:val="DC1CA3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648D4457"/>
    <w:multiLevelType w:val="hybridMultilevel"/>
    <w:tmpl w:val="F77872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63F427D"/>
    <w:multiLevelType w:val="hybridMultilevel"/>
    <w:tmpl w:val="F3908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69B19B1"/>
    <w:multiLevelType w:val="hybridMultilevel"/>
    <w:tmpl w:val="324633F8"/>
    <w:lvl w:ilvl="0" w:tplc="04090017">
      <w:start w:val="1"/>
      <w:numFmt w:val="low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5" w15:restartNumberingAfterBreak="0">
    <w:nsid w:val="669D67DC"/>
    <w:multiLevelType w:val="hybridMultilevel"/>
    <w:tmpl w:val="742650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672C6227"/>
    <w:multiLevelType w:val="hybridMultilevel"/>
    <w:tmpl w:val="5A246BB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7" w15:restartNumberingAfterBreak="0">
    <w:nsid w:val="6766725D"/>
    <w:multiLevelType w:val="hybridMultilevel"/>
    <w:tmpl w:val="65E0AB5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4D31FA"/>
    <w:multiLevelType w:val="hybridMultilevel"/>
    <w:tmpl w:val="08B08A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68F84D27"/>
    <w:multiLevelType w:val="hybridMultilevel"/>
    <w:tmpl w:val="3992E0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949742B"/>
    <w:multiLevelType w:val="hybridMultilevel"/>
    <w:tmpl w:val="C868B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9A95552"/>
    <w:multiLevelType w:val="hybridMultilevel"/>
    <w:tmpl w:val="E662D48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2" w15:restartNumberingAfterBreak="0">
    <w:nsid w:val="6A9656CE"/>
    <w:multiLevelType w:val="hybridMultilevel"/>
    <w:tmpl w:val="E034E4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B626570"/>
    <w:multiLevelType w:val="hybridMultilevel"/>
    <w:tmpl w:val="80F82F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6B7234EE"/>
    <w:multiLevelType w:val="hybridMultilevel"/>
    <w:tmpl w:val="B1D261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6C375682"/>
    <w:multiLevelType w:val="hybridMultilevel"/>
    <w:tmpl w:val="E38E4D18"/>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6C814DE2"/>
    <w:multiLevelType w:val="hybridMultilevel"/>
    <w:tmpl w:val="528AFB34"/>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7" w15:restartNumberingAfterBreak="0">
    <w:nsid w:val="6CC35561"/>
    <w:multiLevelType w:val="hybridMultilevel"/>
    <w:tmpl w:val="5E682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CC92FCB"/>
    <w:multiLevelType w:val="hybridMultilevel"/>
    <w:tmpl w:val="96B89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E230B74"/>
    <w:multiLevelType w:val="hybridMultilevel"/>
    <w:tmpl w:val="15CEE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E37031F"/>
    <w:multiLevelType w:val="hybridMultilevel"/>
    <w:tmpl w:val="CC0EE25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6F247DC8"/>
    <w:multiLevelType w:val="hybridMultilevel"/>
    <w:tmpl w:val="67C67C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2" w15:restartNumberingAfterBreak="0">
    <w:nsid w:val="6F7F20B8"/>
    <w:multiLevelType w:val="hybridMultilevel"/>
    <w:tmpl w:val="42C022B4"/>
    <w:lvl w:ilvl="0" w:tplc="0409000F">
      <w:start w:val="1"/>
      <w:numFmt w:val="decimal"/>
      <w:lvlText w:val="%1."/>
      <w:lvlJc w:val="left"/>
      <w:pPr>
        <w:ind w:left="420" w:hanging="420"/>
      </w:pPr>
      <w:rPr>
        <w:rFonts w:hint="default"/>
      </w:rPr>
    </w:lvl>
    <w:lvl w:ilvl="1" w:tplc="C6A2DC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FDF0FB9"/>
    <w:multiLevelType w:val="hybridMultilevel"/>
    <w:tmpl w:val="DE1EAF04"/>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703154B1"/>
    <w:multiLevelType w:val="hybridMultilevel"/>
    <w:tmpl w:val="A5CAB4A0"/>
    <w:lvl w:ilvl="0" w:tplc="44AAA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0741DB"/>
    <w:multiLevelType w:val="hybridMultilevel"/>
    <w:tmpl w:val="6CA8D8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73640CF2"/>
    <w:multiLevelType w:val="hybridMultilevel"/>
    <w:tmpl w:val="D20EE2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F5D6BC16">
      <w:start w:val="1"/>
      <w:numFmt w:val="decimal"/>
      <w:lvlText w:val="%4）"/>
      <w:lvlJc w:val="left"/>
      <w:pPr>
        <w:ind w:left="1700" w:hanging="44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5367702"/>
    <w:multiLevelType w:val="hybridMultilevel"/>
    <w:tmpl w:val="CD3643A0"/>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178" w15:restartNumberingAfterBreak="0">
    <w:nsid w:val="75D952AE"/>
    <w:multiLevelType w:val="hybridMultilevel"/>
    <w:tmpl w:val="97C865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62B3459"/>
    <w:multiLevelType w:val="hybridMultilevel"/>
    <w:tmpl w:val="F416A9BC"/>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0" w15:restartNumberingAfterBreak="0">
    <w:nsid w:val="76335AF4"/>
    <w:multiLevelType w:val="hybridMultilevel"/>
    <w:tmpl w:val="34C25F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73F6D42"/>
    <w:multiLevelType w:val="hybridMultilevel"/>
    <w:tmpl w:val="879252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15:restartNumberingAfterBreak="0">
    <w:nsid w:val="776244DE"/>
    <w:multiLevelType w:val="hybridMultilevel"/>
    <w:tmpl w:val="62A493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79405B30"/>
    <w:multiLevelType w:val="hybridMultilevel"/>
    <w:tmpl w:val="F8743610"/>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4" w15:restartNumberingAfterBreak="0">
    <w:nsid w:val="798C4808"/>
    <w:multiLevelType w:val="hybridMultilevel"/>
    <w:tmpl w:val="436C08B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5" w15:restartNumberingAfterBreak="0">
    <w:nsid w:val="79ED590B"/>
    <w:multiLevelType w:val="hybridMultilevel"/>
    <w:tmpl w:val="88EEA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B751AC3"/>
    <w:multiLevelType w:val="hybridMultilevel"/>
    <w:tmpl w:val="08F01BF4"/>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7" w15:restartNumberingAfterBreak="0">
    <w:nsid w:val="7BF11E3D"/>
    <w:multiLevelType w:val="hybridMultilevel"/>
    <w:tmpl w:val="A6A8143A"/>
    <w:lvl w:ilvl="0" w:tplc="04090001">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88" w15:restartNumberingAfterBreak="0">
    <w:nsid w:val="7BF70691"/>
    <w:multiLevelType w:val="hybridMultilevel"/>
    <w:tmpl w:val="3716C9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15:restartNumberingAfterBreak="0">
    <w:nsid w:val="7D5166A1"/>
    <w:multiLevelType w:val="hybridMultilevel"/>
    <w:tmpl w:val="A8820A94"/>
    <w:lvl w:ilvl="0" w:tplc="0BD07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68276A"/>
    <w:multiLevelType w:val="hybridMultilevel"/>
    <w:tmpl w:val="C868BC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EDF088C"/>
    <w:multiLevelType w:val="hybridMultilevel"/>
    <w:tmpl w:val="113CA96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2" w15:restartNumberingAfterBreak="0">
    <w:nsid w:val="7EFB3C43"/>
    <w:multiLevelType w:val="hybridMultilevel"/>
    <w:tmpl w:val="3B7A16B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89"/>
  </w:num>
  <w:num w:numId="3">
    <w:abstractNumId w:val="129"/>
  </w:num>
  <w:num w:numId="4">
    <w:abstractNumId w:val="147"/>
  </w:num>
  <w:num w:numId="5">
    <w:abstractNumId w:val="1"/>
  </w:num>
  <w:num w:numId="6">
    <w:abstractNumId w:val="76"/>
  </w:num>
  <w:num w:numId="7">
    <w:abstractNumId w:val="182"/>
  </w:num>
  <w:num w:numId="8">
    <w:abstractNumId w:val="135"/>
  </w:num>
  <w:num w:numId="9">
    <w:abstractNumId w:val="153"/>
  </w:num>
  <w:num w:numId="10">
    <w:abstractNumId w:val="72"/>
  </w:num>
  <w:num w:numId="11">
    <w:abstractNumId w:val="178"/>
  </w:num>
  <w:num w:numId="12">
    <w:abstractNumId w:val="138"/>
  </w:num>
  <w:num w:numId="13">
    <w:abstractNumId w:val="68"/>
  </w:num>
  <w:num w:numId="14">
    <w:abstractNumId w:val="146"/>
  </w:num>
  <w:num w:numId="15">
    <w:abstractNumId w:val="187"/>
  </w:num>
  <w:num w:numId="16">
    <w:abstractNumId w:val="56"/>
  </w:num>
  <w:num w:numId="17">
    <w:abstractNumId w:val="32"/>
  </w:num>
  <w:num w:numId="18">
    <w:abstractNumId w:val="179"/>
  </w:num>
  <w:num w:numId="19">
    <w:abstractNumId w:val="84"/>
  </w:num>
  <w:num w:numId="20">
    <w:abstractNumId w:val="13"/>
  </w:num>
  <w:num w:numId="21">
    <w:abstractNumId w:val="82"/>
  </w:num>
  <w:num w:numId="22">
    <w:abstractNumId w:val="28"/>
  </w:num>
  <w:num w:numId="23">
    <w:abstractNumId w:val="2"/>
  </w:num>
  <w:num w:numId="24">
    <w:abstractNumId w:val="42"/>
  </w:num>
  <w:num w:numId="25">
    <w:abstractNumId w:val="35"/>
  </w:num>
  <w:num w:numId="26">
    <w:abstractNumId w:val="30"/>
  </w:num>
  <w:num w:numId="27">
    <w:abstractNumId w:val="157"/>
  </w:num>
  <w:num w:numId="28">
    <w:abstractNumId w:val="7"/>
  </w:num>
  <w:num w:numId="29">
    <w:abstractNumId w:val="162"/>
  </w:num>
  <w:num w:numId="30">
    <w:abstractNumId w:val="180"/>
  </w:num>
  <w:num w:numId="31">
    <w:abstractNumId w:val="185"/>
  </w:num>
  <w:num w:numId="32">
    <w:abstractNumId w:val="36"/>
  </w:num>
  <w:num w:numId="33">
    <w:abstractNumId w:val="160"/>
  </w:num>
  <w:num w:numId="34">
    <w:abstractNumId w:val="107"/>
  </w:num>
  <w:num w:numId="35">
    <w:abstractNumId w:val="66"/>
  </w:num>
  <w:num w:numId="36">
    <w:abstractNumId w:val="98"/>
  </w:num>
  <w:num w:numId="37">
    <w:abstractNumId w:val="91"/>
  </w:num>
  <w:num w:numId="38">
    <w:abstractNumId w:val="60"/>
  </w:num>
  <w:num w:numId="3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6"/>
  </w:num>
  <w:num w:numId="41">
    <w:abstractNumId w:val="41"/>
  </w:num>
  <w:num w:numId="42">
    <w:abstractNumId w:val="47"/>
  </w:num>
  <w:num w:numId="43">
    <w:abstractNumId w:val="111"/>
  </w:num>
  <w:num w:numId="44">
    <w:abstractNumId w:val="40"/>
  </w:num>
  <w:num w:numId="45">
    <w:abstractNumId w:val="43"/>
  </w:num>
  <w:num w:numId="46">
    <w:abstractNumId w:val="90"/>
  </w:num>
  <w:num w:numId="47">
    <w:abstractNumId w:val="10"/>
  </w:num>
  <w:num w:numId="48">
    <w:abstractNumId w:val="44"/>
  </w:num>
  <w:num w:numId="49">
    <w:abstractNumId w:val="127"/>
  </w:num>
  <w:num w:numId="50">
    <w:abstractNumId w:val="123"/>
  </w:num>
  <w:num w:numId="51">
    <w:abstractNumId w:val="99"/>
  </w:num>
  <w:num w:numId="52">
    <w:abstractNumId w:val="183"/>
  </w:num>
  <w:num w:numId="53">
    <w:abstractNumId w:val="6"/>
  </w:num>
  <w:num w:numId="54">
    <w:abstractNumId w:val="103"/>
  </w:num>
  <w:num w:numId="55">
    <w:abstractNumId w:val="119"/>
  </w:num>
  <w:num w:numId="56">
    <w:abstractNumId w:val="149"/>
  </w:num>
  <w:num w:numId="57">
    <w:abstractNumId w:val="34"/>
  </w:num>
  <w:num w:numId="58">
    <w:abstractNumId w:val="191"/>
  </w:num>
  <w:num w:numId="59">
    <w:abstractNumId w:val="151"/>
  </w:num>
  <w:num w:numId="60">
    <w:abstractNumId w:val="109"/>
  </w:num>
  <w:num w:numId="61">
    <w:abstractNumId w:val="128"/>
  </w:num>
  <w:num w:numId="62">
    <w:abstractNumId w:val="121"/>
  </w:num>
  <w:num w:numId="63">
    <w:abstractNumId w:val="45"/>
  </w:num>
  <w:num w:numId="64">
    <w:abstractNumId w:val="142"/>
  </w:num>
  <w:num w:numId="65">
    <w:abstractNumId w:val="11"/>
  </w:num>
  <w:num w:numId="66">
    <w:abstractNumId w:val="67"/>
  </w:num>
  <w:num w:numId="67">
    <w:abstractNumId w:val="156"/>
  </w:num>
  <w:num w:numId="68">
    <w:abstractNumId w:val="22"/>
  </w:num>
  <w:num w:numId="6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9"/>
  </w:num>
  <w:num w:numId="71">
    <w:abstractNumId w:val="14"/>
  </w:num>
  <w:num w:numId="72">
    <w:abstractNumId w:val="150"/>
  </w:num>
  <w:num w:numId="73">
    <w:abstractNumId w:val="87"/>
  </w:num>
  <w:num w:numId="74">
    <w:abstractNumId w:val="20"/>
  </w:num>
  <w:num w:numId="75">
    <w:abstractNumId w:val="77"/>
  </w:num>
  <w:num w:numId="76">
    <w:abstractNumId w:val="112"/>
  </w:num>
  <w:num w:numId="77">
    <w:abstractNumId w:val="114"/>
  </w:num>
  <w:num w:numId="78">
    <w:abstractNumId w:val="172"/>
  </w:num>
  <w:num w:numId="79">
    <w:abstractNumId w:val="137"/>
  </w:num>
  <w:num w:numId="80">
    <w:abstractNumId w:val="64"/>
  </w:num>
  <w:num w:numId="81">
    <w:abstractNumId w:val="167"/>
  </w:num>
  <w:num w:numId="82">
    <w:abstractNumId w:val="175"/>
  </w:num>
  <w:num w:numId="83">
    <w:abstractNumId w:val="152"/>
  </w:num>
  <w:num w:numId="84">
    <w:abstractNumId w:val="101"/>
  </w:num>
  <w:num w:numId="85">
    <w:abstractNumId w:val="163"/>
  </w:num>
  <w:num w:numId="86">
    <w:abstractNumId w:val="144"/>
  </w:num>
  <w:num w:numId="87">
    <w:abstractNumId w:val="100"/>
  </w:num>
  <w:num w:numId="88">
    <w:abstractNumId w:val="75"/>
  </w:num>
  <w:num w:numId="89">
    <w:abstractNumId w:val="4"/>
  </w:num>
  <w:num w:numId="90">
    <w:abstractNumId w:val="168"/>
  </w:num>
  <w:num w:numId="91">
    <w:abstractNumId w:val="86"/>
  </w:num>
  <w:num w:numId="92">
    <w:abstractNumId w:val="181"/>
  </w:num>
  <w:num w:numId="93">
    <w:abstractNumId w:val="54"/>
  </w:num>
  <w:num w:numId="94">
    <w:abstractNumId w:val="116"/>
  </w:num>
  <w:num w:numId="95">
    <w:abstractNumId w:val="51"/>
  </w:num>
  <w:num w:numId="96">
    <w:abstractNumId w:val="61"/>
  </w:num>
  <w:num w:numId="97">
    <w:abstractNumId w:val="176"/>
  </w:num>
  <w:num w:numId="98">
    <w:abstractNumId w:val="12"/>
  </w:num>
  <w:num w:numId="99">
    <w:abstractNumId w:val="25"/>
  </w:num>
  <w:num w:numId="100">
    <w:abstractNumId w:val="94"/>
  </w:num>
  <w:num w:numId="101">
    <w:abstractNumId w:val="93"/>
  </w:num>
  <w:num w:numId="102">
    <w:abstractNumId w:val="166"/>
  </w:num>
  <w:num w:numId="103">
    <w:abstractNumId w:val="27"/>
  </w:num>
  <w:num w:numId="104">
    <w:abstractNumId w:val="171"/>
  </w:num>
  <w:num w:numId="105">
    <w:abstractNumId w:val="139"/>
  </w:num>
  <w:num w:numId="106">
    <w:abstractNumId w:val="65"/>
  </w:num>
  <w:num w:numId="107">
    <w:abstractNumId w:val="184"/>
  </w:num>
  <w:num w:numId="108">
    <w:abstractNumId w:val="18"/>
  </w:num>
  <w:num w:numId="109">
    <w:abstractNumId w:val="46"/>
  </w:num>
  <w:num w:numId="110">
    <w:abstractNumId w:val="15"/>
  </w:num>
  <w:num w:numId="111">
    <w:abstractNumId w:val="134"/>
  </w:num>
  <w:num w:numId="112">
    <w:abstractNumId w:val="190"/>
  </w:num>
  <w:num w:numId="113">
    <w:abstractNumId w:val="159"/>
  </w:num>
  <w:num w:numId="114">
    <w:abstractNumId w:val="97"/>
  </w:num>
  <w:num w:numId="115">
    <w:abstractNumId w:val="177"/>
  </w:num>
  <w:num w:numId="116">
    <w:abstractNumId w:val="115"/>
  </w:num>
  <w:num w:numId="117">
    <w:abstractNumId w:val="73"/>
  </w:num>
  <w:num w:numId="118">
    <w:abstractNumId w:val="62"/>
  </w:num>
  <w:num w:numId="119">
    <w:abstractNumId w:val="169"/>
  </w:num>
  <w:num w:numId="120">
    <w:abstractNumId w:val="131"/>
  </w:num>
  <w:num w:numId="121">
    <w:abstractNumId w:val="118"/>
  </w:num>
  <w:num w:numId="122">
    <w:abstractNumId w:val="71"/>
  </w:num>
  <w:num w:numId="123">
    <w:abstractNumId w:val="95"/>
  </w:num>
  <w:num w:numId="124">
    <w:abstractNumId w:val="57"/>
  </w:num>
  <w:num w:numId="125">
    <w:abstractNumId w:val="37"/>
  </w:num>
  <w:num w:numId="126">
    <w:abstractNumId w:val="48"/>
  </w:num>
  <w:num w:numId="127">
    <w:abstractNumId w:val="26"/>
  </w:num>
  <w:num w:numId="128">
    <w:abstractNumId w:val="78"/>
  </w:num>
  <w:num w:numId="129">
    <w:abstractNumId w:val="59"/>
  </w:num>
  <w:num w:numId="130">
    <w:abstractNumId w:val="33"/>
  </w:num>
  <w:num w:numId="131">
    <w:abstractNumId w:val="23"/>
  </w:num>
  <w:num w:numId="132">
    <w:abstractNumId w:val="29"/>
  </w:num>
  <w:num w:numId="133">
    <w:abstractNumId w:val="161"/>
  </w:num>
  <w:num w:numId="134">
    <w:abstractNumId w:val="126"/>
  </w:num>
  <w:num w:numId="135">
    <w:abstractNumId w:val="110"/>
  </w:num>
  <w:num w:numId="136">
    <w:abstractNumId w:val="19"/>
  </w:num>
  <w:num w:numId="137">
    <w:abstractNumId w:val="113"/>
  </w:num>
  <w:num w:numId="138">
    <w:abstractNumId w:val="16"/>
  </w:num>
  <w:num w:numId="139">
    <w:abstractNumId w:val="79"/>
  </w:num>
  <w:num w:numId="140">
    <w:abstractNumId w:val="9"/>
  </w:num>
  <w:num w:numId="141">
    <w:abstractNumId w:val="96"/>
  </w:num>
  <w:num w:numId="142">
    <w:abstractNumId w:val="31"/>
  </w:num>
  <w:num w:numId="143">
    <w:abstractNumId w:val="55"/>
  </w:num>
  <w:num w:numId="144">
    <w:abstractNumId w:val="8"/>
  </w:num>
  <w:num w:numId="145">
    <w:abstractNumId w:val="145"/>
  </w:num>
  <w:num w:numId="146">
    <w:abstractNumId w:val="130"/>
  </w:num>
  <w:num w:numId="147">
    <w:abstractNumId w:val="58"/>
  </w:num>
  <w:num w:numId="148">
    <w:abstractNumId w:val="88"/>
  </w:num>
  <w:num w:numId="149">
    <w:abstractNumId w:val="106"/>
  </w:num>
  <w:num w:numId="150">
    <w:abstractNumId w:val="164"/>
  </w:num>
  <w:num w:numId="151">
    <w:abstractNumId w:val="132"/>
  </w:num>
  <w:num w:numId="152">
    <w:abstractNumId w:val="148"/>
  </w:num>
  <w:num w:numId="153">
    <w:abstractNumId w:val="173"/>
  </w:num>
  <w:num w:numId="154">
    <w:abstractNumId w:val="3"/>
  </w:num>
  <w:num w:numId="155">
    <w:abstractNumId w:val="39"/>
  </w:num>
  <w:num w:numId="156">
    <w:abstractNumId w:val="38"/>
  </w:num>
  <w:num w:numId="157">
    <w:abstractNumId w:val="117"/>
  </w:num>
  <w:num w:numId="158">
    <w:abstractNumId w:val="50"/>
  </w:num>
  <w:num w:numId="159">
    <w:abstractNumId w:val="85"/>
  </w:num>
  <w:num w:numId="160">
    <w:abstractNumId w:val="52"/>
  </w:num>
  <w:num w:numId="161">
    <w:abstractNumId w:val="133"/>
  </w:num>
  <w:num w:numId="162">
    <w:abstractNumId w:val="155"/>
  </w:num>
  <w:num w:numId="163">
    <w:abstractNumId w:val="69"/>
  </w:num>
  <w:num w:numId="164">
    <w:abstractNumId w:val="24"/>
  </w:num>
  <w:num w:numId="165">
    <w:abstractNumId w:val="120"/>
  </w:num>
  <w:num w:numId="166">
    <w:abstractNumId w:val="143"/>
  </w:num>
  <w:num w:numId="167">
    <w:abstractNumId w:val="21"/>
  </w:num>
  <w:num w:numId="168">
    <w:abstractNumId w:val="122"/>
  </w:num>
  <w:num w:numId="169">
    <w:abstractNumId w:val="170"/>
  </w:num>
  <w:num w:numId="170">
    <w:abstractNumId w:val="92"/>
  </w:num>
  <w:num w:numId="171">
    <w:abstractNumId w:val="158"/>
  </w:num>
  <w:num w:numId="172">
    <w:abstractNumId w:val="105"/>
  </w:num>
  <w:num w:numId="173">
    <w:abstractNumId w:val="17"/>
  </w:num>
  <w:num w:numId="174">
    <w:abstractNumId w:val="108"/>
  </w:num>
  <w:num w:numId="175">
    <w:abstractNumId w:val="53"/>
  </w:num>
  <w:num w:numId="176">
    <w:abstractNumId w:val="63"/>
  </w:num>
  <w:num w:numId="177">
    <w:abstractNumId w:val="192"/>
  </w:num>
  <w:num w:numId="178">
    <w:abstractNumId w:val="83"/>
  </w:num>
  <w:num w:numId="179">
    <w:abstractNumId w:val="70"/>
  </w:num>
  <w:num w:numId="180">
    <w:abstractNumId w:val="186"/>
  </w:num>
  <w:num w:numId="181">
    <w:abstractNumId w:val="102"/>
  </w:num>
  <w:num w:numId="182">
    <w:abstractNumId w:val="81"/>
  </w:num>
  <w:num w:numId="183">
    <w:abstractNumId w:val="188"/>
  </w:num>
  <w:num w:numId="184">
    <w:abstractNumId w:val="74"/>
  </w:num>
  <w:num w:numId="185">
    <w:abstractNumId w:val="5"/>
  </w:num>
  <w:num w:numId="186">
    <w:abstractNumId w:val="104"/>
  </w:num>
  <w:num w:numId="187">
    <w:abstractNumId w:val="140"/>
  </w:num>
  <w:num w:numId="188">
    <w:abstractNumId w:val="80"/>
  </w:num>
  <w:num w:numId="189">
    <w:abstractNumId w:val="165"/>
  </w:num>
  <w:num w:numId="190">
    <w:abstractNumId w:val="141"/>
  </w:num>
  <w:num w:numId="191">
    <w:abstractNumId w:val="124"/>
  </w:num>
  <w:num w:numId="192">
    <w:abstractNumId w:val="174"/>
  </w:num>
  <w:num w:numId="193">
    <w:abstractNumId w:val="125"/>
  </w:num>
  <w:num w:numId="194">
    <w:abstractNumId w:val="189"/>
  </w:num>
  <w:num w:numId="195">
    <w:abstractNumId w:val="147"/>
  </w:num>
  <w:numIdMacAtCleanup w:val="19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I, Guofeng-GF">
    <w15:presenceInfo w15:providerId="AD" w15:userId="S::Guofeng-GF.SHI@aia.com::e0a5584f-49c9-46f9-a96d-277bdefa72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1B0"/>
    <w:rsid w:val="000000E9"/>
    <w:rsid w:val="000001FF"/>
    <w:rsid w:val="0000043F"/>
    <w:rsid w:val="00000D2A"/>
    <w:rsid w:val="00001C40"/>
    <w:rsid w:val="00002B47"/>
    <w:rsid w:val="00002E8E"/>
    <w:rsid w:val="000031F2"/>
    <w:rsid w:val="00003261"/>
    <w:rsid w:val="00003888"/>
    <w:rsid w:val="00003DCD"/>
    <w:rsid w:val="0000450C"/>
    <w:rsid w:val="00004915"/>
    <w:rsid w:val="00004C3C"/>
    <w:rsid w:val="00006101"/>
    <w:rsid w:val="00006634"/>
    <w:rsid w:val="00006B44"/>
    <w:rsid w:val="000076B7"/>
    <w:rsid w:val="000077C9"/>
    <w:rsid w:val="00007A09"/>
    <w:rsid w:val="00007E09"/>
    <w:rsid w:val="00010515"/>
    <w:rsid w:val="000111D9"/>
    <w:rsid w:val="00011E27"/>
    <w:rsid w:val="00011E44"/>
    <w:rsid w:val="00012032"/>
    <w:rsid w:val="00013740"/>
    <w:rsid w:val="00014723"/>
    <w:rsid w:val="00014A10"/>
    <w:rsid w:val="00015FA3"/>
    <w:rsid w:val="00015FF1"/>
    <w:rsid w:val="00016090"/>
    <w:rsid w:val="00016226"/>
    <w:rsid w:val="00016650"/>
    <w:rsid w:val="000169D6"/>
    <w:rsid w:val="0001739F"/>
    <w:rsid w:val="0001775A"/>
    <w:rsid w:val="00017B6F"/>
    <w:rsid w:val="0002081C"/>
    <w:rsid w:val="0002098F"/>
    <w:rsid w:val="00021324"/>
    <w:rsid w:val="000216EA"/>
    <w:rsid w:val="0002174E"/>
    <w:rsid w:val="00021852"/>
    <w:rsid w:val="00021CE0"/>
    <w:rsid w:val="00021D21"/>
    <w:rsid w:val="00021D9F"/>
    <w:rsid w:val="00022256"/>
    <w:rsid w:val="00022910"/>
    <w:rsid w:val="00023624"/>
    <w:rsid w:val="00023803"/>
    <w:rsid w:val="00024222"/>
    <w:rsid w:val="00024B3A"/>
    <w:rsid w:val="00024E4A"/>
    <w:rsid w:val="000258DD"/>
    <w:rsid w:val="000260FC"/>
    <w:rsid w:val="00026354"/>
    <w:rsid w:val="00026619"/>
    <w:rsid w:val="000267C5"/>
    <w:rsid w:val="00026B4C"/>
    <w:rsid w:val="00027A1F"/>
    <w:rsid w:val="00027CFC"/>
    <w:rsid w:val="000304CF"/>
    <w:rsid w:val="0003080E"/>
    <w:rsid w:val="00031482"/>
    <w:rsid w:val="00031AD1"/>
    <w:rsid w:val="00031B8D"/>
    <w:rsid w:val="00031BF1"/>
    <w:rsid w:val="000328CA"/>
    <w:rsid w:val="00032A85"/>
    <w:rsid w:val="00033016"/>
    <w:rsid w:val="00033730"/>
    <w:rsid w:val="000340A0"/>
    <w:rsid w:val="000341C7"/>
    <w:rsid w:val="000341EA"/>
    <w:rsid w:val="000346CE"/>
    <w:rsid w:val="00034C2B"/>
    <w:rsid w:val="00034FEA"/>
    <w:rsid w:val="00035099"/>
    <w:rsid w:val="00035353"/>
    <w:rsid w:val="00035A34"/>
    <w:rsid w:val="00035B51"/>
    <w:rsid w:val="00035C09"/>
    <w:rsid w:val="00036501"/>
    <w:rsid w:val="0003677A"/>
    <w:rsid w:val="00036938"/>
    <w:rsid w:val="000370C8"/>
    <w:rsid w:val="000372C6"/>
    <w:rsid w:val="00037357"/>
    <w:rsid w:val="000403C8"/>
    <w:rsid w:val="00040806"/>
    <w:rsid w:val="0004104F"/>
    <w:rsid w:val="000411F6"/>
    <w:rsid w:val="00041363"/>
    <w:rsid w:val="00041760"/>
    <w:rsid w:val="00041B1D"/>
    <w:rsid w:val="00042183"/>
    <w:rsid w:val="000426AB"/>
    <w:rsid w:val="00042AA9"/>
    <w:rsid w:val="00042D62"/>
    <w:rsid w:val="00042DB7"/>
    <w:rsid w:val="00043025"/>
    <w:rsid w:val="00043256"/>
    <w:rsid w:val="000434BC"/>
    <w:rsid w:val="000435A7"/>
    <w:rsid w:val="00043746"/>
    <w:rsid w:val="000452C8"/>
    <w:rsid w:val="00045967"/>
    <w:rsid w:val="00045CBE"/>
    <w:rsid w:val="00045D08"/>
    <w:rsid w:val="00046213"/>
    <w:rsid w:val="00046637"/>
    <w:rsid w:val="0004788E"/>
    <w:rsid w:val="00050254"/>
    <w:rsid w:val="00050B21"/>
    <w:rsid w:val="00050DB8"/>
    <w:rsid w:val="000520E2"/>
    <w:rsid w:val="000522B8"/>
    <w:rsid w:val="00052566"/>
    <w:rsid w:val="00052582"/>
    <w:rsid w:val="000532AB"/>
    <w:rsid w:val="0005363A"/>
    <w:rsid w:val="000543B8"/>
    <w:rsid w:val="000545A9"/>
    <w:rsid w:val="0005484A"/>
    <w:rsid w:val="00054C91"/>
    <w:rsid w:val="00054CD7"/>
    <w:rsid w:val="00055096"/>
    <w:rsid w:val="00055B96"/>
    <w:rsid w:val="00056A49"/>
    <w:rsid w:val="00056BCC"/>
    <w:rsid w:val="00057A2A"/>
    <w:rsid w:val="00060177"/>
    <w:rsid w:val="0006040E"/>
    <w:rsid w:val="0006050A"/>
    <w:rsid w:val="0006096C"/>
    <w:rsid w:val="00060E8F"/>
    <w:rsid w:val="000611AC"/>
    <w:rsid w:val="00062486"/>
    <w:rsid w:val="00062837"/>
    <w:rsid w:val="00063BF9"/>
    <w:rsid w:val="000640E5"/>
    <w:rsid w:val="00064490"/>
    <w:rsid w:val="00064643"/>
    <w:rsid w:val="000647F0"/>
    <w:rsid w:val="00064DCE"/>
    <w:rsid w:val="00065AFC"/>
    <w:rsid w:val="00065E2F"/>
    <w:rsid w:val="00066092"/>
    <w:rsid w:val="0006685D"/>
    <w:rsid w:val="00066DA3"/>
    <w:rsid w:val="00066F6C"/>
    <w:rsid w:val="00067A94"/>
    <w:rsid w:val="00067AE9"/>
    <w:rsid w:val="00067B5F"/>
    <w:rsid w:val="00067D43"/>
    <w:rsid w:val="0007041D"/>
    <w:rsid w:val="00070E87"/>
    <w:rsid w:val="00073734"/>
    <w:rsid w:val="000737EC"/>
    <w:rsid w:val="000739BD"/>
    <w:rsid w:val="00073ACA"/>
    <w:rsid w:val="00073E87"/>
    <w:rsid w:val="000745EE"/>
    <w:rsid w:val="00074B50"/>
    <w:rsid w:val="00075457"/>
    <w:rsid w:val="000766D6"/>
    <w:rsid w:val="00076BF1"/>
    <w:rsid w:val="000772CC"/>
    <w:rsid w:val="000805DA"/>
    <w:rsid w:val="00080860"/>
    <w:rsid w:val="000808E7"/>
    <w:rsid w:val="00081081"/>
    <w:rsid w:val="000825D0"/>
    <w:rsid w:val="000829F4"/>
    <w:rsid w:val="0008344F"/>
    <w:rsid w:val="00083971"/>
    <w:rsid w:val="00083DD0"/>
    <w:rsid w:val="00084185"/>
    <w:rsid w:val="00084822"/>
    <w:rsid w:val="00084F22"/>
    <w:rsid w:val="0008515D"/>
    <w:rsid w:val="000853CF"/>
    <w:rsid w:val="000859D1"/>
    <w:rsid w:val="00085F55"/>
    <w:rsid w:val="00086BAE"/>
    <w:rsid w:val="000870C8"/>
    <w:rsid w:val="00087782"/>
    <w:rsid w:val="000879C8"/>
    <w:rsid w:val="00087BF6"/>
    <w:rsid w:val="00090358"/>
    <w:rsid w:val="000903FE"/>
    <w:rsid w:val="0009079E"/>
    <w:rsid w:val="00090B7A"/>
    <w:rsid w:val="00090D4A"/>
    <w:rsid w:val="00090EBD"/>
    <w:rsid w:val="00090F63"/>
    <w:rsid w:val="00091413"/>
    <w:rsid w:val="000930AD"/>
    <w:rsid w:val="000935A6"/>
    <w:rsid w:val="00093866"/>
    <w:rsid w:val="00093E00"/>
    <w:rsid w:val="000940FD"/>
    <w:rsid w:val="000944E1"/>
    <w:rsid w:val="00094EDF"/>
    <w:rsid w:val="00094FE1"/>
    <w:rsid w:val="00095006"/>
    <w:rsid w:val="000952C5"/>
    <w:rsid w:val="00095C46"/>
    <w:rsid w:val="00095EE0"/>
    <w:rsid w:val="000961B5"/>
    <w:rsid w:val="000968E8"/>
    <w:rsid w:val="00096AB6"/>
    <w:rsid w:val="00096B9B"/>
    <w:rsid w:val="00096FC4"/>
    <w:rsid w:val="00097176"/>
    <w:rsid w:val="00097310"/>
    <w:rsid w:val="00097CEB"/>
    <w:rsid w:val="00097E07"/>
    <w:rsid w:val="000A0246"/>
    <w:rsid w:val="000A090B"/>
    <w:rsid w:val="000A0C2C"/>
    <w:rsid w:val="000A1245"/>
    <w:rsid w:val="000A2065"/>
    <w:rsid w:val="000A27D9"/>
    <w:rsid w:val="000A285C"/>
    <w:rsid w:val="000A2977"/>
    <w:rsid w:val="000A3186"/>
    <w:rsid w:val="000A345E"/>
    <w:rsid w:val="000A34A2"/>
    <w:rsid w:val="000A3E75"/>
    <w:rsid w:val="000A4018"/>
    <w:rsid w:val="000A4BFD"/>
    <w:rsid w:val="000A5183"/>
    <w:rsid w:val="000A5620"/>
    <w:rsid w:val="000A5836"/>
    <w:rsid w:val="000A5923"/>
    <w:rsid w:val="000A59E2"/>
    <w:rsid w:val="000A59FF"/>
    <w:rsid w:val="000A5C45"/>
    <w:rsid w:val="000A5C81"/>
    <w:rsid w:val="000A6480"/>
    <w:rsid w:val="000A6521"/>
    <w:rsid w:val="000A6D08"/>
    <w:rsid w:val="000A75E3"/>
    <w:rsid w:val="000A7BB7"/>
    <w:rsid w:val="000B127F"/>
    <w:rsid w:val="000B3124"/>
    <w:rsid w:val="000B319E"/>
    <w:rsid w:val="000B3728"/>
    <w:rsid w:val="000B3BC0"/>
    <w:rsid w:val="000B3C53"/>
    <w:rsid w:val="000B3C5F"/>
    <w:rsid w:val="000B3DA2"/>
    <w:rsid w:val="000B4254"/>
    <w:rsid w:val="000B440E"/>
    <w:rsid w:val="000B4BFB"/>
    <w:rsid w:val="000B4F46"/>
    <w:rsid w:val="000B52AD"/>
    <w:rsid w:val="000B5444"/>
    <w:rsid w:val="000B5B17"/>
    <w:rsid w:val="000B5B1C"/>
    <w:rsid w:val="000B5D6B"/>
    <w:rsid w:val="000B6360"/>
    <w:rsid w:val="000B63E8"/>
    <w:rsid w:val="000B66FD"/>
    <w:rsid w:val="000B6B42"/>
    <w:rsid w:val="000B7239"/>
    <w:rsid w:val="000B769A"/>
    <w:rsid w:val="000B7A40"/>
    <w:rsid w:val="000B7C36"/>
    <w:rsid w:val="000C0636"/>
    <w:rsid w:val="000C1592"/>
    <w:rsid w:val="000C2820"/>
    <w:rsid w:val="000C2974"/>
    <w:rsid w:val="000C29AD"/>
    <w:rsid w:val="000C30CF"/>
    <w:rsid w:val="000C31F5"/>
    <w:rsid w:val="000C3806"/>
    <w:rsid w:val="000C387A"/>
    <w:rsid w:val="000C390F"/>
    <w:rsid w:val="000C3DC9"/>
    <w:rsid w:val="000C4175"/>
    <w:rsid w:val="000C464D"/>
    <w:rsid w:val="000C46F7"/>
    <w:rsid w:val="000C4E0F"/>
    <w:rsid w:val="000C4ED7"/>
    <w:rsid w:val="000C50DE"/>
    <w:rsid w:val="000C5325"/>
    <w:rsid w:val="000C5836"/>
    <w:rsid w:val="000C58E0"/>
    <w:rsid w:val="000C5BFC"/>
    <w:rsid w:val="000C5CFF"/>
    <w:rsid w:val="000C60AB"/>
    <w:rsid w:val="000C6339"/>
    <w:rsid w:val="000C6C7A"/>
    <w:rsid w:val="000C6D9D"/>
    <w:rsid w:val="000C7477"/>
    <w:rsid w:val="000D04D8"/>
    <w:rsid w:val="000D050A"/>
    <w:rsid w:val="000D095F"/>
    <w:rsid w:val="000D0C84"/>
    <w:rsid w:val="000D0DCC"/>
    <w:rsid w:val="000D1A7E"/>
    <w:rsid w:val="000D1CD2"/>
    <w:rsid w:val="000D2FFD"/>
    <w:rsid w:val="000D374D"/>
    <w:rsid w:val="000D3758"/>
    <w:rsid w:val="000D3B11"/>
    <w:rsid w:val="000D3FE4"/>
    <w:rsid w:val="000D48C1"/>
    <w:rsid w:val="000D4B75"/>
    <w:rsid w:val="000D4BEE"/>
    <w:rsid w:val="000D526B"/>
    <w:rsid w:val="000D5B8F"/>
    <w:rsid w:val="000D6018"/>
    <w:rsid w:val="000D6447"/>
    <w:rsid w:val="000D6A60"/>
    <w:rsid w:val="000D7A74"/>
    <w:rsid w:val="000D7DF7"/>
    <w:rsid w:val="000D7F33"/>
    <w:rsid w:val="000E0A1E"/>
    <w:rsid w:val="000E0F00"/>
    <w:rsid w:val="000E0F46"/>
    <w:rsid w:val="000E1181"/>
    <w:rsid w:val="000E16E9"/>
    <w:rsid w:val="000E1B81"/>
    <w:rsid w:val="000E1C47"/>
    <w:rsid w:val="000E1DBA"/>
    <w:rsid w:val="000E2255"/>
    <w:rsid w:val="000E23E1"/>
    <w:rsid w:val="000E270C"/>
    <w:rsid w:val="000E2BCB"/>
    <w:rsid w:val="000E30F3"/>
    <w:rsid w:val="000E3150"/>
    <w:rsid w:val="000E31A5"/>
    <w:rsid w:val="000E3227"/>
    <w:rsid w:val="000E34F4"/>
    <w:rsid w:val="000E3BE0"/>
    <w:rsid w:val="000E3E5A"/>
    <w:rsid w:val="000E4725"/>
    <w:rsid w:val="000E5AA3"/>
    <w:rsid w:val="000E5BB5"/>
    <w:rsid w:val="000E60C9"/>
    <w:rsid w:val="000E6797"/>
    <w:rsid w:val="000E6975"/>
    <w:rsid w:val="000E7223"/>
    <w:rsid w:val="000E7403"/>
    <w:rsid w:val="000E7FC8"/>
    <w:rsid w:val="000F16A6"/>
    <w:rsid w:val="000F1984"/>
    <w:rsid w:val="000F1CD9"/>
    <w:rsid w:val="000F1DF7"/>
    <w:rsid w:val="000F26D3"/>
    <w:rsid w:val="000F277A"/>
    <w:rsid w:val="000F2791"/>
    <w:rsid w:val="000F356B"/>
    <w:rsid w:val="000F358F"/>
    <w:rsid w:val="000F3842"/>
    <w:rsid w:val="000F391A"/>
    <w:rsid w:val="000F3B4B"/>
    <w:rsid w:val="000F3B73"/>
    <w:rsid w:val="000F4087"/>
    <w:rsid w:val="000F44A5"/>
    <w:rsid w:val="000F4778"/>
    <w:rsid w:val="000F4E1B"/>
    <w:rsid w:val="000F4F52"/>
    <w:rsid w:val="000F5672"/>
    <w:rsid w:val="000F5954"/>
    <w:rsid w:val="000F6546"/>
    <w:rsid w:val="000F693A"/>
    <w:rsid w:val="000F6B0C"/>
    <w:rsid w:val="000F7B95"/>
    <w:rsid w:val="001008D6"/>
    <w:rsid w:val="001009E7"/>
    <w:rsid w:val="00101D99"/>
    <w:rsid w:val="00102C6E"/>
    <w:rsid w:val="00102D83"/>
    <w:rsid w:val="001030BE"/>
    <w:rsid w:val="001031BC"/>
    <w:rsid w:val="00103661"/>
    <w:rsid w:val="00103998"/>
    <w:rsid w:val="00103AA4"/>
    <w:rsid w:val="001046D2"/>
    <w:rsid w:val="0010499E"/>
    <w:rsid w:val="00104CA0"/>
    <w:rsid w:val="00104DD9"/>
    <w:rsid w:val="001054E0"/>
    <w:rsid w:val="0010559A"/>
    <w:rsid w:val="001066AF"/>
    <w:rsid w:val="00106744"/>
    <w:rsid w:val="00107A02"/>
    <w:rsid w:val="00107E30"/>
    <w:rsid w:val="00110434"/>
    <w:rsid w:val="00111015"/>
    <w:rsid w:val="00111BDA"/>
    <w:rsid w:val="00112BDA"/>
    <w:rsid w:val="00112F6A"/>
    <w:rsid w:val="0011314B"/>
    <w:rsid w:val="00113575"/>
    <w:rsid w:val="00113E7E"/>
    <w:rsid w:val="00114491"/>
    <w:rsid w:val="0011450E"/>
    <w:rsid w:val="00114BF2"/>
    <w:rsid w:val="00114FDC"/>
    <w:rsid w:val="0011541B"/>
    <w:rsid w:val="00115738"/>
    <w:rsid w:val="001157A9"/>
    <w:rsid w:val="001159AF"/>
    <w:rsid w:val="00115A08"/>
    <w:rsid w:val="001160A2"/>
    <w:rsid w:val="0011624D"/>
    <w:rsid w:val="001163C5"/>
    <w:rsid w:val="001171D2"/>
    <w:rsid w:val="001173A8"/>
    <w:rsid w:val="001176B1"/>
    <w:rsid w:val="00117CAD"/>
    <w:rsid w:val="0012000A"/>
    <w:rsid w:val="001204FC"/>
    <w:rsid w:val="001205E3"/>
    <w:rsid w:val="0012131D"/>
    <w:rsid w:val="00121B9A"/>
    <w:rsid w:val="00121C94"/>
    <w:rsid w:val="0012250C"/>
    <w:rsid w:val="001225B0"/>
    <w:rsid w:val="0012277C"/>
    <w:rsid w:val="0012294A"/>
    <w:rsid w:val="00122D45"/>
    <w:rsid w:val="00123896"/>
    <w:rsid w:val="00123ED4"/>
    <w:rsid w:val="00123EEB"/>
    <w:rsid w:val="00124E3C"/>
    <w:rsid w:val="00125550"/>
    <w:rsid w:val="00126446"/>
    <w:rsid w:val="00126673"/>
    <w:rsid w:val="00126966"/>
    <w:rsid w:val="00126C62"/>
    <w:rsid w:val="00127211"/>
    <w:rsid w:val="001272E1"/>
    <w:rsid w:val="0012797D"/>
    <w:rsid w:val="00127A8B"/>
    <w:rsid w:val="00130367"/>
    <w:rsid w:val="001303FE"/>
    <w:rsid w:val="00130E7E"/>
    <w:rsid w:val="001311AA"/>
    <w:rsid w:val="00131377"/>
    <w:rsid w:val="00131692"/>
    <w:rsid w:val="00131ED5"/>
    <w:rsid w:val="00132771"/>
    <w:rsid w:val="00132796"/>
    <w:rsid w:val="00132AE3"/>
    <w:rsid w:val="00132C89"/>
    <w:rsid w:val="00132FB1"/>
    <w:rsid w:val="00133109"/>
    <w:rsid w:val="00133A44"/>
    <w:rsid w:val="00133DEE"/>
    <w:rsid w:val="00134A5D"/>
    <w:rsid w:val="00134A90"/>
    <w:rsid w:val="0013615D"/>
    <w:rsid w:val="0013648E"/>
    <w:rsid w:val="00136848"/>
    <w:rsid w:val="00136F05"/>
    <w:rsid w:val="0013708C"/>
    <w:rsid w:val="0013715D"/>
    <w:rsid w:val="001374B4"/>
    <w:rsid w:val="001401E0"/>
    <w:rsid w:val="001403B7"/>
    <w:rsid w:val="00140583"/>
    <w:rsid w:val="001407E6"/>
    <w:rsid w:val="00140ACA"/>
    <w:rsid w:val="00140E5D"/>
    <w:rsid w:val="001414E5"/>
    <w:rsid w:val="00141F98"/>
    <w:rsid w:val="001426D0"/>
    <w:rsid w:val="0014291A"/>
    <w:rsid w:val="00142AFA"/>
    <w:rsid w:val="00142FF0"/>
    <w:rsid w:val="0014304F"/>
    <w:rsid w:val="0014337E"/>
    <w:rsid w:val="00143545"/>
    <w:rsid w:val="001435AD"/>
    <w:rsid w:val="00143923"/>
    <w:rsid w:val="00143A04"/>
    <w:rsid w:val="00143B6E"/>
    <w:rsid w:val="00143F43"/>
    <w:rsid w:val="00144068"/>
    <w:rsid w:val="00144677"/>
    <w:rsid w:val="00144984"/>
    <w:rsid w:val="00145148"/>
    <w:rsid w:val="00145891"/>
    <w:rsid w:val="00145998"/>
    <w:rsid w:val="00145BF4"/>
    <w:rsid w:val="00145BFE"/>
    <w:rsid w:val="0014601B"/>
    <w:rsid w:val="00146082"/>
    <w:rsid w:val="00146410"/>
    <w:rsid w:val="00146690"/>
    <w:rsid w:val="001467AA"/>
    <w:rsid w:val="00147E9B"/>
    <w:rsid w:val="0015032E"/>
    <w:rsid w:val="00150DCD"/>
    <w:rsid w:val="00150FA6"/>
    <w:rsid w:val="00151765"/>
    <w:rsid w:val="00151C62"/>
    <w:rsid w:val="00151D07"/>
    <w:rsid w:val="001527CB"/>
    <w:rsid w:val="00153390"/>
    <w:rsid w:val="001537BD"/>
    <w:rsid w:val="001538CD"/>
    <w:rsid w:val="00153D85"/>
    <w:rsid w:val="00153FEA"/>
    <w:rsid w:val="001541AA"/>
    <w:rsid w:val="001549C6"/>
    <w:rsid w:val="00154D64"/>
    <w:rsid w:val="00155632"/>
    <w:rsid w:val="00156A20"/>
    <w:rsid w:val="00156B09"/>
    <w:rsid w:val="00156B77"/>
    <w:rsid w:val="00156F68"/>
    <w:rsid w:val="00160F46"/>
    <w:rsid w:val="0016125E"/>
    <w:rsid w:val="00161292"/>
    <w:rsid w:val="001618EA"/>
    <w:rsid w:val="00162B2F"/>
    <w:rsid w:val="0016301F"/>
    <w:rsid w:val="00163052"/>
    <w:rsid w:val="00163730"/>
    <w:rsid w:val="0016447F"/>
    <w:rsid w:val="00164547"/>
    <w:rsid w:val="00164C38"/>
    <w:rsid w:val="00164F74"/>
    <w:rsid w:val="0016503D"/>
    <w:rsid w:val="00165633"/>
    <w:rsid w:val="00165BD1"/>
    <w:rsid w:val="00165FEB"/>
    <w:rsid w:val="001660CA"/>
    <w:rsid w:val="00166254"/>
    <w:rsid w:val="00166B05"/>
    <w:rsid w:val="00167174"/>
    <w:rsid w:val="0016757E"/>
    <w:rsid w:val="00167625"/>
    <w:rsid w:val="00167975"/>
    <w:rsid w:val="00167DCB"/>
    <w:rsid w:val="00170159"/>
    <w:rsid w:val="001702F2"/>
    <w:rsid w:val="0017124D"/>
    <w:rsid w:val="001725ED"/>
    <w:rsid w:val="0017264F"/>
    <w:rsid w:val="001726AA"/>
    <w:rsid w:val="001729A9"/>
    <w:rsid w:val="001729AB"/>
    <w:rsid w:val="00172AA7"/>
    <w:rsid w:val="00173B7D"/>
    <w:rsid w:val="00173D52"/>
    <w:rsid w:val="00175053"/>
    <w:rsid w:val="001759A3"/>
    <w:rsid w:val="00175D9E"/>
    <w:rsid w:val="0017609D"/>
    <w:rsid w:val="001760D6"/>
    <w:rsid w:val="0017616D"/>
    <w:rsid w:val="001763A8"/>
    <w:rsid w:val="001763F2"/>
    <w:rsid w:val="0017672A"/>
    <w:rsid w:val="001769D2"/>
    <w:rsid w:val="00177255"/>
    <w:rsid w:val="001779C0"/>
    <w:rsid w:val="00177C9F"/>
    <w:rsid w:val="001804CE"/>
    <w:rsid w:val="001812C4"/>
    <w:rsid w:val="00181C2B"/>
    <w:rsid w:val="00181C88"/>
    <w:rsid w:val="001827E9"/>
    <w:rsid w:val="00183974"/>
    <w:rsid w:val="00183CEC"/>
    <w:rsid w:val="00184349"/>
    <w:rsid w:val="001846EB"/>
    <w:rsid w:val="00185805"/>
    <w:rsid w:val="00185DA5"/>
    <w:rsid w:val="00186C2F"/>
    <w:rsid w:val="00187DA0"/>
    <w:rsid w:val="001900C2"/>
    <w:rsid w:val="0019039B"/>
    <w:rsid w:val="001904F7"/>
    <w:rsid w:val="001906FD"/>
    <w:rsid w:val="0019129D"/>
    <w:rsid w:val="0019142C"/>
    <w:rsid w:val="00191D79"/>
    <w:rsid w:val="0019246D"/>
    <w:rsid w:val="00192F23"/>
    <w:rsid w:val="0019322D"/>
    <w:rsid w:val="00193592"/>
    <w:rsid w:val="0019383C"/>
    <w:rsid w:val="0019483C"/>
    <w:rsid w:val="00194E0B"/>
    <w:rsid w:val="00195115"/>
    <w:rsid w:val="00195625"/>
    <w:rsid w:val="0019599C"/>
    <w:rsid w:val="00197144"/>
    <w:rsid w:val="00197911"/>
    <w:rsid w:val="00197C2B"/>
    <w:rsid w:val="001A06FA"/>
    <w:rsid w:val="001A08E9"/>
    <w:rsid w:val="001A0E4F"/>
    <w:rsid w:val="001A1278"/>
    <w:rsid w:val="001A12B7"/>
    <w:rsid w:val="001A1336"/>
    <w:rsid w:val="001A16BE"/>
    <w:rsid w:val="001A1C28"/>
    <w:rsid w:val="001A1C33"/>
    <w:rsid w:val="001A2094"/>
    <w:rsid w:val="001A20E4"/>
    <w:rsid w:val="001A2364"/>
    <w:rsid w:val="001A25EF"/>
    <w:rsid w:val="001A2673"/>
    <w:rsid w:val="001A2F75"/>
    <w:rsid w:val="001A2FAA"/>
    <w:rsid w:val="001A3150"/>
    <w:rsid w:val="001A37E2"/>
    <w:rsid w:val="001A393C"/>
    <w:rsid w:val="001A39D4"/>
    <w:rsid w:val="001A41D9"/>
    <w:rsid w:val="001A4BB8"/>
    <w:rsid w:val="001A56D9"/>
    <w:rsid w:val="001A65E1"/>
    <w:rsid w:val="001A6ABA"/>
    <w:rsid w:val="001A6B0D"/>
    <w:rsid w:val="001A6B38"/>
    <w:rsid w:val="001A70F3"/>
    <w:rsid w:val="001A7900"/>
    <w:rsid w:val="001A7B14"/>
    <w:rsid w:val="001A7CF5"/>
    <w:rsid w:val="001B0147"/>
    <w:rsid w:val="001B04A2"/>
    <w:rsid w:val="001B05EB"/>
    <w:rsid w:val="001B0A6F"/>
    <w:rsid w:val="001B0A83"/>
    <w:rsid w:val="001B0E1F"/>
    <w:rsid w:val="001B1088"/>
    <w:rsid w:val="001B10FE"/>
    <w:rsid w:val="001B11FE"/>
    <w:rsid w:val="001B196A"/>
    <w:rsid w:val="001B1C36"/>
    <w:rsid w:val="001B208D"/>
    <w:rsid w:val="001B21B2"/>
    <w:rsid w:val="001B222E"/>
    <w:rsid w:val="001B22E6"/>
    <w:rsid w:val="001B3000"/>
    <w:rsid w:val="001B3682"/>
    <w:rsid w:val="001B3B4D"/>
    <w:rsid w:val="001B476D"/>
    <w:rsid w:val="001B48CC"/>
    <w:rsid w:val="001B48D9"/>
    <w:rsid w:val="001B5269"/>
    <w:rsid w:val="001B531C"/>
    <w:rsid w:val="001B54AE"/>
    <w:rsid w:val="001B65A4"/>
    <w:rsid w:val="001B6648"/>
    <w:rsid w:val="001B6F34"/>
    <w:rsid w:val="001B6FB4"/>
    <w:rsid w:val="001B748B"/>
    <w:rsid w:val="001B76DF"/>
    <w:rsid w:val="001B7C43"/>
    <w:rsid w:val="001B7FDB"/>
    <w:rsid w:val="001C0B78"/>
    <w:rsid w:val="001C1663"/>
    <w:rsid w:val="001C1AE8"/>
    <w:rsid w:val="001C202E"/>
    <w:rsid w:val="001C2C1F"/>
    <w:rsid w:val="001C3C09"/>
    <w:rsid w:val="001C4564"/>
    <w:rsid w:val="001C499E"/>
    <w:rsid w:val="001C49E2"/>
    <w:rsid w:val="001C4B31"/>
    <w:rsid w:val="001C4CEC"/>
    <w:rsid w:val="001C50B6"/>
    <w:rsid w:val="001C50D5"/>
    <w:rsid w:val="001C5374"/>
    <w:rsid w:val="001C6290"/>
    <w:rsid w:val="001C70A7"/>
    <w:rsid w:val="001D0087"/>
    <w:rsid w:val="001D09E8"/>
    <w:rsid w:val="001D0E7C"/>
    <w:rsid w:val="001D115A"/>
    <w:rsid w:val="001D1294"/>
    <w:rsid w:val="001D1E53"/>
    <w:rsid w:val="001D1E55"/>
    <w:rsid w:val="001D1F40"/>
    <w:rsid w:val="001D1F4E"/>
    <w:rsid w:val="001D1FF6"/>
    <w:rsid w:val="001D22BD"/>
    <w:rsid w:val="001D260F"/>
    <w:rsid w:val="001D2E13"/>
    <w:rsid w:val="001D2E5A"/>
    <w:rsid w:val="001D30DA"/>
    <w:rsid w:val="001D3484"/>
    <w:rsid w:val="001D36B5"/>
    <w:rsid w:val="001D36E9"/>
    <w:rsid w:val="001D3702"/>
    <w:rsid w:val="001D3867"/>
    <w:rsid w:val="001D38F8"/>
    <w:rsid w:val="001D4015"/>
    <w:rsid w:val="001D427E"/>
    <w:rsid w:val="001D4986"/>
    <w:rsid w:val="001D5189"/>
    <w:rsid w:val="001D527E"/>
    <w:rsid w:val="001D540A"/>
    <w:rsid w:val="001D5E35"/>
    <w:rsid w:val="001D6A91"/>
    <w:rsid w:val="001D784F"/>
    <w:rsid w:val="001D7EC5"/>
    <w:rsid w:val="001D7EEB"/>
    <w:rsid w:val="001E01EF"/>
    <w:rsid w:val="001E09EE"/>
    <w:rsid w:val="001E13F7"/>
    <w:rsid w:val="001E1588"/>
    <w:rsid w:val="001E1702"/>
    <w:rsid w:val="001E1742"/>
    <w:rsid w:val="001E1AF2"/>
    <w:rsid w:val="001E2199"/>
    <w:rsid w:val="001E223E"/>
    <w:rsid w:val="001E265A"/>
    <w:rsid w:val="001E2E3F"/>
    <w:rsid w:val="001E4042"/>
    <w:rsid w:val="001E420E"/>
    <w:rsid w:val="001E487E"/>
    <w:rsid w:val="001E4C80"/>
    <w:rsid w:val="001E4E43"/>
    <w:rsid w:val="001E6055"/>
    <w:rsid w:val="001E652E"/>
    <w:rsid w:val="001E6D36"/>
    <w:rsid w:val="001E6DFB"/>
    <w:rsid w:val="001E7042"/>
    <w:rsid w:val="001E77C8"/>
    <w:rsid w:val="001F00B9"/>
    <w:rsid w:val="001F04AF"/>
    <w:rsid w:val="001F05DC"/>
    <w:rsid w:val="001F0A30"/>
    <w:rsid w:val="001F1130"/>
    <w:rsid w:val="001F14A8"/>
    <w:rsid w:val="001F1624"/>
    <w:rsid w:val="001F1D7B"/>
    <w:rsid w:val="001F28B1"/>
    <w:rsid w:val="001F2CE0"/>
    <w:rsid w:val="001F2E77"/>
    <w:rsid w:val="001F34B8"/>
    <w:rsid w:val="001F3510"/>
    <w:rsid w:val="001F389C"/>
    <w:rsid w:val="001F3AB4"/>
    <w:rsid w:val="001F4175"/>
    <w:rsid w:val="001F4A47"/>
    <w:rsid w:val="001F4C4D"/>
    <w:rsid w:val="001F4E0C"/>
    <w:rsid w:val="001F5078"/>
    <w:rsid w:val="001F571E"/>
    <w:rsid w:val="001F5968"/>
    <w:rsid w:val="001F5C83"/>
    <w:rsid w:val="001F6442"/>
    <w:rsid w:val="001F668E"/>
    <w:rsid w:val="001F66E1"/>
    <w:rsid w:val="001F7E17"/>
    <w:rsid w:val="001F7E4E"/>
    <w:rsid w:val="002002BF"/>
    <w:rsid w:val="002008D9"/>
    <w:rsid w:val="00200C8A"/>
    <w:rsid w:val="00200CAF"/>
    <w:rsid w:val="00200E78"/>
    <w:rsid w:val="0020185F"/>
    <w:rsid w:val="002019D5"/>
    <w:rsid w:val="00201AC5"/>
    <w:rsid w:val="00201FF7"/>
    <w:rsid w:val="002026E6"/>
    <w:rsid w:val="00202AFC"/>
    <w:rsid w:val="00203887"/>
    <w:rsid w:val="00203EB7"/>
    <w:rsid w:val="002044A1"/>
    <w:rsid w:val="00204575"/>
    <w:rsid w:val="002045E4"/>
    <w:rsid w:val="002055C3"/>
    <w:rsid w:val="00205948"/>
    <w:rsid w:val="0020597B"/>
    <w:rsid w:val="00205BCE"/>
    <w:rsid w:val="00205F33"/>
    <w:rsid w:val="00206398"/>
    <w:rsid w:val="002065A5"/>
    <w:rsid w:val="002069A0"/>
    <w:rsid w:val="0020713F"/>
    <w:rsid w:val="0020773F"/>
    <w:rsid w:val="00207775"/>
    <w:rsid w:val="0020784E"/>
    <w:rsid w:val="002079BC"/>
    <w:rsid w:val="002107A7"/>
    <w:rsid w:val="0021088F"/>
    <w:rsid w:val="002108AD"/>
    <w:rsid w:val="00210925"/>
    <w:rsid w:val="00210B89"/>
    <w:rsid w:val="002117DF"/>
    <w:rsid w:val="00211949"/>
    <w:rsid w:val="00212230"/>
    <w:rsid w:val="00212291"/>
    <w:rsid w:val="0021249D"/>
    <w:rsid w:val="00212BBB"/>
    <w:rsid w:val="0021369B"/>
    <w:rsid w:val="00213E60"/>
    <w:rsid w:val="00214464"/>
    <w:rsid w:val="00214541"/>
    <w:rsid w:val="00214ADC"/>
    <w:rsid w:val="00214FFD"/>
    <w:rsid w:val="0021562C"/>
    <w:rsid w:val="00215880"/>
    <w:rsid w:val="002162A6"/>
    <w:rsid w:val="00216367"/>
    <w:rsid w:val="00216E3D"/>
    <w:rsid w:val="00217545"/>
    <w:rsid w:val="00217F84"/>
    <w:rsid w:val="00220012"/>
    <w:rsid w:val="00220F88"/>
    <w:rsid w:val="00221530"/>
    <w:rsid w:val="00221EEF"/>
    <w:rsid w:val="00221FF2"/>
    <w:rsid w:val="00222AF2"/>
    <w:rsid w:val="00222C3A"/>
    <w:rsid w:val="00222F48"/>
    <w:rsid w:val="00223188"/>
    <w:rsid w:val="00223296"/>
    <w:rsid w:val="002233DB"/>
    <w:rsid w:val="00223FEE"/>
    <w:rsid w:val="0022491A"/>
    <w:rsid w:val="00224B1A"/>
    <w:rsid w:val="00225244"/>
    <w:rsid w:val="002254FA"/>
    <w:rsid w:val="002256C7"/>
    <w:rsid w:val="00225894"/>
    <w:rsid w:val="002264B1"/>
    <w:rsid w:val="00226B21"/>
    <w:rsid w:val="00226E77"/>
    <w:rsid w:val="00226F90"/>
    <w:rsid w:val="00227130"/>
    <w:rsid w:val="00227468"/>
    <w:rsid w:val="00227BCE"/>
    <w:rsid w:val="0023004D"/>
    <w:rsid w:val="0023006B"/>
    <w:rsid w:val="002301B9"/>
    <w:rsid w:val="002302FB"/>
    <w:rsid w:val="00230C49"/>
    <w:rsid w:val="00230F06"/>
    <w:rsid w:val="002314D3"/>
    <w:rsid w:val="00231A4B"/>
    <w:rsid w:val="00231B69"/>
    <w:rsid w:val="002323EE"/>
    <w:rsid w:val="00232E8E"/>
    <w:rsid w:val="00233793"/>
    <w:rsid w:val="002338A7"/>
    <w:rsid w:val="002338AB"/>
    <w:rsid w:val="00233B18"/>
    <w:rsid w:val="00233EC4"/>
    <w:rsid w:val="00234150"/>
    <w:rsid w:val="002343B9"/>
    <w:rsid w:val="00234422"/>
    <w:rsid w:val="0023494D"/>
    <w:rsid w:val="00234C19"/>
    <w:rsid w:val="00235799"/>
    <w:rsid w:val="00235D7A"/>
    <w:rsid w:val="00236A74"/>
    <w:rsid w:val="00236E5B"/>
    <w:rsid w:val="00237B8A"/>
    <w:rsid w:val="002401A5"/>
    <w:rsid w:val="0024026B"/>
    <w:rsid w:val="002412FF"/>
    <w:rsid w:val="002418D0"/>
    <w:rsid w:val="00241AE7"/>
    <w:rsid w:val="00241B66"/>
    <w:rsid w:val="00242171"/>
    <w:rsid w:val="002421DA"/>
    <w:rsid w:val="002423F2"/>
    <w:rsid w:val="002426FF"/>
    <w:rsid w:val="002428E8"/>
    <w:rsid w:val="00242C56"/>
    <w:rsid w:val="00242FFE"/>
    <w:rsid w:val="0024313E"/>
    <w:rsid w:val="00243156"/>
    <w:rsid w:val="00243476"/>
    <w:rsid w:val="002436BA"/>
    <w:rsid w:val="0024397A"/>
    <w:rsid w:val="00243B61"/>
    <w:rsid w:val="002440B2"/>
    <w:rsid w:val="002440C8"/>
    <w:rsid w:val="0024442E"/>
    <w:rsid w:val="002448F8"/>
    <w:rsid w:val="00244FE0"/>
    <w:rsid w:val="002457CF"/>
    <w:rsid w:val="00245BEB"/>
    <w:rsid w:val="00245EAB"/>
    <w:rsid w:val="00246356"/>
    <w:rsid w:val="002464B3"/>
    <w:rsid w:val="00246DFF"/>
    <w:rsid w:val="00247124"/>
    <w:rsid w:val="002476F3"/>
    <w:rsid w:val="0025073D"/>
    <w:rsid w:val="00250A4D"/>
    <w:rsid w:val="00250E1D"/>
    <w:rsid w:val="00250FBD"/>
    <w:rsid w:val="00251750"/>
    <w:rsid w:val="00251770"/>
    <w:rsid w:val="00251D3B"/>
    <w:rsid w:val="00251F27"/>
    <w:rsid w:val="0025215E"/>
    <w:rsid w:val="002527E5"/>
    <w:rsid w:val="00252A61"/>
    <w:rsid w:val="00252C50"/>
    <w:rsid w:val="00252D22"/>
    <w:rsid w:val="0025361B"/>
    <w:rsid w:val="00253C89"/>
    <w:rsid w:val="00254214"/>
    <w:rsid w:val="0025435C"/>
    <w:rsid w:val="00254779"/>
    <w:rsid w:val="00254A25"/>
    <w:rsid w:val="00254A6C"/>
    <w:rsid w:val="00254CC8"/>
    <w:rsid w:val="002552D1"/>
    <w:rsid w:val="002555BE"/>
    <w:rsid w:val="00255DA4"/>
    <w:rsid w:val="00255E34"/>
    <w:rsid w:val="0025665F"/>
    <w:rsid w:val="00256825"/>
    <w:rsid w:val="00256BE0"/>
    <w:rsid w:val="00257122"/>
    <w:rsid w:val="00257598"/>
    <w:rsid w:val="002605A8"/>
    <w:rsid w:val="002606EF"/>
    <w:rsid w:val="00260F97"/>
    <w:rsid w:val="00261BC6"/>
    <w:rsid w:val="00261CEA"/>
    <w:rsid w:val="0026284F"/>
    <w:rsid w:val="002634EA"/>
    <w:rsid w:val="002635CE"/>
    <w:rsid w:val="00263CE5"/>
    <w:rsid w:val="00263FC1"/>
    <w:rsid w:val="002646BF"/>
    <w:rsid w:val="0026499D"/>
    <w:rsid w:val="00265593"/>
    <w:rsid w:val="002655D2"/>
    <w:rsid w:val="00266117"/>
    <w:rsid w:val="002661E0"/>
    <w:rsid w:val="00266AC4"/>
    <w:rsid w:val="002672FC"/>
    <w:rsid w:val="00267440"/>
    <w:rsid w:val="0026767A"/>
    <w:rsid w:val="002678A0"/>
    <w:rsid w:val="00267B33"/>
    <w:rsid w:val="00267F8E"/>
    <w:rsid w:val="00270640"/>
    <w:rsid w:val="002714BF"/>
    <w:rsid w:val="002714D5"/>
    <w:rsid w:val="00271C62"/>
    <w:rsid w:val="00271D06"/>
    <w:rsid w:val="00271DCE"/>
    <w:rsid w:val="0027219A"/>
    <w:rsid w:val="002727D6"/>
    <w:rsid w:val="002729B3"/>
    <w:rsid w:val="00272EB2"/>
    <w:rsid w:val="002731F4"/>
    <w:rsid w:val="0027347F"/>
    <w:rsid w:val="0027360F"/>
    <w:rsid w:val="00273742"/>
    <w:rsid w:val="00273C19"/>
    <w:rsid w:val="00273CF4"/>
    <w:rsid w:val="00273EBB"/>
    <w:rsid w:val="002746BA"/>
    <w:rsid w:val="00275002"/>
    <w:rsid w:val="00275239"/>
    <w:rsid w:val="002753CA"/>
    <w:rsid w:val="0027550A"/>
    <w:rsid w:val="0027599D"/>
    <w:rsid w:val="00275BB9"/>
    <w:rsid w:val="00275CE7"/>
    <w:rsid w:val="00275F0D"/>
    <w:rsid w:val="002764F2"/>
    <w:rsid w:val="00276D2B"/>
    <w:rsid w:val="00277181"/>
    <w:rsid w:val="0028021F"/>
    <w:rsid w:val="00280592"/>
    <w:rsid w:val="00280642"/>
    <w:rsid w:val="00280906"/>
    <w:rsid w:val="00280A14"/>
    <w:rsid w:val="00280F01"/>
    <w:rsid w:val="00281586"/>
    <w:rsid w:val="0028161B"/>
    <w:rsid w:val="00281E41"/>
    <w:rsid w:val="0028211E"/>
    <w:rsid w:val="0028278D"/>
    <w:rsid w:val="0028289E"/>
    <w:rsid w:val="00282E79"/>
    <w:rsid w:val="002833DB"/>
    <w:rsid w:val="00283749"/>
    <w:rsid w:val="00283BF3"/>
    <w:rsid w:val="00283DE5"/>
    <w:rsid w:val="002840E1"/>
    <w:rsid w:val="00284106"/>
    <w:rsid w:val="00284439"/>
    <w:rsid w:val="002847F2"/>
    <w:rsid w:val="00284837"/>
    <w:rsid w:val="00284F29"/>
    <w:rsid w:val="002850CC"/>
    <w:rsid w:val="0028511A"/>
    <w:rsid w:val="002857B1"/>
    <w:rsid w:val="002869FF"/>
    <w:rsid w:val="00286A7B"/>
    <w:rsid w:val="00286B52"/>
    <w:rsid w:val="00286D06"/>
    <w:rsid w:val="00286E98"/>
    <w:rsid w:val="0028763F"/>
    <w:rsid w:val="00287E1C"/>
    <w:rsid w:val="00290808"/>
    <w:rsid w:val="0029086E"/>
    <w:rsid w:val="00290B1D"/>
    <w:rsid w:val="00290E42"/>
    <w:rsid w:val="002914B5"/>
    <w:rsid w:val="00291907"/>
    <w:rsid w:val="00291A54"/>
    <w:rsid w:val="00291C71"/>
    <w:rsid w:val="00291E77"/>
    <w:rsid w:val="00291F3E"/>
    <w:rsid w:val="00292450"/>
    <w:rsid w:val="00292B4A"/>
    <w:rsid w:val="00293A22"/>
    <w:rsid w:val="00293B05"/>
    <w:rsid w:val="00293C44"/>
    <w:rsid w:val="00294537"/>
    <w:rsid w:val="00294D19"/>
    <w:rsid w:val="00295062"/>
    <w:rsid w:val="00295570"/>
    <w:rsid w:val="00295877"/>
    <w:rsid w:val="0029634C"/>
    <w:rsid w:val="00296F22"/>
    <w:rsid w:val="002973AC"/>
    <w:rsid w:val="0029784E"/>
    <w:rsid w:val="002979AF"/>
    <w:rsid w:val="002979C0"/>
    <w:rsid w:val="002A069C"/>
    <w:rsid w:val="002A0790"/>
    <w:rsid w:val="002A0939"/>
    <w:rsid w:val="002A14FB"/>
    <w:rsid w:val="002A1A54"/>
    <w:rsid w:val="002A1C7C"/>
    <w:rsid w:val="002A1F80"/>
    <w:rsid w:val="002A2636"/>
    <w:rsid w:val="002A28D1"/>
    <w:rsid w:val="002A3014"/>
    <w:rsid w:val="002A313B"/>
    <w:rsid w:val="002A318C"/>
    <w:rsid w:val="002A3220"/>
    <w:rsid w:val="002A3459"/>
    <w:rsid w:val="002A34BB"/>
    <w:rsid w:val="002A372F"/>
    <w:rsid w:val="002A3977"/>
    <w:rsid w:val="002A3BCB"/>
    <w:rsid w:val="002A43E6"/>
    <w:rsid w:val="002A479A"/>
    <w:rsid w:val="002A4DD0"/>
    <w:rsid w:val="002A6169"/>
    <w:rsid w:val="002A6A82"/>
    <w:rsid w:val="002A6A9D"/>
    <w:rsid w:val="002A7B58"/>
    <w:rsid w:val="002B00EF"/>
    <w:rsid w:val="002B0EDA"/>
    <w:rsid w:val="002B15FF"/>
    <w:rsid w:val="002B1768"/>
    <w:rsid w:val="002B2154"/>
    <w:rsid w:val="002B25EF"/>
    <w:rsid w:val="002B28C2"/>
    <w:rsid w:val="002B3537"/>
    <w:rsid w:val="002B3B28"/>
    <w:rsid w:val="002B3B96"/>
    <w:rsid w:val="002B3C76"/>
    <w:rsid w:val="002B3D3F"/>
    <w:rsid w:val="002B3FAA"/>
    <w:rsid w:val="002B4241"/>
    <w:rsid w:val="002B440C"/>
    <w:rsid w:val="002B4551"/>
    <w:rsid w:val="002B4F74"/>
    <w:rsid w:val="002B5353"/>
    <w:rsid w:val="002B536F"/>
    <w:rsid w:val="002B5632"/>
    <w:rsid w:val="002B5E45"/>
    <w:rsid w:val="002B6052"/>
    <w:rsid w:val="002B6722"/>
    <w:rsid w:val="002B6EE5"/>
    <w:rsid w:val="002B7664"/>
    <w:rsid w:val="002B79B8"/>
    <w:rsid w:val="002B79E9"/>
    <w:rsid w:val="002B7A25"/>
    <w:rsid w:val="002B7ABB"/>
    <w:rsid w:val="002C04F2"/>
    <w:rsid w:val="002C118B"/>
    <w:rsid w:val="002C1960"/>
    <w:rsid w:val="002C1B3B"/>
    <w:rsid w:val="002C206A"/>
    <w:rsid w:val="002C2471"/>
    <w:rsid w:val="002C2A6E"/>
    <w:rsid w:val="002C34E2"/>
    <w:rsid w:val="002C36D3"/>
    <w:rsid w:val="002C432E"/>
    <w:rsid w:val="002C43C5"/>
    <w:rsid w:val="002C43E2"/>
    <w:rsid w:val="002C52AB"/>
    <w:rsid w:val="002C5884"/>
    <w:rsid w:val="002C5AA4"/>
    <w:rsid w:val="002C5AB6"/>
    <w:rsid w:val="002C612A"/>
    <w:rsid w:val="002C6532"/>
    <w:rsid w:val="002C65BB"/>
    <w:rsid w:val="002C6703"/>
    <w:rsid w:val="002C670C"/>
    <w:rsid w:val="002C6FDF"/>
    <w:rsid w:val="002C7333"/>
    <w:rsid w:val="002C7573"/>
    <w:rsid w:val="002C7E06"/>
    <w:rsid w:val="002D0038"/>
    <w:rsid w:val="002D0424"/>
    <w:rsid w:val="002D0447"/>
    <w:rsid w:val="002D0C00"/>
    <w:rsid w:val="002D0EC1"/>
    <w:rsid w:val="002D0FAF"/>
    <w:rsid w:val="002D102C"/>
    <w:rsid w:val="002D126C"/>
    <w:rsid w:val="002D249F"/>
    <w:rsid w:val="002D2893"/>
    <w:rsid w:val="002D2A39"/>
    <w:rsid w:val="002D2EB4"/>
    <w:rsid w:val="002D336D"/>
    <w:rsid w:val="002D36EC"/>
    <w:rsid w:val="002D387F"/>
    <w:rsid w:val="002D38AE"/>
    <w:rsid w:val="002D45C4"/>
    <w:rsid w:val="002D4E37"/>
    <w:rsid w:val="002D5179"/>
    <w:rsid w:val="002D55C9"/>
    <w:rsid w:val="002D5793"/>
    <w:rsid w:val="002D5C4E"/>
    <w:rsid w:val="002D6E5E"/>
    <w:rsid w:val="002E0286"/>
    <w:rsid w:val="002E0605"/>
    <w:rsid w:val="002E0A5B"/>
    <w:rsid w:val="002E0C19"/>
    <w:rsid w:val="002E1AD9"/>
    <w:rsid w:val="002E1D80"/>
    <w:rsid w:val="002E241D"/>
    <w:rsid w:val="002E24D9"/>
    <w:rsid w:val="002E2C16"/>
    <w:rsid w:val="002E2CAF"/>
    <w:rsid w:val="002E2F28"/>
    <w:rsid w:val="002E31D8"/>
    <w:rsid w:val="002E3BE2"/>
    <w:rsid w:val="002E3DAD"/>
    <w:rsid w:val="002E4077"/>
    <w:rsid w:val="002E4284"/>
    <w:rsid w:val="002E4603"/>
    <w:rsid w:val="002E4A52"/>
    <w:rsid w:val="002E4B77"/>
    <w:rsid w:val="002E4E12"/>
    <w:rsid w:val="002E5654"/>
    <w:rsid w:val="002E62B6"/>
    <w:rsid w:val="002E6734"/>
    <w:rsid w:val="002E6E59"/>
    <w:rsid w:val="002E7419"/>
    <w:rsid w:val="002F0446"/>
    <w:rsid w:val="002F075E"/>
    <w:rsid w:val="002F0901"/>
    <w:rsid w:val="002F15EC"/>
    <w:rsid w:val="002F163C"/>
    <w:rsid w:val="002F1B8D"/>
    <w:rsid w:val="002F2380"/>
    <w:rsid w:val="002F24C0"/>
    <w:rsid w:val="002F27CB"/>
    <w:rsid w:val="002F2990"/>
    <w:rsid w:val="002F2D29"/>
    <w:rsid w:val="002F3546"/>
    <w:rsid w:val="002F3790"/>
    <w:rsid w:val="002F3B6A"/>
    <w:rsid w:val="002F4064"/>
    <w:rsid w:val="002F4B5A"/>
    <w:rsid w:val="002F522A"/>
    <w:rsid w:val="002F55B1"/>
    <w:rsid w:val="002F5AB6"/>
    <w:rsid w:val="002F6235"/>
    <w:rsid w:val="002F63A5"/>
    <w:rsid w:val="002F66D0"/>
    <w:rsid w:val="002F67DD"/>
    <w:rsid w:val="002F6910"/>
    <w:rsid w:val="002F6AC7"/>
    <w:rsid w:val="002F6AC9"/>
    <w:rsid w:val="002F6F95"/>
    <w:rsid w:val="002F6FE2"/>
    <w:rsid w:val="002F72F9"/>
    <w:rsid w:val="002F7FC1"/>
    <w:rsid w:val="00300037"/>
    <w:rsid w:val="00300133"/>
    <w:rsid w:val="00300243"/>
    <w:rsid w:val="00300440"/>
    <w:rsid w:val="003004F9"/>
    <w:rsid w:val="00300B95"/>
    <w:rsid w:val="00301CD0"/>
    <w:rsid w:val="00302065"/>
    <w:rsid w:val="0030235F"/>
    <w:rsid w:val="003023B6"/>
    <w:rsid w:val="0030291B"/>
    <w:rsid w:val="00303014"/>
    <w:rsid w:val="003030B4"/>
    <w:rsid w:val="00303444"/>
    <w:rsid w:val="00304136"/>
    <w:rsid w:val="003043CD"/>
    <w:rsid w:val="003044EE"/>
    <w:rsid w:val="00304585"/>
    <w:rsid w:val="003049A4"/>
    <w:rsid w:val="003049C0"/>
    <w:rsid w:val="00304B4A"/>
    <w:rsid w:val="00304B82"/>
    <w:rsid w:val="003054BC"/>
    <w:rsid w:val="00305B16"/>
    <w:rsid w:val="00305CB9"/>
    <w:rsid w:val="0030628E"/>
    <w:rsid w:val="0030647A"/>
    <w:rsid w:val="00306914"/>
    <w:rsid w:val="00306980"/>
    <w:rsid w:val="00306CB1"/>
    <w:rsid w:val="003071CE"/>
    <w:rsid w:val="00307B8A"/>
    <w:rsid w:val="00307C67"/>
    <w:rsid w:val="00310C34"/>
    <w:rsid w:val="003110E0"/>
    <w:rsid w:val="00312A6B"/>
    <w:rsid w:val="00312D42"/>
    <w:rsid w:val="0031310F"/>
    <w:rsid w:val="00313815"/>
    <w:rsid w:val="00313EF4"/>
    <w:rsid w:val="003143FE"/>
    <w:rsid w:val="0031474A"/>
    <w:rsid w:val="00314C13"/>
    <w:rsid w:val="00314FD6"/>
    <w:rsid w:val="00315207"/>
    <w:rsid w:val="00315516"/>
    <w:rsid w:val="00315645"/>
    <w:rsid w:val="0031572C"/>
    <w:rsid w:val="00315BA5"/>
    <w:rsid w:val="00315E99"/>
    <w:rsid w:val="00315FA9"/>
    <w:rsid w:val="00315FAB"/>
    <w:rsid w:val="00316077"/>
    <w:rsid w:val="00316224"/>
    <w:rsid w:val="00316AE4"/>
    <w:rsid w:val="00316DF3"/>
    <w:rsid w:val="00316EBC"/>
    <w:rsid w:val="0031779B"/>
    <w:rsid w:val="003178F0"/>
    <w:rsid w:val="00317D62"/>
    <w:rsid w:val="0032086E"/>
    <w:rsid w:val="00320DDC"/>
    <w:rsid w:val="00321021"/>
    <w:rsid w:val="00321254"/>
    <w:rsid w:val="003215A0"/>
    <w:rsid w:val="003215DD"/>
    <w:rsid w:val="00321EAB"/>
    <w:rsid w:val="003222EA"/>
    <w:rsid w:val="003227FE"/>
    <w:rsid w:val="00322CBA"/>
    <w:rsid w:val="0032318B"/>
    <w:rsid w:val="003234AD"/>
    <w:rsid w:val="00323DB5"/>
    <w:rsid w:val="00323E45"/>
    <w:rsid w:val="0032440E"/>
    <w:rsid w:val="0032496C"/>
    <w:rsid w:val="00324FD2"/>
    <w:rsid w:val="003256E3"/>
    <w:rsid w:val="00325AFC"/>
    <w:rsid w:val="00326140"/>
    <w:rsid w:val="003262B1"/>
    <w:rsid w:val="003266FA"/>
    <w:rsid w:val="00326F18"/>
    <w:rsid w:val="00327436"/>
    <w:rsid w:val="003276F4"/>
    <w:rsid w:val="0033067F"/>
    <w:rsid w:val="00330761"/>
    <w:rsid w:val="003309EF"/>
    <w:rsid w:val="003313EA"/>
    <w:rsid w:val="003314BB"/>
    <w:rsid w:val="003314ED"/>
    <w:rsid w:val="00331951"/>
    <w:rsid w:val="00331B5E"/>
    <w:rsid w:val="00331B77"/>
    <w:rsid w:val="00331BE0"/>
    <w:rsid w:val="00332298"/>
    <w:rsid w:val="003325D3"/>
    <w:rsid w:val="00332700"/>
    <w:rsid w:val="00333195"/>
    <w:rsid w:val="00333633"/>
    <w:rsid w:val="00333C24"/>
    <w:rsid w:val="00333CE3"/>
    <w:rsid w:val="00333F24"/>
    <w:rsid w:val="00333FAD"/>
    <w:rsid w:val="00334066"/>
    <w:rsid w:val="00334188"/>
    <w:rsid w:val="00334D3C"/>
    <w:rsid w:val="00334E30"/>
    <w:rsid w:val="00335451"/>
    <w:rsid w:val="003356E6"/>
    <w:rsid w:val="00335C1F"/>
    <w:rsid w:val="0033639A"/>
    <w:rsid w:val="0033672D"/>
    <w:rsid w:val="00336CB2"/>
    <w:rsid w:val="00336E5D"/>
    <w:rsid w:val="00340614"/>
    <w:rsid w:val="0034100C"/>
    <w:rsid w:val="00341064"/>
    <w:rsid w:val="00341C7F"/>
    <w:rsid w:val="00342B03"/>
    <w:rsid w:val="003434B1"/>
    <w:rsid w:val="003440FE"/>
    <w:rsid w:val="00344668"/>
    <w:rsid w:val="00344B56"/>
    <w:rsid w:val="00344B95"/>
    <w:rsid w:val="00344DF3"/>
    <w:rsid w:val="003457E8"/>
    <w:rsid w:val="00345859"/>
    <w:rsid w:val="0034624E"/>
    <w:rsid w:val="003462CF"/>
    <w:rsid w:val="00347263"/>
    <w:rsid w:val="00347687"/>
    <w:rsid w:val="003478C8"/>
    <w:rsid w:val="00350111"/>
    <w:rsid w:val="00350373"/>
    <w:rsid w:val="0035061B"/>
    <w:rsid w:val="003507B3"/>
    <w:rsid w:val="00350B3B"/>
    <w:rsid w:val="00351061"/>
    <w:rsid w:val="0035132D"/>
    <w:rsid w:val="003515BE"/>
    <w:rsid w:val="0035269B"/>
    <w:rsid w:val="003537B1"/>
    <w:rsid w:val="00353C1D"/>
    <w:rsid w:val="00353EA6"/>
    <w:rsid w:val="0035470D"/>
    <w:rsid w:val="00354D99"/>
    <w:rsid w:val="00354FC6"/>
    <w:rsid w:val="0035504E"/>
    <w:rsid w:val="003559D2"/>
    <w:rsid w:val="00355A57"/>
    <w:rsid w:val="00355AC8"/>
    <w:rsid w:val="00355DC8"/>
    <w:rsid w:val="0035606F"/>
    <w:rsid w:val="003564F9"/>
    <w:rsid w:val="00356569"/>
    <w:rsid w:val="00356760"/>
    <w:rsid w:val="0035698C"/>
    <w:rsid w:val="00356E62"/>
    <w:rsid w:val="00357795"/>
    <w:rsid w:val="003577F7"/>
    <w:rsid w:val="00357CDE"/>
    <w:rsid w:val="00357E4E"/>
    <w:rsid w:val="00357E86"/>
    <w:rsid w:val="00360513"/>
    <w:rsid w:val="003605AA"/>
    <w:rsid w:val="00360C2D"/>
    <w:rsid w:val="003615C5"/>
    <w:rsid w:val="0036167D"/>
    <w:rsid w:val="00361E11"/>
    <w:rsid w:val="00361F9F"/>
    <w:rsid w:val="00361FF2"/>
    <w:rsid w:val="0036202A"/>
    <w:rsid w:val="00362D48"/>
    <w:rsid w:val="00362F8D"/>
    <w:rsid w:val="00363126"/>
    <w:rsid w:val="003631AF"/>
    <w:rsid w:val="00363ED8"/>
    <w:rsid w:val="00363F1F"/>
    <w:rsid w:val="003641BD"/>
    <w:rsid w:val="00364579"/>
    <w:rsid w:val="00364A43"/>
    <w:rsid w:val="003650B9"/>
    <w:rsid w:val="0036537E"/>
    <w:rsid w:val="00365D2D"/>
    <w:rsid w:val="003661F4"/>
    <w:rsid w:val="003662EE"/>
    <w:rsid w:val="00366386"/>
    <w:rsid w:val="003674E4"/>
    <w:rsid w:val="003675EA"/>
    <w:rsid w:val="0036778F"/>
    <w:rsid w:val="00367ADB"/>
    <w:rsid w:val="00367AEA"/>
    <w:rsid w:val="003705BA"/>
    <w:rsid w:val="00370C26"/>
    <w:rsid w:val="00371300"/>
    <w:rsid w:val="003713C7"/>
    <w:rsid w:val="0037180D"/>
    <w:rsid w:val="00371E36"/>
    <w:rsid w:val="00372586"/>
    <w:rsid w:val="0037264D"/>
    <w:rsid w:val="0037265E"/>
    <w:rsid w:val="00372842"/>
    <w:rsid w:val="00373020"/>
    <w:rsid w:val="00374740"/>
    <w:rsid w:val="003749BF"/>
    <w:rsid w:val="00374AF1"/>
    <w:rsid w:val="00374CB4"/>
    <w:rsid w:val="00374DEF"/>
    <w:rsid w:val="00375232"/>
    <w:rsid w:val="00375250"/>
    <w:rsid w:val="0037604D"/>
    <w:rsid w:val="00376077"/>
    <w:rsid w:val="003760C6"/>
    <w:rsid w:val="0037678B"/>
    <w:rsid w:val="00376F6F"/>
    <w:rsid w:val="00377827"/>
    <w:rsid w:val="00377DC2"/>
    <w:rsid w:val="00377E73"/>
    <w:rsid w:val="00377EA6"/>
    <w:rsid w:val="003803DE"/>
    <w:rsid w:val="003803EA"/>
    <w:rsid w:val="0038051E"/>
    <w:rsid w:val="0038083B"/>
    <w:rsid w:val="00380CFA"/>
    <w:rsid w:val="003810EF"/>
    <w:rsid w:val="0038145B"/>
    <w:rsid w:val="0038175E"/>
    <w:rsid w:val="00381847"/>
    <w:rsid w:val="00381BB1"/>
    <w:rsid w:val="00381CD1"/>
    <w:rsid w:val="00382D69"/>
    <w:rsid w:val="0038385D"/>
    <w:rsid w:val="00383B90"/>
    <w:rsid w:val="00383EC1"/>
    <w:rsid w:val="0038403F"/>
    <w:rsid w:val="003841CC"/>
    <w:rsid w:val="00384255"/>
    <w:rsid w:val="0038441B"/>
    <w:rsid w:val="003847FE"/>
    <w:rsid w:val="003859EA"/>
    <w:rsid w:val="00385F7D"/>
    <w:rsid w:val="003862A6"/>
    <w:rsid w:val="0038652F"/>
    <w:rsid w:val="003865DA"/>
    <w:rsid w:val="00387468"/>
    <w:rsid w:val="0038763C"/>
    <w:rsid w:val="00387ED7"/>
    <w:rsid w:val="00390800"/>
    <w:rsid w:val="0039140D"/>
    <w:rsid w:val="00391BAD"/>
    <w:rsid w:val="00392285"/>
    <w:rsid w:val="003922E1"/>
    <w:rsid w:val="003928DA"/>
    <w:rsid w:val="00392C5C"/>
    <w:rsid w:val="00392C67"/>
    <w:rsid w:val="0039306A"/>
    <w:rsid w:val="0039307E"/>
    <w:rsid w:val="003932F5"/>
    <w:rsid w:val="0039338B"/>
    <w:rsid w:val="0039372B"/>
    <w:rsid w:val="003958B9"/>
    <w:rsid w:val="00395BDA"/>
    <w:rsid w:val="00395CF4"/>
    <w:rsid w:val="00396593"/>
    <w:rsid w:val="00396A66"/>
    <w:rsid w:val="00396BD8"/>
    <w:rsid w:val="003973CF"/>
    <w:rsid w:val="00397784"/>
    <w:rsid w:val="003977AA"/>
    <w:rsid w:val="003A003C"/>
    <w:rsid w:val="003A0199"/>
    <w:rsid w:val="003A0D92"/>
    <w:rsid w:val="003A122B"/>
    <w:rsid w:val="003A167C"/>
    <w:rsid w:val="003A1AE8"/>
    <w:rsid w:val="003A20C2"/>
    <w:rsid w:val="003A20D9"/>
    <w:rsid w:val="003A25A6"/>
    <w:rsid w:val="003A2B3F"/>
    <w:rsid w:val="003A337F"/>
    <w:rsid w:val="003A3465"/>
    <w:rsid w:val="003A35B8"/>
    <w:rsid w:val="003A35E5"/>
    <w:rsid w:val="003A393A"/>
    <w:rsid w:val="003A3D95"/>
    <w:rsid w:val="003A4184"/>
    <w:rsid w:val="003A43E1"/>
    <w:rsid w:val="003A4E44"/>
    <w:rsid w:val="003A503A"/>
    <w:rsid w:val="003A5725"/>
    <w:rsid w:val="003A60D3"/>
    <w:rsid w:val="003A65F2"/>
    <w:rsid w:val="003A6741"/>
    <w:rsid w:val="003A68C2"/>
    <w:rsid w:val="003A6D9F"/>
    <w:rsid w:val="003A7B82"/>
    <w:rsid w:val="003B0160"/>
    <w:rsid w:val="003B021F"/>
    <w:rsid w:val="003B094C"/>
    <w:rsid w:val="003B0B07"/>
    <w:rsid w:val="003B0ECC"/>
    <w:rsid w:val="003B11C7"/>
    <w:rsid w:val="003B160A"/>
    <w:rsid w:val="003B1A52"/>
    <w:rsid w:val="003B1E30"/>
    <w:rsid w:val="003B20BA"/>
    <w:rsid w:val="003B2476"/>
    <w:rsid w:val="003B2C38"/>
    <w:rsid w:val="003B361B"/>
    <w:rsid w:val="003B3634"/>
    <w:rsid w:val="003B37C0"/>
    <w:rsid w:val="003B3C40"/>
    <w:rsid w:val="003B4451"/>
    <w:rsid w:val="003B4457"/>
    <w:rsid w:val="003B452F"/>
    <w:rsid w:val="003B46A3"/>
    <w:rsid w:val="003B48D2"/>
    <w:rsid w:val="003B51D4"/>
    <w:rsid w:val="003B5243"/>
    <w:rsid w:val="003B5247"/>
    <w:rsid w:val="003B533D"/>
    <w:rsid w:val="003B5651"/>
    <w:rsid w:val="003B5B5C"/>
    <w:rsid w:val="003B65BE"/>
    <w:rsid w:val="003B669E"/>
    <w:rsid w:val="003B70B9"/>
    <w:rsid w:val="003B79E7"/>
    <w:rsid w:val="003B7CD3"/>
    <w:rsid w:val="003B7EF7"/>
    <w:rsid w:val="003C08DA"/>
    <w:rsid w:val="003C0E04"/>
    <w:rsid w:val="003C17F3"/>
    <w:rsid w:val="003C1856"/>
    <w:rsid w:val="003C1A07"/>
    <w:rsid w:val="003C25FE"/>
    <w:rsid w:val="003C2AF2"/>
    <w:rsid w:val="003C39F1"/>
    <w:rsid w:val="003C447B"/>
    <w:rsid w:val="003C4C36"/>
    <w:rsid w:val="003C5107"/>
    <w:rsid w:val="003C5334"/>
    <w:rsid w:val="003C53E5"/>
    <w:rsid w:val="003C5DBF"/>
    <w:rsid w:val="003C62BB"/>
    <w:rsid w:val="003C6ADF"/>
    <w:rsid w:val="003C6EA1"/>
    <w:rsid w:val="003C6FF9"/>
    <w:rsid w:val="003C7891"/>
    <w:rsid w:val="003C7B0C"/>
    <w:rsid w:val="003C7F8F"/>
    <w:rsid w:val="003D01C8"/>
    <w:rsid w:val="003D06F1"/>
    <w:rsid w:val="003D0AC6"/>
    <w:rsid w:val="003D0F2A"/>
    <w:rsid w:val="003D108B"/>
    <w:rsid w:val="003D116B"/>
    <w:rsid w:val="003D14CC"/>
    <w:rsid w:val="003D165F"/>
    <w:rsid w:val="003D1AFC"/>
    <w:rsid w:val="003D1FA2"/>
    <w:rsid w:val="003D225E"/>
    <w:rsid w:val="003D3B9F"/>
    <w:rsid w:val="003D3E30"/>
    <w:rsid w:val="003D3E63"/>
    <w:rsid w:val="003D4415"/>
    <w:rsid w:val="003D4622"/>
    <w:rsid w:val="003D4722"/>
    <w:rsid w:val="003D51AD"/>
    <w:rsid w:val="003D591B"/>
    <w:rsid w:val="003D5DBD"/>
    <w:rsid w:val="003D66CF"/>
    <w:rsid w:val="003D6CEE"/>
    <w:rsid w:val="003D6F99"/>
    <w:rsid w:val="003D771D"/>
    <w:rsid w:val="003D7C53"/>
    <w:rsid w:val="003D7CCF"/>
    <w:rsid w:val="003E032C"/>
    <w:rsid w:val="003E1544"/>
    <w:rsid w:val="003E1BDA"/>
    <w:rsid w:val="003E2246"/>
    <w:rsid w:val="003E2807"/>
    <w:rsid w:val="003E2D08"/>
    <w:rsid w:val="003E30D8"/>
    <w:rsid w:val="003E316E"/>
    <w:rsid w:val="003E352A"/>
    <w:rsid w:val="003E370D"/>
    <w:rsid w:val="003E39CB"/>
    <w:rsid w:val="003E3E0A"/>
    <w:rsid w:val="003E4212"/>
    <w:rsid w:val="003E4231"/>
    <w:rsid w:val="003E4307"/>
    <w:rsid w:val="003E4AA9"/>
    <w:rsid w:val="003E4E50"/>
    <w:rsid w:val="003E4EB5"/>
    <w:rsid w:val="003E5091"/>
    <w:rsid w:val="003E53F2"/>
    <w:rsid w:val="003E5A20"/>
    <w:rsid w:val="003E5AE4"/>
    <w:rsid w:val="003E5E65"/>
    <w:rsid w:val="003E6715"/>
    <w:rsid w:val="003E706F"/>
    <w:rsid w:val="003E7C74"/>
    <w:rsid w:val="003F0AE7"/>
    <w:rsid w:val="003F1277"/>
    <w:rsid w:val="003F1426"/>
    <w:rsid w:val="003F2A73"/>
    <w:rsid w:val="003F2E68"/>
    <w:rsid w:val="003F3AA8"/>
    <w:rsid w:val="003F3C97"/>
    <w:rsid w:val="003F3F6D"/>
    <w:rsid w:val="003F40E2"/>
    <w:rsid w:val="003F4404"/>
    <w:rsid w:val="003F45A5"/>
    <w:rsid w:val="003F4C9B"/>
    <w:rsid w:val="003F4D78"/>
    <w:rsid w:val="003F5EEE"/>
    <w:rsid w:val="003F623C"/>
    <w:rsid w:val="003F645B"/>
    <w:rsid w:val="003F6AD7"/>
    <w:rsid w:val="003F6D89"/>
    <w:rsid w:val="003F6D95"/>
    <w:rsid w:val="003F7170"/>
    <w:rsid w:val="003F749B"/>
    <w:rsid w:val="003F795C"/>
    <w:rsid w:val="003F7E90"/>
    <w:rsid w:val="003F7ED6"/>
    <w:rsid w:val="004005C2"/>
    <w:rsid w:val="0040088C"/>
    <w:rsid w:val="00400A8D"/>
    <w:rsid w:val="00400C0C"/>
    <w:rsid w:val="00400F83"/>
    <w:rsid w:val="00400FD9"/>
    <w:rsid w:val="0040125A"/>
    <w:rsid w:val="004013CD"/>
    <w:rsid w:val="004017D7"/>
    <w:rsid w:val="00401CE7"/>
    <w:rsid w:val="0040204D"/>
    <w:rsid w:val="0040216F"/>
    <w:rsid w:val="0040228D"/>
    <w:rsid w:val="00402DCA"/>
    <w:rsid w:val="0040307D"/>
    <w:rsid w:val="004030E8"/>
    <w:rsid w:val="00403931"/>
    <w:rsid w:val="00403A88"/>
    <w:rsid w:val="0040419A"/>
    <w:rsid w:val="004053C7"/>
    <w:rsid w:val="004054D5"/>
    <w:rsid w:val="004055D0"/>
    <w:rsid w:val="00405732"/>
    <w:rsid w:val="0040658F"/>
    <w:rsid w:val="00406813"/>
    <w:rsid w:val="00406BBF"/>
    <w:rsid w:val="00406C31"/>
    <w:rsid w:val="004074FD"/>
    <w:rsid w:val="00407517"/>
    <w:rsid w:val="004076E0"/>
    <w:rsid w:val="0041002E"/>
    <w:rsid w:val="0041069F"/>
    <w:rsid w:val="0041071F"/>
    <w:rsid w:val="00410787"/>
    <w:rsid w:val="00410BC8"/>
    <w:rsid w:val="004110E7"/>
    <w:rsid w:val="00411659"/>
    <w:rsid w:val="00411708"/>
    <w:rsid w:val="004117E7"/>
    <w:rsid w:val="00411FC8"/>
    <w:rsid w:val="00412375"/>
    <w:rsid w:val="00412431"/>
    <w:rsid w:val="00412804"/>
    <w:rsid w:val="0041284F"/>
    <w:rsid w:val="004130EC"/>
    <w:rsid w:val="004135EF"/>
    <w:rsid w:val="004141DB"/>
    <w:rsid w:val="0041427D"/>
    <w:rsid w:val="00414353"/>
    <w:rsid w:val="00414FB6"/>
    <w:rsid w:val="00415232"/>
    <w:rsid w:val="004155C1"/>
    <w:rsid w:val="00415923"/>
    <w:rsid w:val="00416578"/>
    <w:rsid w:val="004168C3"/>
    <w:rsid w:val="00416E2F"/>
    <w:rsid w:val="0041762C"/>
    <w:rsid w:val="00417827"/>
    <w:rsid w:val="00417BB1"/>
    <w:rsid w:val="00420516"/>
    <w:rsid w:val="00420AF2"/>
    <w:rsid w:val="00420BE0"/>
    <w:rsid w:val="00421F49"/>
    <w:rsid w:val="004225DB"/>
    <w:rsid w:val="0042282C"/>
    <w:rsid w:val="00422B26"/>
    <w:rsid w:val="00422C87"/>
    <w:rsid w:val="0042313F"/>
    <w:rsid w:val="004232CD"/>
    <w:rsid w:val="0042360F"/>
    <w:rsid w:val="00423BC0"/>
    <w:rsid w:val="00424317"/>
    <w:rsid w:val="00424D77"/>
    <w:rsid w:val="00424FF2"/>
    <w:rsid w:val="00425722"/>
    <w:rsid w:val="00425B1C"/>
    <w:rsid w:val="0042622E"/>
    <w:rsid w:val="00426625"/>
    <w:rsid w:val="00427149"/>
    <w:rsid w:val="00430438"/>
    <w:rsid w:val="0043122B"/>
    <w:rsid w:val="0043132A"/>
    <w:rsid w:val="00431435"/>
    <w:rsid w:val="004316A7"/>
    <w:rsid w:val="00431F48"/>
    <w:rsid w:val="004324AC"/>
    <w:rsid w:val="004324D1"/>
    <w:rsid w:val="00432951"/>
    <w:rsid w:val="00432B1A"/>
    <w:rsid w:val="00432D9D"/>
    <w:rsid w:val="00433087"/>
    <w:rsid w:val="00433504"/>
    <w:rsid w:val="00433968"/>
    <w:rsid w:val="00433BE0"/>
    <w:rsid w:val="00433CC8"/>
    <w:rsid w:val="00433DAF"/>
    <w:rsid w:val="004343C4"/>
    <w:rsid w:val="00434576"/>
    <w:rsid w:val="00434B73"/>
    <w:rsid w:val="00434D09"/>
    <w:rsid w:val="00435380"/>
    <w:rsid w:val="00436285"/>
    <w:rsid w:val="00436A66"/>
    <w:rsid w:val="00437C0F"/>
    <w:rsid w:val="004400D7"/>
    <w:rsid w:val="004404F3"/>
    <w:rsid w:val="004407CB"/>
    <w:rsid w:val="00440826"/>
    <w:rsid w:val="00440A6A"/>
    <w:rsid w:val="00441BD2"/>
    <w:rsid w:val="004422E1"/>
    <w:rsid w:val="004422FE"/>
    <w:rsid w:val="004429EA"/>
    <w:rsid w:val="00442F24"/>
    <w:rsid w:val="0044309B"/>
    <w:rsid w:val="004430B2"/>
    <w:rsid w:val="004430E1"/>
    <w:rsid w:val="004434EA"/>
    <w:rsid w:val="004435A3"/>
    <w:rsid w:val="004435EB"/>
    <w:rsid w:val="00443608"/>
    <w:rsid w:val="00443878"/>
    <w:rsid w:val="00443E55"/>
    <w:rsid w:val="00444054"/>
    <w:rsid w:val="0044472C"/>
    <w:rsid w:val="004456C6"/>
    <w:rsid w:val="00445963"/>
    <w:rsid w:val="00445982"/>
    <w:rsid w:val="00445D9E"/>
    <w:rsid w:val="004464E1"/>
    <w:rsid w:val="00446C70"/>
    <w:rsid w:val="0044704F"/>
    <w:rsid w:val="0044795F"/>
    <w:rsid w:val="00447A31"/>
    <w:rsid w:val="00447A74"/>
    <w:rsid w:val="00447B0E"/>
    <w:rsid w:val="00447DF4"/>
    <w:rsid w:val="0045049D"/>
    <w:rsid w:val="00451033"/>
    <w:rsid w:val="00451161"/>
    <w:rsid w:val="004511AD"/>
    <w:rsid w:val="00451AC9"/>
    <w:rsid w:val="00451B5B"/>
    <w:rsid w:val="00451B7B"/>
    <w:rsid w:val="00452031"/>
    <w:rsid w:val="00452501"/>
    <w:rsid w:val="004525DB"/>
    <w:rsid w:val="00452B62"/>
    <w:rsid w:val="00452C19"/>
    <w:rsid w:val="004536F8"/>
    <w:rsid w:val="00453711"/>
    <w:rsid w:val="0045398E"/>
    <w:rsid w:val="00453CED"/>
    <w:rsid w:val="00453DE3"/>
    <w:rsid w:val="0045413E"/>
    <w:rsid w:val="004542E0"/>
    <w:rsid w:val="00454855"/>
    <w:rsid w:val="00454A2D"/>
    <w:rsid w:val="0045559E"/>
    <w:rsid w:val="00455C7D"/>
    <w:rsid w:val="00455E65"/>
    <w:rsid w:val="0045644A"/>
    <w:rsid w:val="00456877"/>
    <w:rsid w:val="004569D4"/>
    <w:rsid w:val="00457197"/>
    <w:rsid w:val="0045773F"/>
    <w:rsid w:val="00460AFD"/>
    <w:rsid w:val="00460DEE"/>
    <w:rsid w:val="00460ED7"/>
    <w:rsid w:val="00461905"/>
    <w:rsid w:val="00461910"/>
    <w:rsid w:val="0046249D"/>
    <w:rsid w:val="00462B43"/>
    <w:rsid w:val="00462B5F"/>
    <w:rsid w:val="00462E40"/>
    <w:rsid w:val="00462FCA"/>
    <w:rsid w:val="004635BF"/>
    <w:rsid w:val="00463F75"/>
    <w:rsid w:val="00464503"/>
    <w:rsid w:val="0046450B"/>
    <w:rsid w:val="004645A8"/>
    <w:rsid w:val="00464889"/>
    <w:rsid w:val="00464996"/>
    <w:rsid w:val="00464D52"/>
    <w:rsid w:val="00464EC0"/>
    <w:rsid w:val="00465208"/>
    <w:rsid w:val="004662FF"/>
    <w:rsid w:val="0046645F"/>
    <w:rsid w:val="00467E2B"/>
    <w:rsid w:val="00470245"/>
    <w:rsid w:val="00470ED9"/>
    <w:rsid w:val="004710E7"/>
    <w:rsid w:val="004716FF"/>
    <w:rsid w:val="0047179B"/>
    <w:rsid w:val="004721AC"/>
    <w:rsid w:val="00472342"/>
    <w:rsid w:val="00472C18"/>
    <w:rsid w:val="00472EAA"/>
    <w:rsid w:val="00473441"/>
    <w:rsid w:val="0047348D"/>
    <w:rsid w:val="00473920"/>
    <w:rsid w:val="004747DB"/>
    <w:rsid w:val="00474EBC"/>
    <w:rsid w:val="004750D4"/>
    <w:rsid w:val="00475834"/>
    <w:rsid w:val="00475ABD"/>
    <w:rsid w:val="00475B45"/>
    <w:rsid w:val="00475FE1"/>
    <w:rsid w:val="0047632C"/>
    <w:rsid w:val="00476C7C"/>
    <w:rsid w:val="00477014"/>
    <w:rsid w:val="00477422"/>
    <w:rsid w:val="004777AB"/>
    <w:rsid w:val="00480405"/>
    <w:rsid w:val="0048046B"/>
    <w:rsid w:val="004810A9"/>
    <w:rsid w:val="00481431"/>
    <w:rsid w:val="004814C8"/>
    <w:rsid w:val="00481944"/>
    <w:rsid w:val="00481DB4"/>
    <w:rsid w:val="00481FB3"/>
    <w:rsid w:val="00482052"/>
    <w:rsid w:val="00482AAA"/>
    <w:rsid w:val="00482D43"/>
    <w:rsid w:val="00482F72"/>
    <w:rsid w:val="0048308C"/>
    <w:rsid w:val="00483E6F"/>
    <w:rsid w:val="00483F74"/>
    <w:rsid w:val="004841CE"/>
    <w:rsid w:val="00484291"/>
    <w:rsid w:val="004848C8"/>
    <w:rsid w:val="00484FD7"/>
    <w:rsid w:val="00485158"/>
    <w:rsid w:val="00485BD4"/>
    <w:rsid w:val="00485CB9"/>
    <w:rsid w:val="00486362"/>
    <w:rsid w:val="00486777"/>
    <w:rsid w:val="00487080"/>
    <w:rsid w:val="00487260"/>
    <w:rsid w:val="00487408"/>
    <w:rsid w:val="00487501"/>
    <w:rsid w:val="00487613"/>
    <w:rsid w:val="004877EA"/>
    <w:rsid w:val="00487F3E"/>
    <w:rsid w:val="00490438"/>
    <w:rsid w:val="004907A3"/>
    <w:rsid w:val="00490EF3"/>
    <w:rsid w:val="004913B9"/>
    <w:rsid w:val="00491975"/>
    <w:rsid w:val="00492C15"/>
    <w:rsid w:val="00492C9A"/>
    <w:rsid w:val="00493C22"/>
    <w:rsid w:val="00493DF0"/>
    <w:rsid w:val="00493EEB"/>
    <w:rsid w:val="0049428D"/>
    <w:rsid w:val="004946A5"/>
    <w:rsid w:val="004954F5"/>
    <w:rsid w:val="004954F7"/>
    <w:rsid w:val="004959E9"/>
    <w:rsid w:val="00495A90"/>
    <w:rsid w:val="00495B88"/>
    <w:rsid w:val="004963D5"/>
    <w:rsid w:val="0049681F"/>
    <w:rsid w:val="00497C9E"/>
    <w:rsid w:val="004A02EC"/>
    <w:rsid w:val="004A0AB8"/>
    <w:rsid w:val="004A0B32"/>
    <w:rsid w:val="004A12F9"/>
    <w:rsid w:val="004A145F"/>
    <w:rsid w:val="004A1610"/>
    <w:rsid w:val="004A25CB"/>
    <w:rsid w:val="004A27A2"/>
    <w:rsid w:val="004A2B6C"/>
    <w:rsid w:val="004A314B"/>
    <w:rsid w:val="004A3C65"/>
    <w:rsid w:val="004A3F71"/>
    <w:rsid w:val="004A411C"/>
    <w:rsid w:val="004A4853"/>
    <w:rsid w:val="004A52C7"/>
    <w:rsid w:val="004A5909"/>
    <w:rsid w:val="004A5D81"/>
    <w:rsid w:val="004A6B08"/>
    <w:rsid w:val="004A6C15"/>
    <w:rsid w:val="004A6CA8"/>
    <w:rsid w:val="004A6D79"/>
    <w:rsid w:val="004A6DB4"/>
    <w:rsid w:val="004A6FE5"/>
    <w:rsid w:val="004A75A6"/>
    <w:rsid w:val="004A7AF1"/>
    <w:rsid w:val="004B0049"/>
    <w:rsid w:val="004B0399"/>
    <w:rsid w:val="004B0436"/>
    <w:rsid w:val="004B044D"/>
    <w:rsid w:val="004B0A71"/>
    <w:rsid w:val="004B0C6D"/>
    <w:rsid w:val="004B1A73"/>
    <w:rsid w:val="004B1F50"/>
    <w:rsid w:val="004B29CE"/>
    <w:rsid w:val="004B2C5A"/>
    <w:rsid w:val="004B312B"/>
    <w:rsid w:val="004B32D0"/>
    <w:rsid w:val="004B3564"/>
    <w:rsid w:val="004B364D"/>
    <w:rsid w:val="004B379F"/>
    <w:rsid w:val="004B3A60"/>
    <w:rsid w:val="004B3BD5"/>
    <w:rsid w:val="004B4F61"/>
    <w:rsid w:val="004B5166"/>
    <w:rsid w:val="004B5265"/>
    <w:rsid w:val="004B5531"/>
    <w:rsid w:val="004B604D"/>
    <w:rsid w:val="004B6483"/>
    <w:rsid w:val="004B6616"/>
    <w:rsid w:val="004B6D27"/>
    <w:rsid w:val="004B7678"/>
    <w:rsid w:val="004B79B8"/>
    <w:rsid w:val="004B7B9F"/>
    <w:rsid w:val="004B7BDF"/>
    <w:rsid w:val="004B7ED7"/>
    <w:rsid w:val="004C00E7"/>
    <w:rsid w:val="004C01F9"/>
    <w:rsid w:val="004C06EC"/>
    <w:rsid w:val="004C0A43"/>
    <w:rsid w:val="004C0CCC"/>
    <w:rsid w:val="004C1567"/>
    <w:rsid w:val="004C2F04"/>
    <w:rsid w:val="004C374F"/>
    <w:rsid w:val="004C3DD7"/>
    <w:rsid w:val="004C3FC8"/>
    <w:rsid w:val="004C42BB"/>
    <w:rsid w:val="004C475C"/>
    <w:rsid w:val="004C4A19"/>
    <w:rsid w:val="004C4E36"/>
    <w:rsid w:val="004C50F9"/>
    <w:rsid w:val="004C51C9"/>
    <w:rsid w:val="004C5546"/>
    <w:rsid w:val="004C55D7"/>
    <w:rsid w:val="004C5CCB"/>
    <w:rsid w:val="004C5DB8"/>
    <w:rsid w:val="004C638F"/>
    <w:rsid w:val="004C64F4"/>
    <w:rsid w:val="004C66EC"/>
    <w:rsid w:val="004C6B53"/>
    <w:rsid w:val="004C6F82"/>
    <w:rsid w:val="004C70C7"/>
    <w:rsid w:val="004C74ED"/>
    <w:rsid w:val="004C77E4"/>
    <w:rsid w:val="004C7A7D"/>
    <w:rsid w:val="004C7FA1"/>
    <w:rsid w:val="004D03C5"/>
    <w:rsid w:val="004D0AFF"/>
    <w:rsid w:val="004D0D39"/>
    <w:rsid w:val="004D1B00"/>
    <w:rsid w:val="004D252A"/>
    <w:rsid w:val="004D275D"/>
    <w:rsid w:val="004D2963"/>
    <w:rsid w:val="004D3561"/>
    <w:rsid w:val="004D36B9"/>
    <w:rsid w:val="004D467E"/>
    <w:rsid w:val="004D469D"/>
    <w:rsid w:val="004D47B7"/>
    <w:rsid w:val="004D5596"/>
    <w:rsid w:val="004D5645"/>
    <w:rsid w:val="004D576E"/>
    <w:rsid w:val="004D57A4"/>
    <w:rsid w:val="004D5824"/>
    <w:rsid w:val="004D6040"/>
    <w:rsid w:val="004D6386"/>
    <w:rsid w:val="004D63DA"/>
    <w:rsid w:val="004D64EE"/>
    <w:rsid w:val="004D6E5E"/>
    <w:rsid w:val="004D71EC"/>
    <w:rsid w:val="004D7519"/>
    <w:rsid w:val="004D7A0C"/>
    <w:rsid w:val="004D7DD8"/>
    <w:rsid w:val="004D7E80"/>
    <w:rsid w:val="004E15F7"/>
    <w:rsid w:val="004E17AF"/>
    <w:rsid w:val="004E1A36"/>
    <w:rsid w:val="004E1F55"/>
    <w:rsid w:val="004E2178"/>
    <w:rsid w:val="004E3760"/>
    <w:rsid w:val="004E3956"/>
    <w:rsid w:val="004E3CF0"/>
    <w:rsid w:val="004E3D08"/>
    <w:rsid w:val="004E3F3A"/>
    <w:rsid w:val="004E49F6"/>
    <w:rsid w:val="004E4A85"/>
    <w:rsid w:val="004E4CD4"/>
    <w:rsid w:val="004E55E4"/>
    <w:rsid w:val="004E55F2"/>
    <w:rsid w:val="004E56EA"/>
    <w:rsid w:val="004E656C"/>
    <w:rsid w:val="004E6CBA"/>
    <w:rsid w:val="004E74F8"/>
    <w:rsid w:val="004F01B4"/>
    <w:rsid w:val="004F065D"/>
    <w:rsid w:val="004F0D2C"/>
    <w:rsid w:val="004F0D41"/>
    <w:rsid w:val="004F13C2"/>
    <w:rsid w:val="004F2410"/>
    <w:rsid w:val="004F478B"/>
    <w:rsid w:val="004F48A3"/>
    <w:rsid w:val="004F4995"/>
    <w:rsid w:val="004F4B3C"/>
    <w:rsid w:val="004F533A"/>
    <w:rsid w:val="004F554C"/>
    <w:rsid w:val="004F5C48"/>
    <w:rsid w:val="004F5D38"/>
    <w:rsid w:val="004F615B"/>
    <w:rsid w:val="004F635D"/>
    <w:rsid w:val="004F6AB4"/>
    <w:rsid w:val="004F6E01"/>
    <w:rsid w:val="004F6F62"/>
    <w:rsid w:val="004F74A9"/>
    <w:rsid w:val="004F7932"/>
    <w:rsid w:val="004F7D00"/>
    <w:rsid w:val="00500605"/>
    <w:rsid w:val="00500CF0"/>
    <w:rsid w:val="00500DD6"/>
    <w:rsid w:val="00500E4F"/>
    <w:rsid w:val="00501355"/>
    <w:rsid w:val="005013E7"/>
    <w:rsid w:val="00501C52"/>
    <w:rsid w:val="00502582"/>
    <w:rsid w:val="00502991"/>
    <w:rsid w:val="00503354"/>
    <w:rsid w:val="0050369D"/>
    <w:rsid w:val="005038DC"/>
    <w:rsid w:val="00503AEA"/>
    <w:rsid w:val="00503D3C"/>
    <w:rsid w:val="005040D5"/>
    <w:rsid w:val="005043FD"/>
    <w:rsid w:val="00504603"/>
    <w:rsid w:val="005047B8"/>
    <w:rsid w:val="00504E0D"/>
    <w:rsid w:val="00505384"/>
    <w:rsid w:val="00505760"/>
    <w:rsid w:val="00505781"/>
    <w:rsid w:val="00505F44"/>
    <w:rsid w:val="00505F9B"/>
    <w:rsid w:val="00506C42"/>
    <w:rsid w:val="005072A2"/>
    <w:rsid w:val="00507383"/>
    <w:rsid w:val="005073A6"/>
    <w:rsid w:val="00507490"/>
    <w:rsid w:val="00507B37"/>
    <w:rsid w:val="00510A52"/>
    <w:rsid w:val="00510AEC"/>
    <w:rsid w:val="00510C68"/>
    <w:rsid w:val="00511249"/>
    <w:rsid w:val="0051139E"/>
    <w:rsid w:val="005113D2"/>
    <w:rsid w:val="005116C2"/>
    <w:rsid w:val="00511CC1"/>
    <w:rsid w:val="00511F25"/>
    <w:rsid w:val="00512241"/>
    <w:rsid w:val="005122C0"/>
    <w:rsid w:val="005124E3"/>
    <w:rsid w:val="00512618"/>
    <w:rsid w:val="005127AB"/>
    <w:rsid w:val="005134CA"/>
    <w:rsid w:val="005135A0"/>
    <w:rsid w:val="00513A95"/>
    <w:rsid w:val="00513F4C"/>
    <w:rsid w:val="005146F3"/>
    <w:rsid w:val="0051474A"/>
    <w:rsid w:val="00514D76"/>
    <w:rsid w:val="0051505B"/>
    <w:rsid w:val="005151C6"/>
    <w:rsid w:val="005157D8"/>
    <w:rsid w:val="00515D9C"/>
    <w:rsid w:val="00516CF4"/>
    <w:rsid w:val="005179CF"/>
    <w:rsid w:val="00517C0A"/>
    <w:rsid w:val="00520399"/>
    <w:rsid w:val="0052051A"/>
    <w:rsid w:val="00520A54"/>
    <w:rsid w:val="00520AB5"/>
    <w:rsid w:val="00520FAA"/>
    <w:rsid w:val="00521905"/>
    <w:rsid w:val="00523280"/>
    <w:rsid w:val="0052356B"/>
    <w:rsid w:val="0052388E"/>
    <w:rsid w:val="00523F3D"/>
    <w:rsid w:val="00523FA9"/>
    <w:rsid w:val="005241E6"/>
    <w:rsid w:val="00524C4F"/>
    <w:rsid w:val="00524DF8"/>
    <w:rsid w:val="00525274"/>
    <w:rsid w:val="00525557"/>
    <w:rsid w:val="005259B5"/>
    <w:rsid w:val="00527201"/>
    <w:rsid w:val="00527A90"/>
    <w:rsid w:val="00527C3A"/>
    <w:rsid w:val="00527DCE"/>
    <w:rsid w:val="00527DE5"/>
    <w:rsid w:val="00530422"/>
    <w:rsid w:val="00530441"/>
    <w:rsid w:val="0053087F"/>
    <w:rsid w:val="005310D4"/>
    <w:rsid w:val="005312BB"/>
    <w:rsid w:val="0053225A"/>
    <w:rsid w:val="00533CD7"/>
    <w:rsid w:val="00533E10"/>
    <w:rsid w:val="00534287"/>
    <w:rsid w:val="005343FB"/>
    <w:rsid w:val="005345BE"/>
    <w:rsid w:val="00534AAE"/>
    <w:rsid w:val="00534D2E"/>
    <w:rsid w:val="00534DC9"/>
    <w:rsid w:val="00534F9E"/>
    <w:rsid w:val="005353A8"/>
    <w:rsid w:val="00536127"/>
    <w:rsid w:val="00536B7C"/>
    <w:rsid w:val="00536C38"/>
    <w:rsid w:val="00536C95"/>
    <w:rsid w:val="00536E64"/>
    <w:rsid w:val="0053707F"/>
    <w:rsid w:val="00537B42"/>
    <w:rsid w:val="00537D41"/>
    <w:rsid w:val="005402F5"/>
    <w:rsid w:val="0054051A"/>
    <w:rsid w:val="00540CFD"/>
    <w:rsid w:val="0054135F"/>
    <w:rsid w:val="005413DA"/>
    <w:rsid w:val="00541D06"/>
    <w:rsid w:val="00542BCD"/>
    <w:rsid w:val="00542ED8"/>
    <w:rsid w:val="005430DC"/>
    <w:rsid w:val="0054354D"/>
    <w:rsid w:val="0054362A"/>
    <w:rsid w:val="005438E0"/>
    <w:rsid w:val="00543CED"/>
    <w:rsid w:val="00543FC8"/>
    <w:rsid w:val="00544AE6"/>
    <w:rsid w:val="00544DC3"/>
    <w:rsid w:val="00544FAB"/>
    <w:rsid w:val="0054520F"/>
    <w:rsid w:val="0054567D"/>
    <w:rsid w:val="0054599C"/>
    <w:rsid w:val="00545A27"/>
    <w:rsid w:val="0054606F"/>
    <w:rsid w:val="005468C0"/>
    <w:rsid w:val="00546C70"/>
    <w:rsid w:val="0054727A"/>
    <w:rsid w:val="0054781A"/>
    <w:rsid w:val="00547A33"/>
    <w:rsid w:val="00550B0C"/>
    <w:rsid w:val="00550D59"/>
    <w:rsid w:val="00551609"/>
    <w:rsid w:val="00551801"/>
    <w:rsid w:val="00551B9C"/>
    <w:rsid w:val="00552C6D"/>
    <w:rsid w:val="0055302B"/>
    <w:rsid w:val="00553419"/>
    <w:rsid w:val="00553C73"/>
    <w:rsid w:val="00553F9F"/>
    <w:rsid w:val="00554771"/>
    <w:rsid w:val="00554B30"/>
    <w:rsid w:val="00554DE0"/>
    <w:rsid w:val="00555012"/>
    <w:rsid w:val="005554C8"/>
    <w:rsid w:val="0055580D"/>
    <w:rsid w:val="0055594D"/>
    <w:rsid w:val="0055639B"/>
    <w:rsid w:val="005564FF"/>
    <w:rsid w:val="00556DCB"/>
    <w:rsid w:val="00557F88"/>
    <w:rsid w:val="005600C0"/>
    <w:rsid w:val="005601BD"/>
    <w:rsid w:val="00560C1C"/>
    <w:rsid w:val="0056154B"/>
    <w:rsid w:val="00562EF6"/>
    <w:rsid w:val="005635B4"/>
    <w:rsid w:val="0056429E"/>
    <w:rsid w:val="00564E6F"/>
    <w:rsid w:val="005658BA"/>
    <w:rsid w:val="00565E0E"/>
    <w:rsid w:val="00565FF6"/>
    <w:rsid w:val="00566406"/>
    <w:rsid w:val="005667E8"/>
    <w:rsid w:val="00566963"/>
    <w:rsid w:val="00567033"/>
    <w:rsid w:val="00567115"/>
    <w:rsid w:val="00567388"/>
    <w:rsid w:val="00567964"/>
    <w:rsid w:val="0056797A"/>
    <w:rsid w:val="00567FDF"/>
    <w:rsid w:val="00571144"/>
    <w:rsid w:val="005715F2"/>
    <w:rsid w:val="005718CC"/>
    <w:rsid w:val="00571B0C"/>
    <w:rsid w:val="005721FD"/>
    <w:rsid w:val="00572264"/>
    <w:rsid w:val="0057251B"/>
    <w:rsid w:val="00572F13"/>
    <w:rsid w:val="005742BB"/>
    <w:rsid w:val="00574B3C"/>
    <w:rsid w:val="00574C4B"/>
    <w:rsid w:val="005751BF"/>
    <w:rsid w:val="00575486"/>
    <w:rsid w:val="00575690"/>
    <w:rsid w:val="005760FA"/>
    <w:rsid w:val="005761C2"/>
    <w:rsid w:val="00576361"/>
    <w:rsid w:val="005766E1"/>
    <w:rsid w:val="00576E05"/>
    <w:rsid w:val="00577112"/>
    <w:rsid w:val="005777BC"/>
    <w:rsid w:val="00577DC3"/>
    <w:rsid w:val="00580A79"/>
    <w:rsid w:val="0058144D"/>
    <w:rsid w:val="005823E6"/>
    <w:rsid w:val="005827A1"/>
    <w:rsid w:val="005829B6"/>
    <w:rsid w:val="00582E65"/>
    <w:rsid w:val="00582F53"/>
    <w:rsid w:val="005831AF"/>
    <w:rsid w:val="00584773"/>
    <w:rsid w:val="005850D2"/>
    <w:rsid w:val="0058513A"/>
    <w:rsid w:val="0058514B"/>
    <w:rsid w:val="00585813"/>
    <w:rsid w:val="00585BFC"/>
    <w:rsid w:val="00585C3E"/>
    <w:rsid w:val="00585EDD"/>
    <w:rsid w:val="005862E7"/>
    <w:rsid w:val="005864BA"/>
    <w:rsid w:val="00590283"/>
    <w:rsid w:val="0059044B"/>
    <w:rsid w:val="00590B3D"/>
    <w:rsid w:val="005912E8"/>
    <w:rsid w:val="00591567"/>
    <w:rsid w:val="0059157B"/>
    <w:rsid w:val="00591871"/>
    <w:rsid w:val="00591BCC"/>
    <w:rsid w:val="005922A1"/>
    <w:rsid w:val="0059233A"/>
    <w:rsid w:val="00592B47"/>
    <w:rsid w:val="00592C85"/>
    <w:rsid w:val="0059303E"/>
    <w:rsid w:val="00593387"/>
    <w:rsid w:val="0059389B"/>
    <w:rsid w:val="005942A1"/>
    <w:rsid w:val="00594939"/>
    <w:rsid w:val="005950C2"/>
    <w:rsid w:val="0059518F"/>
    <w:rsid w:val="00595D9C"/>
    <w:rsid w:val="0059637E"/>
    <w:rsid w:val="005966FA"/>
    <w:rsid w:val="00596872"/>
    <w:rsid w:val="00597280"/>
    <w:rsid w:val="005978F2"/>
    <w:rsid w:val="00597B73"/>
    <w:rsid w:val="00597C98"/>
    <w:rsid w:val="005A1D49"/>
    <w:rsid w:val="005A2329"/>
    <w:rsid w:val="005A2983"/>
    <w:rsid w:val="005A29A6"/>
    <w:rsid w:val="005A2B99"/>
    <w:rsid w:val="005A2F05"/>
    <w:rsid w:val="005A3AFD"/>
    <w:rsid w:val="005A4003"/>
    <w:rsid w:val="005A4346"/>
    <w:rsid w:val="005A4433"/>
    <w:rsid w:val="005A5284"/>
    <w:rsid w:val="005A5FCF"/>
    <w:rsid w:val="005A691F"/>
    <w:rsid w:val="005A6B33"/>
    <w:rsid w:val="005A6F18"/>
    <w:rsid w:val="005A70D8"/>
    <w:rsid w:val="005A7295"/>
    <w:rsid w:val="005B094A"/>
    <w:rsid w:val="005B0A26"/>
    <w:rsid w:val="005B13FB"/>
    <w:rsid w:val="005B18F3"/>
    <w:rsid w:val="005B214D"/>
    <w:rsid w:val="005B22FA"/>
    <w:rsid w:val="005B29ED"/>
    <w:rsid w:val="005B2D35"/>
    <w:rsid w:val="005B37DA"/>
    <w:rsid w:val="005B3F2D"/>
    <w:rsid w:val="005B46FC"/>
    <w:rsid w:val="005B4717"/>
    <w:rsid w:val="005B484F"/>
    <w:rsid w:val="005B4B17"/>
    <w:rsid w:val="005B4B51"/>
    <w:rsid w:val="005B4C98"/>
    <w:rsid w:val="005B53D4"/>
    <w:rsid w:val="005B5659"/>
    <w:rsid w:val="005B56DD"/>
    <w:rsid w:val="005B66CE"/>
    <w:rsid w:val="005B679D"/>
    <w:rsid w:val="005B68FF"/>
    <w:rsid w:val="005B73DA"/>
    <w:rsid w:val="005B7B88"/>
    <w:rsid w:val="005B7E9A"/>
    <w:rsid w:val="005C04E1"/>
    <w:rsid w:val="005C0992"/>
    <w:rsid w:val="005C1092"/>
    <w:rsid w:val="005C10F0"/>
    <w:rsid w:val="005C12E8"/>
    <w:rsid w:val="005C194C"/>
    <w:rsid w:val="005C1FD8"/>
    <w:rsid w:val="005C23C6"/>
    <w:rsid w:val="005C2673"/>
    <w:rsid w:val="005C298F"/>
    <w:rsid w:val="005C3420"/>
    <w:rsid w:val="005C3DB3"/>
    <w:rsid w:val="005C3EC5"/>
    <w:rsid w:val="005C3F97"/>
    <w:rsid w:val="005C40AD"/>
    <w:rsid w:val="005C44C3"/>
    <w:rsid w:val="005C47BC"/>
    <w:rsid w:val="005C56C2"/>
    <w:rsid w:val="005C577F"/>
    <w:rsid w:val="005C5899"/>
    <w:rsid w:val="005C6129"/>
    <w:rsid w:val="005C68F4"/>
    <w:rsid w:val="005C6F10"/>
    <w:rsid w:val="005D024B"/>
    <w:rsid w:val="005D056B"/>
    <w:rsid w:val="005D0B38"/>
    <w:rsid w:val="005D0FAA"/>
    <w:rsid w:val="005D1717"/>
    <w:rsid w:val="005D1D9B"/>
    <w:rsid w:val="005D2B9D"/>
    <w:rsid w:val="005D3059"/>
    <w:rsid w:val="005D3479"/>
    <w:rsid w:val="005D36EF"/>
    <w:rsid w:val="005D36FD"/>
    <w:rsid w:val="005D3957"/>
    <w:rsid w:val="005D3DA3"/>
    <w:rsid w:val="005D3FF5"/>
    <w:rsid w:val="005D41D9"/>
    <w:rsid w:val="005D445B"/>
    <w:rsid w:val="005D4F30"/>
    <w:rsid w:val="005D507A"/>
    <w:rsid w:val="005D5468"/>
    <w:rsid w:val="005D55B0"/>
    <w:rsid w:val="005D574D"/>
    <w:rsid w:val="005D6374"/>
    <w:rsid w:val="005D684B"/>
    <w:rsid w:val="005D6E33"/>
    <w:rsid w:val="005D771B"/>
    <w:rsid w:val="005D779A"/>
    <w:rsid w:val="005D7CDB"/>
    <w:rsid w:val="005D7D6F"/>
    <w:rsid w:val="005D7D8C"/>
    <w:rsid w:val="005D7FA0"/>
    <w:rsid w:val="005D7FC9"/>
    <w:rsid w:val="005E03AC"/>
    <w:rsid w:val="005E076A"/>
    <w:rsid w:val="005E0D50"/>
    <w:rsid w:val="005E0F55"/>
    <w:rsid w:val="005E191C"/>
    <w:rsid w:val="005E1B94"/>
    <w:rsid w:val="005E1C6B"/>
    <w:rsid w:val="005E22D8"/>
    <w:rsid w:val="005E2830"/>
    <w:rsid w:val="005E3341"/>
    <w:rsid w:val="005E3BE4"/>
    <w:rsid w:val="005E4490"/>
    <w:rsid w:val="005E5226"/>
    <w:rsid w:val="005E5760"/>
    <w:rsid w:val="005E5B5D"/>
    <w:rsid w:val="005E62DC"/>
    <w:rsid w:val="005E67AC"/>
    <w:rsid w:val="005E7A25"/>
    <w:rsid w:val="005F041E"/>
    <w:rsid w:val="005F14A1"/>
    <w:rsid w:val="005F14E9"/>
    <w:rsid w:val="005F1770"/>
    <w:rsid w:val="005F249A"/>
    <w:rsid w:val="005F27F3"/>
    <w:rsid w:val="005F2BF0"/>
    <w:rsid w:val="005F304B"/>
    <w:rsid w:val="005F336C"/>
    <w:rsid w:val="005F378B"/>
    <w:rsid w:val="005F4789"/>
    <w:rsid w:val="005F47F4"/>
    <w:rsid w:val="005F49E8"/>
    <w:rsid w:val="005F4C0D"/>
    <w:rsid w:val="005F56B7"/>
    <w:rsid w:val="005F6470"/>
    <w:rsid w:val="005F659B"/>
    <w:rsid w:val="005F675D"/>
    <w:rsid w:val="005F6DC3"/>
    <w:rsid w:val="005F75E7"/>
    <w:rsid w:val="005F7796"/>
    <w:rsid w:val="005F7903"/>
    <w:rsid w:val="00600182"/>
    <w:rsid w:val="0060042B"/>
    <w:rsid w:val="00600829"/>
    <w:rsid w:val="006009A0"/>
    <w:rsid w:val="006014D7"/>
    <w:rsid w:val="00601A8D"/>
    <w:rsid w:val="00601BE4"/>
    <w:rsid w:val="00602000"/>
    <w:rsid w:val="0060329D"/>
    <w:rsid w:val="006034A3"/>
    <w:rsid w:val="00603DB7"/>
    <w:rsid w:val="00603FA1"/>
    <w:rsid w:val="0060419B"/>
    <w:rsid w:val="006042ED"/>
    <w:rsid w:val="00604896"/>
    <w:rsid w:val="006050F6"/>
    <w:rsid w:val="0060570B"/>
    <w:rsid w:val="00605AD4"/>
    <w:rsid w:val="00606311"/>
    <w:rsid w:val="00606375"/>
    <w:rsid w:val="006063E6"/>
    <w:rsid w:val="0060691B"/>
    <w:rsid w:val="00607090"/>
    <w:rsid w:val="006074D4"/>
    <w:rsid w:val="006077E6"/>
    <w:rsid w:val="00607BE5"/>
    <w:rsid w:val="006101FD"/>
    <w:rsid w:val="006104B1"/>
    <w:rsid w:val="00610C92"/>
    <w:rsid w:val="006110C0"/>
    <w:rsid w:val="0061170E"/>
    <w:rsid w:val="0061194E"/>
    <w:rsid w:val="00611EED"/>
    <w:rsid w:val="00612165"/>
    <w:rsid w:val="006127DD"/>
    <w:rsid w:val="00612872"/>
    <w:rsid w:val="00612B7A"/>
    <w:rsid w:val="0061323A"/>
    <w:rsid w:val="00614330"/>
    <w:rsid w:val="006143B8"/>
    <w:rsid w:val="00614771"/>
    <w:rsid w:val="00614830"/>
    <w:rsid w:val="00614BA2"/>
    <w:rsid w:val="00615EEB"/>
    <w:rsid w:val="0061602F"/>
    <w:rsid w:val="00616766"/>
    <w:rsid w:val="00616A9A"/>
    <w:rsid w:val="00616C9B"/>
    <w:rsid w:val="00617214"/>
    <w:rsid w:val="00617377"/>
    <w:rsid w:val="0061755B"/>
    <w:rsid w:val="006175D1"/>
    <w:rsid w:val="00617916"/>
    <w:rsid w:val="00617A8F"/>
    <w:rsid w:val="006200BE"/>
    <w:rsid w:val="00620589"/>
    <w:rsid w:val="0062085D"/>
    <w:rsid w:val="006208C5"/>
    <w:rsid w:val="00620F77"/>
    <w:rsid w:val="00621128"/>
    <w:rsid w:val="006213DE"/>
    <w:rsid w:val="00621E1C"/>
    <w:rsid w:val="00621F0A"/>
    <w:rsid w:val="00622833"/>
    <w:rsid w:val="00622B2A"/>
    <w:rsid w:val="00622BFF"/>
    <w:rsid w:val="0062311E"/>
    <w:rsid w:val="006232B8"/>
    <w:rsid w:val="00623972"/>
    <w:rsid w:val="006239EF"/>
    <w:rsid w:val="00623B99"/>
    <w:rsid w:val="0062494E"/>
    <w:rsid w:val="00624E3D"/>
    <w:rsid w:val="00624E7B"/>
    <w:rsid w:val="0062525F"/>
    <w:rsid w:val="006254A4"/>
    <w:rsid w:val="006259CC"/>
    <w:rsid w:val="00625B49"/>
    <w:rsid w:val="00625F4F"/>
    <w:rsid w:val="00626254"/>
    <w:rsid w:val="0062663E"/>
    <w:rsid w:val="00626A5F"/>
    <w:rsid w:val="006270CA"/>
    <w:rsid w:val="006271FE"/>
    <w:rsid w:val="006274F2"/>
    <w:rsid w:val="006275B4"/>
    <w:rsid w:val="00627C0C"/>
    <w:rsid w:val="00630750"/>
    <w:rsid w:val="00630780"/>
    <w:rsid w:val="0063087D"/>
    <w:rsid w:val="00631423"/>
    <w:rsid w:val="00631593"/>
    <w:rsid w:val="00631E9E"/>
    <w:rsid w:val="00632D8A"/>
    <w:rsid w:val="006331A8"/>
    <w:rsid w:val="0063372F"/>
    <w:rsid w:val="006348D1"/>
    <w:rsid w:val="00634CC1"/>
    <w:rsid w:val="0063519D"/>
    <w:rsid w:val="00635211"/>
    <w:rsid w:val="00635570"/>
    <w:rsid w:val="00635CAD"/>
    <w:rsid w:val="00636206"/>
    <w:rsid w:val="006367C8"/>
    <w:rsid w:val="00636956"/>
    <w:rsid w:val="006376BC"/>
    <w:rsid w:val="0063783D"/>
    <w:rsid w:val="00637BCF"/>
    <w:rsid w:val="00640AD8"/>
    <w:rsid w:val="006415C3"/>
    <w:rsid w:val="00641859"/>
    <w:rsid w:val="00641F8D"/>
    <w:rsid w:val="00642735"/>
    <w:rsid w:val="00642ACF"/>
    <w:rsid w:val="00642CC7"/>
    <w:rsid w:val="00642FE3"/>
    <w:rsid w:val="006432F9"/>
    <w:rsid w:val="006434C7"/>
    <w:rsid w:val="00643521"/>
    <w:rsid w:val="00643890"/>
    <w:rsid w:val="006449CA"/>
    <w:rsid w:val="0064568B"/>
    <w:rsid w:val="006458A1"/>
    <w:rsid w:val="006459ED"/>
    <w:rsid w:val="00645A38"/>
    <w:rsid w:val="00646AAD"/>
    <w:rsid w:val="006470DD"/>
    <w:rsid w:val="00647D63"/>
    <w:rsid w:val="00647F0D"/>
    <w:rsid w:val="00647F85"/>
    <w:rsid w:val="0065010D"/>
    <w:rsid w:val="006504CD"/>
    <w:rsid w:val="00650DC0"/>
    <w:rsid w:val="00651424"/>
    <w:rsid w:val="006514FE"/>
    <w:rsid w:val="00651794"/>
    <w:rsid w:val="00651B5F"/>
    <w:rsid w:val="00651DF1"/>
    <w:rsid w:val="0065253A"/>
    <w:rsid w:val="006532D8"/>
    <w:rsid w:val="006532EC"/>
    <w:rsid w:val="00653B62"/>
    <w:rsid w:val="0065475B"/>
    <w:rsid w:val="00654DAC"/>
    <w:rsid w:val="006559DD"/>
    <w:rsid w:val="00656003"/>
    <w:rsid w:val="006565CE"/>
    <w:rsid w:val="0065676C"/>
    <w:rsid w:val="00656DEA"/>
    <w:rsid w:val="00657063"/>
    <w:rsid w:val="006602D5"/>
    <w:rsid w:val="006608B7"/>
    <w:rsid w:val="00660CDD"/>
    <w:rsid w:val="00660F77"/>
    <w:rsid w:val="00661B84"/>
    <w:rsid w:val="006622CD"/>
    <w:rsid w:val="0066252E"/>
    <w:rsid w:val="0066302B"/>
    <w:rsid w:val="0066307F"/>
    <w:rsid w:val="00663761"/>
    <w:rsid w:val="00663A20"/>
    <w:rsid w:val="00663C51"/>
    <w:rsid w:val="00663E15"/>
    <w:rsid w:val="006641D1"/>
    <w:rsid w:val="00664CA0"/>
    <w:rsid w:val="0066516F"/>
    <w:rsid w:val="0066553E"/>
    <w:rsid w:val="0066588B"/>
    <w:rsid w:val="0066599B"/>
    <w:rsid w:val="006662BB"/>
    <w:rsid w:val="006669D3"/>
    <w:rsid w:val="00667051"/>
    <w:rsid w:val="006675A7"/>
    <w:rsid w:val="006678E5"/>
    <w:rsid w:val="00667E5F"/>
    <w:rsid w:val="00667FBB"/>
    <w:rsid w:val="00670083"/>
    <w:rsid w:val="00670A51"/>
    <w:rsid w:val="00670A73"/>
    <w:rsid w:val="00670CD6"/>
    <w:rsid w:val="00671AE9"/>
    <w:rsid w:val="00671D89"/>
    <w:rsid w:val="00672517"/>
    <w:rsid w:val="00672D8F"/>
    <w:rsid w:val="00672F7F"/>
    <w:rsid w:val="006731D2"/>
    <w:rsid w:val="0067320D"/>
    <w:rsid w:val="00673389"/>
    <w:rsid w:val="006739EC"/>
    <w:rsid w:val="00673C90"/>
    <w:rsid w:val="00673DC7"/>
    <w:rsid w:val="00673F2D"/>
    <w:rsid w:val="0067404B"/>
    <w:rsid w:val="00674245"/>
    <w:rsid w:val="0067492D"/>
    <w:rsid w:val="00675570"/>
    <w:rsid w:val="006756EE"/>
    <w:rsid w:val="00675888"/>
    <w:rsid w:val="00675F7F"/>
    <w:rsid w:val="00675FF7"/>
    <w:rsid w:val="006762BA"/>
    <w:rsid w:val="00676395"/>
    <w:rsid w:val="006767D8"/>
    <w:rsid w:val="00676946"/>
    <w:rsid w:val="006775CE"/>
    <w:rsid w:val="0067760E"/>
    <w:rsid w:val="00680274"/>
    <w:rsid w:val="00680551"/>
    <w:rsid w:val="00681181"/>
    <w:rsid w:val="006813D4"/>
    <w:rsid w:val="006823C3"/>
    <w:rsid w:val="00682B05"/>
    <w:rsid w:val="00682B1B"/>
    <w:rsid w:val="00683207"/>
    <w:rsid w:val="006832E9"/>
    <w:rsid w:val="0068342A"/>
    <w:rsid w:val="00683436"/>
    <w:rsid w:val="006839F1"/>
    <w:rsid w:val="00683C4C"/>
    <w:rsid w:val="006846C4"/>
    <w:rsid w:val="006848A0"/>
    <w:rsid w:val="00685031"/>
    <w:rsid w:val="00685771"/>
    <w:rsid w:val="00685C80"/>
    <w:rsid w:val="006862B2"/>
    <w:rsid w:val="00686610"/>
    <w:rsid w:val="00686697"/>
    <w:rsid w:val="006871D7"/>
    <w:rsid w:val="006872E7"/>
    <w:rsid w:val="0068779B"/>
    <w:rsid w:val="0068779C"/>
    <w:rsid w:val="00687939"/>
    <w:rsid w:val="00687CB9"/>
    <w:rsid w:val="00687D84"/>
    <w:rsid w:val="006901DD"/>
    <w:rsid w:val="006902D4"/>
    <w:rsid w:val="006903AE"/>
    <w:rsid w:val="006922C0"/>
    <w:rsid w:val="006924FE"/>
    <w:rsid w:val="00692A30"/>
    <w:rsid w:val="0069304B"/>
    <w:rsid w:val="006936EF"/>
    <w:rsid w:val="00693BD6"/>
    <w:rsid w:val="00693DB0"/>
    <w:rsid w:val="006946B1"/>
    <w:rsid w:val="00694D9F"/>
    <w:rsid w:val="00695127"/>
    <w:rsid w:val="006959FC"/>
    <w:rsid w:val="00695B71"/>
    <w:rsid w:val="00695CE7"/>
    <w:rsid w:val="00696373"/>
    <w:rsid w:val="006967D3"/>
    <w:rsid w:val="006969BE"/>
    <w:rsid w:val="00696A6D"/>
    <w:rsid w:val="00696ADF"/>
    <w:rsid w:val="00696D0D"/>
    <w:rsid w:val="00696DB8"/>
    <w:rsid w:val="00697DE1"/>
    <w:rsid w:val="006A0078"/>
    <w:rsid w:val="006A0664"/>
    <w:rsid w:val="006A1241"/>
    <w:rsid w:val="006A1AC2"/>
    <w:rsid w:val="006A1E7A"/>
    <w:rsid w:val="006A356C"/>
    <w:rsid w:val="006A41A2"/>
    <w:rsid w:val="006A486B"/>
    <w:rsid w:val="006A52BE"/>
    <w:rsid w:val="006A5526"/>
    <w:rsid w:val="006A5EF8"/>
    <w:rsid w:val="006A681F"/>
    <w:rsid w:val="006A6935"/>
    <w:rsid w:val="006A6C29"/>
    <w:rsid w:val="006A6FF7"/>
    <w:rsid w:val="006A71A9"/>
    <w:rsid w:val="006A71BA"/>
    <w:rsid w:val="006A733D"/>
    <w:rsid w:val="006B02D8"/>
    <w:rsid w:val="006B04BB"/>
    <w:rsid w:val="006B05F0"/>
    <w:rsid w:val="006B0772"/>
    <w:rsid w:val="006B0B0E"/>
    <w:rsid w:val="006B1D20"/>
    <w:rsid w:val="006B1F18"/>
    <w:rsid w:val="006B1FC6"/>
    <w:rsid w:val="006B2536"/>
    <w:rsid w:val="006B2A14"/>
    <w:rsid w:val="006B2C0F"/>
    <w:rsid w:val="006B31C3"/>
    <w:rsid w:val="006B3339"/>
    <w:rsid w:val="006B345F"/>
    <w:rsid w:val="006B39EC"/>
    <w:rsid w:val="006B3FEC"/>
    <w:rsid w:val="006B43A5"/>
    <w:rsid w:val="006B44AA"/>
    <w:rsid w:val="006B4582"/>
    <w:rsid w:val="006B52B6"/>
    <w:rsid w:val="006B5384"/>
    <w:rsid w:val="006B6120"/>
    <w:rsid w:val="006B6DB4"/>
    <w:rsid w:val="006B72CD"/>
    <w:rsid w:val="006B79DF"/>
    <w:rsid w:val="006B7C7F"/>
    <w:rsid w:val="006B7D1D"/>
    <w:rsid w:val="006C2B39"/>
    <w:rsid w:val="006C2FEE"/>
    <w:rsid w:val="006C3092"/>
    <w:rsid w:val="006C311A"/>
    <w:rsid w:val="006C319E"/>
    <w:rsid w:val="006C3B8A"/>
    <w:rsid w:val="006C3FD4"/>
    <w:rsid w:val="006C4174"/>
    <w:rsid w:val="006C44A6"/>
    <w:rsid w:val="006C45E0"/>
    <w:rsid w:val="006C4BBD"/>
    <w:rsid w:val="006C5419"/>
    <w:rsid w:val="006C5E83"/>
    <w:rsid w:val="006C5F18"/>
    <w:rsid w:val="006C5FC8"/>
    <w:rsid w:val="006C610F"/>
    <w:rsid w:val="006C65BE"/>
    <w:rsid w:val="006C68CB"/>
    <w:rsid w:val="006C6D45"/>
    <w:rsid w:val="006C6E48"/>
    <w:rsid w:val="006C7463"/>
    <w:rsid w:val="006C7579"/>
    <w:rsid w:val="006D03C2"/>
    <w:rsid w:val="006D0B29"/>
    <w:rsid w:val="006D0F50"/>
    <w:rsid w:val="006D15C6"/>
    <w:rsid w:val="006D235D"/>
    <w:rsid w:val="006D324C"/>
    <w:rsid w:val="006D3692"/>
    <w:rsid w:val="006D3B56"/>
    <w:rsid w:val="006D443C"/>
    <w:rsid w:val="006D4AD5"/>
    <w:rsid w:val="006D5658"/>
    <w:rsid w:val="006D578F"/>
    <w:rsid w:val="006D6E62"/>
    <w:rsid w:val="006D71D8"/>
    <w:rsid w:val="006D7AEB"/>
    <w:rsid w:val="006E05BA"/>
    <w:rsid w:val="006E07D7"/>
    <w:rsid w:val="006E0EF0"/>
    <w:rsid w:val="006E0F56"/>
    <w:rsid w:val="006E15FC"/>
    <w:rsid w:val="006E25AC"/>
    <w:rsid w:val="006E27BB"/>
    <w:rsid w:val="006E2BC7"/>
    <w:rsid w:val="006E2D50"/>
    <w:rsid w:val="006E3362"/>
    <w:rsid w:val="006E3A3C"/>
    <w:rsid w:val="006E3D98"/>
    <w:rsid w:val="006E3E9C"/>
    <w:rsid w:val="006E42E5"/>
    <w:rsid w:val="006E444D"/>
    <w:rsid w:val="006E50C8"/>
    <w:rsid w:val="006E5641"/>
    <w:rsid w:val="006E5717"/>
    <w:rsid w:val="006E59CF"/>
    <w:rsid w:val="006E5C14"/>
    <w:rsid w:val="006E5F93"/>
    <w:rsid w:val="006E608C"/>
    <w:rsid w:val="006E6447"/>
    <w:rsid w:val="006E711E"/>
    <w:rsid w:val="006E7631"/>
    <w:rsid w:val="006E7707"/>
    <w:rsid w:val="006E7757"/>
    <w:rsid w:val="006E7A9B"/>
    <w:rsid w:val="006E7CE9"/>
    <w:rsid w:val="006F130D"/>
    <w:rsid w:val="006F1999"/>
    <w:rsid w:val="006F2088"/>
    <w:rsid w:val="006F26E3"/>
    <w:rsid w:val="006F272F"/>
    <w:rsid w:val="006F2EF5"/>
    <w:rsid w:val="006F3241"/>
    <w:rsid w:val="006F3261"/>
    <w:rsid w:val="006F351A"/>
    <w:rsid w:val="006F35A5"/>
    <w:rsid w:val="006F3751"/>
    <w:rsid w:val="006F388D"/>
    <w:rsid w:val="006F3D2A"/>
    <w:rsid w:val="006F3D94"/>
    <w:rsid w:val="006F403D"/>
    <w:rsid w:val="006F4592"/>
    <w:rsid w:val="006F52CC"/>
    <w:rsid w:val="006F54B9"/>
    <w:rsid w:val="006F571A"/>
    <w:rsid w:val="006F5922"/>
    <w:rsid w:val="006F6A7B"/>
    <w:rsid w:val="006F6B0E"/>
    <w:rsid w:val="006F6D78"/>
    <w:rsid w:val="006F7326"/>
    <w:rsid w:val="006F747C"/>
    <w:rsid w:val="006F7742"/>
    <w:rsid w:val="00700287"/>
    <w:rsid w:val="00700DAA"/>
    <w:rsid w:val="00701F9C"/>
    <w:rsid w:val="00702572"/>
    <w:rsid w:val="00702614"/>
    <w:rsid w:val="007028AC"/>
    <w:rsid w:val="00702953"/>
    <w:rsid w:val="00702CA0"/>
    <w:rsid w:val="007034E0"/>
    <w:rsid w:val="007037B6"/>
    <w:rsid w:val="0070396B"/>
    <w:rsid w:val="00703DA1"/>
    <w:rsid w:val="007041B7"/>
    <w:rsid w:val="007041C2"/>
    <w:rsid w:val="007049C3"/>
    <w:rsid w:val="00704E16"/>
    <w:rsid w:val="0070556A"/>
    <w:rsid w:val="007057AE"/>
    <w:rsid w:val="00705AF0"/>
    <w:rsid w:val="0070604E"/>
    <w:rsid w:val="0070659E"/>
    <w:rsid w:val="007065C7"/>
    <w:rsid w:val="00706658"/>
    <w:rsid w:val="00706B2E"/>
    <w:rsid w:val="00706FE0"/>
    <w:rsid w:val="007074E3"/>
    <w:rsid w:val="0070791D"/>
    <w:rsid w:val="00707F27"/>
    <w:rsid w:val="00710128"/>
    <w:rsid w:val="007101D4"/>
    <w:rsid w:val="00710468"/>
    <w:rsid w:val="0071062C"/>
    <w:rsid w:val="00710870"/>
    <w:rsid w:val="00710C16"/>
    <w:rsid w:val="00710C51"/>
    <w:rsid w:val="00711043"/>
    <w:rsid w:val="007113B1"/>
    <w:rsid w:val="007115DA"/>
    <w:rsid w:val="00711794"/>
    <w:rsid w:val="00711B0D"/>
    <w:rsid w:val="00712347"/>
    <w:rsid w:val="00712698"/>
    <w:rsid w:val="00712D5F"/>
    <w:rsid w:val="00712DFF"/>
    <w:rsid w:val="007131AF"/>
    <w:rsid w:val="00713260"/>
    <w:rsid w:val="0071339F"/>
    <w:rsid w:val="00713593"/>
    <w:rsid w:val="00713C9A"/>
    <w:rsid w:val="00713D14"/>
    <w:rsid w:val="0071464D"/>
    <w:rsid w:val="00714779"/>
    <w:rsid w:val="00714870"/>
    <w:rsid w:val="00714E91"/>
    <w:rsid w:val="0071512E"/>
    <w:rsid w:val="007152B6"/>
    <w:rsid w:val="007156C2"/>
    <w:rsid w:val="00715DBE"/>
    <w:rsid w:val="00715FBD"/>
    <w:rsid w:val="0071603D"/>
    <w:rsid w:val="007164E7"/>
    <w:rsid w:val="00716901"/>
    <w:rsid w:val="00716ED8"/>
    <w:rsid w:val="00717E8E"/>
    <w:rsid w:val="0072006E"/>
    <w:rsid w:val="007201B7"/>
    <w:rsid w:val="007207B9"/>
    <w:rsid w:val="00721AF4"/>
    <w:rsid w:val="00721D16"/>
    <w:rsid w:val="00722088"/>
    <w:rsid w:val="00722760"/>
    <w:rsid w:val="00722D13"/>
    <w:rsid w:val="007232D7"/>
    <w:rsid w:val="0072345F"/>
    <w:rsid w:val="00723A14"/>
    <w:rsid w:val="00724039"/>
    <w:rsid w:val="007241C6"/>
    <w:rsid w:val="00724394"/>
    <w:rsid w:val="0072472D"/>
    <w:rsid w:val="007247C3"/>
    <w:rsid w:val="00724832"/>
    <w:rsid w:val="00724B86"/>
    <w:rsid w:val="00724FD7"/>
    <w:rsid w:val="00725A56"/>
    <w:rsid w:val="007260F6"/>
    <w:rsid w:val="00726881"/>
    <w:rsid w:val="00726E84"/>
    <w:rsid w:val="00726F84"/>
    <w:rsid w:val="0072710C"/>
    <w:rsid w:val="00727171"/>
    <w:rsid w:val="00727228"/>
    <w:rsid w:val="0072736E"/>
    <w:rsid w:val="00727468"/>
    <w:rsid w:val="007301B0"/>
    <w:rsid w:val="007301C5"/>
    <w:rsid w:val="00730820"/>
    <w:rsid w:val="00730A10"/>
    <w:rsid w:val="00730C0A"/>
    <w:rsid w:val="00730CAC"/>
    <w:rsid w:val="0073117C"/>
    <w:rsid w:val="0073133F"/>
    <w:rsid w:val="00731B25"/>
    <w:rsid w:val="00732090"/>
    <w:rsid w:val="007323DD"/>
    <w:rsid w:val="0073264D"/>
    <w:rsid w:val="00732BCB"/>
    <w:rsid w:val="00732C06"/>
    <w:rsid w:val="00732FE6"/>
    <w:rsid w:val="007330C9"/>
    <w:rsid w:val="0073392E"/>
    <w:rsid w:val="00734B5E"/>
    <w:rsid w:val="00734C6B"/>
    <w:rsid w:val="00735273"/>
    <w:rsid w:val="0073553A"/>
    <w:rsid w:val="00735AB3"/>
    <w:rsid w:val="007367F2"/>
    <w:rsid w:val="00737067"/>
    <w:rsid w:val="00737CA9"/>
    <w:rsid w:val="007400DB"/>
    <w:rsid w:val="0074048F"/>
    <w:rsid w:val="0074097A"/>
    <w:rsid w:val="00740C91"/>
    <w:rsid w:val="0074125E"/>
    <w:rsid w:val="007421DB"/>
    <w:rsid w:val="00742CCA"/>
    <w:rsid w:val="00742F01"/>
    <w:rsid w:val="00743373"/>
    <w:rsid w:val="007433FA"/>
    <w:rsid w:val="0074396B"/>
    <w:rsid w:val="00744162"/>
    <w:rsid w:val="007441DC"/>
    <w:rsid w:val="00744385"/>
    <w:rsid w:val="00745CF7"/>
    <w:rsid w:val="0074640D"/>
    <w:rsid w:val="007465C8"/>
    <w:rsid w:val="007469F1"/>
    <w:rsid w:val="00746B5C"/>
    <w:rsid w:val="00746C24"/>
    <w:rsid w:val="00746CF9"/>
    <w:rsid w:val="00746EF8"/>
    <w:rsid w:val="00747812"/>
    <w:rsid w:val="00747BCF"/>
    <w:rsid w:val="00747FC3"/>
    <w:rsid w:val="007501BB"/>
    <w:rsid w:val="00750882"/>
    <w:rsid w:val="00750A09"/>
    <w:rsid w:val="00750D18"/>
    <w:rsid w:val="0075115B"/>
    <w:rsid w:val="0075117F"/>
    <w:rsid w:val="00751833"/>
    <w:rsid w:val="007518BE"/>
    <w:rsid w:val="00752570"/>
    <w:rsid w:val="00752943"/>
    <w:rsid w:val="00752BBA"/>
    <w:rsid w:val="00752FBE"/>
    <w:rsid w:val="00754801"/>
    <w:rsid w:val="00754CB8"/>
    <w:rsid w:val="00755741"/>
    <w:rsid w:val="007558E0"/>
    <w:rsid w:val="00755E58"/>
    <w:rsid w:val="00756294"/>
    <w:rsid w:val="00756850"/>
    <w:rsid w:val="00756E90"/>
    <w:rsid w:val="007578C0"/>
    <w:rsid w:val="007578FC"/>
    <w:rsid w:val="00757BAD"/>
    <w:rsid w:val="00757E3D"/>
    <w:rsid w:val="00757EF6"/>
    <w:rsid w:val="00760122"/>
    <w:rsid w:val="00760C6D"/>
    <w:rsid w:val="00761007"/>
    <w:rsid w:val="007615F1"/>
    <w:rsid w:val="00761999"/>
    <w:rsid w:val="00761D9B"/>
    <w:rsid w:val="00762153"/>
    <w:rsid w:val="00762246"/>
    <w:rsid w:val="00762367"/>
    <w:rsid w:val="00763067"/>
    <w:rsid w:val="007634E4"/>
    <w:rsid w:val="0076353B"/>
    <w:rsid w:val="007640AF"/>
    <w:rsid w:val="0076491A"/>
    <w:rsid w:val="007654AD"/>
    <w:rsid w:val="00765732"/>
    <w:rsid w:val="007659FF"/>
    <w:rsid w:val="0076733F"/>
    <w:rsid w:val="0076753C"/>
    <w:rsid w:val="007679DB"/>
    <w:rsid w:val="0077057D"/>
    <w:rsid w:val="007711B9"/>
    <w:rsid w:val="00771587"/>
    <w:rsid w:val="007724DF"/>
    <w:rsid w:val="007725DD"/>
    <w:rsid w:val="00772922"/>
    <w:rsid w:val="00772D31"/>
    <w:rsid w:val="007736A3"/>
    <w:rsid w:val="0077399E"/>
    <w:rsid w:val="007739AA"/>
    <w:rsid w:val="00773B0D"/>
    <w:rsid w:val="0077416D"/>
    <w:rsid w:val="007742CB"/>
    <w:rsid w:val="00774A0D"/>
    <w:rsid w:val="00774A7C"/>
    <w:rsid w:val="0077559A"/>
    <w:rsid w:val="00775A3F"/>
    <w:rsid w:val="00775DB1"/>
    <w:rsid w:val="00776B85"/>
    <w:rsid w:val="0078046E"/>
    <w:rsid w:val="007809C9"/>
    <w:rsid w:val="00780AA9"/>
    <w:rsid w:val="00780D84"/>
    <w:rsid w:val="00780E14"/>
    <w:rsid w:val="00780FB0"/>
    <w:rsid w:val="007815D7"/>
    <w:rsid w:val="00781C96"/>
    <w:rsid w:val="00781F0B"/>
    <w:rsid w:val="0078200B"/>
    <w:rsid w:val="00782475"/>
    <w:rsid w:val="007828A2"/>
    <w:rsid w:val="00783509"/>
    <w:rsid w:val="00783E73"/>
    <w:rsid w:val="00783EEC"/>
    <w:rsid w:val="0078406E"/>
    <w:rsid w:val="007848CA"/>
    <w:rsid w:val="00784E30"/>
    <w:rsid w:val="00785F90"/>
    <w:rsid w:val="00786054"/>
    <w:rsid w:val="00786522"/>
    <w:rsid w:val="00786696"/>
    <w:rsid w:val="007872A4"/>
    <w:rsid w:val="00787665"/>
    <w:rsid w:val="00790498"/>
    <w:rsid w:val="00790634"/>
    <w:rsid w:val="007909FE"/>
    <w:rsid w:val="00790A10"/>
    <w:rsid w:val="00790E4C"/>
    <w:rsid w:val="007910AB"/>
    <w:rsid w:val="00791BC1"/>
    <w:rsid w:val="0079224F"/>
    <w:rsid w:val="007922AC"/>
    <w:rsid w:val="007925BC"/>
    <w:rsid w:val="0079278A"/>
    <w:rsid w:val="007927C7"/>
    <w:rsid w:val="00792D01"/>
    <w:rsid w:val="00793198"/>
    <w:rsid w:val="0079457F"/>
    <w:rsid w:val="00794AC3"/>
    <w:rsid w:val="00794B2B"/>
    <w:rsid w:val="00794DF4"/>
    <w:rsid w:val="00794E4C"/>
    <w:rsid w:val="00794E6A"/>
    <w:rsid w:val="00794F9D"/>
    <w:rsid w:val="00795125"/>
    <w:rsid w:val="0079559C"/>
    <w:rsid w:val="007957AC"/>
    <w:rsid w:val="00795F9D"/>
    <w:rsid w:val="007962C4"/>
    <w:rsid w:val="007966EF"/>
    <w:rsid w:val="00796D59"/>
    <w:rsid w:val="0079724A"/>
    <w:rsid w:val="007A02C4"/>
    <w:rsid w:val="007A1171"/>
    <w:rsid w:val="007A11EA"/>
    <w:rsid w:val="007A156E"/>
    <w:rsid w:val="007A1DD8"/>
    <w:rsid w:val="007A2179"/>
    <w:rsid w:val="007A2E8E"/>
    <w:rsid w:val="007A37D6"/>
    <w:rsid w:val="007A3BEA"/>
    <w:rsid w:val="007A3D4B"/>
    <w:rsid w:val="007A45A5"/>
    <w:rsid w:val="007A4A6B"/>
    <w:rsid w:val="007A4E2B"/>
    <w:rsid w:val="007A5BE7"/>
    <w:rsid w:val="007A602D"/>
    <w:rsid w:val="007A6145"/>
    <w:rsid w:val="007A63CC"/>
    <w:rsid w:val="007A6553"/>
    <w:rsid w:val="007A7D9F"/>
    <w:rsid w:val="007B0C29"/>
    <w:rsid w:val="007B0F07"/>
    <w:rsid w:val="007B0F7C"/>
    <w:rsid w:val="007B11A9"/>
    <w:rsid w:val="007B1250"/>
    <w:rsid w:val="007B19CB"/>
    <w:rsid w:val="007B1AD4"/>
    <w:rsid w:val="007B1AD6"/>
    <w:rsid w:val="007B1F6B"/>
    <w:rsid w:val="007B2349"/>
    <w:rsid w:val="007B27E4"/>
    <w:rsid w:val="007B2872"/>
    <w:rsid w:val="007B28B5"/>
    <w:rsid w:val="007B2912"/>
    <w:rsid w:val="007B29EE"/>
    <w:rsid w:val="007B3C45"/>
    <w:rsid w:val="007B406F"/>
    <w:rsid w:val="007B4E40"/>
    <w:rsid w:val="007B4E6C"/>
    <w:rsid w:val="007B5679"/>
    <w:rsid w:val="007B5BE3"/>
    <w:rsid w:val="007B5D46"/>
    <w:rsid w:val="007B6857"/>
    <w:rsid w:val="007B6BE4"/>
    <w:rsid w:val="007B78A0"/>
    <w:rsid w:val="007B7E69"/>
    <w:rsid w:val="007C0C24"/>
    <w:rsid w:val="007C0D59"/>
    <w:rsid w:val="007C1003"/>
    <w:rsid w:val="007C14FB"/>
    <w:rsid w:val="007C19B8"/>
    <w:rsid w:val="007C27AD"/>
    <w:rsid w:val="007C2B20"/>
    <w:rsid w:val="007C2C02"/>
    <w:rsid w:val="007C2CE8"/>
    <w:rsid w:val="007C2D09"/>
    <w:rsid w:val="007C2D2C"/>
    <w:rsid w:val="007C2FC3"/>
    <w:rsid w:val="007C30A0"/>
    <w:rsid w:val="007C369D"/>
    <w:rsid w:val="007C36F7"/>
    <w:rsid w:val="007C39CD"/>
    <w:rsid w:val="007C3DE3"/>
    <w:rsid w:val="007C490D"/>
    <w:rsid w:val="007C5179"/>
    <w:rsid w:val="007C57D1"/>
    <w:rsid w:val="007C5EF6"/>
    <w:rsid w:val="007C615D"/>
    <w:rsid w:val="007C6457"/>
    <w:rsid w:val="007C69C4"/>
    <w:rsid w:val="007C77FB"/>
    <w:rsid w:val="007D087B"/>
    <w:rsid w:val="007D10AC"/>
    <w:rsid w:val="007D1686"/>
    <w:rsid w:val="007D1697"/>
    <w:rsid w:val="007D1CFD"/>
    <w:rsid w:val="007D1FFD"/>
    <w:rsid w:val="007D2051"/>
    <w:rsid w:val="007D27FB"/>
    <w:rsid w:val="007D2C07"/>
    <w:rsid w:val="007D2E7B"/>
    <w:rsid w:val="007D3592"/>
    <w:rsid w:val="007D3B33"/>
    <w:rsid w:val="007D3BC4"/>
    <w:rsid w:val="007D3EF3"/>
    <w:rsid w:val="007D4309"/>
    <w:rsid w:val="007D43D9"/>
    <w:rsid w:val="007D4B62"/>
    <w:rsid w:val="007D4D21"/>
    <w:rsid w:val="007D4FD7"/>
    <w:rsid w:val="007D53CE"/>
    <w:rsid w:val="007D58D7"/>
    <w:rsid w:val="007D5CC1"/>
    <w:rsid w:val="007D5E55"/>
    <w:rsid w:val="007D604E"/>
    <w:rsid w:val="007D6659"/>
    <w:rsid w:val="007D7079"/>
    <w:rsid w:val="007D73B0"/>
    <w:rsid w:val="007D7719"/>
    <w:rsid w:val="007D7F2A"/>
    <w:rsid w:val="007E02E7"/>
    <w:rsid w:val="007E03A5"/>
    <w:rsid w:val="007E0882"/>
    <w:rsid w:val="007E1670"/>
    <w:rsid w:val="007E20CF"/>
    <w:rsid w:val="007E33B1"/>
    <w:rsid w:val="007E4082"/>
    <w:rsid w:val="007E45D6"/>
    <w:rsid w:val="007E50E8"/>
    <w:rsid w:val="007E53A3"/>
    <w:rsid w:val="007E58FB"/>
    <w:rsid w:val="007E5D44"/>
    <w:rsid w:val="007E61F0"/>
    <w:rsid w:val="007E6299"/>
    <w:rsid w:val="007E661F"/>
    <w:rsid w:val="007E6AFB"/>
    <w:rsid w:val="007E6DCF"/>
    <w:rsid w:val="007E74D4"/>
    <w:rsid w:val="007E7D14"/>
    <w:rsid w:val="007F01F7"/>
    <w:rsid w:val="007F058A"/>
    <w:rsid w:val="007F0AAF"/>
    <w:rsid w:val="007F0CB4"/>
    <w:rsid w:val="007F15B9"/>
    <w:rsid w:val="007F1656"/>
    <w:rsid w:val="007F1A01"/>
    <w:rsid w:val="007F2D55"/>
    <w:rsid w:val="007F30A3"/>
    <w:rsid w:val="007F35AD"/>
    <w:rsid w:val="007F3710"/>
    <w:rsid w:val="007F379A"/>
    <w:rsid w:val="007F4540"/>
    <w:rsid w:val="007F4C9D"/>
    <w:rsid w:val="007F5004"/>
    <w:rsid w:val="007F584D"/>
    <w:rsid w:val="007F5A36"/>
    <w:rsid w:val="007F5A61"/>
    <w:rsid w:val="007F62D3"/>
    <w:rsid w:val="007F6BCA"/>
    <w:rsid w:val="007F6EFA"/>
    <w:rsid w:val="007F70AD"/>
    <w:rsid w:val="00800672"/>
    <w:rsid w:val="008008CF"/>
    <w:rsid w:val="00800C91"/>
    <w:rsid w:val="008017F6"/>
    <w:rsid w:val="00801A0C"/>
    <w:rsid w:val="00802339"/>
    <w:rsid w:val="00802481"/>
    <w:rsid w:val="0080261C"/>
    <w:rsid w:val="00802948"/>
    <w:rsid w:val="00802ACB"/>
    <w:rsid w:val="00803102"/>
    <w:rsid w:val="00803404"/>
    <w:rsid w:val="008042DF"/>
    <w:rsid w:val="00805948"/>
    <w:rsid w:val="00805B42"/>
    <w:rsid w:val="00805FEF"/>
    <w:rsid w:val="008063E9"/>
    <w:rsid w:val="008064A8"/>
    <w:rsid w:val="00806927"/>
    <w:rsid w:val="00806A56"/>
    <w:rsid w:val="00807E30"/>
    <w:rsid w:val="008102EF"/>
    <w:rsid w:val="0081039E"/>
    <w:rsid w:val="00810670"/>
    <w:rsid w:val="00810EE3"/>
    <w:rsid w:val="00810F0B"/>
    <w:rsid w:val="0081125C"/>
    <w:rsid w:val="00811B23"/>
    <w:rsid w:val="00811BF6"/>
    <w:rsid w:val="00811C61"/>
    <w:rsid w:val="00811CD1"/>
    <w:rsid w:val="00811D73"/>
    <w:rsid w:val="00812254"/>
    <w:rsid w:val="00812623"/>
    <w:rsid w:val="008126B8"/>
    <w:rsid w:val="0081294C"/>
    <w:rsid w:val="0081342D"/>
    <w:rsid w:val="008136DA"/>
    <w:rsid w:val="00813852"/>
    <w:rsid w:val="008140A6"/>
    <w:rsid w:val="00814781"/>
    <w:rsid w:val="008147D3"/>
    <w:rsid w:val="00814F0D"/>
    <w:rsid w:val="00814FE0"/>
    <w:rsid w:val="00815634"/>
    <w:rsid w:val="00816146"/>
    <w:rsid w:val="008162FE"/>
    <w:rsid w:val="00816B0E"/>
    <w:rsid w:val="00816C34"/>
    <w:rsid w:val="00816F00"/>
    <w:rsid w:val="00816F79"/>
    <w:rsid w:val="0081724C"/>
    <w:rsid w:val="00817BAE"/>
    <w:rsid w:val="00820170"/>
    <w:rsid w:val="0082054D"/>
    <w:rsid w:val="00820992"/>
    <w:rsid w:val="00820B21"/>
    <w:rsid w:val="00820E26"/>
    <w:rsid w:val="0082145C"/>
    <w:rsid w:val="008214F2"/>
    <w:rsid w:val="00821509"/>
    <w:rsid w:val="00821805"/>
    <w:rsid w:val="00821A7E"/>
    <w:rsid w:val="00821BBF"/>
    <w:rsid w:val="008220CD"/>
    <w:rsid w:val="00822187"/>
    <w:rsid w:val="0082256A"/>
    <w:rsid w:val="00822639"/>
    <w:rsid w:val="00822D39"/>
    <w:rsid w:val="00823632"/>
    <w:rsid w:val="00823A76"/>
    <w:rsid w:val="00824081"/>
    <w:rsid w:val="008243AD"/>
    <w:rsid w:val="00824C47"/>
    <w:rsid w:val="00824F8E"/>
    <w:rsid w:val="00825010"/>
    <w:rsid w:val="00825E7F"/>
    <w:rsid w:val="00826698"/>
    <w:rsid w:val="008266B9"/>
    <w:rsid w:val="008270C7"/>
    <w:rsid w:val="00827DB7"/>
    <w:rsid w:val="00830A37"/>
    <w:rsid w:val="008314C1"/>
    <w:rsid w:val="00831967"/>
    <w:rsid w:val="008325B5"/>
    <w:rsid w:val="00832E6E"/>
    <w:rsid w:val="0083307A"/>
    <w:rsid w:val="00833C5A"/>
    <w:rsid w:val="00833FF7"/>
    <w:rsid w:val="008347A8"/>
    <w:rsid w:val="00834C08"/>
    <w:rsid w:val="00834C15"/>
    <w:rsid w:val="008359AF"/>
    <w:rsid w:val="008361A5"/>
    <w:rsid w:val="008361B6"/>
    <w:rsid w:val="0083674F"/>
    <w:rsid w:val="008369BA"/>
    <w:rsid w:val="00836F63"/>
    <w:rsid w:val="00837133"/>
    <w:rsid w:val="008374E8"/>
    <w:rsid w:val="0083773E"/>
    <w:rsid w:val="00840033"/>
    <w:rsid w:val="0084029B"/>
    <w:rsid w:val="008404FB"/>
    <w:rsid w:val="008409F0"/>
    <w:rsid w:val="00841CC4"/>
    <w:rsid w:val="008430BF"/>
    <w:rsid w:val="00843101"/>
    <w:rsid w:val="00843314"/>
    <w:rsid w:val="00843590"/>
    <w:rsid w:val="00843988"/>
    <w:rsid w:val="0084410B"/>
    <w:rsid w:val="00844238"/>
    <w:rsid w:val="0084468D"/>
    <w:rsid w:val="008446F1"/>
    <w:rsid w:val="00844DE7"/>
    <w:rsid w:val="00844EFD"/>
    <w:rsid w:val="008450B8"/>
    <w:rsid w:val="00845662"/>
    <w:rsid w:val="00845869"/>
    <w:rsid w:val="00845B7D"/>
    <w:rsid w:val="00845C49"/>
    <w:rsid w:val="0084624C"/>
    <w:rsid w:val="00847689"/>
    <w:rsid w:val="008478D1"/>
    <w:rsid w:val="008478E3"/>
    <w:rsid w:val="00847EA3"/>
    <w:rsid w:val="0085017D"/>
    <w:rsid w:val="00850D48"/>
    <w:rsid w:val="00850EF0"/>
    <w:rsid w:val="00850F51"/>
    <w:rsid w:val="00851129"/>
    <w:rsid w:val="00851414"/>
    <w:rsid w:val="00851E98"/>
    <w:rsid w:val="00852781"/>
    <w:rsid w:val="008527BD"/>
    <w:rsid w:val="00853639"/>
    <w:rsid w:val="00853DA9"/>
    <w:rsid w:val="00854D31"/>
    <w:rsid w:val="00854E72"/>
    <w:rsid w:val="00854FF7"/>
    <w:rsid w:val="008557DC"/>
    <w:rsid w:val="0085690C"/>
    <w:rsid w:val="00856A63"/>
    <w:rsid w:val="00856C24"/>
    <w:rsid w:val="00856F37"/>
    <w:rsid w:val="008576D5"/>
    <w:rsid w:val="008576D9"/>
    <w:rsid w:val="00857747"/>
    <w:rsid w:val="00860313"/>
    <w:rsid w:val="00860544"/>
    <w:rsid w:val="008608C3"/>
    <w:rsid w:val="00860B1B"/>
    <w:rsid w:val="00860DF1"/>
    <w:rsid w:val="00860E51"/>
    <w:rsid w:val="008614A8"/>
    <w:rsid w:val="00861509"/>
    <w:rsid w:val="00861828"/>
    <w:rsid w:val="00861B0F"/>
    <w:rsid w:val="0086231A"/>
    <w:rsid w:val="00862DA2"/>
    <w:rsid w:val="00862F3C"/>
    <w:rsid w:val="008635C5"/>
    <w:rsid w:val="00863EF3"/>
    <w:rsid w:val="00864657"/>
    <w:rsid w:val="00864730"/>
    <w:rsid w:val="00865369"/>
    <w:rsid w:val="008657E7"/>
    <w:rsid w:val="00865C2E"/>
    <w:rsid w:val="00865F23"/>
    <w:rsid w:val="0086615D"/>
    <w:rsid w:val="008674E0"/>
    <w:rsid w:val="00870613"/>
    <w:rsid w:val="00870B23"/>
    <w:rsid w:val="00870CF5"/>
    <w:rsid w:val="0087116C"/>
    <w:rsid w:val="008712D5"/>
    <w:rsid w:val="00872515"/>
    <w:rsid w:val="008734BE"/>
    <w:rsid w:val="00873A23"/>
    <w:rsid w:val="008743BD"/>
    <w:rsid w:val="00875B1D"/>
    <w:rsid w:val="00875BBB"/>
    <w:rsid w:val="00875C00"/>
    <w:rsid w:val="008765F3"/>
    <w:rsid w:val="00876BE6"/>
    <w:rsid w:val="00877A3C"/>
    <w:rsid w:val="00877D67"/>
    <w:rsid w:val="008800C2"/>
    <w:rsid w:val="00880193"/>
    <w:rsid w:val="00880E4C"/>
    <w:rsid w:val="00881012"/>
    <w:rsid w:val="00881266"/>
    <w:rsid w:val="00881D04"/>
    <w:rsid w:val="00881F4A"/>
    <w:rsid w:val="00882627"/>
    <w:rsid w:val="00882ED7"/>
    <w:rsid w:val="00883924"/>
    <w:rsid w:val="00883C22"/>
    <w:rsid w:val="00883C58"/>
    <w:rsid w:val="008847A3"/>
    <w:rsid w:val="008849F1"/>
    <w:rsid w:val="00884D1C"/>
    <w:rsid w:val="00884DB9"/>
    <w:rsid w:val="00884FDF"/>
    <w:rsid w:val="00885575"/>
    <w:rsid w:val="008855FC"/>
    <w:rsid w:val="00885BC8"/>
    <w:rsid w:val="0088606E"/>
    <w:rsid w:val="00886757"/>
    <w:rsid w:val="00886CDE"/>
    <w:rsid w:val="008876F5"/>
    <w:rsid w:val="008876FA"/>
    <w:rsid w:val="00887755"/>
    <w:rsid w:val="00887B05"/>
    <w:rsid w:val="00887BAB"/>
    <w:rsid w:val="00890063"/>
    <w:rsid w:val="008909E8"/>
    <w:rsid w:val="0089136F"/>
    <w:rsid w:val="00891584"/>
    <w:rsid w:val="00891D29"/>
    <w:rsid w:val="00891F18"/>
    <w:rsid w:val="008923D8"/>
    <w:rsid w:val="00892A36"/>
    <w:rsid w:val="00892C91"/>
    <w:rsid w:val="00892F94"/>
    <w:rsid w:val="0089302F"/>
    <w:rsid w:val="00893076"/>
    <w:rsid w:val="00893901"/>
    <w:rsid w:val="00893A11"/>
    <w:rsid w:val="00893A17"/>
    <w:rsid w:val="00893E10"/>
    <w:rsid w:val="00893F0B"/>
    <w:rsid w:val="00894046"/>
    <w:rsid w:val="0089444A"/>
    <w:rsid w:val="00894792"/>
    <w:rsid w:val="00894F53"/>
    <w:rsid w:val="008953B1"/>
    <w:rsid w:val="0089548F"/>
    <w:rsid w:val="00895BB8"/>
    <w:rsid w:val="00895FDB"/>
    <w:rsid w:val="00896C9E"/>
    <w:rsid w:val="0089721B"/>
    <w:rsid w:val="00897587"/>
    <w:rsid w:val="008978E0"/>
    <w:rsid w:val="00897D93"/>
    <w:rsid w:val="008A000F"/>
    <w:rsid w:val="008A062C"/>
    <w:rsid w:val="008A10B2"/>
    <w:rsid w:val="008A1604"/>
    <w:rsid w:val="008A1991"/>
    <w:rsid w:val="008A1B71"/>
    <w:rsid w:val="008A2776"/>
    <w:rsid w:val="008A36DF"/>
    <w:rsid w:val="008A3C96"/>
    <w:rsid w:val="008A3EC3"/>
    <w:rsid w:val="008A412A"/>
    <w:rsid w:val="008A4732"/>
    <w:rsid w:val="008A4BED"/>
    <w:rsid w:val="008A4FD6"/>
    <w:rsid w:val="008A56F1"/>
    <w:rsid w:val="008A5ECB"/>
    <w:rsid w:val="008A6398"/>
    <w:rsid w:val="008A6A4F"/>
    <w:rsid w:val="008A73E6"/>
    <w:rsid w:val="008A7461"/>
    <w:rsid w:val="008A77B0"/>
    <w:rsid w:val="008B0534"/>
    <w:rsid w:val="008B1ACD"/>
    <w:rsid w:val="008B1C1E"/>
    <w:rsid w:val="008B1F19"/>
    <w:rsid w:val="008B216A"/>
    <w:rsid w:val="008B223B"/>
    <w:rsid w:val="008B236A"/>
    <w:rsid w:val="008B2684"/>
    <w:rsid w:val="008B3D0D"/>
    <w:rsid w:val="008B442D"/>
    <w:rsid w:val="008B44BB"/>
    <w:rsid w:val="008B451A"/>
    <w:rsid w:val="008B4853"/>
    <w:rsid w:val="008B57EE"/>
    <w:rsid w:val="008B5991"/>
    <w:rsid w:val="008B5ACE"/>
    <w:rsid w:val="008B5EA1"/>
    <w:rsid w:val="008B5F46"/>
    <w:rsid w:val="008B6474"/>
    <w:rsid w:val="008B67B0"/>
    <w:rsid w:val="008B756F"/>
    <w:rsid w:val="008B7754"/>
    <w:rsid w:val="008B7A0D"/>
    <w:rsid w:val="008B7D74"/>
    <w:rsid w:val="008C0F32"/>
    <w:rsid w:val="008C0F4C"/>
    <w:rsid w:val="008C12E3"/>
    <w:rsid w:val="008C1394"/>
    <w:rsid w:val="008C1646"/>
    <w:rsid w:val="008C1BB4"/>
    <w:rsid w:val="008C2E1E"/>
    <w:rsid w:val="008C32B0"/>
    <w:rsid w:val="008C3CE8"/>
    <w:rsid w:val="008C3EC4"/>
    <w:rsid w:val="008C46B7"/>
    <w:rsid w:val="008C4C20"/>
    <w:rsid w:val="008C5776"/>
    <w:rsid w:val="008C6BFD"/>
    <w:rsid w:val="008C6E43"/>
    <w:rsid w:val="008C71B6"/>
    <w:rsid w:val="008C7333"/>
    <w:rsid w:val="008C7442"/>
    <w:rsid w:val="008C75EA"/>
    <w:rsid w:val="008C763F"/>
    <w:rsid w:val="008C79A5"/>
    <w:rsid w:val="008C7BB9"/>
    <w:rsid w:val="008D05E2"/>
    <w:rsid w:val="008D0A7F"/>
    <w:rsid w:val="008D0D16"/>
    <w:rsid w:val="008D0E64"/>
    <w:rsid w:val="008D1141"/>
    <w:rsid w:val="008D1361"/>
    <w:rsid w:val="008D1B23"/>
    <w:rsid w:val="008D1D40"/>
    <w:rsid w:val="008D1D71"/>
    <w:rsid w:val="008D2040"/>
    <w:rsid w:val="008D26ED"/>
    <w:rsid w:val="008D3090"/>
    <w:rsid w:val="008D4106"/>
    <w:rsid w:val="008D4144"/>
    <w:rsid w:val="008D4589"/>
    <w:rsid w:val="008D47D0"/>
    <w:rsid w:val="008D5160"/>
    <w:rsid w:val="008D51D7"/>
    <w:rsid w:val="008D5834"/>
    <w:rsid w:val="008D5AFE"/>
    <w:rsid w:val="008D5DF8"/>
    <w:rsid w:val="008D67BE"/>
    <w:rsid w:val="008D685A"/>
    <w:rsid w:val="008D6ECD"/>
    <w:rsid w:val="008D6F4A"/>
    <w:rsid w:val="008D6F6C"/>
    <w:rsid w:val="008D733C"/>
    <w:rsid w:val="008D7589"/>
    <w:rsid w:val="008D7660"/>
    <w:rsid w:val="008D7CFC"/>
    <w:rsid w:val="008D7D65"/>
    <w:rsid w:val="008E02B8"/>
    <w:rsid w:val="008E0AF3"/>
    <w:rsid w:val="008E0C74"/>
    <w:rsid w:val="008E0D62"/>
    <w:rsid w:val="008E1C8E"/>
    <w:rsid w:val="008E1CC2"/>
    <w:rsid w:val="008E34D1"/>
    <w:rsid w:val="008E35D6"/>
    <w:rsid w:val="008E3AC7"/>
    <w:rsid w:val="008E40E9"/>
    <w:rsid w:val="008E43A2"/>
    <w:rsid w:val="008E4D09"/>
    <w:rsid w:val="008E5238"/>
    <w:rsid w:val="008E55D2"/>
    <w:rsid w:val="008E5E69"/>
    <w:rsid w:val="008E5EFB"/>
    <w:rsid w:val="008E6FF3"/>
    <w:rsid w:val="008E733C"/>
    <w:rsid w:val="008E7AD2"/>
    <w:rsid w:val="008E7D5C"/>
    <w:rsid w:val="008F0430"/>
    <w:rsid w:val="008F0E8E"/>
    <w:rsid w:val="008F1910"/>
    <w:rsid w:val="008F1D27"/>
    <w:rsid w:val="008F1EAC"/>
    <w:rsid w:val="008F1F2A"/>
    <w:rsid w:val="008F2011"/>
    <w:rsid w:val="008F2FFA"/>
    <w:rsid w:val="008F3637"/>
    <w:rsid w:val="008F37FA"/>
    <w:rsid w:val="008F3A91"/>
    <w:rsid w:val="008F3E72"/>
    <w:rsid w:val="008F42BF"/>
    <w:rsid w:val="008F4DD7"/>
    <w:rsid w:val="008F5020"/>
    <w:rsid w:val="008F5273"/>
    <w:rsid w:val="008F52A7"/>
    <w:rsid w:val="008F55FE"/>
    <w:rsid w:val="008F65BD"/>
    <w:rsid w:val="008F6DC8"/>
    <w:rsid w:val="008F6F8E"/>
    <w:rsid w:val="008F78B2"/>
    <w:rsid w:val="008F7B05"/>
    <w:rsid w:val="008F7C7F"/>
    <w:rsid w:val="008F7CB5"/>
    <w:rsid w:val="0090023C"/>
    <w:rsid w:val="009008F8"/>
    <w:rsid w:val="00900A05"/>
    <w:rsid w:val="00900EFB"/>
    <w:rsid w:val="00901112"/>
    <w:rsid w:val="00901BD3"/>
    <w:rsid w:val="00901E0B"/>
    <w:rsid w:val="00902017"/>
    <w:rsid w:val="0090279F"/>
    <w:rsid w:val="00902E57"/>
    <w:rsid w:val="0090375D"/>
    <w:rsid w:val="00903CA3"/>
    <w:rsid w:val="009048B7"/>
    <w:rsid w:val="00904D23"/>
    <w:rsid w:val="009052B5"/>
    <w:rsid w:val="009053D4"/>
    <w:rsid w:val="009054AE"/>
    <w:rsid w:val="00905A2D"/>
    <w:rsid w:val="00906DDC"/>
    <w:rsid w:val="00906F76"/>
    <w:rsid w:val="00907995"/>
    <w:rsid w:val="009101DB"/>
    <w:rsid w:val="00910333"/>
    <w:rsid w:val="009105DC"/>
    <w:rsid w:val="00910AE9"/>
    <w:rsid w:val="0091139C"/>
    <w:rsid w:val="009120A3"/>
    <w:rsid w:val="009124FF"/>
    <w:rsid w:val="0091261A"/>
    <w:rsid w:val="009137B5"/>
    <w:rsid w:val="00913A92"/>
    <w:rsid w:val="00913AB3"/>
    <w:rsid w:val="00913F39"/>
    <w:rsid w:val="009142F8"/>
    <w:rsid w:val="009144E3"/>
    <w:rsid w:val="0091459F"/>
    <w:rsid w:val="009146F1"/>
    <w:rsid w:val="00914D2F"/>
    <w:rsid w:val="00914E0A"/>
    <w:rsid w:val="00914F0B"/>
    <w:rsid w:val="009155A9"/>
    <w:rsid w:val="00916205"/>
    <w:rsid w:val="009165B4"/>
    <w:rsid w:val="009168EE"/>
    <w:rsid w:val="00916F98"/>
    <w:rsid w:val="00916FCC"/>
    <w:rsid w:val="009170BE"/>
    <w:rsid w:val="0091764B"/>
    <w:rsid w:val="00917A74"/>
    <w:rsid w:val="00920454"/>
    <w:rsid w:val="0092049D"/>
    <w:rsid w:val="0092096D"/>
    <w:rsid w:val="00920A05"/>
    <w:rsid w:val="00920A45"/>
    <w:rsid w:val="00920CD8"/>
    <w:rsid w:val="00921411"/>
    <w:rsid w:val="009216D0"/>
    <w:rsid w:val="00921D27"/>
    <w:rsid w:val="00921E31"/>
    <w:rsid w:val="00921F35"/>
    <w:rsid w:val="009225C9"/>
    <w:rsid w:val="00922C96"/>
    <w:rsid w:val="00922E0C"/>
    <w:rsid w:val="0092313A"/>
    <w:rsid w:val="009232AA"/>
    <w:rsid w:val="009234C1"/>
    <w:rsid w:val="00923776"/>
    <w:rsid w:val="00923DFF"/>
    <w:rsid w:val="00923ECB"/>
    <w:rsid w:val="00924B1A"/>
    <w:rsid w:val="00924C4E"/>
    <w:rsid w:val="00924D37"/>
    <w:rsid w:val="00925380"/>
    <w:rsid w:val="009253AC"/>
    <w:rsid w:val="009258C3"/>
    <w:rsid w:val="009265EF"/>
    <w:rsid w:val="00927765"/>
    <w:rsid w:val="00927D3E"/>
    <w:rsid w:val="00927D81"/>
    <w:rsid w:val="00930475"/>
    <w:rsid w:val="00930A3B"/>
    <w:rsid w:val="0093100F"/>
    <w:rsid w:val="00931387"/>
    <w:rsid w:val="00931C0A"/>
    <w:rsid w:val="00931CD2"/>
    <w:rsid w:val="0093256E"/>
    <w:rsid w:val="00932923"/>
    <w:rsid w:val="00932C97"/>
    <w:rsid w:val="00932DBF"/>
    <w:rsid w:val="0093302E"/>
    <w:rsid w:val="00933224"/>
    <w:rsid w:val="00933228"/>
    <w:rsid w:val="00933408"/>
    <w:rsid w:val="0093374F"/>
    <w:rsid w:val="009338CA"/>
    <w:rsid w:val="00933952"/>
    <w:rsid w:val="00933CD1"/>
    <w:rsid w:val="00933CFE"/>
    <w:rsid w:val="0093431D"/>
    <w:rsid w:val="0093480A"/>
    <w:rsid w:val="00934823"/>
    <w:rsid w:val="00934D26"/>
    <w:rsid w:val="00935835"/>
    <w:rsid w:val="00935AF2"/>
    <w:rsid w:val="00935E2D"/>
    <w:rsid w:val="00936400"/>
    <w:rsid w:val="00936580"/>
    <w:rsid w:val="00936B49"/>
    <w:rsid w:val="009371DA"/>
    <w:rsid w:val="009379F4"/>
    <w:rsid w:val="0094060D"/>
    <w:rsid w:val="00941C0B"/>
    <w:rsid w:val="0094225A"/>
    <w:rsid w:val="0094252E"/>
    <w:rsid w:val="0094265C"/>
    <w:rsid w:val="009426C8"/>
    <w:rsid w:val="009429ED"/>
    <w:rsid w:val="00942C2F"/>
    <w:rsid w:val="0094329B"/>
    <w:rsid w:val="00943C27"/>
    <w:rsid w:val="00943F6E"/>
    <w:rsid w:val="009445ED"/>
    <w:rsid w:val="009449CD"/>
    <w:rsid w:val="0094561C"/>
    <w:rsid w:val="0094619D"/>
    <w:rsid w:val="0094644B"/>
    <w:rsid w:val="00946480"/>
    <w:rsid w:val="009468C3"/>
    <w:rsid w:val="009469CA"/>
    <w:rsid w:val="00947125"/>
    <w:rsid w:val="00950015"/>
    <w:rsid w:val="009501A9"/>
    <w:rsid w:val="009502AF"/>
    <w:rsid w:val="009502B0"/>
    <w:rsid w:val="00950533"/>
    <w:rsid w:val="00950CFC"/>
    <w:rsid w:val="00951708"/>
    <w:rsid w:val="0095170B"/>
    <w:rsid w:val="00951A1C"/>
    <w:rsid w:val="009523D7"/>
    <w:rsid w:val="009538EE"/>
    <w:rsid w:val="00953A59"/>
    <w:rsid w:val="00953B4D"/>
    <w:rsid w:val="00954211"/>
    <w:rsid w:val="009543C1"/>
    <w:rsid w:val="0095515C"/>
    <w:rsid w:val="00955970"/>
    <w:rsid w:val="00955EA2"/>
    <w:rsid w:val="009562B0"/>
    <w:rsid w:val="00956591"/>
    <w:rsid w:val="00956F02"/>
    <w:rsid w:val="00957A0C"/>
    <w:rsid w:val="00957EB4"/>
    <w:rsid w:val="009601A3"/>
    <w:rsid w:val="009606D3"/>
    <w:rsid w:val="009609B7"/>
    <w:rsid w:val="00960D3D"/>
    <w:rsid w:val="00960EBD"/>
    <w:rsid w:val="00961838"/>
    <w:rsid w:val="00961A3B"/>
    <w:rsid w:val="00961DBB"/>
    <w:rsid w:val="00961F87"/>
    <w:rsid w:val="00961FB5"/>
    <w:rsid w:val="00962607"/>
    <w:rsid w:val="00962871"/>
    <w:rsid w:val="00962EAF"/>
    <w:rsid w:val="0096331C"/>
    <w:rsid w:val="009636DE"/>
    <w:rsid w:val="00963A9E"/>
    <w:rsid w:val="00963E4E"/>
    <w:rsid w:val="009645C7"/>
    <w:rsid w:val="00964A01"/>
    <w:rsid w:val="00964C03"/>
    <w:rsid w:val="00964D47"/>
    <w:rsid w:val="00964F4C"/>
    <w:rsid w:val="00965222"/>
    <w:rsid w:val="00965863"/>
    <w:rsid w:val="009663ED"/>
    <w:rsid w:val="00966A0E"/>
    <w:rsid w:val="00966D84"/>
    <w:rsid w:val="0097005E"/>
    <w:rsid w:val="0097037D"/>
    <w:rsid w:val="009706D3"/>
    <w:rsid w:val="00970A1F"/>
    <w:rsid w:val="0097122B"/>
    <w:rsid w:val="00971611"/>
    <w:rsid w:val="0097190E"/>
    <w:rsid w:val="00972B9B"/>
    <w:rsid w:val="0097322B"/>
    <w:rsid w:val="00973627"/>
    <w:rsid w:val="0097366A"/>
    <w:rsid w:val="00973D49"/>
    <w:rsid w:val="00973E45"/>
    <w:rsid w:val="0097439E"/>
    <w:rsid w:val="0097468A"/>
    <w:rsid w:val="009746CC"/>
    <w:rsid w:val="009750FC"/>
    <w:rsid w:val="009758FE"/>
    <w:rsid w:val="0097657E"/>
    <w:rsid w:val="009768ED"/>
    <w:rsid w:val="00976D69"/>
    <w:rsid w:val="00976E8D"/>
    <w:rsid w:val="00977285"/>
    <w:rsid w:val="0097793E"/>
    <w:rsid w:val="009779CA"/>
    <w:rsid w:val="00980200"/>
    <w:rsid w:val="009802E8"/>
    <w:rsid w:val="009805A8"/>
    <w:rsid w:val="00980A94"/>
    <w:rsid w:val="00980CAE"/>
    <w:rsid w:val="009822E7"/>
    <w:rsid w:val="009836C9"/>
    <w:rsid w:val="00983E23"/>
    <w:rsid w:val="009841DD"/>
    <w:rsid w:val="00985238"/>
    <w:rsid w:val="009852CC"/>
    <w:rsid w:val="00985818"/>
    <w:rsid w:val="009858B1"/>
    <w:rsid w:val="00985B1C"/>
    <w:rsid w:val="00985BF4"/>
    <w:rsid w:val="00985F43"/>
    <w:rsid w:val="009864D4"/>
    <w:rsid w:val="00986BC4"/>
    <w:rsid w:val="00986EBF"/>
    <w:rsid w:val="0098736C"/>
    <w:rsid w:val="009876DA"/>
    <w:rsid w:val="0099020D"/>
    <w:rsid w:val="00990701"/>
    <w:rsid w:val="00990AFC"/>
    <w:rsid w:val="00991D7A"/>
    <w:rsid w:val="00991FAC"/>
    <w:rsid w:val="009920B0"/>
    <w:rsid w:val="00992D4E"/>
    <w:rsid w:val="009933EA"/>
    <w:rsid w:val="00993468"/>
    <w:rsid w:val="009939D2"/>
    <w:rsid w:val="00993E02"/>
    <w:rsid w:val="00993E56"/>
    <w:rsid w:val="00994596"/>
    <w:rsid w:val="00994821"/>
    <w:rsid w:val="00995080"/>
    <w:rsid w:val="0099599B"/>
    <w:rsid w:val="00995EDE"/>
    <w:rsid w:val="009964ED"/>
    <w:rsid w:val="00996979"/>
    <w:rsid w:val="00996A23"/>
    <w:rsid w:val="00996BE0"/>
    <w:rsid w:val="00996DF8"/>
    <w:rsid w:val="00997596"/>
    <w:rsid w:val="00997AC2"/>
    <w:rsid w:val="009A0123"/>
    <w:rsid w:val="009A0730"/>
    <w:rsid w:val="009A0AA6"/>
    <w:rsid w:val="009A0EBA"/>
    <w:rsid w:val="009A0F44"/>
    <w:rsid w:val="009A0F5F"/>
    <w:rsid w:val="009A142A"/>
    <w:rsid w:val="009A1A83"/>
    <w:rsid w:val="009A2152"/>
    <w:rsid w:val="009A2EB7"/>
    <w:rsid w:val="009A308B"/>
    <w:rsid w:val="009A39E4"/>
    <w:rsid w:val="009A457D"/>
    <w:rsid w:val="009A4C02"/>
    <w:rsid w:val="009A4CF7"/>
    <w:rsid w:val="009A505F"/>
    <w:rsid w:val="009A562A"/>
    <w:rsid w:val="009A5759"/>
    <w:rsid w:val="009A689D"/>
    <w:rsid w:val="009A6F62"/>
    <w:rsid w:val="009A765A"/>
    <w:rsid w:val="009A7D97"/>
    <w:rsid w:val="009A7FFA"/>
    <w:rsid w:val="009B00D9"/>
    <w:rsid w:val="009B0B60"/>
    <w:rsid w:val="009B0ECF"/>
    <w:rsid w:val="009B1679"/>
    <w:rsid w:val="009B1CBD"/>
    <w:rsid w:val="009B2109"/>
    <w:rsid w:val="009B2883"/>
    <w:rsid w:val="009B3154"/>
    <w:rsid w:val="009B357A"/>
    <w:rsid w:val="009B47E5"/>
    <w:rsid w:val="009B49C6"/>
    <w:rsid w:val="009B528D"/>
    <w:rsid w:val="009B5362"/>
    <w:rsid w:val="009B5761"/>
    <w:rsid w:val="009B6592"/>
    <w:rsid w:val="009B6614"/>
    <w:rsid w:val="009B6B1B"/>
    <w:rsid w:val="009B770F"/>
    <w:rsid w:val="009B78F0"/>
    <w:rsid w:val="009B7ADE"/>
    <w:rsid w:val="009C02D9"/>
    <w:rsid w:val="009C0579"/>
    <w:rsid w:val="009C059B"/>
    <w:rsid w:val="009C0BAB"/>
    <w:rsid w:val="009C0F06"/>
    <w:rsid w:val="009C1161"/>
    <w:rsid w:val="009C167E"/>
    <w:rsid w:val="009C1866"/>
    <w:rsid w:val="009C1DC9"/>
    <w:rsid w:val="009C1E24"/>
    <w:rsid w:val="009C2832"/>
    <w:rsid w:val="009C3149"/>
    <w:rsid w:val="009C3B55"/>
    <w:rsid w:val="009C3C5F"/>
    <w:rsid w:val="009C3CB7"/>
    <w:rsid w:val="009C3ED6"/>
    <w:rsid w:val="009C4013"/>
    <w:rsid w:val="009C5602"/>
    <w:rsid w:val="009C6085"/>
    <w:rsid w:val="009C62E5"/>
    <w:rsid w:val="009C6C31"/>
    <w:rsid w:val="009C705A"/>
    <w:rsid w:val="009C75DC"/>
    <w:rsid w:val="009C7A22"/>
    <w:rsid w:val="009C7D5B"/>
    <w:rsid w:val="009C7F3C"/>
    <w:rsid w:val="009D02B4"/>
    <w:rsid w:val="009D0353"/>
    <w:rsid w:val="009D0D8A"/>
    <w:rsid w:val="009D121E"/>
    <w:rsid w:val="009D1A05"/>
    <w:rsid w:val="009D1E2C"/>
    <w:rsid w:val="009D2926"/>
    <w:rsid w:val="009D3292"/>
    <w:rsid w:val="009D3386"/>
    <w:rsid w:val="009D3448"/>
    <w:rsid w:val="009D391F"/>
    <w:rsid w:val="009D3E95"/>
    <w:rsid w:val="009D41BC"/>
    <w:rsid w:val="009D4C72"/>
    <w:rsid w:val="009D6CCE"/>
    <w:rsid w:val="009D71ED"/>
    <w:rsid w:val="009D732E"/>
    <w:rsid w:val="009D7E44"/>
    <w:rsid w:val="009E008E"/>
    <w:rsid w:val="009E048B"/>
    <w:rsid w:val="009E10B9"/>
    <w:rsid w:val="009E129E"/>
    <w:rsid w:val="009E165A"/>
    <w:rsid w:val="009E18CF"/>
    <w:rsid w:val="009E212B"/>
    <w:rsid w:val="009E2343"/>
    <w:rsid w:val="009E241A"/>
    <w:rsid w:val="009E3426"/>
    <w:rsid w:val="009E38C9"/>
    <w:rsid w:val="009E38F6"/>
    <w:rsid w:val="009E3BBF"/>
    <w:rsid w:val="009E3E30"/>
    <w:rsid w:val="009E40A3"/>
    <w:rsid w:val="009E41D7"/>
    <w:rsid w:val="009E48D2"/>
    <w:rsid w:val="009E4BB9"/>
    <w:rsid w:val="009E55AE"/>
    <w:rsid w:val="009E57DF"/>
    <w:rsid w:val="009E586B"/>
    <w:rsid w:val="009E59C1"/>
    <w:rsid w:val="009E5BB2"/>
    <w:rsid w:val="009E6349"/>
    <w:rsid w:val="009E6432"/>
    <w:rsid w:val="009E64E0"/>
    <w:rsid w:val="009E65D8"/>
    <w:rsid w:val="009E65F7"/>
    <w:rsid w:val="009E6608"/>
    <w:rsid w:val="009E6920"/>
    <w:rsid w:val="009E705D"/>
    <w:rsid w:val="009E7993"/>
    <w:rsid w:val="009E7E7C"/>
    <w:rsid w:val="009F0661"/>
    <w:rsid w:val="009F173D"/>
    <w:rsid w:val="009F1BE9"/>
    <w:rsid w:val="009F1CDC"/>
    <w:rsid w:val="009F22E1"/>
    <w:rsid w:val="009F23CD"/>
    <w:rsid w:val="009F2557"/>
    <w:rsid w:val="009F29CF"/>
    <w:rsid w:val="009F2C3F"/>
    <w:rsid w:val="009F3ABF"/>
    <w:rsid w:val="009F3B5E"/>
    <w:rsid w:val="009F4646"/>
    <w:rsid w:val="009F5025"/>
    <w:rsid w:val="009F5403"/>
    <w:rsid w:val="009F5F63"/>
    <w:rsid w:val="009F7144"/>
    <w:rsid w:val="009F716E"/>
    <w:rsid w:val="009F796F"/>
    <w:rsid w:val="009F7D20"/>
    <w:rsid w:val="009F7F69"/>
    <w:rsid w:val="00A00215"/>
    <w:rsid w:val="00A006A0"/>
    <w:rsid w:val="00A007A6"/>
    <w:rsid w:val="00A00C58"/>
    <w:rsid w:val="00A01032"/>
    <w:rsid w:val="00A01541"/>
    <w:rsid w:val="00A017E1"/>
    <w:rsid w:val="00A018BA"/>
    <w:rsid w:val="00A01A4C"/>
    <w:rsid w:val="00A02582"/>
    <w:rsid w:val="00A03198"/>
    <w:rsid w:val="00A03391"/>
    <w:rsid w:val="00A03737"/>
    <w:rsid w:val="00A03904"/>
    <w:rsid w:val="00A03F4F"/>
    <w:rsid w:val="00A0411F"/>
    <w:rsid w:val="00A04759"/>
    <w:rsid w:val="00A04F18"/>
    <w:rsid w:val="00A051FE"/>
    <w:rsid w:val="00A0533B"/>
    <w:rsid w:val="00A05577"/>
    <w:rsid w:val="00A06116"/>
    <w:rsid w:val="00A064AA"/>
    <w:rsid w:val="00A066C5"/>
    <w:rsid w:val="00A07418"/>
    <w:rsid w:val="00A075FF"/>
    <w:rsid w:val="00A0786D"/>
    <w:rsid w:val="00A07911"/>
    <w:rsid w:val="00A102B3"/>
    <w:rsid w:val="00A103E4"/>
    <w:rsid w:val="00A10A33"/>
    <w:rsid w:val="00A117DC"/>
    <w:rsid w:val="00A11868"/>
    <w:rsid w:val="00A11DB4"/>
    <w:rsid w:val="00A11DC2"/>
    <w:rsid w:val="00A12C87"/>
    <w:rsid w:val="00A132D2"/>
    <w:rsid w:val="00A13490"/>
    <w:rsid w:val="00A13A29"/>
    <w:rsid w:val="00A13A65"/>
    <w:rsid w:val="00A13FC7"/>
    <w:rsid w:val="00A1404E"/>
    <w:rsid w:val="00A1427F"/>
    <w:rsid w:val="00A14308"/>
    <w:rsid w:val="00A1484D"/>
    <w:rsid w:val="00A14CB2"/>
    <w:rsid w:val="00A154A0"/>
    <w:rsid w:val="00A1591A"/>
    <w:rsid w:val="00A1692B"/>
    <w:rsid w:val="00A1717D"/>
    <w:rsid w:val="00A1794C"/>
    <w:rsid w:val="00A17E5D"/>
    <w:rsid w:val="00A17FB3"/>
    <w:rsid w:val="00A20039"/>
    <w:rsid w:val="00A203E5"/>
    <w:rsid w:val="00A20819"/>
    <w:rsid w:val="00A20F8E"/>
    <w:rsid w:val="00A213D2"/>
    <w:rsid w:val="00A21488"/>
    <w:rsid w:val="00A21550"/>
    <w:rsid w:val="00A21A1D"/>
    <w:rsid w:val="00A21BAC"/>
    <w:rsid w:val="00A21E28"/>
    <w:rsid w:val="00A2213F"/>
    <w:rsid w:val="00A2278E"/>
    <w:rsid w:val="00A229E8"/>
    <w:rsid w:val="00A22B44"/>
    <w:rsid w:val="00A23145"/>
    <w:rsid w:val="00A233EE"/>
    <w:rsid w:val="00A23AE9"/>
    <w:rsid w:val="00A23B7C"/>
    <w:rsid w:val="00A23CE3"/>
    <w:rsid w:val="00A24775"/>
    <w:rsid w:val="00A24B98"/>
    <w:rsid w:val="00A24FD1"/>
    <w:rsid w:val="00A267DF"/>
    <w:rsid w:val="00A26DD5"/>
    <w:rsid w:val="00A27028"/>
    <w:rsid w:val="00A270A4"/>
    <w:rsid w:val="00A27B3F"/>
    <w:rsid w:val="00A27BBE"/>
    <w:rsid w:val="00A27CFE"/>
    <w:rsid w:val="00A27F98"/>
    <w:rsid w:val="00A3006D"/>
    <w:rsid w:val="00A30107"/>
    <w:rsid w:val="00A3048F"/>
    <w:rsid w:val="00A30C76"/>
    <w:rsid w:val="00A31712"/>
    <w:rsid w:val="00A318F4"/>
    <w:rsid w:val="00A31BE9"/>
    <w:rsid w:val="00A321F3"/>
    <w:rsid w:val="00A32277"/>
    <w:rsid w:val="00A322FC"/>
    <w:rsid w:val="00A32A66"/>
    <w:rsid w:val="00A32B88"/>
    <w:rsid w:val="00A335A5"/>
    <w:rsid w:val="00A336A6"/>
    <w:rsid w:val="00A339F6"/>
    <w:rsid w:val="00A33AC1"/>
    <w:rsid w:val="00A33E6B"/>
    <w:rsid w:val="00A3463C"/>
    <w:rsid w:val="00A34907"/>
    <w:rsid w:val="00A34D3E"/>
    <w:rsid w:val="00A34D4D"/>
    <w:rsid w:val="00A35A89"/>
    <w:rsid w:val="00A35D66"/>
    <w:rsid w:val="00A35E2D"/>
    <w:rsid w:val="00A361C2"/>
    <w:rsid w:val="00A3651D"/>
    <w:rsid w:val="00A368F7"/>
    <w:rsid w:val="00A37457"/>
    <w:rsid w:val="00A3770B"/>
    <w:rsid w:val="00A37FF9"/>
    <w:rsid w:val="00A40222"/>
    <w:rsid w:val="00A4022E"/>
    <w:rsid w:val="00A40568"/>
    <w:rsid w:val="00A40705"/>
    <w:rsid w:val="00A4078D"/>
    <w:rsid w:val="00A40ABE"/>
    <w:rsid w:val="00A410EF"/>
    <w:rsid w:val="00A41A23"/>
    <w:rsid w:val="00A43030"/>
    <w:rsid w:val="00A431B2"/>
    <w:rsid w:val="00A43B22"/>
    <w:rsid w:val="00A44683"/>
    <w:rsid w:val="00A4528E"/>
    <w:rsid w:val="00A458C2"/>
    <w:rsid w:val="00A46D43"/>
    <w:rsid w:val="00A46D5A"/>
    <w:rsid w:val="00A46D8A"/>
    <w:rsid w:val="00A46DD3"/>
    <w:rsid w:val="00A46ED2"/>
    <w:rsid w:val="00A47624"/>
    <w:rsid w:val="00A47A43"/>
    <w:rsid w:val="00A502B6"/>
    <w:rsid w:val="00A50378"/>
    <w:rsid w:val="00A504C9"/>
    <w:rsid w:val="00A5060F"/>
    <w:rsid w:val="00A506C8"/>
    <w:rsid w:val="00A509C0"/>
    <w:rsid w:val="00A50A9B"/>
    <w:rsid w:val="00A50CC0"/>
    <w:rsid w:val="00A5110C"/>
    <w:rsid w:val="00A5167A"/>
    <w:rsid w:val="00A51A21"/>
    <w:rsid w:val="00A51B58"/>
    <w:rsid w:val="00A51EC4"/>
    <w:rsid w:val="00A523F5"/>
    <w:rsid w:val="00A5335F"/>
    <w:rsid w:val="00A53854"/>
    <w:rsid w:val="00A53BC3"/>
    <w:rsid w:val="00A53DB0"/>
    <w:rsid w:val="00A5433C"/>
    <w:rsid w:val="00A54949"/>
    <w:rsid w:val="00A54A3D"/>
    <w:rsid w:val="00A54BCC"/>
    <w:rsid w:val="00A54DF6"/>
    <w:rsid w:val="00A550CA"/>
    <w:rsid w:val="00A55B76"/>
    <w:rsid w:val="00A55B8D"/>
    <w:rsid w:val="00A5616D"/>
    <w:rsid w:val="00A566A3"/>
    <w:rsid w:val="00A56D62"/>
    <w:rsid w:val="00A57094"/>
    <w:rsid w:val="00A57501"/>
    <w:rsid w:val="00A575D4"/>
    <w:rsid w:val="00A57D81"/>
    <w:rsid w:val="00A600F8"/>
    <w:rsid w:val="00A60167"/>
    <w:rsid w:val="00A601B4"/>
    <w:rsid w:val="00A60581"/>
    <w:rsid w:val="00A60C56"/>
    <w:rsid w:val="00A60C81"/>
    <w:rsid w:val="00A60D6D"/>
    <w:rsid w:val="00A60E75"/>
    <w:rsid w:val="00A611BE"/>
    <w:rsid w:val="00A61B18"/>
    <w:rsid w:val="00A628AD"/>
    <w:rsid w:val="00A629C8"/>
    <w:rsid w:val="00A6310E"/>
    <w:rsid w:val="00A6370F"/>
    <w:rsid w:val="00A63C73"/>
    <w:rsid w:val="00A63D01"/>
    <w:rsid w:val="00A65212"/>
    <w:rsid w:val="00A65F10"/>
    <w:rsid w:val="00A66324"/>
    <w:rsid w:val="00A6716E"/>
    <w:rsid w:val="00A675E8"/>
    <w:rsid w:val="00A70073"/>
    <w:rsid w:val="00A701E9"/>
    <w:rsid w:val="00A71290"/>
    <w:rsid w:val="00A7177E"/>
    <w:rsid w:val="00A71867"/>
    <w:rsid w:val="00A719D6"/>
    <w:rsid w:val="00A71BB0"/>
    <w:rsid w:val="00A721A6"/>
    <w:rsid w:val="00A722D8"/>
    <w:rsid w:val="00A724E6"/>
    <w:rsid w:val="00A72542"/>
    <w:rsid w:val="00A72677"/>
    <w:rsid w:val="00A72919"/>
    <w:rsid w:val="00A733DB"/>
    <w:rsid w:val="00A7372B"/>
    <w:rsid w:val="00A7377B"/>
    <w:rsid w:val="00A738C0"/>
    <w:rsid w:val="00A73AFD"/>
    <w:rsid w:val="00A73F4C"/>
    <w:rsid w:val="00A75A99"/>
    <w:rsid w:val="00A75B25"/>
    <w:rsid w:val="00A75C4C"/>
    <w:rsid w:val="00A75DA5"/>
    <w:rsid w:val="00A761BA"/>
    <w:rsid w:val="00A7676B"/>
    <w:rsid w:val="00A77197"/>
    <w:rsid w:val="00A77937"/>
    <w:rsid w:val="00A77A09"/>
    <w:rsid w:val="00A77D98"/>
    <w:rsid w:val="00A80069"/>
    <w:rsid w:val="00A80690"/>
    <w:rsid w:val="00A80DCC"/>
    <w:rsid w:val="00A813C4"/>
    <w:rsid w:val="00A81601"/>
    <w:rsid w:val="00A818D6"/>
    <w:rsid w:val="00A83F1B"/>
    <w:rsid w:val="00A84117"/>
    <w:rsid w:val="00A844B8"/>
    <w:rsid w:val="00A84543"/>
    <w:rsid w:val="00A84FC4"/>
    <w:rsid w:val="00A85106"/>
    <w:rsid w:val="00A85116"/>
    <w:rsid w:val="00A8536D"/>
    <w:rsid w:val="00A85D31"/>
    <w:rsid w:val="00A861E7"/>
    <w:rsid w:val="00A8665D"/>
    <w:rsid w:val="00A8680D"/>
    <w:rsid w:val="00A86CAB"/>
    <w:rsid w:val="00A86DEB"/>
    <w:rsid w:val="00A87136"/>
    <w:rsid w:val="00A87279"/>
    <w:rsid w:val="00A8744A"/>
    <w:rsid w:val="00A8748C"/>
    <w:rsid w:val="00A87609"/>
    <w:rsid w:val="00A87983"/>
    <w:rsid w:val="00A879B7"/>
    <w:rsid w:val="00A9024F"/>
    <w:rsid w:val="00A90D09"/>
    <w:rsid w:val="00A91701"/>
    <w:rsid w:val="00A9186F"/>
    <w:rsid w:val="00A91BDA"/>
    <w:rsid w:val="00A91C21"/>
    <w:rsid w:val="00A91F05"/>
    <w:rsid w:val="00A9225B"/>
    <w:rsid w:val="00A92AC8"/>
    <w:rsid w:val="00A92DA4"/>
    <w:rsid w:val="00A9348C"/>
    <w:rsid w:val="00A93A78"/>
    <w:rsid w:val="00A940E8"/>
    <w:rsid w:val="00A942E8"/>
    <w:rsid w:val="00A965A8"/>
    <w:rsid w:val="00A96862"/>
    <w:rsid w:val="00A969F4"/>
    <w:rsid w:val="00A96A24"/>
    <w:rsid w:val="00A96B12"/>
    <w:rsid w:val="00A96EDE"/>
    <w:rsid w:val="00A9742D"/>
    <w:rsid w:val="00A9790B"/>
    <w:rsid w:val="00A97E88"/>
    <w:rsid w:val="00AA09CC"/>
    <w:rsid w:val="00AA10BD"/>
    <w:rsid w:val="00AA1AD3"/>
    <w:rsid w:val="00AA1B9C"/>
    <w:rsid w:val="00AA1C8A"/>
    <w:rsid w:val="00AA1CD5"/>
    <w:rsid w:val="00AA1CD7"/>
    <w:rsid w:val="00AA2187"/>
    <w:rsid w:val="00AA30B8"/>
    <w:rsid w:val="00AA31E1"/>
    <w:rsid w:val="00AA370A"/>
    <w:rsid w:val="00AA4B21"/>
    <w:rsid w:val="00AA4E1D"/>
    <w:rsid w:val="00AA529C"/>
    <w:rsid w:val="00AA54B6"/>
    <w:rsid w:val="00AA562F"/>
    <w:rsid w:val="00AA56C1"/>
    <w:rsid w:val="00AA5EE2"/>
    <w:rsid w:val="00AA6255"/>
    <w:rsid w:val="00AA6326"/>
    <w:rsid w:val="00AA64B6"/>
    <w:rsid w:val="00AA6955"/>
    <w:rsid w:val="00AA725C"/>
    <w:rsid w:val="00AB0064"/>
    <w:rsid w:val="00AB00DE"/>
    <w:rsid w:val="00AB0518"/>
    <w:rsid w:val="00AB0ACA"/>
    <w:rsid w:val="00AB13B8"/>
    <w:rsid w:val="00AB15E8"/>
    <w:rsid w:val="00AB1985"/>
    <w:rsid w:val="00AB2ABA"/>
    <w:rsid w:val="00AB3005"/>
    <w:rsid w:val="00AB3CCF"/>
    <w:rsid w:val="00AB4384"/>
    <w:rsid w:val="00AB43D7"/>
    <w:rsid w:val="00AB4448"/>
    <w:rsid w:val="00AB4717"/>
    <w:rsid w:val="00AB4C46"/>
    <w:rsid w:val="00AB59D7"/>
    <w:rsid w:val="00AB5A20"/>
    <w:rsid w:val="00AB5E7D"/>
    <w:rsid w:val="00AB69A3"/>
    <w:rsid w:val="00AB721C"/>
    <w:rsid w:val="00AB739F"/>
    <w:rsid w:val="00AB7A8D"/>
    <w:rsid w:val="00AC019E"/>
    <w:rsid w:val="00AC02EA"/>
    <w:rsid w:val="00AC05FA"/>
    <w:rsid w:val="00AC07F9"/>
    <w:rsid w:val="00AC0AD6"/>
    <w:rsid w:val="00AC1463"/>
    <w:rsid w:val="00AC17CA"/>
    <w:rsid w:val="00AC1A1C"/>
    <w:rsid w:val="00AC1A8A"/>
    <w:rsid w:val="00AC1D8F"/>
    <w:rsid w:val="00AC23FF"/>
    <w:rsid w:val="00AC2838"/>
    <w:rsid w:val="00AC3149"/>
    <w:rsid w:val="00AC342A"/>
    <w:rsid w:val="00AC47B0"/>
    <w:rsid w:val="00AC4EE5"/>
    <w:rsid w:val="00AC4F57"/>
    <w:rsid w:val="00AC50B5"/>
    <w:rsid w:val="00AC523A"/>
    <w:rsid w:val="00AC52F1"/>
    <w:rsid w:val="00AC536F"/>
    <w:rsid w:val="00AC555D"/>
    <w:rsid w:val="00AC5F97"/>
    <w:rsid w:val="00AC6316"/>
    <w:rsid w:val="00AC6337"/>
    <w:rsid w:val="00AC633F"/>
    <w:rsid w:val="00AC64FA"/>
    <w:rsid w:val="00AC6AC4"/>
    <w:rsid w:val="00AC6C0E"/>
    <w:rsid w:val="00AC7279"/>
    <w:rsid w:val="00AC75DD"/>
    <w:rsid w:val="00AC7908"/>
    <w:rsid w:val="00AC7EAE"/>
    <w:rsid w:val="00AC7F22"/>
    <w:rsid w:val="00AC7FC3"/>
    <w:rsid w:val="00AD022B"/>
    <w:rsid w:val="00AD0823"/>
    <w:rsid w:val="00AD14B5"/>
    <w:rsid w:val="00AD1588"/>
    <w:rsid w:val="00AD17DA"/>
    <w:rsid w:val="00AD17F6"/>
    <w:rsid w:val="00AD1A81"/>
    <w:rsid w:val="00AD1EB0"/>
    <w:rsid w:val="00AD25F1"/>
    <w:rsid w:val="00AD281B"/>
    <w:rsid w:val="00AD2852"/>
    <w:rsid w:val="00AD2B45"/>
    <w:rsid w:val="00AD2E8D"/>
    <w:rsid w:val="00AD3216"/>
    <w:rsid w:val="00AD38CD"/>
    <w:rsid w:val="00AD3B86"/>
    <w:rsid w:val="00AD3D0A"/>
    <w:rsid w:val="00AD47AE"/>
    <w:rsid w:val="00AD5BBB"/>
    <w:rsid w:val="00AD62FD"/>
    <w:rsid w:val="00AD63D9"/>
    <w:rsid w:val="00AD640C"/>
    <w:rsid w:val="00AD69CD"/>
    <w:rsid w:val="00AD70C0"/>
    <w:rsid w:val="00AD7A8D"/>
    <w:rsid w:val="00AD7FD7"/>
    <w:rsid w:val="00AE0375"/>
    <w:rsid w:val="00AE07D4"/>
    <w:rsid w:val="00AE0EE6"/>
    <w:rsid w:val="00AE0EF7"/>
    <w:rsid w:val="00AE100D"/>
    <w:rsid w:val="00AE1C63"/>
    <w:rsid w:val="00AE2EBA"/>
    <w:rsid w:val="00AE3452"/>
    <w:rsid w:val="00AE34D3"/>
    <w:rsid w:val="00AE35AB"/>
    <w:rsid w:val="00AE35F7"/>
    <w:rsid w:val="00AE436C"/>
    <w:rsid w:val="00AE43E4"/>
    <w:rsid w:val="00AE46B3"/>
    <w:rsid w:val="00AE4AD5"/>
    <w:rsid w:val="00AE4C01"/>
    <w:rsid w:val="00AE4CF6"/>
    <w:rsid w:val="00AE53C0"/>
    <w:rsid w:val="00AE5D9A"/>
    <w:rsid w:val="00AE6001"/>
    <w:rsid w:val="00AE64A2"/>
    <w:rsid w:val="00AE672B"/>
    <w:rsid w:val="00AE6808"/>
    <w:rsid w:val="00AE6AD8"/>
    <w:rsid w:val="00AE6BFF"/>
    <w:rsid w:val="00AE6F5F"/>
    <w:rsid w:val="00AE7520"/>
    <w:rsid w:val="00AF0293"/>
    <w:rsid w:val="00AF02F4"/>
    <w:rsid w:val="00AF083F"/>
    <w:rsid w:val="00AF0936"/>
    <w:rsid w:val="00AF0AEA"/>
    <w:rsid w:val="00AF25BF"/>
    <w:rsid w:val="00AF2988"/>
    <w:rsid w:val="00AF34A0"/>
    <w:rsid w:val="00AF3B58"/>
    <w:rsid w:val="00AF419F"/>
    <w:rsid w:val="00AF43C5"/>
    <w:rsid w:val="00AF47D0"/>
    <w:rsid w:val="00AF4DC0"/>
    <w:rsid w:val="00AF521F"/>
    <w:rsid w:val="00AF54D1"/>
    <w:rsid w:val="00AF54FD"/>
    <w:rsid w:val="00AF56D4"/>
    <w:rsid w:val="00AF60E0"/>
    <w:rsid w:val="00AF6244"/>
    <w:rsid w:val="00AF647B"/>
    <w:rsid w:val="00AF723D"/>
    <w:rsid w:val="00AF7C64"/>
    <w:rsid w:val="00B0028B"/>
    <w:rsid w:val="00B005A6"/>
    <w:rsid w:val="00B0092E"/>
    <w:rsid w:val="00B00C42"/>
    <w:rsid w:val="00B0145F"/>
    <w:rsid w:val="00B016F7"/>
    <w:rsid w:val="00B01B3B"/>
    <w:rsid w:val="00B01E40"/>
    <w:rsid w:val="00B0210E"/>
    <w:rsid w:val="00B02678"/>
    <w:rsid w:val="00B02B91"/>
    <w:rsid w:val="00B02F7E"/>
    <w:rsid w:val="00B030ED"/>
    <w:rsid w:val="00B03686"/>
    <w:rsid w:val="00B03F94"/>
    <w:rsid w:val="00B04BA7"/>
    <w:rsid w:val="00B04DE7"/>
    <w:rsid w:val="00B04F0D"/>
    <w:rsid w:val="00B04FE8"/>
    <w:rsid w:val="00B0501C"/>
    <w:rsid w:val="00B0526A"/>
    <w:rsid w:val="00B054F2"/>
    <w:rsid w:val="00B05632"/>
    <w:rsid w:val="00B05F03"/>
    <w:rsid w:val="00B066B3"/>
    <w:rsid w:val="00B06E79"/>
    <w:rsid w:val="00B07130"/>
    <w:rsid w:val="00B07192"/>
    <w:rsid w:val="00B07B2B"/>
    <w:rsid w:val="00B07EB6"/>
    <w:rsid w:val="00B07F55"/>
    <w:rsid w:val="00B100EE"/>
    <w:rsid w:val="00B10223"/>
    <w:rsid w:val="00B1033D"/>
    <w:rsid w:val="00B10460"/>
    <w:rsid w:val="00B106B8"/>
    <w:rsid w:val="00B107E3"/>
    <w:rsid w:val="00B1094C"/>
    <w:rsid w:val="00B115D7"/>
    <w:rsid w:val="00B116CC"/>
    <w:rsid w:val="00B12399"/>
    <w:rsid w:val="00B12E2C"/>
    <w:rsid w:val="00B12ECA"/>
    <w:rsid w:val="00B1316A"/>
    <w:rsid w:val="00B133FE"/>
    <w:rsid w:val="00B13FB5"/>
    <w:rsid w:val="00B13FCB"/>
    <w:rsid w:val="00B1471C"/>
    <w:rsid w:val="00B14A69"/>
    <w:rsid w:val="00B14AD1"/>
    <w:rsid w:val="00B14CDA"/>
    <w:rsid w:val="00B14D9F"/>
    <w:rsid w:val="00B15333"/>
    <w:rsid w:val="00B1537F"/>
    <w:rsid w:val="00B15B98"/>
    <w:rsid w:val="00B15D85"/>
    <w:rsid w:val="00B162F5"/>
    <w:rsid w:val="00B168A9"/>
    <w:rsid w:val="00B17091"/>
    <w:rsid w:val="00B177DE"/>
    <w:rsid w:val="00B17E23"/>
    <w:rsid w:val="00B17EDD"/>
    <w:rsid w:val="00B200B8"/>
    <w:rsid w:val="00B20342"/>
    <w:rsid w:val="00B207DF"/>
    <w:rsid w:val="00B2171F"/>
    <w:rsid w:val="00B2198E"/>
    <w:rsid w:val="00B21E9A"/>
    <w:rsid w:val="00B22CF6"/>
    <w:rsid w:val="00B22EB4"/>
    <w:rsid w:val="00B23412"/>
    <w:rsid w:val="00B23433"/>
    <w:rsid w:val="00B2374E"/>
    <w:rsid w:val="00B2419B"/>
    <w:rsid w:val="00B244FE"/>
    <w:rsid w:val="00B2523F"/>
    <w:rsid w:val="00B257B9"/>
    <w:rsid w:val="00B25F16"/>
    <w:rsid w:val="00B26158"/>
    <w:rsid w:val="00B2647C"/>
    <w:rsid w:val="00B267EB"/>
    <w:rsid w:val="00B274B4"/>
    <w:rsid w:val="00B2771C"/>
    <w:rsid w:val="00B30151"/>
    <w:rsid w:val="00B3082A"/>
    <w:rsid w:val="00B30954"/>
    <w:rsid w:val="00B31B09"/>
    <w:rsid w:val="00B328E5"/>
    <w:rsid w:val="00B3338F"/>
    <w:rsid w:val="00B33A49"/>
    <w:rsid w:val="00B33D1A"/>
    <w:rsid w:val="00B344B7"/>
    <w:rsid w:val="00B3562C"/>
    <w:rsid w:val="00B359CB"/>
    <w:rsid w:val="00B359D7"/>
    <w:rsid w:val="00B36712"/>
    <w:rsid w:val="00B36790"/>
    <w:rsid w:val="00B367BC"/>
    <w:rsid w:val="00B3708D"/>
    <w:rsid w:val="00B372EF"/>
    <w:rsid w:val="00B376F8"/>
    <w:rsid w:val="00B40171"/>
    <w:rsid w:val="00B40595"/>
    <w:rsid w:val="00B40A18"/>
    <w:rsid w:val="00B40A91"/>
    <w:rsid w:val="00B413E9"/>
    <w:rsid w:val="00B41AC5"/>
    <w:rsid w:val="00B41C17"/>
    <w:rsid w:val="00B41D02"/>
    <w:rsid w:val="00B42280"/>
    <w:rsid w:val="00B422A0"/>
    <w:rsid w:val="00B428C8"/>
    <w:rsid w:val="00B42AF9"/>
    <w:rsid w:val="00B42B62"/>
    <w:rsid w:val="00B42B8E"/>
    <w:rsid w:val="00B42C3C"/>
    <w:rsid w:val="00B43227"/>
    <w:rsid w:val="00B43F3F"/>
    <w:rsid w:val="00B44331"/>
    <w:rsid w:val="00B44D42"/>
    <w:rsid w:val="00B457A8"/>
    <w:rsid w:val="00B45851"/>
    <w:rsid w:val="00B458CE"/>
    <w:rsid w:val="00B4646A"/>
    <w:rsid w:val="00B46495"/>
    <w:rsid w:val="00B47A03"/>
    <w:rsid w:val="00B47B32"/>
    <w:rsid w:val="00B501F7"/>
    <w:rsid w:val="00B50767"/>
    <w:rsid w:val="00B50A10"/>
    <w:rsid w:val="00B50B3D"/>
    <w:rsid w:val="00B5129D"/>
    <w:rsid w:val="00B5136D"/>
    <w:rsid w:val="00B518AE"/>
    <w:rsid w:val="00B52DDC"/>
    <w:rsid w:val="00B5396C"/>
    <w:rsid w:val="00B54A83"/>
    <w:rsid w:val="00B54F55"/>
    <w:rsid w:val="00B55795"/>
    <w:rsid w:val="00B558DB"/>
    <w:rsid w:val="00B564C5"/>
    <w:rsid w:val="00B567EF"/>
    <w:rsid w:val="00B568B0"/>
    <w:rsid w:val="00B56B7E"/>
    <w:rsid w:val="00B56D01"/>
    <w:rsid w:val="00B575BF"/>
    <w:rsid w:val="00B57BB8"/>
    <w:rsid w:val="00B6017B"/>
    <w:rsid w:val="00B60303"/>
    <w:rsid w:val="00B606F8"/>
    <w:rsid w:val="00B6075D"/>
    <w:rsid w:val="00B6134C"/>
    <w:rsid w:val="00B613BF"/>
    <w:rsid w:val="00B61B75"/>
    <w:rsid w:val="00B620BD"/>
    <w:rsid w:val="00B62AAD"/>
    <w:rsid w:val="00B63071"/>
    <w:rsid w:val="00B6330D"/>
    <w:rsid w:val="00B634B6"/>
    <w:rsid w:val="00B63867"/>
    <w:rsid w:val="00B63C61"/>
    <w:rsid w:val="00B63D4E"/>
    <w:rsid w:val="00B64636"/>
    <w:rsid w:val="00B64E9A"/>
    <w:rsid w:val="00B64EA5"/>
    <w:rsid w:val="00B652F9"/>
    <w:rsid w:val="00B6541E"/>
    <w:rsid w:val="00B65899"/>
    <w:rsid w:val="00B65962"/>
    <w:rsid w:val="00B65D56"/>
    <w:rsid w:val="00B70CEA"/>
    <w:rsid w:val="00B710E9"/>
    <w:rsid w:val="00B72487"/>
    <w:rsid w:val="00B73366"/>
    <w:rsid w:val="00B73843"/>
    <w:rsid w:val="00B73D78"/>
    <w:rsid w:val="00B7456A"/>
    <w:rsid w:val="00B74C64"/>
    <w:rsid w:val="00B74EDC"/>
    <w:rsid w:val="00B756B9"/>
    <w:rsid w:val="00B7581B"/>
    <w:rsid w:val="00B75C04"/>
    <w:rsid w:val="00B762B6"/>
    <w:rsid w:val="00B7632F"/>
    <w:rsid w:val="00B763D6"/>
    <w:rsid w:val="00B769FB"/>
    <w:rsid w:val="00B76FC3"/>
    <w:rsid w:val="00B7705C"/>
    <w:rsid w:val="00B7749A"/>
    <w:rsid w:val="00B77787"/>
    <w:rsid w:val="00B77C3A"/>
    <w:rsid w:val="00B8060B"/>
    <w:rsid w:val="00B81837"/>
    <w:rsid w:val="00B81A14"/>
    <w:rsid w:val="00B82038"/>
    <w:rsid w:val="00B8210A"/>
    <w:rsid w:val="00B8236B"/>
    <w:rsid w:val="00B82687"/>
    <w:rsid w:val="00B8289A"/>
    <w:rsid w:val="00B82BB2"/>
    <w:rsid w:val="00B82CCE"/>
    <w:rsid w:val="00B82E13"/>
    <w:rsid w:val="00B832B1"/>
    <w:rsid w:val="00B83A77"/>
    <w:rsid w:val="00B83EE5"/>
    <w:rsid w:val="00B8418A"/>
    <w:rsid w:val="00B8455F"/>
    <w:rsid w:val="00B84D22"/>
    <w:rsid w:val="00B86204"/>
    <w:rsid w:val="00B8645A"/>
    <w:rsid w:val="00B910EB"/>
    <w:rsid w:val="00B91799"/>
    <w:rsid w:val="00B918F2"/>
    <w:rsid w:val="00B91B4F"/>
    <w:rsid w:val="00B92118"/>
    <w:rsid w:val="00B9246E"/>
    <w:rsid w:val="00B924D7"/>
    <w:rsid w:val="00B92BEA"/>
    <w:rsid w:val="00B93110"/>
    <w:rsid w:val="00B93403"/>
    <w:rsid w:val="00B93453"/>
    <w:rsid w:val="00B93E0D"/>
    <w:rsid w:val="00B94441"/>
    <w:rsid w:val="00B94F7D"/>
    <w:rsid w:val="00B95E5C"/>
    <w:rsid w:val="00B96913"/>
    <w:rsid w:val="00B96CDA"/>
    <w:rsid w:val="00B97A3F"/>
    <w:rsid w:val="00B97D4D"/>
    <w:rsid w:val="00BA015B"/>
    <w:rsid w:val="00BA020B"/>
    <w:rsid w:val="00BA0497"/>
    <w:rsid w:val="00BA06BD"/>
    <w:rsid w:val="00BA0702"/>
    <w:rsid w:val="00BA0D84"/>
    <w:rsid w:val="00BA0DA3"/>
    <w:rsid w:val="00BA0FAB"/>
    <w:rsid w:val="00BA1539"/>
    <w:rsid w:val="00BA1A22"/>
    <w:rsid w:val="00BA1ADA"/>
    <w:rsid w:val="00BA1F8A"/>
    <w:rsid w:val="00BA2026"/>
    <w:rsid w:val="00BA224F"/>
    <w:rsid w:val="00BA2364"/>
    <w:rsid w:val="00BA256C"/>
    <w:rsid w:val="00BA2D86"/>
    <w:rsid w:val="00BA2F7C"/>
    <w:rsid w:val="00BA41B3"/>
    <w:rsid w:val="00BA41F4"/>
    <w:rsid w:val="00BA4489"/>
    <w:rsid w:val="00BA476C"/>
    <w:rsid w:val="00BA47C1"/>
    <w:rsid w:val="00BA4F75"/>
    <w:rsid w:val="00BA532A"/>
    <w:rsid w:val="00BA55D0"/>
    <w:rsid w:val="00BA5752"/>
    <w:rsid w:val="00BA58C0"/>
    <w:rsid w:val="00BA5D2A"/>
    <w:rsid w:val="00BA617B"/>
    <w:rsid w:val="00BA62FC"/>
    <w:rsid w:val="00BA642B"/>
    <w:rsid w:val="00BA66E1"/>
    <w:rsid w:val="00BA6A7D"/>
    <w:rsid w:val="00BA71EB"/>
    <w:rsid w:val="00BA7864"/>
    <w:rsid w:val="00BA7A41"/>
    <w:rsid w:val="00BA7B2A"/>
    <w:rsid w:val="00BB0971"/>
    <w:rsid w:val="00BB0A2E"/>
    <w:rsid w:val="00BB0A43"/>
    <w:rsid w:val="00BB12FD"/>
    <w:rsid w:val="00BB1E2D"/>
    <w:rsid w:val="00BB26D0"/>
    <w:rsid w:val="00BB3657"/>
    <w:rsid w:val="00BB384D"/>
    <w:rsid w:val="00BB3924"/>
    <w:rsid w:val="00BB3AD3"/>
    <w:rsid w:val="00BB3D41"/>
    <w:rsid w:val="00BB3E31"/>
    <w:rsid w:val="00BB3FC7"/>
    <w:rsid w:val="00BB4318"/>
    <w:rsid w:val="00BB474F"/>
    <w:rsid w:val="00BB4C32"/>
    <w:rsid w:val="00BB4CF8"/>
    <w:rsid w:val="00BB53F4"/>
    <w:rsid w:val="00BB577C"/>
    <w:rsid w:val="00BB630D"/>
    <w:rsid w:val="00BB6499"/>
    <w:rsid w:val="00BB6660"/>
    <w:rsid w:val="00BB6C88"/>
    <w:rsid w:val="00BB7181"/>
    <w:rsid w:val="00BB7B21"/>
    <w:rsid w:val="00BC0433"/>
    <w:rsid w:val="00BC1318"/>
    <w:rsid w:val="00BC1DA2"/>
    <w:rsid w:val="00BC297E"/>
    <w:rsid w:val="00BC2FCC"/>
    <w:rsid w:val="00BC31E7"/>
    <w:rsid w:val="00BC3337"/>
    <w:rsid w:val="00BC3808"/>
    <w:rsid w:val="00BC3AD8"/>
    <w:rsid w:val="00BC4214"/>
    <w:rsid w:val="00BC43C5"/>
    <w:rsid w:val="00BC4E7C"/>
    <w:rsid w:val="00BC50F3"/>
    <w:rsid w:val="00BC5497"/>
    <w:rsid w:val="00BC591F"/>
    <w:rsid w:val="00BC5E22"/>
    <w:rsid w:val="00BC601A"/>
    <w:rsid w:val="00BC60B2"/>
    <w:rsid w:val="00BC6382"/>
    <w:rsid w:val="00BC67CD"/>
    <w:rsid w:val="00BC6A7C"/>
    <w:rsid w:val="00BC7348"/>
    <w:rsid w:val="00BC743F"/>
    <w:rsid w:val="00BC794D"/>
    <w:rsid w:val="00BD0318"/>
    <w:rsid w:val="00BD0461"/>
    <w:rsid w:val="00BD0FD3"/>
    <w:rsid w:val="00BD1500"/>
    <w:rsid w:val="00BD1628"/>
    <w:rsid w:val="00BD1C60"/>
    <w:rsid w:val="00BD27A0"/>
    <w:rsid w:val="00BD3276"/>
    <w:rsid w:val="00BD3EEB"/>
    <w:rsid w:val="00BD41FA"/>
    <w:rsid w:val="00BD4206"/>
    <w:rsid w:val="00BD45A1"/>
    <w:rsid w:val="00BD4EFD"/>
    <w:rsid w:val="00BD558F"/>
    <w:rsid w:val="00BD568A"/>
    <w:rsid w:val="00BD702D"/>
    <w:rsid w:val="00BD7383"/>
    <w:rsid w:val="00BD744C"/>
    <w:rsid w:val="00BD76CD"/>
    <w:rsid w:val="00BD785A"/>
    <w:rsid w:val="00BD7932"/>
    <w:rsid w:val="00BD79C1"/>
    <w:rsid w:val="00BE0212"/>
    <w:rsid w:val="00BE048A"/>
    <w:rsid w:val="00BE0C27"/>
    <w:rsid w:val="00BE0E1B"/>
    <w:rsid w:val="00BE0FD2"/>
    <w:rsid w:val="00BE1010"/>
    <w:rsid w:val="00BE1DC8"/>
    <w:rsid w:val="00BE25A0"/>
    <w:rsid w:val="00BE2612"/>
    <w:rsid w:val="00BE2B0A"/>
    <w:rsid w:val="00BE2B63"/>
    <w:rsid w:val="00BE3702"/>
    <w:rsid w:val="00BE3756"/>
    <w:rsid w:val="00BE3AF3"/>
    <w:rsid w:val="00BE513A"/>
    <w:rsid w:val="00BE59A6"/>
    <w:rsid w:val="00BE5E17"/>
    <w:rsid w:val="00BE5ED8"/>
    <w:rsid w:val="00BE6061"/>
    <w:rsid w:val="00BE67FF"/>
    <w:rsid w:val="00BE6A18"/>
    <w:rsid w:val="00BE7091"/>
    <w:rsid w:val="00BE7138"/>
    <w:rsid w:val="00BE7313"/>
    <w:rsid w:val="00BE79C3"/>
    <w:rsid w:val="00BE7AEA"/>
    <w:rsid w:val="00BE7DC6"/>
    <w:rsid w:val="00BE7FB3"/>
    <w:rsid w:val="00BF04C6"/>
    <w:rsid w:val="00BF0DDC"/>
    <w:rsid w:val="00BF1F40"/>
    <w:rsid w:val="00BF2824"/>
    <w:rsid w:val="00BF29A2"/>
    <w:rsid w:val="00BF31DD"/>
    <w:rsid w:val="00BF3297"/>
    <w:rsid w:val="00BF32DF"/>
    <w:rsid w:val="00BF3316"/>
    <w:rsid w:val="00BF336E"/>
    <w:rsid w:val="00BF3922"/>
    <w:rsid w:val="00BF42BA"/>
    <w:rsid w:val="00BF49F0"/>
    <w:rsid w:val="00BF51AB"/>
    <w:rsid w:val="00BF5530"/>
    <w:rsid w:val="00BF5E40"/>
    <w:rsid w:val="00BF6008"/>
    <w:rsid w:val="00BF62BE"/>
    <w:rsid w:val="00BF66F7"/>
    <w:rsid w:val="00BF6A98"/>
    <w:rsid w:val="00BF6C31"/>
    <w:rsid w:val="00BF6E0D"/>
    <w:rsid w:val="00BF721A"/>
    <w:rsid w:val="00BF722E"/>
    <w:rsid w:val="00BF7B2B"/>
    <w:rsid w:val="00BF7D6E"/>
    <w:rsid w:val="00BF7FB4"/>
    <w:rsid w:val="00C00164"/>
    <w:rsid w:val="00C004E5"/>
    <w:rsid w:val="00C007C6"/>
    <w:rsid w:val="00C00A25"/>
    <w:rsid w:val="00C01223"/>
    <w:rsid w:val="00C020C2"/>
    <w:rsid w:val="00C0216D"/>
    <w:rsid w:val="00C024E5"/>
    <w:rsid w:val="00C02602"/>
    <w:rsid w:val="00C03267"/>
    <w:rsid w:val="00C03CE4"/>
    <w:rsid w:val="00C04422"/>
    <w:rsid w:val="00C046C4"/>
    <w:rsid w:val="00C04890"/>
    <w:rsid w:val="00C04B0C"/>
    <w:rsid w:val="00C0520D"/>
    <w:rsid w:val="00C05408"/>
    <w:rsid w:val="00C054D6"/>
    <w:rsid w:val="00C05D14"/>
    <w:rsid w:val="00C05E99"/>
    <w:rsid w:val="00C06279"/>
    <w:rsid w:val="00C0662B"/>
    <w:rsid w:val="00C06699"/>
    <w:rsid w:val="00C06742"/>
    <w:rsid w:val="00C06E67"/>
    <w:rsid w:val="00C0710B"/>
    <w:rsid w:val="00C07DD9"/>
    <w:rsid w:val="00C10044"/>
    <w:rsid w:val="00C10370"/>
    <w:rsid w:val="00C104E3"/>
    <w:rsid w:val="00C1089D"/>
    <w:rsid w:val="00C11119"/>
    <w:rsid w:val="00C11396"/>
    <w:rsid w:val="00C11638"/>
    <w:rsid w:val="00C12867"/>
    <w:rsid w:val="00C129B4"/>
    <w:rsid w:val="00C12D07"/>
    <w:rsid w:val="00C12E62"/>
    <w:rsid w:val="00C1352E"/>
    <w:rsid w:val="00C137DE"/>
    <w:rsid w:val="00C14294"/>
    <w:rsid w:val="00C14406"/>
    <w:rsid w:val="00C148B3"/>
    <w:rsid w:val="00C149D8"/>
    <w:rsid w:val="00C153B3"/>
    <w:rsid w:val="00C153E9"/>
    <w:rsid w:val="00C15F2C"/>
    <w:rsid w:val="00C16820"/>
    <w:rsid w:val="00C16981"/>
    <w:rsid w:val="00C16A15"/>
    <w:rsid w:val="00C17938"/>
    <w:rsid w:val="00C2053D"/>
    <w:rsid w:val="00C207F5"/>
    <w:rsid w:val="00C20B20"/>
    <w:rsid w:val="00C210EF"/>
    <w:rsid w:val="00C21220"/>
    <w:rsid w:val="00C21482"/>
    <w:rsid w:val="00C2196C"/>
    <w:rsid w:val="00C223F6"/>
    <w:rsid w:val="00C22533"/>
    <w:rsid w:val="00C229DC"/>
    <w:rsid w:val="00C22B2D"/>
    <w:rsid w:val="00C232A9"/>
    <w:rsid w:val="00C23427"/>
    <w:rsid w:val="00C235C6"/>
    <w:rsid w:val="00C23B46"/>
    <w:rsid w:val="00C25A15"/>
    <w:rsid w:val="00C25FC6"/>
    <w:rsid w:val="00C265D8"/>
    <w:rsid w:val="00C265FD"/>
    <w:rsid w:val="00C26808"/>
    <w:rsid w:val="00C26A46"/>
    <w:rsid w:val="00C26EC9"/>
    <w:rsid w:val="00C3001A"/>
    <w:rsid w:val="00C30EB6"/>
    <w:rsid w:val="00C32D17"/>
    <w:rsid w:val="00C333E1"/>
    <w:rsid w:val="00C3375C"/>
    <w:rsid w:val="00C3399F"/>
    <w:rsid w:val="00C343E7"/>
    <w:rsid w:val="00C343FE"/>
    <w:rsid w:val="00C345AE"/>
    <w:rsid w:val="00C34A94"/>
    <w:rsid w:val="00C34AEC"/>
    <w:rsid w:val="00C35576"/>
    <w:rsid w:val="00C35686"/>
    <w:rsid w:val="00C3580F"/>
    <w:rsid w:val="00C35D08"/>
    <w:rsid w:val="00C36233"/>
    <w:rsid w:val="00C36A77"/>
    <w:rsid w:val="00C373D8"/>
    <w:rsid w:val="00C37D2A"/>
    <w:rsid w:val="00C409A8"/>
    <w:rsid w:val="00C416FC"/>
    <w:rsid w:val="00C417A0"/>
    <w:rsid w:val="00C41A1F"/>
    <w:rsid w:val="00C4246A"/>
    <w:rsid w:val="00C42475"/>
    <w:rsid w:val="00C42DA7"/>
    <w:rsid w:val="00C430D9"/>
    <w:rsid w:val="00C431CE"/>
    <w:rsid w:val="00C43349"/>
    <w:rsid w:val="00C439FE"/>
    <w:rsid w:val="00C43A2B"/>
    <w:rsid w:val="00C443A9"/>
    <w:rsid w:val="00C44FC2"/>
    <w:rsid w:val="00C45A7E"/>
    <w:rsid w:val="00C45EA0"/>
    <w:rsid w:val="00C45F9D"/>
    <w:rsid w:val="00C472C9"/>
    <w:rsid w:val="00C474EE"/>
    <w:rsid w:val="00C47A00"/>
    <w:rsid w:val="00C50831"/>
    <w:rsid w:val="00C508FD"/>
    <w:rsid w:val="00C52494"/>
    <w:rsid w:val="00C52631"/>
    <w:rsid w:val="00C52AA2"/>
    <w:rsid w:val="00C530BF"/>
    <w:rsid w:val="00C533DC"/>
    <w:rsid w:val="00C53AF6"/>
    <w:rsid w:val="00C54938"/>
    <w:rsid w:val="00C54FFE"/>
    <w:rsid w:val="00C551AC"/>
    <w:rsid w:val="00C55604"/>
    <w:rsid w:val="00C559DC"/>
    <w:rsid w:val="00C55F4C"/>
    <w:rsid w:val="00C56696"/>
    <w:rsid w:val="00C5676F"/>
    <w:rsid w:val="00C56B79"/>
    <w:rsid w:val="00C56BD6"/>
    <w:rsid w:val="00C57173"/>
    <w:rsid w:val="00C57207"/>
    <w:rsid w:val="00C5721B"/>
    <w:rsid w:val="00C57644"/>
    <w:rsid w:val="00C6018B"/>
    <w:rsid w:val="00C61312"/>
    <w:rsid w:val="00C619E9"/>
    <w:rsid w:val="00C624F6"/>
    <w:rsid w:val="00C62BA5"/>
    <w:rsid w:val="00C62C53"/>
    <w:rsid w:val="00C62F84"/>
    <w:rsid w:val="00C63091"/>
    <w:rsid w:val="00C63C4A"/>
    <w:rsid w:val="00C63F06"/>
    <w:rsid w:val="00C6412D"/>
    <w:rsid w:val="00C64DD0"/>
    <w:rsid w:val="00C6602E"/>
    <w:rsid w:val="00C66223"/>
    <w:rsid w:val="00C67B0A"/>
    <w:rsid w:val="00C67BA2"/>
    <w:rsid w:val="00C67F07"/>
    <w:rsid w:val="00C70038"/>
    <w:rsid w:val="00C7010E"/>
    <w:rsid w:val="00C70BA1"/>
    <w:rsid w:val="00C70BD2"/>
    <w:rsid w:val="00C70C8B"/>
    <w:rsid w:val="00C7124E"/>
    <w:rsid w:val="00C718C7"/>
    <w:rsid w:val="00C7194A"/>
    <w:rsid w:val="00C71CED"/>
    <w:rsid w:val="00C72C88"/>
    <w:rsid w:val="00C7393F"/>
    <w:rsid w:val="00C743C9"/>
    <w:rsid w:val="00C749A8"/>
    <w:rsid w:val="00C74A08"/>
    <w:rsid w:val="00C74A9E"/>
    <w:rsid w:val="00C751D1"/>
    <w:rsid w:val="00C7521C"/>
    <w:rsid w:val="00C76086"/>
    <w:rsid w:val="00C76308"/>
    <w:rsid w:val="00C76571"/>
    <w:rsid w:val="00C7660E"/>
    <w:rsid w:val="00C76C18"/>
    <w:rsid w:val="00C77079"/>
    <w:rsid w:val="00C778CE"/>
    <w:rsid w:val="00C800AE"/>
    <w:rsid w:val="00C8042D"/>
    <w:rsid w:val="00C80919"/>
    <w:rsid w:val="00C80C9A"/>
    <w:rsid w:val="00C80D3F"/>
    <w:rsid w:val="00C810CA"/>
    <w:rsid w:val="00C8141B"/>
    <w:rsid w:val="00C81846"/>
    <w:rsid w:val="00C819D7"/>
    <w:rsid w:val="00C81E4E"/>
    <w:rsid w:val="00C82056"/>
    <w:rsid w:val="00C828A2"/>
    <w:rsid w:val="00C82B04"/>
    <w:rsid w:val="00C82F22"/>
    <w:rsid w:val="00C8302D"/>
    <w:rsid w:val="00C83242"/>
    <w:rsid w:val="00C834CF"/>
    <w:rsid w:val="00C839EF"/>
    <w:rsid w:val="00C849DF"/>
    <w:rsid w:val="00C84B39"/>
    <w:rsid w:val="00C854F5"/>
    <w:rsid w:val="00C85571"/>
    <w:rsid w:val="00C85632"/>
    <w:rsid w:val="00C86052"/>
    <w:rsid w:val="00C8633C"/>
    <w:rsid w:val="00C867C8"/>
    <w:rsid w:val="00C869C1"/>
    <w:rsid w:val="00C8705A"/>
    <w:rsid w:val="00C8705D"/>
    <w:rsid w:val="00C8743D"/>
    <w:rsid w:val="00C87B99"/>
    <w:rsid w:val="00C87BE3"/>
    <w:rsid w:val="00C87F0F"/>
    <w:rsid w:val="00C910D2"/>
    <w:rsid w:val="00C9119C"/>
    <w:rsid w:val="00C913B2"/>
    <w:rsid w:val="00C915AB"/>
    <w:rsid w:val="00C91C88"/>
    <w:rsid w:val="00C9210D"/>
    <w:rsid w:val="00C92BB1"/>
    <w:rsid w:val="00C934D8"/>
    <w:rsid w:val="00C93901"/>
    <w:rsid w:val="00C949C1"/>
    <w:rsid w:val="00C94DE3"/>
    <w:rsid w:val="00C94E1E"/>
    <w:rsid w:val="00C966CE"/>
    <w:rsid w:val="00C97EB4"/>
    <w:rsid w:val="00C97F67"/>
    <w:rsid w:val="00C97FC0"/>
    <w:rsid w:val="00CA0700"/>
    <w:rsid w:val="00CA0A10"/>
    <w:rsid w:val="00CA0A63"/>
    <w:rsid w:val="00CA0BA6"/>
    <w:rsid w:val="00CA0D91"/>
    <w:rsid w:val="00CA10D9"/>
    <w:rsid w:val="00CA1176"/>
    <w:rsid w:val="00CA1360"/>
    <w:rsid w:val="00CA139C"/>
    <w:rsid w:val="00CA18E4"/>
    <w:rsid w:val="00CA1909"/>
    <w:rsid w:val="00CA1C8F"/>
    <w:rsid w:val="00CA1E7D"/>
    <w:rsid w:val="00CA2539"/>
    <w:rsid w:val="00CA2A36"/>
    <w:rsid w:val="00CA2BEC"/>
    <w:rsid w:val="00CA2D64"/>
    <w:rsid w:val="00CA2E7F"/>
    <w:rsid w:val="00CA2E8C"/>
    <w:rsid w:val="00CA4130"/>
    <w:rsid w:val="00CA5350"/>
    <w:rsid w:val="00CA563B"/>
    <w:rsid w:val="00CA6407"/>
    <w:rsid w:val="00CA7B81"/>
    <w:rsid w:val="00CA7E55"/>
    <w:rsid w:val="00CB0098"/>
    <w:rsid w:val="00CB0563"/>
    <w:rsid w:val="00CB070F"/>
    <w:rsid w:val="00CB0BA3"/>
    <w:rsid w:val="00CB0DEF"/>
    <w:rsid w:val="00CB128B"/>
    <w:rsid w:val="00CB1329"/>
    <w:rsid w:val="00CB1734"/>
    <w:rsid w:val="00CB1A3E"/>
    <w:rsid w:val="00CB2AC7"/>
    <w:rsid w:val="00CB2DE5"/>
    <w:rsid w:val="00CB2EBD"/>
    <w:rsid w:val="00CB3D99"/>
    <w:rsid w:val="00CB45B0"/>
    <w:rsid w:val="00CB4741"/>
    <w:rsid w:val="00CB4F71"/>
    <w:rsid w:val="00CB51AB"/>
    <w:rsid w:val="00CB5B58"/>
    <w:rsid w:val="00CB5E65"/>
    <w:rsid w:val="00CB5EFE"/>
    <w:rsid w:val="00CB6339"/>
    <w:rsid w:val="00CB657F"/>
    <w:rsid w:val="00CB65A0"/>
    <w:rsid w:val="00CB6A7D"/>
    <w:rsid w:val="00CB6AE1"/>
    <w:rsid w:val="00CB7685"/>
    <w:rsid w:val="00CB7A17"/>
    <w:rsid w:val="00CB7A3D"/>
    <w:rsid w:val="00CB7A61"/>
    <w:rsid w:val="00CB7C08"/>
    <w:rsid w:val="00CB7C77"/>
    <w:rsid w:val="00CC0531"/>
    <w:rsid w:val="00CC08EF"/>
    <w:rsid w:val="00CC127B"/>
    <w:rsid w:val="00CC1B43"/>
    <w:rsid w:val="00CC1BDD"/>
    <w:rsid w:val="00CC2B8F"/>
    <w:rsid w:val="00CC39BD"/>
    <w:rsid w:val="00CC3B38"/>
    <w:rsid w:val="00CC40A1"/>
    <w:rsid w:val="00CC4187"/>
    <w:rsid w:val="00CC444D"/>
    <w:rsid w:val="00CC449E"/>
    <w:rsid w:val="00CC4C90"/>
    <w:rsid w:val="00CC52D6"/>
    <w:rsid w:val="00CC55FA"/>
    <w:rsid w:val="00CC6125"/>
    <w:rsid w:val="00CC6B2E"/>
    <w:rsid w:val="00CC7591"/>
    <w:rsid w:val="00CC7746"/>
    <w:rsid w:val="00CC7BA4"/>
    <w:rsid w:val="00CC7E7C"/>
    <w:rsid w:val="00CD0087"/>
    <w:rsid w:val="00CD051B"/>
    <w:rsid w:val="00CD0DC9"/>
    <w:rsid w:val="00CD0ECA"/>
    <w:rsid w:val="00CD1241"/>
    <w:rsid w:val="00CD1CCF"/>
    <w:rsid w:val="00CD1EB1"/>
    <w:rsid w:val="00CD22A0"/>
    <w:rsid w:val="00CD2AF5"/>
    <w:rsid w:val="00CD2C53"/>
    <w:rsid w:val="00CD3251"/>
    <w:rsid w:val="00CD3394"/>
    <w:rsid w:val="00CD35E6"/>
    <w:rsid w:val="00CD390F"/>
    <w:rsid w:val="00CD39B6"/>
    <w:rsid w:val="00CD3E8E"/>
    <w:rsid w:val="00CD41AD"/>
    <w:rsid w:val="00CD420F"/>
    <w:rsid w:val="00CD47C8"/>
    <w:rsid w:val="00CD5716"/>
    <w:rsid w:val="00CD5A3E"/>
    <w:rsid w:val="00CD66DD"/>
    <w:rsid w:val="00CD6BFA"/>
    <w:rsid w:val="00CD6D21"/>
    <w:rsid w:val="00CD7A6B"/>
    <w:rsid w:val="00CD7DE9"/>
    <w:rsid w:val="00CE0C0B"/>
    <w:rsid w:val="00CE1E5F"/>
    <w:rsid w:val="00CE2901"/>
    <w:rsid w:val="00CE32A7"/>
    <w:rsid w:val="00CE3301"/>
    <w:rsid w:val="00CE360E"/>
    <w:rsid w:val="00CE3A94"/>
    <w:rsid w:val="00CE3BBB"/>
    <w:rsid w:val="00CE3F7E"/>
    <w:rsid w:val="00CE444C"/>
    <w:rsid w:val="00CE4A24"/>
    <w:rsid w:val="00CE4B46"/>
    <w:rsid w:val="00CE54D8"/>
    <w:rsid w:val="00CE567B"/>
    <w:rsid w:val="00CE604C"/>
    <w:rsid w:val="00CE60C4"/>
    <w:rsid w:val="00CE6A56"/>
    <w:rsid w:val="00CE6FFC"/>
    <w:rsid w:val="00CE7015"/>
    <w:rsid w:val="00CF0188"/>
    <w:rsid w:val="00CF082C"/>
    <w:rsid w:val="00CF0A01"/>
    <w:rsid w:val="00CF0D73"/>
    <w:rsid w:val="00CF10C1"/>
    <w:rsid w:val="00CF14F5"/>
    <w:rsid w:val="00CF2173"/>
    <w:rsid w:val="00CF21CB"/>
    <w:rsid w:val="00CF2A71"/>
    <w:rsid w:val="00CF2C9D"/>
    <w:rsid w:val="00CF305C"/>
    <w:rsid w:val="00CF3B7E"/>
    <w:rsid w:val="00CF4452"/>
    <w:rsid w:val="00CF472A"/>
    <w:rsid w:val="00CF55C4"/>
    <w:rsid w:val="00CF5693"/>
    <w:rsid w:val="00CF56A8"/>
    <w:rsid w:val="00CF61EB"/>
    <w:rsid w:val="00CF67A7"/>
    <w:rsid w:val="00CF694A"/>
    <w:rsid w:val="00CF6A15"/>
    <w:rsid w:val="00CF6BA1"/>
    <w:rsid w:val="00CF6C7A"/>
    <w:rsid w:val="00CF6E66"/>
    <w:rsid w:val="00CF6EE5"/>
    <w:rsid w:val="00CF71BE"/>
    <w:rsid w:val="00CF78DD"/>
    <w:rsid w:val="00D00470"/>
    <w:rsid w:val="00D00487"/>
    <w:rsid w:val="00D00720"/>
    <w:rsid w:val="00D00AB1"/>
    <w:rsid w:val="00D01FE5"/>
    <w:rsid w:val="00D022B0"/>
    <w:rsid w:val="00D02731"/>
    <w:rsid w:val="00D032E9"/>
    <w:rsid w:val="00D03B16"/>
    <w:rsid w:val="00D041E9"/>
    <w:rsid w:val="00D0443A"/>
    <w:rsid w:val="00D0467B"/>
    <w:rsid w:val="00D047D2"/>
    <w:rsid w:val="00D04883"/>
    <w:rsid w:val="00D05D7D"/>
    <w:rsid w:val="00D063FC"/>
    <w:rsid w:val="00D065B0"/>
    <w:rsid w:val="00D0699A"/>
    <w:rsid w:val="00D06CA2"/>
    <w:rsid w:val="00D06CD8"/>
    <w:rsid w:val="00D0706A"/>
    <w:rsid w:val="00D07128"/>
    <w:rsid w:val="00D074CB"/>
    <w:rsid w:val="00D101A9"/>
    <w:rsid w:val="00D101F9"/>
    <w:rsid w:val="00D1039F"/>
    <w:rsid w:val="00D103B4"/>
    <w:rsid w:val="00D10902"/>
    <w:rsid w:val="00D10985"/>
    <w:rsid w:val="00D109AC"/>
    <w:rsid w:val="00D109D2"/>
    <w:rsid w:val="00D10C3C"/>
    <w:rsid w:val="00D10CAD"/>
    <w:rsid w:val="00D114E4"/>
    <w:rsid w:val="00D118EF"/>
    <w:rsid w:val="00D11906"/>
    <w:rsid w:val="00D13592"/>
    <w:rsid w:val="00D13753"/>
    <w:rsid w:val="00D141E1"/>
    <w:rsid w:val="00D14914"/>
    <w:rsid w:val="00D14DF0"/>
    <w:rsid w:val="00D1557D"/>
    <w:rsid w:val="00D15924"/>
    <w:rsid w:val="00D160DC"/>
    <w:rsid w:val="00D1660C"/>
    <w:rsid w:val="00D169F7"/>
    <w:rsid w:val="00D16E2A"/>
    <w:rsid w:val="00D16E2D"/>
    <w:rsid w:val="00D17159"/>
    <w:rsid w:val="00D17434"/>
    <w:rsid w:val="00D176C7"/>
    <w:rsid w:val="00D17D26"/>
    <w:rsid w:val="00D203A1"/>
    <w:rsid w:val="00D20910"/>
    <w:rsid w:val="00D210F0"/>
    <w:rsid w:val="00D2137A"/>
    <w:rsid w:val="00D22122"/>
    <w:rsid w:val="00D22201"/>
    <w:rsid w:val="00D2271F"/>
    <w:rsid w:val="00D22750"/>
    <w:rsid w:val="00D22DFB"/>
    <w:rsid w:val="00D22FC7"/>
    <w:rsid w:val="00D23F60"/>
    <w:rsid w:val="00D24402"/>
    <w:rsid w:val="00D2462D"/>
    <w:rsid w:val="00D246ED"/>
    <w:rsid w:val="00D248A9"/>
    <w:rsid w:val="00D24EBB"/>
    <w:rsid w:val="00D250B7"/>
    <w:rsid w:val="00D2535D"/>
    <w:rsid w:val="00D257D6"/>
    <w:rsid w:val="00D257F1"/>
    <w:rsid w:val="00D26B35"/>
    <w:rsid w:val="00D26B87"/>
    <w:rsid w:val="00D26C43"/>
    <w:rsid w:val="00D273DA"/>
    <w:rsid w:val="00D2750E"/>
    <w:rsid w:val="00D27BE5"/>
    <w:rsid w:val="00D27C63"/>
    <w:rsid w:val="00D27D76"/>
    <w:rsid w:val="00D27D8B"/>
    <w:rsid w:val="00D3050F"/>
    <w:rsid w:val="00D30D64"/>
    <w:rsid w:val="00D30ECC"/>
    <w:rsid w:val="00D316BC"/>
    <w:rsid w:val="00D3311D"/>
    <w:rsid w:val="00D332E9"/>
    <w:rsid w:val="00D334D9"/>
    <w:rsid w:val="00D334E7"/>
    <w:rsid w:val="00D3354F"/>
    <w:rsid w:val="00D336EE"/>
    <w:rsid w:val="00D34550"/>
    <w:rsid w:val="00D34745"/>
    <w:rsid w:val="00D34D19"/>
    <w:rsid w:val="00D34D98"/>
    <w:rsid w:val="00D352D4"/>
    <w:rsid w:val="00D3536C"/>
    <w:rsid w:val="00D3574D"/>
    <w:rsid w:val="00D357A3"/>
    <w:rsid w:val="00D35990"/>
    <w:rsid w:val="00D35A0F"/>
    <w:rsid w:val="00D35A4F"/>
    <w:rsid w:val="00D35C68"/>
    <w:rsid w:val="00D36374"/>
    <w:rsid w:val="00D3664C"/>
    <w:rsid w:val="00D36796"/>
    <w:rsid w:val="00D36E82"/>
    <w:rsid w:val="00D37895"/>
    <w:rsid w:val="00D37A4C"/>
    <w:rsid w:val="00D37E1D"/>
    <w:rsid w:val="00D4002B"/>
    <w:rsid w:val="00D40835"/>
    <w:rsid w:val="00D420A4"/>
    <w:rsid w:val="00D42736"/>
    <w:rsid w:val="00D42997"/>
    <w:rsid w:val="00D43B1E"/>
    <w:rsid w:val="00D43F03"/>
    <w:rsid w:val="00D441B4"/>
    <w:rsid w:val="00D44207"/>
    <w:rsid w:val="00D442B9"/>
    <w:rsid w:val="00D4493E"/>
    <w:rsid w:val="00D455EC"/>
    <w:rsid w:val="00D45FF6"/>
    <w:rsid w:val="00D46032"/>
    <w:rsid w:val="00D460C9"/>
    <w:rsid w:val="00D4615B"/>
    <w:rsid w:val="00D46294"/>
    <w:rsid w:val="00D46357"/>
    <w:rsid w:val="00D470A4"/>
    <w:rsid w:val="00D47F69"/>
    <w:rsid w:val="00D5039E"/>
    <w:rsid w:val="00D50BE6"/>
    <w:rsid w:val="00D516CE"/>
    <w:rsid w:val="00D516FD"/>
    <w:rsid w:val="00D517DE"/>
    <w:rsid w:val="00D51A59"/>
    <w:rsid w:val="00D51B2C"/>
    <w:rsid w:val="00D51EDB"/>
    <w:rsid w:val="00D5279E"/>
    <w:rsid w:val="00D52E0A"/>
    <w:rsid w:val="00D52E23"/>
    <w:rsid w:val="00D52F4F"/>
    <w:rsid w:val="00D52FE9"/>
    <w:rsid w:val="00D53686"/>
    <w:rsid w:val="00D53D89"/>
    <w:rsid w:val="00D5429B"/>
    <w:rsid w:val="00D5472E"/>
    <w:rsid w:val="00D54A8E"/>
    <w:rsid w:val="00D55222"/>
    <w:rsid w:val="00D554EC"/>
    <w:rsid w:val="00D55BD0"/>
    <w:rsid w:val="00D55C2F"/>
    <w:rsid w:val="00D56A4D"/>
    <w:rsid w:val="00D56C86"/>
    <w:rsid w:val="00D576B0"/>
    <w:rsid w:val="00D57B72"/>
    <w:rsid w:val="00D57D36"/>
    <w:rsid w:val="00D57F35"/>
    <w:rsid w:val="00D607C5"/>
    <w:rsid w:val="00D60C41"/>
    <w:rsid w:val="00D60C99"/>
    <w:rsid w:val="00D617C3"/>
    <w:rsid w:val="00D619C6"/>
    <w:rsid w:val="00D61BFA"/>
    <w:rsid w:val="00D61C26"/>
    <w:rsid w:val="00D61CA1"/>
    <w:rsid w:val="00D61FB0"/>
    <w:rsid w:val="00D622BD"/>
    <w:rsid w:val="00D62715"/>
    <w:rsid w:val="00D628DB"/>
    <w:rsid w:val="00D62BE1"/>
    <w:rsid w:val="00D63255"/>
    <w:rsid w:val="00D63DA7"/>
    <w:rsid w:val="00D64193"/>
    <w:rsid w:val="00D64CCC"/>
    <w:rsid w:val="00D64F58"/>
    <w:rsid w:val="00D655AB"/>
    <w:rsid w:val="00D65751"/>
    <w:rsid w:val="00D65A2C"/>
    <w:rsid w:val="00D66982"/>
    <w:rsid w:val="00D66A89"/>
    <w:rsid w:val="00D66B63"/>
    <w:rsid w:val="00D672BC"/>
    <w:rsid w:val="00D67E0B"/>
    <w:rsid w:val="00D7007B"/>
    <w:rsid w:val="00D70393"/>
    <w:rsid w:val="00D70601"/>
    <w:rsid w:val="00D70FF0"/>
    <w:rsid w:val="00D7160A"/>
    <w:rsid w:val="00D71746"/>
    <w:rsid w:val="00D71CBC"/>
    <w:rsid w:val="00D71CFB"/>
    <w:rsid w:val="00D72138"/>
    <w:rsid w:val="00D726FF"/>
    <w:rsid w:val="00D72980"/>
    <w:rsid w:val="00D72A4E"/>
    <w:rsid w:val="00D73DA8"/>
    <w:rsid w:val="00D74975"/>
    <w:rsid w:val="00D75908"/>
    <w:rsid w:val="00D760BC"/>
    <w:rsid w:val="00D76550"/>
    <w:rsid w:val="00D76A1B"/>
    <w:rsid w:val="00D76D6D"/>
    <w:rsid w:val="00D77A9B"/>
    <w:rsid w:val="00D8016F"/>
    <w:rsid w:val="00D80642"/>
    <w:rsid w:val="00D80889"/>
    <w:rsid w:val="00D808F2"/>
    <w:rsid w:val="00D81235"/>
    <w:rsid w:val="00D82149"/>
    <w:rsid w:val="00D822D7"/>
    <w:rsid w:val="00D82A04"/>
    <w:rsid w:val="00D82E77"/>
    <w:rsid w:val="00D831C0"/>
    <w:rsid w:val="00D83202"/>
    <w:rsid w:val="00D8376B"/>
    <w:rsid w:val="00D8388E"/>
    <w:rsid w:val="00D83BE9"/>
    <w:rsid w:val="00D8459D"/>
    <w:rsid w:val="00D878E7"/>
    <w:rsid w:val="00D87C7F"/>
    <w:rsid w:val="00D9000D"/>
    <w:rsid w:val="00D906AE"/>
    <w:rsid w:val="00D90D02"/>
    <w:rsid w:val="00D9102F"/>
    <w:rsid w:val="00D91235"/>
    <w:rsid w:val="00D932D8"/>
    <w:rsid w:val="00D93637"/>
    <w:rsid w:val="00D942DA"/>
    <w:rsid w:val="00D94710"/>
    <w:rsid w:val="00D94BAA"/>
    <w:rsid w:val="00D94CE2"/>
    <w:rsid w:val="00D94FD0"/>
    <w:rsid w:val="00D94FE6"/>
    <w:rsid w:val="00D957D1"/>
    <w:rsid w:val="00D959C2"/>
    <w:rsid w:val="00D95B01"/>
    <w:rsid w:val="00D95C0D"/>
    <w:rsid w:val="00D96091"/>
    <w:rsid w:val="00D96321"/>
    <w:rsid w:val="00D969AB"/>
    <w:rsid w:val="00D970A4"/>
    <w:rsid w:val="00D97155"/>
    <w:rsid w:val="00D97D8E"/>
    <w:rsid w:val="00D97DF6"/>
    <w:rsid w:val="00D97E89"/>
    <w:rsid w:val="00D97FC0"/>
    <w:rsid w:val="00DA04F5"/>
    <w:rsid w:val="00DA1053"/>
    <w:rsid w:val="00DA19B0"/>
    <w:rsid w:val="00DA1BD3"/>
    <w:rsid w:val="00DA22BF"/>
    <w:rsid w:val="00DA2918"/>
    <w:rsid w:val="00DA2F70"/>
    <w:rsid w:val="00DA3902"/>
    <w:rsid w:val="00DA3961"/>
    <w:rsid w:val="00DA3A2A"/>
    <w:rsid w:val="00DA3C1B"/>
    <w:rsid w:val="00DA4104"/>
    <w:rsid w:val="00DA454B"/>
    <w:rsid w:val="00DA4EFE"/>
    <w:rsid w:val="00DA51BD"/>
    <w:rsid w:val="00DA57EC"/>
    <w:rsid w:val="00DA59A2"/>
    <w:rsid w:val="00DA6643"/>
    <w:rsid w:val="00DA70C4"/>
    <w:rsid w:val="00DA760B"/>
    <w:rsid w:val="00DA7B27"/>
    <w:rsid w:val="00DB071B"/>
    <w:rsid w:val="00DB0F8A"/>
    <w:rsid w:val="00DB184C"/>
    <w:rsid w:val="00DB18A1"/>
    <w:rsid w:val="00DB1A14"/>
    <w:rsid w:val="00DB2300"/>
    <w:rsid w:val="00DB2459"/>
    <w:rsid w:val="00DB27AF"/>
    <w:rsid w:val="00DB27B8"/>
    <w:rsid w:val="00DB27BB"/>
    <w:rsid w:val="00DB288B"/>
    <w:rsid w:val="00DB304B"/>
    <w:rsid w:val="00DB34D6"/>
    <w:rsid w:val="00DB3AD7"/>
    <w:rsid w:val="00DB3C07"/>
    <w:rsid w:val="00DB420D"/>
    <w:rsid w:val="00DB43B7"/>
    <w:rsid w:val="00DB46B2"/>
    <w:rsid w:val="00DB4F9F"/>
    <w:rsid w:val="00DB5069"/>
    <w:rsid w:val="00DB51F8"/>
    <w:rsid w:val="00DB53AF"/>
    <w:rsid w:val="00DB5450"/>
    <w:rsid w:val="00DB5BE5"/>
    <w:rsid w:val="00DB73B3"/>
    <w:rsid w:val="00DB74D2"/>
    <w:rsid w:val="00DB7602"/>
    <w:rsid w:val="00DB7BFA"/>
    <w:rsid w:val="00DB7CDE"/>
    <w:rsid w:val="00DB7FFA"/>
    <w:rsid w:val="00DC09BA"/>
    <w:rsid w:val="00DC193F"/>
    <w:rsid w:val="00DC2828"/>
    <w:rsid w:val="00DC307D"/>
    <w:rsid w:val="00DC334D"/>
    <w:rsid w:val="00DC3695"/>
    <w:rsid w:val="00DC4262"/>
    <w:rsid w:val="00DC4790"/>
    <w:rsid w:val="00DC4E33"/>
    <w:rsid w:val="00DC4FBB"/>
    <w:rsid w:val="00DC521D"/>
    <w:rsid w:val="00DC5382"/>
    <w:rsid w:val="00DC642A"/>
    <w:rsid w:val="00DC6438"/>
    <w:rsid w:val="00DC6BAA"/>
    <w:rsid w:val="00DC6EEA"/>
    <w:rsid w:val="00DC72E1"/>
    <w:rsid w:val="00DC73F4"/>
    <w:rsid w:val="00DD0068"/>
    <w:rsid w:val="00DD023A"/>
    <w:rsid w:val="00DD08EC"/>
    <w:rsid w:val="00DD0D58"/>
    <w:rsid w:val="00DD0D9F"/>
    <w:rsid w:val="00DD0F99"/>
    <w:rsid w:val="00DD162B"/>
    <w:rsid w:val="00DD36AF"/>
    <w:rsid w:val="00DD3933"/>
    <w:rsid w:val="00DD3D38"/>
    <w:rsid w:val="00DD3F46"/>
    <w:rsid w:val="00DD4669"/>
    <w:rsid w:val="00DD4D6C"/>
    <w:rsid w:val="00DD4F2D"/>
    <w:rsid w:val="00DD5B29"/>
    <w:rsid w:val="00DD5F72"/>
    <w:rsid w:val="00DD6464"/>
    <w:rsid w:val="00DD67A6"/>
    <w:rsid w:val="00DE0535"/>
    <w:rsid w:val="00DE05B5"/>
    <w:rsid w:val="00DE10CF"/>
    <w:rsid w:val="00DE1B51"/>
    <w:rsid w:val="00DE1E2F"/>
    <w:rsid w:val="00DE1EAC"/>
    <w:rsid w:val="00DE216C"/>
    <w:rsid w:val="00DE2274"/>
    <w:rsid w:val="00DE2276"/>
    <w:rsid w:val="00DE238E"/>
    <w:rsid w:val="00DE2621"/>
    <w:rsid w:val="00DE26B9"/>
    <w:rsid w:val="00DE2F38"/>
    <w:rsid w:val="00DE35F4"/>
    <w:rsid w:val="00DE3601"/>
    <w:rsid w:val="00DE373F"/>
    <w:rsid w:val="00DE46F7"/>
    <w:rsid w:val="00DE4859"/>
    <w:rsid w:val="00DE4C40"/>
    <w:rsid w:val="00DE4DC8"/>
    <w:rsid w:val="00DE5B4C"/>
    <w:rsid w:val="00DE5D0B"/>
    <w:rsid w:val="00DE5FE7"/>
    <w:rsid w:val="00DE64C4"/>
    <w:rsid w:val="00DE6648"/>
    <w:rsid w:val="00DE6DD1"/>
    <w:rsid w:val="00DE70DB"/>
    <w:rsid w:val="00DE71FD"/>
    <w:rsid w:val="00DE7620"/>
    <w:rsid w:val="00DE7A1D"/>
    <w:rsid w:val="00DE7C70"/>
    <w:rsid w:val="00DF0233"/>
    <w:rsid w:val="00DF0403"/>
    <w:rsid w:val="00DF0502"/>
    <w:rsid w:val="00DF1752"/>
    <w:rsid w:val="00DF1916"/>
    <w:rsid w:val="00DF1AFD"/>
    <w:rsid w:val="00DF1B31"/>
    <w:rsid w:val="00DF2621"/>
    <w:rsid w:val="00DF2940"/>
    <w:rsid w:val="00DF2CE3"/>
    <w:rsid w:val="00DF342C"/>
    <w:rsid w:val="00DF3564"/>
    <w:rsid w:val="00DF367F"/>
    <w:rsid w:val="00DF3A60"/>
    <w:rsid w:val="00DF3E9A"/>
    <w:rsid w:val="00DF444A"/>
    <w:rsid w:val="00DF4B4F"/>
    <w:rsid w:val="00DF4C04"/>
    <w:rsid w:val="00DF4F4F"/>
    <w:rsid w:val="00DF5471"/>
    <w:rsid w:val="00DF60F0"/>
    <w:rsid w:val="00DF60F4"/>
    <w:rsid w:val="00DF6CF5"/>
    <w:rsid w:val="00DF71A3"/>
    <w:rsid w:val="00DF786E"/>
    <w:rsid w:val="00DF79D6"/>
    <w:rsid w:val="00DF7A1A"/>
    <w:rsid w:val="00DF7C54"/>
    <w:rsid w:val="00E00729"/>
    <w:rsid w:val="00E00B89"/>
    <w:rsid w:val="00E015D3"/>
    <w:rsid w:val="00E01AE7"/>
    <w:rsid w:val="00E01CB1"/>
    <w:rsid w:val="00E021A5"/>
    <w:rsid w:val="00E02264"/>
    <w:rsid w:val="00E022D3"/>
    <w:rsid w:val="00E024E7"/>
    <w:rsid w:val="00E0259C"/>
    <w:rsid w:val="00E026D4"/>
    <w:rsid w:val="00E0272B"/>
    <w:rsid w:val="00E0281B"/>
    <w:rsid w:val="00E02C4E"/>
    <w:rsid w:val="00E02F8C"/>
    <w:rsid w:val="00E031FF"/>
    <w:rsid w:val="00E0325A"/>
    <w:rsid w:val="00E03CA5"/>
    <w:rsid w:val="00E046CF"/>
    <w:rsid w:val="00E0489E"/>
    <w:rsid w:val="00E04F8C"/>
    <w:rsid w:val="00E05664"/>
    <w:rsid w:val="00E05E0E"/>
    <w:rsid w:val="00E06083"/>
    <w:rsid w:val="00E060B5"/>
    <w:rsid w:val="00E06114"/>
    <w:rsid w:val="00E06B01"/>
    <w:rsid w:val="00E075CC"/>
    <w:rsid w:val="00E07A22"/>
    <w:rsid w:val="00E10098"/>
    <w:rsid w:val="00E103EB"/>
    <w:rsid w:val="00E110FF"/>
    <w:rsid w:val="00E112D7"/>
    <w:rsid w:val="00E12B6E"/>
    <w:rsid w:val="00E12C4F"/>
    <w:rsid w:val="00E12C59"/>
    <w:rsid w:val="00E12CD2"/>
    <w:rsid w:val="00E14551"/>
    <w:rsid w:val="00E14D9A"/>
    <w:rsid w:val="00E1516B"/>
    <w:rsid w:val="00E15236"/>
    <w:rsid w:val="00E15258"/>
    <w:rsid w:val="00E15460"/>
    <w:rsid w:val="00E15AD5"/>
    <w:rsid w:val="00E15CA8"/>
    <w:rsid w:val="00E161D9"/>
    <w:rsid w:val="00E162F8"/>
    <w:rsid w:val="00E16822"/>
    <w:rsid w:val="00E16ADB"/>
    <w:rsid w:val="00E16E10"/>
    <w:rsid w:val="00E17045"/>
    <w:rsid w:val="00E175BE"/>
    <w:rsid w:val="00E17F10"/>
    <w:rsid w:val="00E203C4"/>
    <w:rsid w:val="00E207A7"/>
    <w:rsid w:val="00E21B80"/>
    <w:rsid w:val="00E21CB9"/>
    <w:rsid w:val="00E21D49"/>
    <w:rsid w:val="00E21DBC"/>
    <w:rsid w:val="00E227F7"/>
    <w:rsid w:val="00E228B5"/>
    <w:rsid w:val="00E22AC2"/>
    <w:rsid w:val="00E22F89"/>
    <w:rsid w:val="00E23549"/>
    <w:rsid w:val="00E2364C"/>
    <w:rsid w:val="00E23B0E"/>
    <w:rsid w:val="00E244CC"/>
    <w:rsid w:val="00E2455E"/>
    <w:rsid w:val="00E24577"/>
    <w:rsid w:val="00E2464D"/>
    <w:rsid w:val="00E249CE"/>
    <w:rsid w:val="00E24EBC"/>
    <w:rsid w:val="00E25139"/>
    <w:rsid w:val="00E25AF1"/>
    <w:rsid w:val="00E25B4F"/>
    <w:rsid w:val="00E2617E"/>
    <w:rsid w:val="00E261EB"/>
    <w:rsid w:val="00E272F8"/>
    <w:rsid w:val="00E279B7"/>
    <w:rsid w:val="00E27CAA"/>
    <w:rsid w:val="00E3001B"/>
    <w:rsid w:val="00E3010A"/>
    <w:rsid w:val="00E30942"/>
    <w:rsid w:val="00E30A64"/>
    <w:rsid w:val="00E30C12"/>
    <w:rsid w:val="00E30C34"/>
    <w:rsid w:val="00E3139F"/>
    <w:rsid w:val="00E31B27"/>
    <w:rsid w:val="00E31BA4"/>
    <w:rsid w:val="00E32075"/>
    <w:rsid w:val="00E3223C"/>
    <w:rsid w:val="00E3248B"/>
    <w:rsid w:val="00E328F2"/>
    <w:rsid w:val="00E32966"/>
    <w:rsid w:val="00E33007"/>
    <w:rsid w:val="00E3311C"/>
    <w:rsid w:val="00E33173"/>
    <w:rsid w:val="00E331F0"/>
    <w:rsid w:val="00E3335D"/>
    <w:rsid w:val="00E33D69"/>
    <w:rsid w:val="00E33F2F"/>
    <w:rsid w:val="00E3421B"/>
    <w:rsid w:val="00E3488B"/>
    <w:rsid w:val="00E34F07"/>
    <w:rsid w:val="00E35119"/>
    <w:rsid w:val="00E35497"/>
    <w:rsid w:val="00E3689C"/>
    <w:rsid w:val="00E36F5A"/>
    <w:rsid w:val="00E372C1"/>
    <w:rsid w:val="00E37933"/>
    <w:rsid w:val="00E4153E"/>
    <w:rsid w:val="00E41AE9"/>
    <w:rsid w:val="00E41C99"/>
    <w:rsid w:val="00E425AB"/>
    <w:rsid w:val="00E42675"/>
    <w:rsid w:val="00E4272E"/>
    <w:rsid w:val="00E43263"/>
    <w:rsid w:val="00E437F6"/>
    <w:rsid w:val="00E44D5C"/>
    <w:rsid w:val="00E45001"/>
    <w:rsid w:val="00E45367"/>
    <w:rsid w:val="00E453A3"/>
    <w:rsid w:val="00E453F2"/>
    <w:rsid w:val="00E45891"/>
    <w:rsid w:val="00E45E6B"/>
    <w:rsid w:val="00E46ECC"/>
    <w:rsid w:val="00E47AAC"/>
    <w:rsid w:val="00E505CA"/>
    <w:rsid w:val="00E506A1"/>
    <w:rsid w:val="00E50742"/>
    <w:rsid w:val="00E508C9"/>
    <w:rsid w:val="00E50E76"/>
    <w:rsid w:val="00E51325"/>
    <w:rsid w:val="00E51721"/>
    <w:rsid w:val="00E52207"/>
    <w:rsid w:val="00E525C5"/>
    <w:rsid w:val="00E52780"/>
    <w:rsid w:val="00E527CF"/>
    <w:rsid w:val="00E52B37"/>
    <w:rsid w:val="00E52D1F"/>
    <w:rsid w:val="00E5305C"/>
    <w:rsid w:val="00E531AF"/>
    <w:rsid w:val="00E531C7"/>
    <w:rsid w:val="00E53209"/>
    <w:rsid w:val="00E53322"/>
    <w:rsid w:val="00E53573"/>
    <w:rsid w:val="00E539D9"/>
    <w:rsid w:val="00E540E2"/>
    <w:rsid w:val="00E5443B"/>
    <w:rsid w:val="00E54833"/>
    <w:rsid w:val="00E54D24"/>
    <w:rsid w:val="00E55A3B"/>
    <w:rsid w:val="00E55AF3"/>
    <w:rsid w:val="00E56720"/>
    <w:rsid w:val="00E5677B"/>
    <w:rsid w:val="00E569AA"/>
    <w:rsid w:val="00E5726C"/>
    <w:rsid w:val="00E57338"/>
    <w:rsid w:val="00E5763F"/>
    <w:rsid w:val="00E600BB"/>
    <w:rsid w:val="00E6044C"/>
    <w:rsid w:val="00E604CE"/>
    <w:rsid w:val="00E60B50"/>
    <w:rsid w:val="00E60E40"/>
    <w:rsid w:val="00E6100E"/>
    <w:rsid w:val="00E61D45"/>
    <w:rsid w:val="00E620C2"/>
    <w:rsid w:val="00E625E7"/>
    <w:rsid w:val="00E62EA6"/>
    <w:rsid w:val="00E62EB3"/>
    <w:rsid w:val="00E63476"/>
    <w:rsid w:val="00E63C3E"/>
    <w:rsid w:val="00E63F79"/>
    <w:rsid w:val="00E6418B"/>
    <w:rsid w:val="00E65030"/>
    <w:rsid w:val="00E65835"/>
    <w:rsid w:val="00E658AF"/>
    <w:rsid w:val="00E65965"/>
    <w:rsid w:val="00E66435"/>
    <w:rsid w:val="00E66484"/>
    <w:rsid w:val="00E6779A"/>
    <w:rsid w:val="00E67ACB"/>
    <w:rsid w:val="00E67C81"/>
    <w:rsid w:val="00E67EED"/>
    <w:rsid w:val="00E703A7"/>
    <w:rsid w:val="00E70E1F"/>
    <w:rsid w:val="00E71533"/>
    <w:rsid w:val="00E71932"/>
    <w:rsid w:val="00E71F58"/>
    <w:rsid w:val="00E73752"/>
    <w:rsid w:val="00E7464D"/>
    <w:rsid w:val="00E74941"/>
    <w:rsid w:val="00E74A69"/>
    <w:rsid w:val="00E74AA9"/>
    <w:rsid w:val="00E74CB2"/>
    <w:rsid w:val="00E756C7"/>
    <w:rsid w:val="00E76B60"/>
    <w:rsid w:val="00E76BB3"/>
    <w:rsid w:val="00E77002"/>
    <w:rsid w:val="00E7704C"/>
    <w:rsid w:val="00E77780"/>
    <w:rsid w:val="00E777A5"/>
    <w:rsid w:val="00E7782B"/>
    <w:rsid w:val="00E77A7D"/>
    <w:rsid w:val="00E804AC"/>
    <w:rsid w:val="00E80603"/>
    <w:rsid w:val="00E8083D"/>
    <w:rsid w:val="00E80E6D"/>
    <w:rsid w:val="00E818B6"/>
    <w:rsid w:val="00E81C42"/>
    <w:rsid w:val="00E81F63"/>
    <w:rsid w:val="00E821EF"/>
    <w:rsid w:val="00E821FB"/>
    <w:rsid w:val="00E82A55"/>
    <w:rsid w:val="00E83004"/>
    <w:rsid w:val="00E8326E"/>
    <w:rsid w:val="00E8345A"/>
    <w:rsid w:val="00E834C0"/>
    <w:rsid w:val="00E83B95"/>
    <w:rsid w:val="00E83D56"/>
    <w:rsid w:val="00E83E27"/>
    <w:rsid w:val="00E8485F"/>
    <w:rsid w:val="00E84903"/>
    <w:rsid w:val="00E84F4C"/>
    <w:rsid w:val="00E858B9"/>
    <w:rsid w:val="00E859D9"/>
    <w:rsid w:val="00E85F73"/>
    <w:rsid w:val="00E85F97"/>
    <w:rsid w:val="00E8618F"/>
    <w:rsid w:val="00E86842"/>
    <w:rsid w:val="00E86D79"/>
    <w:rsid w:val="00E876BD"/>
    <w:rsid w:val="00E87AA3"/>
    <w:rsid w:val="00E903DA"/>
    <w:rsid w:val="00E90886"/>
    <w:rsid w:val="00E90A56"/>
    <w:rsid w:val="00E90BB3"/>
    <w:rsid w:val="00E91664"/>
    <w:rsid w:val="00E91950"/>
    <w:rsid w:val="00E91AB3"/>
    <w:rsid w:val="00E91C84"/>
    <w:rsid w:val="00E91E7B"/>
    <w:rsid w:val="00E92B3A"/>
    <w:rsid w:val="00E93BA4"/>
    <w:rsid w:val="00E93E9B"/>
    <w:rsid w:val="00E9451D"/>
    <w:rsid w:val="00E94C81"/>
    <w:rsid w:val="00E94E2B"/>
    <w:rsid w:val="00E95518"/>
    <w:rsid w:val="00E9598F"/>
    <w:rsid w:val="00E95F4E"/>
    <w:rsid w:val="00E96840"/>
    <w:rsid w:val="00E96B5B"/>
    <w:rsid w:val="00E96B5F"/>
    <w:rsid w:val="00E9796A"/>
    <w:rsid w:val="00E9799B"/>
    <w:rsid w:val="00E97AF5"/>
    <w:rsid w:val="00EA05FB"/>
    <w:rsid w:val="00EA0E1E"/>
    <w:rsid w:val="00EA1E31"/>
    <w:rsid w:val="00EA20E0"/>
    <w:rsid w:val="00EA2195"/>
    <w:rsid w:val="00EA23FF"/>
    <w:rsid w:val="00EA254A"/>
    <w:rsid w:val="00EA2736"/>
    <w:rsid w:val="00EA2805"/>
    <w:rsid w:val="00EA2E30"/>
    <w:rsid w:val="00EA2F7B"/>
    <w:rsid w:val="00EA310B"/>
    <w:rsid w:val="00EA3580"/>
    <w:rsid w:val="00EA3758"/>
    <w:rsid w:val="00EA3B50"/>
    <w:rsid w:val="00EA3D2B"/>
    <w:rsid w:val="00EA4A73"/>
    <w:rsid w:val="00EA4F5F"/>
    <w:rsid w:val="00EA4F9F"/>
    <w:rsid w:val="00EA52C9"/>
    <w:rsid w:val="00EA537F"/>
    <w:rsid w:val="00EA5947"/>
    <w:rsid w:val="00EA5C10"/>
    <w:rsid w:val="00EA5C9C"/>
    <w:rsid w:val="00EA5EE5"/>
    <w:rsid w:val="00EA61E9"/>
    <w:rsid w:val="00EA6317"/>
    <w:rsid w:val="00EA65FB"/>
    <w:rsid w:val="00EA6945"/>
    <w:rsid w:val="00EA74D1"/>
    <w:rsid w:val="00EA7868"/>
    <w:rsid w:val="00EB008A"/>
    <w:rsid w:val="00EB05D2"/>
    <w:rsid w:val="00EB1261"/>
    <w:rsid w:val="00EB231D"/>
    <w:rsid w:val="00EB3042"/>
    <w:rsid w:val="00EB3873"/>
    <w:rsid w:val="00EB3C11"/>
    <w:rsid w:val="00EB3F7C"/>
    <w:rsid w:val="00EB440F"/>
    <w:rsid w:val="00EB45E4"/>
    <w:rsid w:val="00EB48C0"/>
    <w:rsid w:val="00EB4C46"/>
    <w:rsid w:val="00EB51A1"/>
    <w:rsid w:val="00EB5BF3"/>
    <w:rsid w:val="00EB5CC9"/>
    <w:rsid w:val="00EB61BF"/>
    <w:rsid w:val="00EB6819"/>
    <w:rsid w:val="00EB69C4"/>
    <w:rsid w:val="00EB6AD0"/>
    <w:rsid w:val="00EB6EBA"/>
    <w:rsid w:val="00EB764B"/>
    <w:rsid w:val="00EB76F8"/>
    <w:rsid w:val="00EC05BD"/>
    <w:rsid w:val="00EC079D"/>
    <w:rsid w:val="00EC1C3B"/>
    <w:rsid w:val="00EC1DC6"/>
    <w:rsid w:val="00EC2220"/>
    <w:rsid w:val="00EC22C3"/>
    <w:rsid w:val="00EC2A5A"/>
    <w:rsid w:val="00EC2A5B"/>
    <w:rsid w:val="00EC2E97"/>
    <w:rsid w:val="00EC31D3"/>
    <w:rsid w:val="00EC3360"/>
    <w:rsid w:val="00EC34A0"/>
    <w:rsid w:val="00EC37F6"/>
    <w:rsid w:val="00EC398C"/>
    <w:rsid w:val="00EC40E8"/>
    <w:rsid w:val="00EC4694"/>
    <w:rsid w:val="00EC4830"/>
    <w:rsid w:val="00EC4999"/>
    <w:rsid w:val="00EC5201"/>
    <w:rsid w:val="00EC5283"/>
    <w:rsid w:val="00EC5CBB"/>
    <w:rsid w:val="00EC7349"/>
    <w:rsid w:val="00EC734C"/>
    <w:rsid w:val="00EC792B"/>
    <w:rsid w:val="00ED08A9"/>
    <w:rsid w:val="00ED1006"/>
    <w:rsid w:val="00ED1272"/>
    <w:rsid w:val="00ED1337"/>
    <w:rsid w:val="00ED135C"/>
    <w:rsid w:val="00ED14B5"/>
    <w:rsid w:val="00ED1825"/>
    <w:rsid w:val="00ED1C0D"/>
    <w:rsid w:val="00ED1FA5"/>
    <w:rsid w:val="00ED2720"/>
    <w:rsid w:val="00ED2838"/>
    <w:rsid w:val="00ED47D2"/>
    <w:rsid w:val="00ED4ECD"/>
    <w:rsid w:val="00ED5705"/>
    <w:rsid w:val="00ED5C28"/>
    <w:rsid w:val="00ED5EE7"/>
    <w:rsid w:val="00ED600E"/>
    <w:rsid w:val="00ED640C"/>
    <w:rsid w:val="00ED65AA"/>
    <w:rsid w:val="00ED6801"/>
    <w:rsid w:val="00ED6855"/>
    <w:rsid w:val="00ED7796"/>
    <w:rsid w:val="00ED7CAF"/>
    <w:rsid w:val="00EE06F5"/>
    <w:rsid w:val="00EE0A9C"/>
    <w:rsid w:val="00EE0B48"/>
    <w:rsid w:val="00EE18A6"/>
    <w:rsid w:val="00EE209E"/>
    <w:rsid w:val="00EE2910"/>
    <w:rsid w:val="00EE2A28"/>
    <w:rsid w:val="00EE2ACE"/>
    <w:rsid w:val="00EE2BFB"/>
    <w:rsid w:val="00EE4060"/>
    <w:rsid w:val="00EE4099"/>
    <w:rsid w:val="00EE495D"/>
    <w:rsid w:val="00EE4D99"/>
    <w:rsid w:val="00EE5896"/>
    <w:rsid w:val="00EE6230"/>
    <w:rsid w:val="00EE63E1"/>
    <w:rsid w:val="00EE64A5"/>
    <w:rsid w:val="00EE64E8"/>
    <w:rsid w:val="00EE69A9"/>
    <w:rsid w:val="00EE723D"/>
    <w:rsid w:val="00EE73DC"/>
    <w:rsid w:val="00EE758E"/>
    <w:rsid w:val="00EE76B5"/>
    <w:rsid w:val="00EF06CD"/>
    <w:rsid w:val="00EF09A7"/>
    <w:rsid w:val="00EF0CC4"/>
    <w:rsid w:val="00EF18DD"/>
    <w:rsid w:val="00EF1E55"/>
    <w:rsid w:val="00EF1F1A"/>
    <w:rsid w:val="00EF2634"/>
    <w:rsid w:val="00EF2BDF"/>
    <w:rsid w:val="00EF350A"/>
    <w:rsid w:val="00EF4CAD"/>
    <w:rsid w:val="00EF4D4A"/>
    <w:rsid w:val="00EF4ECF"/>
    <w:rsid w:val="00EF511B"/>
    <w:rsid w:val="00EF5DA3"/>
    <w:rsid w:val="00EF631D"/>
    <w:rsid w:val="00EF69EF"/>
    <w:rsid w:val="00EF73EE"/>
    <w:rsid w:val="00EF7E91"/>
    <w:rsid w:val="00F0015F"/>
    <w:rsid w:val="00F00605"/>
    <w:rsid w:val="00F00CFF"/>
    <w:rsid w:val="00F00F58"/>
    <w:rsid w:val="00F01015"/>
    <w:rsid w:val="00F02976"/>
    <w:rsid w:val="00F02D60"/>
    <w:rsid w:val="00F044AB"/>
    <w:rsid w:val="00F04544"/>
    <w:rsid w:val="00F04559"/>
    <w:rsid w:val="00F047A3"/>
    <w:rsid w:val="00F04D15"/>
    <w:rsid w:val="00F04F92"/>
    <w:rsid w:val="00F05A18"/>
    <w:rsid w:val="00F05CBA"/>
    <w:rsid w:val="00F06D5E"/>
    <w:rsid w:val="00F07946"/>
    <w:rsid w:val="00F100B3"/>
    <w:rsid w:val="00F10693"/>
    <w:rsid w:val="00F10950"/>
    <w:rsid w:val="00F109BD"/>
    <w:rsid w:val="00F10C51"/>
    <w:rsid w:val="00F11398"/>
    <w:rsid w:val="00F11DA0"/>
    <w:rsid w:val="00F12356"/>
    <w:rsid w:val="00F13290"/>
    <w:rsid w:val="00F13494"/>
    <w:rsid w:val="00F138C4"/>
    <w:rsid w:val="00F1396D"/>
    <w:rsid w:val="00F1413C"/>
    <w:rsid w:val="00F14BAA"/>
    <w:rsid w:val="00F1607D"/>
    <w:rsid w:val="00F16647"/>
    <w:rsid w:val="00F16D52"/>
    <w:rsid w:val="00F20681"/>
    <w:rsid w:val="00F20923"/>
    <w:rsid w:val="00F2119C"/>
    <w:rsid w:val="00F212D4"/>
    <w:rsid w:val="00F212D5"/>
    <w:rsid w:val="00F2149C"/>
    <w:rsid w:val="00F21BC9"/>
    <w:rsid w:val="00F22341"/>
    <w:rsid w:val="00F223FD"/>
    <w:rsid w:val="00F2278C"/>
    <w:rsid w:val="00F22C8A"/>
    <w:rsid w:val="00F22FF5"/>
    <w:rsid w:val="00F2313F"/>
    <w:rsid w:val="00F231F4"/>
    <w:rsid w:val="00F235FC"/>
    <w:rsid w:val="00F238A8"/>
    <w:rsid w:val="00F2396F"/>
    <w:rsid w:val="00F23B4B"/>
    <w:rsid w:val="00F23F6E"/>
    <w:rsid w:val="00F245F4"/>
    <w:rsid w:val="00F252DD"/>
    <w:rsid w:val="00F25C52"/>
    <w:rsid w:val="00F25EB6"/>
    <w:rsid w:val="00F25EBC"/>
    <w:rsid w:val="00F269FD"/>
    <w:rsid w:val="00F27D73"/>
    <w:rsid w:val="00F30BB9"/>
    <w:rsid w:val="00F30E39"/>
    <w:rsid w:val="00F30F04"/>
    <w:rsid w:val="00F31114"/>
    <w:rsid w:val="00F31605"/>
    <w:rsid w:val="00F32233"/>
    <w:rsid w:val="00F32587"/>
    <w:rsid w:val="00F329CF"/>
    <w:rsid w:val="00F32FF5"/>
    <w:rsid w:val="00F33171"/>
    <w:rsid w:val="00F337B0"/>
    <w:rsid w:val="00F33B57"/>
    <w:rsid w:val="00F33DD5"/>
    <w:rsid w:val="00F34238"/>
    <w:rsid w:val="00F34705"/>
    <w:rsid w:val="00F34989"/>
    <w:rsid w:val="00F34BFB"/>
    <w:rsid w:val="00F35689"/>
    <w:rsid w:val="00F362EB"/>
    <w:rsid w:val="00F365CE"/>
    <w:rsid w:val="00F37613"/>
    <w:rsid w:val="00F379EF"/>
    <w:rsid w:val="00F40F27"/>
    <w:rsid w:val="00F41856"/>
    <w:rsid w:val="00F41C42"/>
    <w:rsid w:val="00F41F32"/>
    <w:rsid w:val="00F4247F"/>
    <w:rsid w:val="00F426C6"/>
    <w:rsid w:val="00F4288D"/>
    <w:rsid w:val="00F43F90"/>
    <w:rsid w:val="00F442C7"/>
    <w:rsid w:val="00F4464B"/>
    <w:rsid w:val="00F44738"/>
    <w:rsid w:val="00F453BA"/>
    <w:rsid w:val="00F4586B"/>
    <w:rsid w:val="00F45E1F"/>
    <w:rsid w:val="00F467CC"/>
    <w:rsid w:val="00F46C13"/>
    <w:rsid w:val="00F471E1"/>
    <w:rsid w:val="00F4794C"/>
    <w:rsid w:val="00F50025"/>
    <w:rsid w:val="00F50080"/>
    <w:rsid w:val="00F500FA"/>
    <w:rsid w:val="00F5127B"/>
    <w:rsid w:val="00F51E71"/>
    <w:rsid w:val="00F524E7"/>
    <w:rsid w:val="00F529B8"/>
    <w:rsid w:val="00F52D10"/>
    <w:rsid w:val="00F52D77"/>
    <w:rsid w:val="00F52E03"/>
    <w:rsid w:val="00F5300A"/>
    <w:rsid w:val="00F53EF9"/>
    <w:rsid w:val="00F5419F"/>
    <w:rsid w:val="00F544B1"/>
    <w:rsid w:val="00F54ABE"/>
    <w:rsid w:val="00F55075"/>
    <w:rsid w:val="00F55200"/>
    <w:rsid w:val="00F553A6"/>
    <w:rsid w:val="00F55BDD"/>
    <w:rsid w:val="00F572FF"/>
    <w:rsid w:val="00F57B12"/>
    <w:rsid w:val="00F57CF9"/>
    <w:rsid w:val="00F6008E"/>
    <w:rsid w:val="00F60712"/>
    <w:rsid w:val="00F60AB7"/>
    <w:rsid w:val="00F60E8C"/>
    <w:rsid w:val="00F61F32"/>
    <w:rsid w:val="00F6248E"/>
    <w:rsid w:val="00F624C0"/>
    <w:rsid w:val="00F624E6"/>
    <w:rsid w:val="00F63153"/>
    <w:rsid w:val="00F63B72"/>
    <w:rsid w:val="00F63D83"/>
    <w:rsid w:val="00F64530"/>
    <w:rsid w:val="00F64693"/>
    <w:rsid w:val="00F64760"/>
    <w:rsid w:val="00F64CD1"/>
    <w:rsid w:val="00F651EA"/>
    <w:rsid w:val="00F65E34"/>
    <w:rsid w:val="00F6637D"/>
    <w:rsid w:val="00F6662A"/>
    <w:rsid w:val="00F66B00"/>
    <w:rsid w:val="00F66F26"/>
    <w:rsid w:val="00F672DC"/>
    <w:rsid w:val="00F675EF"/>
    <w:rsid w:val="00F703CF"/>
    <w:rsid w:val="00F716AB"/>
    <w:rsid w:val="00F71C71"/>
    <w:rsid w:val="00F72102"/>
    <w:rsid w:val="00F745A4"/>
    <w:rsid w:val="00F74833"/>
    <w:rsid w:val="00F7513E"/>
    <w:rsid w:val="00F75B24"/>
    <w:rsid w:val="00F75D51"/>
    <w:rsid w:val="00F762D1"/>
    <w:rsid w:val="00F76C07"/>
    <w:rsid w:val="00F7708B"/>
    <w:rsid w:val="00F772B8"/>
    <w:rsid w:val="00F77F97"/>
    <w:rsid w:val="00F80376"/>
    <w:rsid w:val="00F80790"/>
    <w:rsid w:val="00F80829"/>
    <w:rsid w:val="00F808BA"/>
    <w:rsid w:val="00F81345"/>
    <w:rsid w:val="00F813B5"/>
    <w:rsid w:val="00F81422"/>
    <w:rsid w:val="00F8157D"/>
    <w:rsid w:val="00F815B2"/>
    <w:rsid w:val="00F817AF"/>
    <w:rsid w:val="00F819EA"/>
    <w:rsid w:val="00F82A86"/>
    <w:rsid w:val="00F82B6A"/>
    <w:rsid w:val="00F83420"/>
    <w:rsid w:val="00F837D1"/>
    <w:rsid w:val="00F83BD0"/>
    <w:rsid w:val="00F84A25"/>
    <w:rsid w:val="00F84BE2"/>
    <w:rsid w:val="00F84D3F"/>
    <w:rsid w:val="00F84E5D"/>
    <w:rsid w:val="00F85CD9"/>
    <w:rsid w:val="00F863B9"/>
    <w:rsid w:val="00F864D5"/>
    <w:rsid w:val="00F86F39"/>
    <w:rsid w:val="00F87465"/>
    <w:rsid w:val="00F87F9A"/>
    <w:rsid w:val="00F9068D"/>
    <w:rsid w:val="00F9075B"/>
    <w:rsid w:val="00F910B5"/>
    <w:rsid w:val="00F91243"/>
    <w:rsid w:val="00F91836"/>
    <w:rsid w:val="00F91DA4"/>
    <w:rsid w:val="00F9229A"/>
    <w:rsid w:val="00F92F6D"/>
    <w:rsid w:val="00F935AC"/>
    <w:rsid w:val="00F9371E"/>
    <w:rsid w:val="00F9372D"/>
    <w:rsid w:val="00F9396E"/>
    <w:rsid w:val="00F93A0F"/>
    <w:rsid w:val="00F93E3A"/>
    <w:rsid w:val="00F94165"/>
    <w:rsid w:val="00F94A59"/>
    <w:rsid w:val="00F94E3E"/>
    <w:rsid w:val="00F951C5"/>
    <w:rsid w:val="00F95CFA"/>
    <w:rsid w:val="00F95E0E"/>
    <w:rsid w:val="00F96222"/>
    <w:rsid w:val="00F9638B"/>
    <w:rsid w:val="00F96628"/>
    <w:rsid w:val="00F97650"/>
    <w:rsid w:val="00F97BCE"/>
    <w:rsid w:val="00F97F28"/>
    <w:rsid w:val="00FA011B"/>
    <w:rsid w:val="00FA0249"/>
    <w:rsid w:val="00FA04D0"/>
    <w:rsid w:val="00FA0800"/>
    <w:rsid w:val="00FA10A1"/>
    <w:rsid w:val="00FA1194"/>
    <w:rsid w:val="00FA14C7"/>
    <w:rsid w:val="00FA1735"/>
    <w:rsid w:val="00FA1DDD"/>
    <w:rsid w:val="00FA20BA"/>
    <w:rsid w:val="00FA2422"/>
    <w:rsid w:val="00FA37B2"/>
    <w:rsid w:val="00FA3E26"/>
    <w:rsid w:val="00FA3F7D"/>
    <w:rsid w:val="00FA44C8"/>
    <w:rsid w:val="00FA456B"/>
    <w:rsid w:val="00FA5161"/>
    <w:rsid w:val="00FA53DB"/>
    <w:rsid w:val="00FA5709"/>
    <w:rsid w:val="00FA58CA"/>
    <w:rsid w:val="00FA5D45"/>
    <w:rsid w:val="00FA5D9F"/>
    <w:rsid w:val="00FA63E8"/>
    <w:rsid w:val="00FA67D5"/>
    <w:rsid w:val="00FA6A83"/>
    <w:rsid w:val="00FA7B47"/>
    <w:rsid w:val="00FA7E1B"/>
    <w:rsid w:val="00FB02B5"/>
    <w:rsid w:val="00FB0A7B"/>
    <w:rsid w:val="00FB0C12"/>
    <w:rsid w:val="00FB1632"/>
    <w:rsid w:val="00FB1E97"/>
    <w:rsid w:val="00FB1F44"/>
    <w:rsid w:val="00FB2685"/>
    <w:rsid w:val="00FB26DA"/>
    <w:rsid w:val="00FB2A13"/>
    <w:rsid w:val="00FB37B0"/>
    <w:rsid w:val="00FB3968"/>
    <w:rsid w:val="00FB4498"/>
    <w:rsid w:val="00FB4692"/>
    <w:rsid w:val="00FB4E58"/>
    <w:rsid w:val="00FB51B3"/>
    <w:rsid w:val="00FB5546"/>
    <w:rsid w:val="00FB56B2"/>
    <w:rsid w:val="00FB619A"/>
    <w:rsid w:val="00FB6295"/>
    <w:rsid w:val="00FB6894"/>
    <w:rsid w:val="00FB6A08"/>
    <w:rsid w:val="00FB6D22"/>
    <w:rsid w:val="00FB702E"/>
    <w:rsid w:val="00FB7B42"/>
    <w:rsid w:val="00FC002A"/>
    <w:rsid w:val="00FC003A"/>
    <w:rsid w:val="00FC0724"/>
    <w:rsid w:val="00FC0D0B"/>
    <w:rsid w:val="00FC1209"/>
    <w:rsid w:val="00FC147C"/>
    <w:rsid w:val="00FC1559"/>
    <w:rsid w:val="00FC2006"/>
    <w:rsid w:val="00FC2727"/>
    <w:rsid w:val="00FC33AF"/>
    <w:rsid w:val="00FC36DD"/>
    <w:rsid w:val="00FC40D6"/>
    <w:rsid w:val="00FC42D2"/>
    <w:rsid w:val="00FC44CC"/>
    <w:rsid w:val="00FC44F2"/>
    <w:rsid w:val="00FC455C"/>
    <w:rsid w:val="00FC4D61"/>
    <w:rsid w:val="00FC4E90"/>
    <w:rsid w:val="00FC524D"/>
    <w:rsid w:val="00FC585B"/>
    <w:rsid w:val="00FC5B8F"/>
    <w:rsid w:val="00FC68BD"/>
    <w:rsid w:val="00FC6BAE"/>
    <w:rsid w:val="00FC6C12"/>
    <w:rsid w:val="00FC6E19"/>
    <w:rsid w:val="00FC7533"/>
    <w:rsid w:val="00FC7687"/>
    <w:rsid w:val="00FD073D"/>
    <w:rsid w:val="00FD0B19"/>
    <w:rsid w:val="00FD1057"/>
    <w:rsid w:val="00FD13CD"/>
    <w:rsid w:val="00FD1958"/>
    <w:rsid w:val="00FD1D11"/>
    <w:rsid w:val="00FD2E85"/>
    <w:rsid w:val="00FD32C4"/>
    <w:rsid w:val="00FD486F"/>
    <w:rsid w:val="00FD4E26"/>
    <w:rsid w:val="00FD5BBE"/>
    <w:rsid w:val="00FD5DC8"/>
    <w:rsid w:val="00FD6235"/>
    <w:rsid w:val="00FD6D7C"/>
    <w:rsid w:val="00FD70F9"/>
    <w:rsid w:val="00FE0AB2"/>
    <w:rsid w:val="00FE0EF6"/>
    <w:rsid w:val="00FE118A"/>
    <w:rsid w:val="00FE17C2"/>
    <w:rsid w:val="00FE1B91"/>
    <w:rsid w:val="00FE2C9E"/>
    <w:rsid w:val="00FE31AB"/>
    <w:rsid w:val="00FE3420"/>
    <w:rsid w:val="00FE4624"/>
    <w:rsid w:val="00FE53D8"/>
    <w:rsid w:val="00FE5446"/>
    <w:rsid w:val="00FE56F1"/>
    <w:rsid w:val="00FE5CDA"/>
    <w:rsid w:val="00FE5FC3"/>
    <w:rsid w:val="00FE6646"/>
    <w:rsid w:val="00FE67C6"/>
    <w:rsid w:val="00FE7432"/>
    <w:rsid w:val="00FE77D4"/>
    <w:rsid w:val="00FE7918"/>
    <w:rsid w:val="00FF05FD"/>
    <w:rsid w:val="00FF06E0"/>
    <w:rsid w:val="00FF081E"/>
    <w:rsid w:val="00FF08C6"/>
    <w:rsid w:val="00FF08E9"/>
    <w:rsid w:val="00FF0DDE"/>
    <w:rsid w:val="00FF1B13"/>
    <w:rsid w:val="00FF1D6B"/>
    <w:rsid w:val="00FF1DF0"/>
    <w:rsid w:val="00FF1EF6"/>
    <w:rsid w:val="00FF23E6"/>
    <w:rsid w:val="00FF2676"/>
    <w:rsid w:val="00FF2AD5"/>
    <w:rsid w:val="00FF2E30"/>
    <w:rsid w:val="00FF33A5"/>
    <w:rsid w:val="00FF36B1"/>
    <w:rsid w:val="00FF3CF0"/>
    <w:rsid w:val="00FF42FD"/>
    <w:rsid w:val="00FF4BEF"/>
    <w:rsid w:val="00FF5228"/>
    <w:rsid w:val="00FF5430"/>
    <w:rsid w:val="00FF55E0"/>
    <w:rsid w:val="00FF6038"/>
    <w:rsid w:val="00FF6957"/>
    <w:rsid w:val="00FF6D1A"/>
    <w:rsid w:val="00FF6E6D"/>
    <w:rsid w:val="00FF776F"/>
    <w:rsid w:val="00FF7B03"/>
    <w:rsid w:val="00FF7B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AE3ED"/>
  <w15:chartTrackingRefBased/>
  <w15:docId w15:val="{8A7210A7-B04E-4794-9391-0FC805970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602"/>
    <w:pPr>
      <w:widowControl w:val="0"/>
      <w:spacing w:line="240" w:lineRule="atLeast"/>
    </w:pPr>
    <w:rPr>
      <w:rFonts w:ascii="Arial" w:eastAsia="宋体" w:hAnsi="Arial" w:cs="Times New Roman"/>
      <w:kern w:val="0"/>
      <w:sz w:val="20"/>
      <w:szCs w:val="20"/>
      <w:lang w:eastAsia="en-US"/>
    </w:rPr>
  </w:style>
  <w:style w:type="paragraph" w:styleId="Heading1">
    <w:name w:val="heading 1"/>
    <w:aliases w:val="h1,headone,Main Section,H1,Chapter,tchead,Heading 1 (NN),Attribute Heading 1,Heading"/>
    <w:basedOn w:val="Normal"/>
    <w:next w:val="Normal"/>
    <w:link w:val="Heading1Char"/>
    <w:qFormat/>
    <w:rsid w:val="00DB7602"/>
    <w:pPr>
      <w:keepNext/>
      <w:widowControl/>
      <w:numPr>
        <w:numId w:val="4"/>
      </w:numPr>
      <w:spacing w:before="240" w:after="240" w:line="240" w:lineRule="auto"/>
      <w:outlineLvl w:val="0"/>
    </w:pPr>
    <w:rPr>
      <w:rFonts w:cs="Arial"/>
      <w:b/>
      <w:iCs/>
      <w:sz w:val="24"/>
      <w:lang w:eastAsia="zh-CN"/>
    </w:rPr>
  </w:style>
  <w:style w:type="paragraph" w:styleId="Heading2">
    <w:name w:val="heading 2"/>
    <w:aliases w:val="Part,h2,2,Paragraph,L2,H2,Main Heading,hello,style2,Heading 2 Hidden,HD2,sub-sect,section header,headi,heading2,h21,h22,21,Heading Two,2m"/>
    <w:basedOn w:val="Normal"/>
    <w:next w:val="Normal"/>
    <w:link w:val="Heading2Char"/>
    <w:qFormat/>
    <w:rsid w:val="00DB7602"/>
    <w:pPr>
      <w:keepNext/>
      <w:keepLines/>
      <w:numPr>
        <w:ilvl w:val="1"/>
        <w:numId w:val="4"/>
      </w:numPr>
      <w:spacing w:before="240" w:after="240" w:line="240" w:lineRule="auto"/>
      <w:jc w:val="both"/>
      <w:outlineLvl w:val="1"/>
    </w:pPr>
    <w:rPr>
      <w:rFonts w:eastAsia="SimHei"/>
      <w:b/>
      <w:bCs/>
      <w:kern w:val="2"/>
      <w:sz w:val="22"/>
      <w:szCs w:val="32"/>
      <w:lang w:eastAsia="zh-CN"/>
    </w:rPr>
  </w:style>
  <w:style w:type="paragraph" w:styleId="Heading3">
    <w:name w:val="heading 3"/>
    <w:aliases w:val="h3,l3,new,Sub 1,3 bullet,b,3,SECOND,Second,BLANK2,ob,dot,H3,Heading 3 - old,Head 3,Table Attribute Heading,31"/>
    <w:basedOn w:val="Normal"/>
    <w:next w:val="Normal"/>
    <w:link w:val="Heading3Char"/>
    <w:qFormat/>
    <w:rsid w:val="00DB7602"/>
    <w:pPr>
      <w:keepNext/>
      <w:keepLines/>
      <w:numPr>
        <w:ilvl w:val="2"/>
        <w:numId w:val="4"/>
      </w:numPr>
      <w:spacing w:before="240" w:after="240" w:line="240" w:lineRule="auto"/>
      <w:jc w:val="both"/>
      <w:outlineLvl w:val="2"/>
    </w:pPr>
    <w:rPr>
      <w:rFonts w:cs="Arial"/>
      <w:b/>
      <w:bCs/>
      <w:kern w:val="2"/>
      <w:lang w:eastAsia="zh-CN"/>
    </w:rPr>
  </w:style>
  <w:style w:type="paragraph" w:styleId="Heading4">
    <w:name w:val="heading 4"/>
    <w:aliases w:val="h4,Map Title,l4"/>
    <w:basedOn w:val="Heading3"/>
    <w:next w:val="BodyText3"/>
    <w:link w:val="Heading4Char"/>
    <w:qFormat/>
    <w:rsid w:val="00DB7602"/>
    <w:pPr>
      <w:numPr>
        <w:ilvl w:val="3"/>
      </w:numPr>
      <w:outlineLvl w:val="3"/>
    </w:pPr>
    <w:rPr>
      <w:i/>
    </w:rPr>
  </w:style>
  <w:style w:type="paragraph" w:styleId="Heading5">
    <w:name w:val="heading 5"/>
    <w:aliases w:val="Block Label"/>
    <w:basedOn w:val="Normal"/>
    <w:next w:val="Normal"/>
    <w:link w:val="Heading5Char"/>
    <w:qFormat/>
    <w:rsid w:val="00DB7602"/>
    <w:pPr>
      <w:numPr>
        <w:ilvl w:val="4"/>
        <w:numId w:val="4"/>
      </w:numPr>
      <w:spacing w:before="240" w:after="60"/>
      <w:outlineLvl w:val="4"/>
    </w:pPr>
    <w:rPr>
      <w:sz w:val="22"/>
    </w:rPr>
  </w:style>
  <w:style w:type="paragraph" w:styleId="Heading6">
    <w:name w:val="heading 6"/>
    <w:basedOn w:val="Normal"/>
    <w:next w:val="Normal"/>
    <w:link w:val="Heading6Char"/>
    <w:qFormat/>
    <w:rsid w:val="00DB7602"/>
    <w:pPr>
      <w:numPr>
        <w:ilvl w:val="5"/>
        <w:numId w:val="4"/>
      </w:numPr>
      <w:spacing w:before="240" w:after="60"/>
      <w:outlineLvl w:val="5"/>
    </w:pPr>
    <w:rPr>
      <w:i/>
      <w:sz w:val="22"/>
    </w:rPr>
  </w:style>
  <w:style w:type="paragraph" w:styleId="Heading7">
    <w:name w:val="heading 7"/>
    <w:basedOn w:val="Normal"/>
    <w:next w:val="Normal"/>
    <w:link w:val="Heading7Char"/>
    <w:uiPriority w:val="99"/>
    <w:qFormat/>
    <w:rsid w:val="00DB7602"/>
    <w:pPr>
      <w:numPr>
        <w:ilvl w:val="6"/>
        <w:numId w:val="4"/>
      </w:numPr>
      <w:spacing w:before="240" w:after="60"/>
      <w:outlineLvl w:val="6"/>
    </w:pPr>
  </w:style>
  <w:style w:type="paragraph" w:styleId="Heading8">
    <w:name w:val="heading 8"/>
    <w:aliases w:val="h8"/>
    <w:basedOn w:val="Normal"/>
    <w:next w:val="Normal"/>
    <w:link w:val="Heading8Char"/>
    <w:uiPriority w:val="99"/>
    <w:qFormat/>
    <w:rsid w:val="00DB7602"/>
    <w:pPr>
      <w:numPr>
        <w:ilvl w:val="7"/>
        <w:numId w:val="4"/>
      </w:numPr>
      <w:spacing w:before="240" w:after="60"/>
      <w:outlineLvl w:val="7"/>
    </w:pPr>
    <w:rPr>
      <w:i/>
    </w:rPr>
  </w:style>
  <w:style w:type="paragraph" w:styleId="Heading9">
    <w:name w:val="heading 9"/>
    <w:aliases w:val="h9,Legal Level 1.1.1.1."/>
    <w:basedOn w:val="Normal"/>
    <w:next w:val="Normal"/>
    <w:link w:val="Heading9Char"/>
    <w:uiPriority w:val="99"/>
    <w:qFormat/>
    <w:rsid w:val="00DB7602"/>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7602"/>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DB7602"/>
    <w:rPr>
      <w:sz w:val="18"/>
      <w:szCs w:val="18"/>
    </w:rPr>
  </w:style>
  <w:style w:type="paragraph" w:styleId="Footer">
    <w:name w:val="footer"/>
    <w:basedOn w:val="Normal"/>
    <w:link w:val="FooterChar"/>
    <w:uiPriority w:val="99"/>
    <w:unhideWhenUsed/>
    <w:rsid w:val="00DB7602"/>
    <w:pPr>
      <w:tabs>
        <w:tab w:val="center" w:pos="4513"/>
        <w:tab w:val="right" w:pos="9026"/>
      </w:tabs>
      <w:snapToGrid w:val="0"/>
    </w:pPr>
    <w:rPr>
      <w:sz w:val="18"/>
      <w:szCs w:val="18"/>
    </w:rPr>
  </w:style>
  <w:style w:type="character" w:customStyle="1" w:styleId="FooterChar">
    <w:name w:val="Footer Char"/>
    <w:basedOn w:val="DefaultParagraphFont"/>
    <w:link w:val="Footer"/>
    <w:uiPriority w:val="99"/>
    <w:rsid w:val="00DB7602"/>
    <w:rPr>
      <w:sz w:val="18"/>
      <w:szCs w:val="18"/>
    </w:rPr>
  </w:style>
  <w:style w:type="character" w:customStyle="1" w:styleId="Heading1Char">
    <w:name w:val="Heading 1 Char"/>
    <w:aliases w:val="h1 Char,headone Char,Main Section Char,H1 Char,Chapter Char,tchead Char,Heading 1 (NN) Char,Attribute Heading 1 Char,Heading Char"/>
    <w:basedOn w:val="DefaultParagraphFont"/>
    <w:link w:val="Heading1"/>
    <w:rsid w:val="00DB7602"/>
    <w:rPr>
      <w:rFonts w:ascii="Arial" w:eastAsia="宋体" w:hAnsi="Arial" w:cs="Arial"/>
      <w:b/>
      <w:iCs/>
      <w:kern w:val="0"/>
      <w:sz w:val="24"/>
      <w:szCs w:val="20"/>
    </w:rPr>
  </w:style>
  <w:style w:type="character" w:customStyle="1" w:styleId="Heading2Char">
    <w:name w:val="Heading 2 Char"/>
    <w:aliases w:val="Part Char,h2 Char,2 Char,Paragraph Char,L2 Char,H2 Char,Main Heading Char,hello Char,style2 Char,Heading 2 Hidden Char,HD2 Char,sub-sect Char,section header Char,headi Char,heading2 Char,h21 Char,h22 Char,21 Char,Heading Two Char,2m Char"/>
    <w:basedOn w:val="DefaultParagraphFont"/>
    <w:link w:val="Heading2"/>
    <w:rsid w:val="00DB7602"/>
    <w:rPr>
      <w:rFonts w:ascii="Arial" w:eastAsia="SimHei" w:hAnsi="Arial" w:cs="Times New Roman"/>
      <w:b/>
      <w:bCs/>
      <w:sz w:val="22"/>
      <w:szCs w:val="32"/>
    </w:rPr>
  </w:style>
  <w:style w:type="character" w:customStyle="1" w:styleId="Heading3Char">
    <w:name w:val="Heading 3 Char"/>
    <w:aliases w:val="h3 Char,l3 Char,new Char,Sub 1 Char,3 bullet Char,b Char,3 Char,SECOND Char,Second Char,BLANK2 Char,ob Char,dot Char,H3 Char,Heading 3 - old Char,Head 3 Char,Table Attribute Heading Char,31 Char"/>
    <w:basedOn w:val="DefaultParagraphFont"/>
    <w:link w:val="Heading3"/>
    <w:rsid w:val="00DB7602"/>
    <w:rPr>
      <w:rFonts w:ascii="Arial" w:eastAsia="宋体" w:hAnsi="Arial" w:cs="Arial"/>
      <w:b/>
      <w:bCs/>
      <w:sz w:val="20"/>
      <w:szCs w:val="20"/>
    </w:rPr>
  </w:style>
  <w:style w:type="character" w:customStyle="1" w:styleId="Heading4Char">
    <w:name w:val="Heading 4 Char"/>
    <w:aliases w:val="h4 Char,Map Title Char,l4 Char"/>
    <w:basedOn w:val="DefaultParagraphFont"/>
    <w:link w:val="Heading4"/>
    <w:rsid w:val="00DB7602"/>
    <w:rPr>
      <w:rFonts w:ascii="Arial" w:eastAsia="宋体" w:hAnsi="Arial" w:cs="Arial"/>
      <w:b/>
      <w:bCs/>
      <w:i/>
      <w:sz w:val="20"/>
      <w:szCs w:val="20"/>
    </w:rPr>
  </w:style>
  <w:style w:type="character" w:customStyle="1" w:styleId="Heading5Char">
    <w:name w:val="Heading 5 Char"/>
    <w:aliases w:val="Block Label Char"/>
    <w:basedOn w:val="DefaultParagraphFont"/>
    <w:link w:val="Heading5"/>
    <w:rsid w:val="00DB7602"/>
    <w:rPr>
      <w:rFonts w:ascii="Arial" w:eastAsia="宋体" w:hAnsi="Arial" w:cs="Times New Roman"/>
      <w:kern w:val="0"/>
      <w:sz w:val="22"/>
      <w:szCs w:val="20"/>
      <w:lang w:eastAsia="en-US"/>
    </w:rPr>
  </w:style>
  <w:style w:type="character" w:customStyle="1" w:styleId="Heading6Char">
    <w:name w:val="Heading 6 Char"/>
    <w:basedOn w:val="DefaultParagraphFont"/>
    <w:link w:val="Heading6"/>
    <w:rsid w:val="00DB7602"/>
    <w:rPr>
      <w:rFonts w:ascii="Arial" w:eastAsia="宋体" w:hAnsi="Arial" w:cs="Times New Roman"/>
      <w:i/>
      <w:kern w:val="0"/>
      <w:sz w:val="22"/>
      <w:szCs w:val="20"/>
      <w:lang w:eastAsia="en-US"/>
    </w:rPr>
  </w:style>
  <w:style w:type="character" w:customStyle="1" w:styleId="Heading7Char">
    <w:name w:val="Heading 7 Char"/>
    <w:basedOn w:val="DefaultParagraphFont"/>
    <w:link w:val="Heading7"/>
    <w:uiPriority w:val="99"/>
    <w:rsid w:val="00DB7602"/>
    <w:rPr>
      <w:rFonts w:ascii="Arial" w:eastAsia="宋体" w:hAnsi="Arial" w:cs="Times New Roman"/>
      <w:kern w:val="0"/>
      <w:sz w:val="20"/>
      <w:szCs w:val="20"/>
      <w:lang w:eastAsia="en-US"/>
    </w:rPr>
  </w:style>
  <w:style w:type="character" w:customStyle="1" w:styleId="Heading8Char">
    <w:name w:val="Heading 8 Char"/>
    <w:aliases w:val="h8 Char"/>
    <w:basedOn w:val="DefaultParagraphFont"/>
    <w:link w:val="Heading8"/>
    <w:uiPriority w:val="99"/>
    <w:rsid w:val="00DB7602"/>
    <w:rPr>
      <w:rFonts w:ascii="Arial" w:eastAsia="宋体" w:hAnsi="Arial" w:cs="Times New Roman"/>
      <w:i/>
      <w:kern w:val="0"/>
      <w:sz w:val="20"/>
      <w:szCs w:val="20"/>
      <w:lang w:eastAsia="en-US"/>
    </w:rPr>
  </w:style>
  <w:style w:type="character" w:customStyle="1" w:styleId="Heading9Char">
    <w:name w:val="Heading 9 Char"/>
    <w:aliases w:val="h9 Char,Legal Level 1.1.1.1. Char"/>
    <w:basedOn w:val="DefaultParagraphFont"/>
    <w:link w:val="Heading9"/>
    <w:uiPriority w:val="99"/>
    <w:rsid w:val="00DB7602"/>
    <w:rPr>
      <w:rFonts w:ascii="Arial" w:eastAsia="宋体" w:hAnsi="Arial" w:cs="Times New Roman"/>
      <w:b/>
      <w:i/>
      <w:kern w:val="0"/>
      <w:sz w:val="18"/>
      <w:szCs w:val="20"/>
      <w:lang w:eastAsia="en-US"/>
    </w:rPr>
  </w:style>
  <w:style w:type="paragraph" w:customStyle="1" w:styleId="BodyText3">
    <w:name w:val="BodyText3"/>
    <w:basedOn w:val="BodyText2"/>
    <w:autoRedefine/>
    <w:uiPriority w:val="99"/>
    <w:rsid w:val="00621128"/>
    <w:pPr>
      <w:spacing w:before="0" w:after="0" w:line="240" w:lineRule="auto"/>
      <w:ind w:left="360" w:right="200"/>
    </w:pPr>
    <w:rPr>
      <w:rFonts w:ascii="微软雅黑" w:eastAsia="微软雅黑" w:hAnsi="微软雅黑"/>
      <w:noProof/>
      <w:lang w:eastAsia="zh-CN"/>
    </w:rPr>
  </w:style>
  <w:style w:type="paragraph" w:customStyle="1" w:styleId="BodyText2">
    <w:name w:val="BodyText2"/>
    <w:basedOn w:val="Normal"/>
    <w:autoRedefine/>
    <w:uiPriority w:val="99"/>
    <w:rsid w:val="00DB7602"/>
    <w:pPr>
      <w:widowControl/>
      <w:spacing w:before="120" w:after="120" w:line="220" w:lineRule="atLeast"/>
    </w:pPr>
    <w:rPr>
      <w:kern w:val="1"/>
    </w:rPr>
  </w:style>
  <w:style w:type="paragraph" w:customStyle="1" w:styleId="BodyText1">
    <w:name w:val="BodyText1"/>
    <w:basedOn w:val="BodyTextIndent"/>
    <w:autoRedefine/>
    <w:uiPriority w:val="99"/>
    <w:rsid w:val="00DB7602"/>
    <w:pPr>
      <w:widowControl/>
      <w:spacing w:before="120" w:after="120" w:line="220" w:lineRule="atLeast"/>
      <w:ind w:left="0"/>
    </w:pPr>
    <w:rPr>
      <w:b/>
      <w:bCs/>
      <w:iCs/>
      <w:color w:val="993300"/>
      <w:u w:val="none"/>
      <w:lang w:eastAsia="zh-CN"/>
    </w:rPr>
  </w:style>
  <w:style w:type="paragraph" w:styleId="BodyTextIndent">
    <w:name w:val="Body Text Indent"/>
    <w:basedOn w:val="Normal"/>
    <w:link w:val="BodyTextIndentChar"/>
    <w:uiPriority w:val="99"/>
    <w:rsid w:val="00DB7602"/>
    <w:pPr>
      <w:ind w:left="720"/>
    </w:pPr>
    <w:rPr>
      <w:i/>
      <w:color w:val="0000FF"/>
      <w:u w:val="single"/>
    </w:rPr>
  </w:style>
  <w:style w:type="character" w:customStyle="1" w:styleId="BodyTextIndentChar">
    <w:name w:val="Body Text Indent Char"/>
    <w:basedOn w:val="DefaultParagraphFont"/>
    <w:link w:val="BodyTextIndent"/>
    <w:uiPriority w:val="99"/>
    <w:rsid w:val="00DB7602"/>
    <w:rPr>
      <w:rFonts w:ascii="Arial" w:eastAsia="宋体" w:hAnsi="Arial" w:cs="Times New Roman"/>
      <w:i/>
      <w:color w:val="0000FF"/>
      <w:kern w:val="0"/>
      <w:sz w:val="20"/>
      <w:szCs w:val="20"/>
      <w:u w:val="single"/>
      <w:lang w:eastAsia="en-US"/>
    </w:rPr>
  </w:style>
  <w:style w:type="paragraph" w:styleId="ListBullet">
    <w:name w:val="List Bullet"/>
    <w:basedOn w:val="List"/>
    <w:uiPriority w:val="99"/>
    <w:rsid w:val="00DB7602"/>
    <w:pPr>
      <w:numPr>
        <w:numId w:val="2"/>
      </w:numPr>
    </w:pPr>
  </w:style>
  <w:style w:type="paragraph" w:styleId="List">
    <w:name w:val="List"/>
    <w:basedOn w:val="Normal"/>
    <w:uiPriority w:val="99"/>
    <w:rsid w:val="00DB7602"/>
    <w:pPr>
      <w:ind w:left="360" w:hanging="360"/>
    </w:pPr>
  </w:style>
  <w:style w:type="paragraph" w:styleId="BodyTextIndent2">
    <w:name w:val="Body Text Indent 2"/>
    <w:basedOn w:val="BodyText20"/>
    <w:link w:val="BodyTextIndent2Char"/>
    <w:uiPriority w:val="99"/>
    <w:rsid w:val="00DB7602"/>
    <w:pPr>
      <w:tabs>
        <w:tab w:val="right" w:leader="dot" w:pos="9072"/>
      </w:tabs>
      <w:ind w:left="540"/>
    </w:pPr>
  </w:style>
  <w:style w:type="character" w:customStyle="1" w:styleId="BodyTextIndent2Char">
    <w:name w:val="Body Text Indent 2 Char"/>
    <w:basedOn w:val="DefaultParagraphFont"/>
    <w:link w:val="BodyTextIndent2"/>
    <w:uiPriority w:val="99"/>
    <w:rsid w:val="00DB7602"/>
    <w:rPr>
      <w:rFonts w:ascii="Arial" w:eastAsia="宋体" w:hAnsi="Arial" w:cs="Times New Roman"/>
      <w:i/>
      <w:color w:val="0000FF"/>
      <w:kern w:val="0"/>
      <w:sz w:val="20"/>
      <w:szCs w:val="20"/>
      <w:lang w:eastAsia="en-US"/>
    </w:rPr>
  </w:style>
  <w:style w:type="paragraph" w:styleId="BodyText20">
    <w:name w:val="Body Text 2"/>
    <w:basedOn w:val="Normal"/>
    <w:link w:val="BodyText2Char"/>
    <w:uiPriority w:val="99"/>
    <w:rsid w:val="00DB7602"/>
    <w:rPr>
      <w:i/>
      <w:color w:val="0000FF"/>
    </w:rPr>
  </w:style>
  <w:style w:type="character" w:customStyle="1" w:styleId="BodyText2Char">
    <w:name w:val="Body Text 2 Char"/>
    <w:basedOn w:val="DefaultParagraphFont"/>
    <w:link w:val="BodyText20"/>
    <w:uiPriority w:val="99"/>
    <w:rsid w:val="00DB7602"/>
    <w:rPr>
      <w:rFonts w:ascii="Arial" w:eastAsia="宋体" w:hAnsi="Arial" w:cs="Times New Roman"/>
      <w:i/>
      <w:color w:val="0000FF"/>
      <w:kern w:val="0"/>
      <w:sz w:val="20"/>
      <w:szCs w:val="20"/>
      <w:lang w:eastAsia="en-US"/>
    </w:rPr>
  </w:style>
  <w:style w:type="paragraph" w:styleId="TOC1">
    <w:name w:val="toc 1"/>
    <w:basedOn w:val="Normal"/>
    <w:next w:val="Normal"/>
    <w:uiPriority w:val="39"/>
    <w:rsid w:val="00DB7602"/>
    <w:pPr>
      <w:tabs>
        <w:tab w:val="right" w:pos="9360"/>
      </w:tabs>
      <w:spacing w:before="240" w:after="60"/>
      <w:ind w:right="720"/>
    </w:pPr>
  </w:style>
  <w:style w:type="paragraph" w:styleId="TOC2">
    <w:name w:val="toc 2"/>
    <w:basedOn w:val="Normal"/>
    <w:next w:val="Normal"/>
    <w:uiPriority w:val="39"/>
    <w:rsid w:val="00DB7602"/>
    <w:pPr>
      <w:tabs>
        <w:tab w:val="right" w:pos="9360"/>
      </w:tabs>
      <w:ind w:left="432" w:right="720"/>
    </w:pPr>
  </w:style>
  <w:style w:type="paragraph" w:styleId="TOC3">
    <w:name w:val="toc 3"/>
    <w:basedOn w:val="Normal"/>
    <w:next w:val="Normal"/>
    <w:autoRedefine/>
    <w:uiPriority w:val="39"/>
    <w:rsid w:val="00DB7602"/>
    <w:pPr>
      <w:tabs>
        <w:tab w:val="left" w:pos="1440"/>
        <w:tab w:val="right" w:pos="9360"/>
      </w:tabs>
      <w:ind w:left="864"/>
    </w:pPr>
    <w:rPr>
      <w:i/>
    </w:rPr>
  </w:style>
  <w:style w:type="paragraph" w:styleId="TOC4">
    <w:name w:val="toc 4"/>
    <w:basedOn w:val="Normal"/>
    <w:next w:val="Normal"/>
    <w:autoRedefine/>
    <w:uiPriority w:val="99"/>
    <w:semiHidden/>
    <w:rsid w:val="00DB7602"/>
    <w:pPr>
      <w:ind w:left="600"/>
    </w:pPr>
  </w:style>
  <w:style w:type="paragraph" w:styleId="TOC5">
    <w:name w:val="toc 5"/>
    <w:basedOn w:val="Normal"/>
    <w:next w:val="Normal"/>
    <w:autoRedefine/>
    <w:uiPriority w:val="99"/>
    <w:semiHidden/>
    <w:rsid w:val="00DB7602"/>
    <w:pPr>
      <w:ind w:left="800"/>
    </w:pPr>
  </w:style>
  <w:style w:type="paragraph" w:styleId="TOC6">
    <w:name w:val="toc 6"/>
    <w:basedOn w:val="Normal"/>
    <w:next w:val="Normal"/>
    <w:autoRedefine/>
    <w:uiPriority w:val="99"/>
    <w:semiHidden/>
    <w:rsid w:val="00DB7602"/>
    <w:pPr>
      <w:ind w:left="1000"/>
    </w:pPr>
  </w:style>
  <w:style w:type="paragraph" w:styleId="TOC7">
    <w:name w:val="toc 7"/>
    <w:basedOn w:val="Normal"/>
    <w:next w:val="Normal"/>
    <w:autoRedefine/>
    <w:uiPriority w:val="99"/>
    <w:semiHidden/>
    <w:rsid w:val="00DB7602"/>
    <w:pPr>
      <w:ind w:left="1200"/>
    </w:pPr>
  </w:style>
  <w:style w:type="paragraph" w:styleId="TOC8">
    <w:name w:val="toc 8"/>
    <w:basedOn w:val="Normal"/>
    <w:next w:val="Normal"/>
    <w:autoRedefine/>
    <w:uiPriority w:val="99"/>
    <w:semiHidden/>
    <w:rsid w:val="00DB7602"/>
    <w:pPr>
      <w:ind w:left="1400"/>
    </w:pPr>
  </w:style>
  <w:style w:type="paragraph" w:styleId="TOC9">
    <w:name w:val="toc 9"/>
    <w:basedOn w:val="Normal"/>
    <w:next w:val="Normal"/>
    <w:autoRedefine/>
    <w:uiPriority w:val="99"/>
    <w:semiHidden/>
    <w:rsid w:val="00DB7602"/>
    <w:pPr>
      <w:ind w:left="1600"/>
    </w:pPr>
  </w:style>
  <w:style w:type="paragraph" w:customStyle="1" w:styleId="InfoBlue">
    <w:name w:val="InfoBlue"/>
    <w:basedOn w:val="Normal"/>
    <w:next w:val="BodyText1"/>
    <w:uiPriority w:val="99"/>
    <w:rsid w:val="00DB7602"/>
    <w:pPr>
      <w:spacing w:after="120"/>
    </w:pPr>
    <w:rPr>
      <w:i/>
      <w:color w:val="0000FF"/>
      <w:kern w:val="20"/>
    </w:rPr>
  </w:style>
  <w:style w:type="paragraph" w:styleId="BodyText">
    <w:name w:val="Body Text"/>
    <w:aliases w:val="1"/>
    <w:basedOn w:val="Normal"/>
    <w:link w:val="BodyTextChar"/>
    <w:rsid w:val="00DB7602"/>
    <w:pPr>
      <w:keepLines/>
      <w:spacing w:after="120"/>
    </w:pPr>
  </w:style>
  <w:style w:type="character" w:customStyle="1" w:styleId="BodyTextChar">
    <w:name w:val="Body Text Char"/>
    <w:aliases w:val="1 Char"/>
    <w:basedOn w:val="DefaultParagraphFont"/>
    <w:link w:val="BodyText"/>
    <w:rsid w:val="00DB7602"/>
    <w:rPr>
      <w:rFonts w:ascii="Arial" w:eastAsia="宋体" w:hAnsi="Arial" w:cs="Times New Roman"/>
      <w:kern w:val="0"/>
      <w:sz w:val="20"/>
      <w:szCs w:val="20"/>
      <w:lang w:eastAsia="en-US"/>
    </w:rPr>
  </w:style>
  <w:style w:type="character" w:styleId="PageNumber">
    <w:name w:val="page number"/>
    <w:basedOn w:val="DefaultParagraphFont"/>
    <w:rsid w:val="00DB7602"/>
  </w:style>
  <w:style w:type="paragraph" w:customStyle="1" w:styleId="Body">
    <w:name w:val="Body"/>
    <w:basedOn w:val="Normal"/>
    <w:uiPriority w:val="99"/>
    <w:rsid w:val="00DB7602"/>
    <w:pPr>
      <w:widowControl/>
      <w:spacing w:before="120" w:line="240" w:lineRule="auto"/>
      <w:jc w:val="both"/>
    </w:pPr>
    <w:rPr>
      <w:rFonts w:ascii="Book Antiqua" w:hAnsi="Book Antiqua"/>
    </w:rPr>
  </w:style>
  <w:style w:type="paragraph" w:customStyle="1" w:styleId="bullets">
    <w:name w:val="bullets"/>
    <w:basedOn w:val="Normal"/>
    <w:uiPriority w:val="99"/>
    <w:rsid w:val="00DB7602"/>
    <w:rPr>
      <w:rFonts w:ascii="Times New Roman" w:hAnsi="Times New Roman"/>
      <w:sz w:val="24"/>
    </w:rPr>
  </w:style>
  <w:style w:type="character" w:styleId="Hyperlink">
    <w:name w:val="Hyperlink"/>
    <w:uiPriority w:val="99"/>
    <w:rsid w:val="00DB7602"/>
    <w:rPr>
      <w:color w:val="0000FF"/>
      <w:u w:val="single"/>
    </w:rPr>
  </w:style>
  <w:style w:type="character" w:styleId="FollowedHyperlink">
    <w:name w:val="FollowedHyperlink"/>
    <w:rsid w:val="00DB7602"/>
    <w:rPr>
      <w:color w:val="800080"/>
      <w:u w:val="single"/>
    </w:rPr>
  </w:style>
  <w:style w:type="paragraph" w:styleId="BodyTextIndent3">
    <w:name w:val="Body Text Indent 3"/>
    <w:basedOn w:val="Normal"/>
    <w:link w:val="BodyTextIndent3Char"/>
    <w:uiPriority w:val="99"/>
    <w:rsid w:val="00DB7602"/>
    <w:pPr>
      <w:ind w:left="810" w:hanging="180"/>
    </w:pPr>
  </w:style>
  <w:style w:type="character" w:customStyle="1" w:styleId="BodyTextIndent3Char">
    <w:name w:val="Body Text Indent 3 Char"/>
    <w:basedOn w:val="DefaultParagraphFont"/>
    <w:link w:val="BodyTextIndent3"/>
    <w:uiPriority w:val="99"/>
    <w:rsid w:val="00DB7602"/>
    <w:rPr>
      <w:rFonts w:ascii="Arial" w:eastAsia="宋体" w:hAnsi="Arial" w:cs="Times New Roman"/>
      <w:kern w:val="0"/>
      <w:sz w:val="20"/>
      <w:szCs w:val="20"/>
      <w:lang w:eastAsia="en-US"/>
    </w:rPr>
  </w:style>
  <w:style w:type="paragraph" w:styleId="FootnoteText">
    <w:name w:val="footnote text"/>
    <w:basedOn w:val="Normal"/>
    <w:link w:val="FootnoteTextChar"/>
    <w:uiPriority w:val="99"/>
    <w:semiHidden/>
    <w:rsid w:val="00DB7602"/>
    <w:pPr>
      <w:keepNext/>
      <w:keepLines/>
      <w:pBdr>
        <w:bottom w:val="single" w:sz="6" w:space="0" w:color="000000"/>
      </w:pBdr>
      <w:spacing w:before="40" w:after="40"/>
      <w:ind w:left="360" w:hanging="360"/>
    </w:pPr>
    <w:rPr>
      <w:rFonts w:ascii="Helvetica" w:hAnsi="Helvetica"/>
      <w:sz w:val="16"/>
    </w:rPr>
  </w:style>
  <w:style w:type="character" w:customStyle="1" w:styleId="FootnoteTextChar">
    <w:name w:val="Footnote Text Char"/>
    <w:basedOn w:val="DefaultParagraphFont"/>
    <w:link w:val="FootnoteText"/>
    <w:uiPriority w:val="99"/>
    <w:semiHidden/>
    <w:rsid w:val="00DB7602"/>
    <w:rPr>
      <w:rFonts w:ascii="Helvetica" w:eastAsia="宋体" w:hAnsi="Helvetica" w:cs="Times New Roman"/>
      <w:kern w:val="0"/>
      <w:sz w:val="16"/>
      <w:szCs w:val="20"/>
      <w:lang w:eastAsia="en-US"/>
    </w:rPr>
  </w:style>
  <w:style w:type="paragraph" w:customStyle="1" w:styleId="TOCBase">
    <w:name w:val="TOC Base"/>
    <w:basedOn w:val="Normal"/>
    <w:uiPriority w:val="99"/>
    <w:rsid w:val="00DB7602"/>
    <w:rPr>
      <w:rFonts w:ascii="Times New Roman" w:hAnsi="Times New Roman"/>
    </w:rPr>
  </w:style>
  <w:style w:type="character" w:styleId="FootnoteReference">
    <w:name w:val="footnote reference"/>
    <w:semiHidden/>
    <w:rsid w:val="00DB7602"/>
    <w:rPr>
      <w:sz w:val="20"/>
      <w:vertAlign w:val="superscript"/>
    </w:rPr>
  </w:style>
  <w:style w:type="paragraph" w:customStyle="1" w:styleId="SectionLabel">
    <w:name w:val="Section Label"/>
    <w:basedOn w:val="Normal"/>
    <w:next w:val="BodyText"/>
    <w:uiPriority w:val="99"/>
    <w:rsid w:val="00DB7602"/>
    <w:pPr>
      <w:widowControl/>
      <w:pBdr>
        <w:bottom w:val="single" w:sz="6" w:space="2" w:color="auto"/>
      </w:pBdr>
      <w:spacing w:before="240" w:after="240" w:line="240" w:lineRule="auto"/>
    </w:pPr>
    <w:rPr>
      <w:b/>
      <w:sz w:val="24"/>
    </w:rPr>
  </w:style>
  <w:style w:type="paragraph" w:customStyle="1" w:styleId="TableHeader">
    <w:name w:val="Table Header"/>
    <w:basedOn w:val="Normal"/>
    <w:uiPriority w:val="99"/>
    <w:rsid w:val="00DB7602"/>
    <w:pPr>
      <w:keepNext/>
      <w:spacing w:before="60" w:after="60"/>
    </w:pPr>
    <w:rPr>
      <w:rFonts w:ascii="Times New Roman" w:hAnsi="Times New Roman"/>
      <w:b/>
    </w:rPr>
  </w:style>
  <w:style w:type="paragraph" w:customStyle="1" w:styleId="TableTextLeft">
    <w:name w:val="Table Text Left"/>
    <w:basedOn w:val="Normal"/>
    <w:uiPriority w:val="99"/>
    <w:rsid w:val="00DB7602"/>
    <w:rPr>
      <w:rFonts w:ascii="Times New Roman" w:hAnsi="Times New Roman"/>
    </w:rPr>
  </w:style>
  <w:style w:type="paragraph" w:styleId="Title">
    <w:name w:val="Title"/>
    <w:basedOn w:val="Normal"/>
    <w:next w:val="Normal"/>
    <w:link w:val="TitleChar"/>
    <w:uiPriority w:val="99"/>
    <w:qFormat/>
    <w:rsid w:val="00DB7602"/>
    <w:pPr>
      <w:spacing w:line="240" w:lineRule="auto"/>
      <w:jc w:val="right"/>
    </w:pPr>
    <w:rPr>
      <w:b/>
      <w:sz w:val="36"/>
    </w:rPr>
  </w:style>
  <w:style w:type="character" w:customStyle="1" w:styleId="TitleChar">
    <w:name w:val="Title Char"/>
    <w:basedOn w:val="DefaultParagraphFont"/>
    <w:link w:val="Title"/>
    <w:uiPriority w:val="99"/>
    <w:rsid w:val="00DB7602"/>
    <w:rPr>
      <w:rFonts w:ascii="Arial" w:eastAsia="宋体" w:hAnsi="Arial" w:cs="Times New Roman"/>
      <w:b/>
      <w:kern w:val="0"/>
      <w:sz w:val="36"/>
      <w:szCs w:val="20"/>
      <w:lang w:eastAsia="en-US"/>
    </w:rPr>
  </w:style>
  <w:style w:type="paragraph" w:customStyle="1" w:styleId="HeadingBase">
    <w:name w:val="Heading Base"/>
    <w:basedOn w:val="Normal"/>
    <w:uiPriority w:val="99"/>
    <w:rsid w:val="00DB7602"/>
    <w:rPr>
      <w:b/>
    </w:rPr>
  </w:style>
  <w:style w:type="paragraph" w:styleId="Index2">
    <w:name w:val="index 2"/>
    <w:basedOn w:val="Normal"/>
    <w:next w:val="Normal"/>
    <w:autoRedefine/>
    <w:uiPriority w:val="99"/>
    <w:semiHidden/>
    <w:rsid w:val="00DB7602"/>
    <w:pPr>
      <w:ind w:left="400" w:hanging="200"/>
    </w:pPr>
  </w:style>
  <w:style w:type="paragraph" w:styleId="Index1">
    <w:name w:val="index 1"/>
    <w:basedOn w:val="Normal"/>
    <w:next w:val="Normal"/>
    <w:autoRedefine/>
    <w:uiPriority w:val="99"/>
    <w:semiHidden/>
    <w:rsid w:val="00DB7602"/>
    <w:pPr>
      <w:ind w:left="200" w:hanging="200"/>
    </w:pPr>
  </w:style>
  <w:style w:type="paragraph" w:styleId="Index3">
    <w:name w:val="index 3"/>
    <w:basedOn w:val="Normal"/>
    <w:next w:val="Normal"/>
    <w:autoRedefine/>
    <w:uiPriority w:val="99"/>
    <w:semiHidden/>
    <w:rsid w:val="00DB7602"/>
    <w:pPr>
      <w:ind w:left="600" w:hanging="200"/>
    </w:pPr>
  </w:style>
  <w:style w:type="paragraph" w:styleId="Index4">
    <w:name w:val="index 4"/>
    <w:basedOn w:val="Normal"/>
    <w:next w:val="Normal"/>
    <w:autoRedefine/>
    <w:uiPriority w:val="99"/>
    <w:semiHidden/>
    <w:rsid w:val="00DB7602"/>
    <w:pPr>
      <w:ind w:left="800" w:hanging="200"/>
    </w:pPr>
  </w:style>
  <w:style w:type="paragraph" w:styleId="Index5">
    <w:name w:val="index 5"/>
    <w:basedOn w:val="Normal"/>
    <w:next w:val="Normal"/>
    <w:autoRedefine/>
    <w:uiPriority w:val="99"/>
    <w:semiHidden/>
    <w:rsid w:val="00DB7602"/>
    <w:pPr>
      <w:ind w:left="1000" w:hanging="200"/>
    </w:pPr>
  </w:style>
  <w:style w:type="paragraph" w:styleId="Index6">
    <w:name w:val="index 6"/>
    <w:basedOn w:val="Normal"/>
    <w:next w:val="Normal"/>
    <w:autoRedefine/>
    <w:uiPriority w:val="99"/>
    <w:semiHidden/>
    <w:rsid w:val="00DB7602"/>
    <w:pPr>
      <w:ind w:left="1200" w:hanging="200"/>
    </w:pPr>
  </w:style>
  <w:style w:type="paragraph" w:styleId="Index7">
    <w:name w:val="index 7"/>
    <w:basedOn w:val="Normal"/>
    <w:next w:val="Normal"/>
    <w:autoRedefine/>
    <w:uiPriority w:val="99"/>
    <w:semiHidden/>
    <w:rsid w:val="00DB7602"/>
    <w:pPr>
      <w:ind w:left="1400" w:hanging="200"/>
    </w:pPr>
  </w:style>
  <w:style w:type="paragraph" w:styleId="Index8">
    <w:name w:val="index 8"/>
    <w:basedOn w:val="Normal"/>
    <w:next w:val="Normal"/>
    <w:autoRedefine/>
    <w:uiPriority w:val="99"/>
    <w:semiHidden/>
    <w:rsid w:val="00DB7602"/>
    <w:pPr>
      <w:ind w:left="1600" w:hanging="200"/>
    </w:pPr>
  </w:style>
  <w:style w:type="paragraph" w:styleId="Index9">
    <w:name w:val="index 9"/>
    <w:basedOn w:val="Normal"/>
    <w:next w:val="Normal"/>
    <w:autoRedefine/>
    <w:uiPriority w:val="99"/>
    <w:semiHidden/>
    <w:rsid w:val="00DB7602"/>
    <w:pPr>
      <w:ind w:left="1800" w:hanging="200"/>
    </w:pPr>
  </w:style>
  <w:style w:type="paragraph" w:styleId="IndexHeading">
    <w:name w:val="index heading"/>
    <w:basedOn w:val="Normal"/>
    <w:next w:val="Index1"/>
    <w:uiPriority w:val="99"/>
    <w:semiHidden/>
    <w:rsid w:val="00DB7602"/>
  </w:style>
  <w:style w:type="paragraph" w:customStyle="1" w:styleId="Definition">
    <w:name w:val="Definition"/>
    <w:basedOn w:val="BodyText"/>
    <w:uiPriority w:val="99"/>
    <w:rsid w:val="00DB7602"/>
    <w:pPr>
      <w:ind w:left="720"/>
    </w:pPr>
    <w:rPr>
      <w:rFonts w:ascii="Times New Roman" w:hAnsi="Times New Roman"/>
    </w:rPr>
  </w:style>
  <w:style w:type="paragraph" w:customStyle="1" w:styleId="Paragraph2">
    <w:name w:val="Paragraph2"/>
    <w:basedOn w:val="Normal"/>
    <w:uiPriority w:val="99"/>
    <w:rsid w:val="00DB7602"/>
    <w:pPr>
      <w:spacing w:before="80"/>
      <w:ind w:left="720"/>
      <w:jc w:val="both"/>
    </w:pPr>
    <w:rPr>
      <w:color w:val="000000"/>
      <w:lang w:val="en-AU"/>
    </w:rPr>
  </w:style>
  <w:style w:type="paragraph" w:styleId="Subtitle">
    <w:name w:val="Subtitle"/>
    <w:basedOn w:val="Normal"/>
    <w:link w:val="SubtitleChar"/>
    <w:uiPriority w:val="99"/>
    <w:qFormat/>
    <w:rsid w:val="00DB7602"/>
    <w:pPr>
      <w:spacing w:after="60"/>
      <w:jc w:val="center"/>
    </w:pPr>
    <w:rPr>
      <w:i/>
      <w:sz w:val="36"/>
      <w:lang w:val="en-AU"/>
    </w:rPr>
  </w:style>
  <w:style w:type="character" w:customStyle="1" w:styleId="SubtitleChar">
    <w:name w:val="Subtitle Char"/>
    <w:basedOn w:val="DefaultParagraphFont"/>
    <w:link w:val="Subtitle"/>
    <w:uiPriority w:val="99"/>
    <w:rsid w:val="00DB7602"/>
    <w:rPr>
      <w:rFonts w:ascii="Arial" w:eastAsia="宋体" w:hAnsi="Arial" w:cs="Times New Roman"/>
      <w:i/>
      <w:kern w:val="0"/>
      <w:sz w:val="36"/>
      <w:szCs w:val="20"/>
      <w:lang w:val="en-AU" w:eastAsia="en-US"/>
    </w:rPr>
  </w:style>
  <w:style w:type="paragraph" w:styleId="NormalIndent">
    <w:name w:val="Normal Indent"/>
    <w:basedOn w:val="Normal"/>
    <w:uiPriority w:val="99"/>
    <w:rsid w:val="00DB7602"/>
    <w:pPr>
      <w:ind w:left="900" w:hanging="900"/>
    </w:pPr>
  </w:style>
  <w:style w:type="paragraph" w:customStyle="1" w:styleId="Tabletext">
    <w:name w:val="Tabletext"/>
    <w:basedOn w:val="Normal"/>
    <w:uiPriority w:val="99"/>
    <w:rsid w:val="00DB7602"/>
    <w:pPr>
      <w:keepLines/>
      <w:spacing w:after="120"/>
    </w:pPr>
  </w:style>
  <w:style w:type="paragraph" w:customStyle="1" w:styleId="Blockquote">
    <w:name w:val="Blockquote"/>
    <w:basedOn w:val="Normal"/>
    <w:uiPriority w:val="99"/>
    <w:rsid w:val="00DB7602"/>
    <w:pPr>
      <w:widowControl/>
      <w:spacing w:before="100" w:after="100" w:line="240" w:lineRule="auto"/>
      <w:ind w:left="360" w:right="360"/>
    </w:pPr>
    <w:rPr>
      <w:snapToGrid w:val="0"/>
      <w:sz w:val="24"/>
      <w:lang w:val="en-CA"/>
    </w:rPr>
  </w:style>
  <w:style w:type="paragraph" w:customStyle="1" w:styleId="Bullet1">
    <w:name w:val="Bullet1"/>
    <w:basedOn w:val="Normal"/>
    <w:uiPriority w:val="99"/>
    <w:rsid w:val="00DB7602"/>
    <w:pPr>
      <w:ind w:left="720" w:hanging="432"/>
    </w:pPr>
  </w:style>
  <w:style w:type="paragraph" w:customStyle="1" w:styleId="Bullet2">
    <w:name w:val="Bullet2"/>
    <w:basedOn w:val="Normal"/>
    <w:uiPriority w:val="99"/>
    <w:rsid w:val="00DB7602"/>
    <w:pPr>
      <w:ind w:left="1440" w:hanging="360"/>
    </w:pPr>
    <w:rPr>
      <w:color w:val="000080"/>
    </w:rPr>
  </w:style>
  <w:style w:type="paragraph" w:styleId="DocumentMap">
    <w:name w:val="Document Map"/>
    <w:basedOn w:val="Normal"/>
    <w:link w:val="DocumentMapChar"/>
    <w:uiPriority w:val="99"/>
    <w:semiHidden/>
    <w:rsid w:val="00DB7602"/>
    <w:pPr>
      <w:shd w:val="clear" w:color="auto" w:fill="000080"/>
    </w:pPr>
    <w:rPr>
      <w:rFonts w:ascii="Tahoma" w:hAnsi="Tahoma"/>
    </w:rPr>
  </w:style>
  <w:style w:type="character" w:customStyle="1" w:styleId="DocumentMapChar">
    <w:name w:val="Document Map Char"/>
    <w:basedOn w:val="DefaultParagraphFont"/>
    <w:link w:val="DocumentMap"/>
    <w:uiPriority w:val="99"/>
    <w:semiHidden/>
    <w:rsid w:val="00DB7602"/>
    <w:rPr>
      <w:rFonts w:ascii="Tahoma" w:eastAsia="宋体" w:hAnsi="Tahoma" w:cs="Times New Roman"/>
      <w:kern w:val="0"/>
      <w:sz w:val="20"/>
      <w:szCs w:val="20"/>
      <w:shd w:val="clear" w:color="auto" w:fill="000080"/>
      <w:lang w:eastAsia="en-US"/>
    </w:rPr>
  </w:style>
  <w:style w:type="paragraph" w:customStyle="1" w:styleId="MainTitle">
    <w:name w:val="Main Title"/>
    <w:basedOn w:val="Normal"/>
    <w:uiPriority w:val="99"/>
    <w:rsid w:val="00DB7602"/>
    <w:pPr>
      <w:spacing w:before="480" w:after="60" w:line="240" w:lineRule="auto"/>
      <w:jc w:val="center"/>
    </w:pPr>
    <w:rPr>
      <w:b/>
      <w:kern w:val="28"/>
      <w:sz w:val="32"/>
    </w:rPr>
  </w:style>
  <w:style w:type="paragraph" w:customStyle="1" w:styleId="Paragraph1">
    <w:name w:val="Paragraph1"/>
    <w:basedOn w:val="Normal"/>
    <w:uiPriority w:val="99"/>
    <w:rsid w:val="00DB7602"/>
    <w:pPr>
      <w:spacing w:before="80" w:line="240" w:lineRule="auto"/>
      <w:jc w:val="both"/>
    </w:pPr>
  </w:style>
  <w:style w:type="paragraph" w:customStyle="1" w:styleId="Paragraph3">
    <w:name w:val="Paragraph3"/>
    <w:basedOn w:val="Normal"/>
    <w:uiPriority w:val="99"/>
    <w:rsid w:val="00DB7602"/>
    <w:pPr>
      <w:spacing w:before="80" w:line="240" w:lineRule="auto"/>
      <w:ind w:left="1530"/>
      <w:jc w:val="both"/>
    </w:pPr>
  </w:style>
  <w:style w:type="paragraph" w:customStyle="1" w:styleId="Paragraph4">
    <w:name w:val="Paragraph4"/>
    <w:basedOn w:val="Normal"/>
    <w:uiPriority w:val="99"/>
    <w:rsid w:val="00DB7602"/>
    <w:pPr>
      <w:spacing w:before="80" w:line="240" w:lineRule="auto"/>
      <w:ind w:left="2250"/>
      <w:jc w:val="both"/>
    </w:pPr>
  </w:style>
  <w:style w:type="paragraph" w:customStyle="1" w:styleId="Bullet">
    <w:name w:val="Bullet"/>
    <w:basedOn w:val="Normal"/>
    <w:uiPriority w:val="99"/>
    <w:rsid w:val="00DB7602"/>
    <w:pPr>
      <w:widowControl/>
      <w:tabs>
        <w:tab w:val="left" w:pos="720"/>
        <w:tab w:val="num" w:pos="1080"/>
      </w:tabs>
      <w:spacing w:before="120" w:line="240" w:lineRule="auto"/>
      <w:ind w:left="720" w:right="360" w:hanging="533"/>
      <w:jc w:val="both"/>
    </w:pPr>
    <w:rPr>
      <w:rFonts w:ascii="Book Antiqua" w:hAnsi="Book Antiqua"/>
    </w:rPr>
  </w:style>
  <w:style w:type="paragraph" w:styleId="NormalWeb">
    <w:name w:val="Normal (Web)"/>
    <w:basedOn w:val="Normal"/>
    <w:uiPriority w:val="99"/>
    <w:rsid w:val="00DB7602"/>
    <w:pPr>
      <w:widowControl/>
      <w:spacing w:before="100" w:after="100" w:line="240" w:lineRule="auto"/>
    </w:pPr>
    <w:rPr>
      <w:sz w:val="24"/>
    </w:rPr>
  </w:style>
  <w:style w:type="paragraph" w:customStyle="1" w:styleId="TableHeading">
    <w:name w:val="TableHeading"/>
    <w:basedOn w:val="Normal"/>
    <w:uiPriority w:val="99"/>
    <w:rsid w:val="00DB7602"/>
    <w:pPr>
      <w:widowControl/>
      <w:spacing w:before="60" w:after="60" w:line="240" w:lineRule="auto"/>
      <w:ind w:left="72" w:right="72"/>
    </w:pPr>
    <w:rPr>
      <w:b/>
    </w:rPr>
  </w:style>
  <w:style w:type="paragraph" w:customStyle="1" w:styleId="TblText">
    <w:name w:val="TblText"/>
    <w:basedOn w:val="Normal"/>
    <w:uiPriority w:val="99"/>
    <w:rsid w:val="00DB7602"/>
    <w:pPr>
      <w:widowControl/>
    </w:pPr>
  </w:style>
  <w:style w:type="paragraph" w:styleId="Caption">
    <w:name w:val="caption"/>
    <w:basedOn w:val="BodyText"/>
    <w:next w:val="BodyText"/>
    <w:uiPriority w:val="99"/>
    <w:qFormat/>
    <w:rsid w:val="00DB7602"/>
    <w:pPr>
      <w:keepLines w:val="0"/>
      <w:widowControl/>
      <w:tabs>
        <w:tab w:val="left" w:pos="3600"/>
        <w:tab w:val="left" w:pos="3960"/>
      </w:tabs>
      <w:spacing w:before="60" w:after="160" w:line="240" w:lineRule="auto"/>
    </w:pPr>
    <w:rPr>
      <w:i/>
      <w:sz w:val="18"/>
    </w:rPr>
  </w:style>
  <w:style w:type="paragraph" w:customStyle="1" w:styleId="TextNumb3">
    <w:name w:val="TextNumb3"/>
    <w:basedOn w:val="BodyText3"/>
    <w:uiPriority w:val="99"/>
    <w:rsid w:val="00DB7602"/>
    <w:pPr>
      <w:numPr>
        <w:numId w:val="1"/>
      </w:numPr>
      <w:tabs>
        <w:tab w:val="num" w:pos="1987"/>
      </w:tabs>
      <w:ind w:left="1987"/>
    </w:pPr>
    <w:rPr>
      <w:rFonts w:ascii="Times New Roman" w:hAnsi="Times New Roman"/>
      <w:kern w:val="0"/>
    </w:rPr>
  </w:style>
  <w:style w:type="character" w:customStyle="1" w:styleId="CHAR-Italic">
    <w:name w:val="CHAR-Italic"/>
    <w:rsid w:val="00DB7602"/>
    <w:rPr>
      <w:i/>
      <w:noProof w:val="0"/>
      <w:lang w:val="en-US"/>
    </w:rPr>
  </w:style>
  <w:style w:type="paragraph" w:customStyle="1" w:styleId="TextBullet1">
    <w:name w:val="TextBullet1"/>
    <w:basedOn w:val="Normal"/>
    <w:autoRedefine/>
    <w:uiPriority w:val="99"/>
    <w:rsid w:val="00DB7602"/>
    <w:pPr>
      <w:widowControl/>
      <w:numPr>
        <w:numId w:val="3"/>
      </w:numPr>
      <w:spacing w:after="120" w:line="220" w:lineRule="atLeast"/>
    </w:pPr>
  </w:style>
  <w:style w:type="character" w:styleId="CommentReference">
    <w:name w:val="annotation reference"/>
    <w:semiHidden/>
    <w:rsid w:val="00DB7602"/>
    <w:rPr>
      <w:sz w:val="16"/>
    </w:rPr>
  </w:style>
  <w:style w:type="paragraph" w:styleId="CommentText">
    <w:name w:val="annotation text"/>
    <w:basedOn w:val="Normal"/>
    <w:link w:val="CommentTextChar"/>
    <w:semiHidden/>
    <w:rsid w:val="00DB7602"/>
  </w:style>
  <w:style w:type="character" w:customStyle="1" w:styleId="CommentTextChar">
    <w:name w:val="Comment Text Char"/>
    <w:basedOn w:val="DefaultParagraphFont"/>
    <w:link w:val="CommentText"/>
    <w:semiHidden/>
    <w:rsid w:val="00DB7602"/>
    <w:rPr>
      <w:rFonts w:ascii="Arial" w:eastAsia="宋体" w:hAnsi="Arial" w:cs="Times New Roman"/>
      <w:kern w:val="0"/>
      <w:sz w:val="20"/>
      <w:szCs w:val="20"/>
      <w:lang w:eastAsia="en-US"/>
    </w:rPr>
  </w:style>
  <w:style w:type="paragraph" w:customStyle="1" w:styleId="Normalindent1">
    <w:name w:val="Normal indent 1"/>
    <w:basedOn w:val="Normal"/>
    <w:uiPriority w:val="99"/>
    <w:rsid w:val="00DB7602"/>
    <w:pPr>
      <w:widowControl/>
      <w:spacing w:line="240" w:lineRule="auto"/>
      <w:ind w:left="360"/>
      <w:jc w:val="both"/>
    </w:pPr>
  </w:style>
  <w:style w:type="paragraph" w:customStyle="1" w:styleId="Normalindent2">
    <w:name w:val="Normal indent 2"/>
    <w:basedOn w:val="Normal"/>
    <w:uiPriority w:val="99"/>
    <w:rsid w:val="00DB7602"/>
    <w:pPr>
      <w:widowControl/>
      <w:spacing w:line="240" w:lineRule="auto"/>
      <w:ind w:left="450"/>
      <w:jc w:val="both"/>
    </w:pPr>
    <w:rPr>
      <w:rFonts w:ascii="CG Times" w:hAnsi="CG Times"/>
    </w:rPr>
  </w:style>
  <w:style w:type="paragraph" w:customStyle="1" w:styleId="Heading30">
    <w:name w:val="Heading3"/>
    <w:basedOn w:val="Normal"/>
    <w:uiPriority w:val="99"/>
    <w:rsid w:val="00DB7602"/>
    <w:pPr>
      <w:widowControl/>
      <w:spacing w:before="120" w:after="120"/>
      <w:ind w:left="1080"/>
    </w:pPr>
    <w:rPr>
      <w:b/>
      <w:sz w:val="24"/>
    </w:rPr>
  </w:style>
  <w:style w:type="paragraph" w:customStyle="1" w:styleId="InfoBrown">
    <w:name w:val="InfoBrown"/>
    <w:basedOn w:val="Normal"/>
    <w:next w:val="Normal"/>
    <w:uiPriority w:val="99"/>
    <w:rsid w:val="00DB7602"/>
    <w:pPr>
      <w:widowControl/>
      <w:spacing w:after="120"/>
      <w:ind w:left="576"/>
    </w:pPr>
    <w:rPr>
      <w:rFonts w:eastAsia="Arial Unicode MS"/>
      <w:i/>
      <w:color w:val="993300"/>
      <w:szCs w:val="24"/>
      <w:lang w:eastAsia="zh-CN"/>
    </w:rPr>
  </w:style>
  <w:style w:type="paragraph" w:customStyle="1" w:styleId="Tablebody">
    <w:name w:val="Tablebody"/>
    <w:basedOn w:val="Normal"/>
    <w:uiPriority w:val="99"/>
    <w:rsid w:val="00DB7602"/>
    <w:pPr>
      <w:widowControl/>
      <w:spacing w:before="20" w:after="20" w:line="240" w:lineRule="auto"/>
      <w:jc w:val="both"/>
    </w:pPr>
    <w:rPr>
      <w:rFonts w:cs="Arial"/>
      <w:snapToGrid w:val="0"/>
      <w:sz w:val="21"/>
      <w:lang w:eastAsia="zh-CN"/>
    </w:rPr>
  </w:style>
  <w:style w:type="paragraph" w:customStyle="1" w:styleId="Heading-Section">
    <w:name w:val="Heading-Section"/>
    <w:basedOn w:val="Heading7"/>
    <w:uiPriority w:val="99"/>
    <w:rsid w:val="00DB7602"/>
    <w:pPr>
      <w:keepNext/>
      <w:keepLines/>
      <w:numPr>
        <w:ilvl w:val="0"/>
        <w:numId w:val="0"/>
      </w:numPr>
      <w:spacing w:after="64" w:line="240" w:lineRule="auto"/>
      <w:ind w:left="432" w:firstLine="720"/>
      <w:jc w:val="both"/>
    </w:pPr>
    <w:rPr>
      <w:b/>
      <w:bCs/>
      <w:kern w:val="2"/>
      <w:szCs w:val="24"/>
      <w:lang w:eastAsia="zh-CN"/>
    </w:rPr>
  </w:style>
  <w:style w:type="paragraph" w:styleId="BodyText30">
    <w:name w:val="Body Text 3"/>
    <w:basedOn w:val="Normal"/>
    <w:link w:val="BodyText3Char"/>
    <w:uiPriority w:val="99"/>
    <w:rsid w:val="00DB7602"/>
    <w:rPr>
      <w:color w:val="993300"/>
    </w:rPr>
  </w:style>
  <w:style w:type="character" w:customStyle="1" w:styleId="BodyText3Char">
    <w:name w:val="Body Text 3 Char"/>
    <w:basedOn w:val="DefaultParagraphFont"/>
    <w:link w:val="BodyText30"/>
    <w:uiPriority w:val="99"/>
    <w:rsid w:val="00DB7602"/>
    <w:rPr>
      <w:rFonts w:ascii="Arial" w:eastAsia="宋体" w:hAnsi="Arial" w:cs="Times New Roman"/>
      <w:color w:val="993300"/>
      <w:kern w:val="0"/>
      <w:sz w:val="20"/>
      <w:szCs w:val="20"/>
      <w:lang w:eastAsia="en-US"/>
    </w:rPr>
  </w:style>
  <w:style w:type="paragraph" w:customStyle="1" w:styleId="infoYellow">
    <w:name w:val="infoYellow"/>
    <w:basedOn w:val="Normal"/>
    <w:uiPriority w:val="99"/>
    <w:rsid w:val="00DB7602"/>
    <w:pPr>
      <w:widowControl/>
      <w:spacing w:line="240" w:lineRule="auto"/>
    </w:pPr>
    <w:rPr>
      <w:rFonts w:ascii="Times New Roman" w:eastAsia="Times New Roman" w:hAnsi="Times New Roman"/>
      <w:i/>
      <w:iCs/>
      <w:color w:val="993300"/>
      <w:sz w:val="22"/>
    </w:rPr>
  </w:style>
  <w:style w:type="paragraph" w:styleId="BalloonText">
    <w:name w:val="Balloon Text"/>
    <w:basedOn w:val="Normal"/>
    <w:link w:val="BalloonTextChar"/>
    <w:uiPriority w:val="99"/>
    <w:semiHidden/>
    <w:rsid w:val="00DB7602"/>
    <w:rPr>
      <w:rFonts w:ascii="Tahoma" w:hAnsi="Tahoma" w:cs="Tahoma"/>
      <w:sz w:val="16"/>
      <w:szCs w:val="16"/>
    </w:rPr>
  </w:style>
  <w:style w:type="character" w:customStyle="1" w:styleId="BalloonTextChar">
    <w:name w:val="Balloon Text Char"/>
    <w:basedOn w:val="DefaultParagraphFont"/>
    <w:link w:val="BalloonText"/>
    <w:uiPriority w:val="99"/>
    <w:semiHidden/>
    <w:rsid w:val="00DB7602"/>
    <w:rPr>
      <w:rFonts w:ascii="Tahoma" w:eastAsia="宋体" w:hAnsi="Tahoma" w:cs="Tahoma"/>
      <w:kern w:val="0"/>
      <w:sz w:val="16"/>
      <w:szCs w:val="16"/>
      <w:lang w:eastAsia="en-US"/>
    </w:rPr>
  </w:style>
  <w:style w:type="character" w:customStyle="1" w:styleId="InfoBrownChar">
    <w:name w:val="InfoBrown Char"/>
    <w:rsid w:val="00DB7602"/>
    <w:rPr>
      <w:rFonts w:ascii="Arial" w:eastAsia="Arial Unicode MS" w:hAnsi="Arial"/>
      <w:i/>
      <w:color w:val="993300"/>
      <w:szCs w:val="24"/>
      <w:lang w:val="en-US" w:eastAsia="zh-CN" w:bidi="ar-SA"/>
    </w:rPr>
  </w:style>
  <w:style w:type="paragraph" w:customStyle="1" w:styleId="DocumentName">
    <w:name w:val="DocumentName"/>
    <w:basedOn w:val="Title"/>
    <w:uiPriority w:val="99"/>
    <w:rsid w:val="00DB7602"/>
    <w:pPr>
      <w:jc w:val="center"/>
    </w:pPr>
    <w:rPr>
      <w:bCs/>
    </w:rPr>
  </w:style>
  <w:style w:type="paragraph" w:customStyle="1" w:styleId="ProjectName">
    <w:name w:val="ProjectName"/>
    <w:basedOn w:val="Normal"/>
    <w:uiPriority w:val="99"/>
    <w:rsid w:val="00DB7602"/>
    <w:pPr>
      <w:jc w:val="center"/>
    </w:pPr>
    <w:rPr>
      <w:b/>
      <w:bCs/>
      <w:sz w:val="44"/>
    </w:rPr>
  </w:style>
  <w:style w:type="table" w:styleId="TableGrid">
    <w:name w:val="Table Grid"/>
    <w:basedOn w:val="TableNormal"/>
    <w:qFormat/>
    <w:rsid w:val="00DB760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NP36A">
    <w:name w:val="ASNP36A"/>
    <w:semiHidden/>
    <w:rsid w:val="00DB7602"/>
    <w:rPr>
      <w:rFonts w:ascii="Arial" w:hAnsi="Arial" w:cs="Arial"/>
      <w:color w:val="000080"/>
      <w:sz w:val="20"/>
      <w:szCs w:val="20"/>
    </w:rPr>
  </w:style>
  <w:style w:type="paragraph" w:customStyle="1" w:styleId="3">
    <w:name w:val="样式 标题 3 + 小四"/>
    <w:basedOn w:val="Heading3"/>
    <w:next w:val="Normal"/>
    <w:uiPriority w:val="99"/>
    <w:rsid w:val="00DB7602"/>
    <w:pPr>
      <w:widowControl/>
      <w:numPr>
        <w:numId w:val="5"/>
      </w:numPr>
      <w:overflowPunct w:val="0"/>
      <w:autoSpaceDE w:val="0"/>
      <w:autoSpaceDN w:val="0"/>
      <w:adjustRightInd w:val="0"/>
      <w:spacing w:before="260" w:after="260" w:line="415" w:lineRule="auto"/>
      <w:jc w:val="left"/>
      <w:textAlignment w:val="baseline"/>
    </w:pPr>
    <w:rPr>
      <w:rFonts w:eastAsia="Arial" w:cs="Times New Roman"/>
      <w:kern w:val="0"/>
      <w:sz w:val="24"/>
      <w:szCs w:val="32"/>
      <w:lang w:eastAsia="en-US"/>
    </w:rPr>
  </w:style>
  <w:style w:type="paragraph" w:customStyle="1" w:styleId="2">
    <w:name w:val="样式 标题 2 + 四号"/>
    <w:basedOn w:val="Heading2"/>
    <w:next w:val="Normal"/>
    <w:uiPriority w:val="99"/>
    <w:rsid w:val="00DB7602"/>
    <w:pPr>
      <w:widowControl/>
      <w:numPr>
        <w:numId w:val="5"/>
      </w:numPr>
      <w:overflowPunct w:val="0"/>
      <w:autoSpaceDE w:val="0"/>
      <w:autoSpaceDN w:val="0"/>
      <w:adjustRightInd w:val="0"/>
      <w:spacing w:before="260" w:after="260" w:line="415" w:lineRule="auto"/>
      <w:jc w:val="left"/>
      <w:textAlignment w:val="baseline"/>
    </w:pPr>
    <w:rPr>
      <w:rFonts w:eastAsia="Arial"/>
      <w:kern w:val="0"/>
      <w:sz w:val="28"/>
      <w:lang w:eastAsia="en-US"/>
    </w:rPr>
  </w:style>
  <w:style w:type="paragraph" w:styleId="ListParagraph">
    <w:name w:val="List Paragraph"/>
    <w:basedOn w:val="Normal"/>
    <w:uiPriority w:val="34"/>
    <w:qFormat/>
    <w:rsid w:val="00DB7602"/>
    <w:pPr>
      <w:spacing w:line="240" w:lineRule="auto"/>
      <w:ind w:firstLineChars="200" w:firstLine="420"/>
      <w:jc w:val="both"/>
    </w:pPr>
    <w:rPr>
      <w:rFonts w:ascii="Times New Roman" w:hAnsi="Times New Roman"/>
      <w:kern w:val="2"/>
      <w:sz w:val="21"/>
      <w:szCs w:val="24"/>
      <w:lang w:eastAsia="zh-CN"/>
    </w:rPr>
  </w:style>
  <w:style w:type="paragraph" w:styleId="Date">
    <w:name w:val="Date"/>
    <w:basedOn w:val="Normal"/>
    <w:next w:val="Normal"/>
    <w:link w:val="DateChar"/>
    <w:uiPriority w:val="99"/>
    <w:rsid w:val="00DB7602"/>
    <w:pPr>
      <w:ind w:leftChars="2500" w:left="100"/>
    </w:pPr>
  </w:style>
  <w:style w:type="character" w:customStyle="1" w:styleId="DateChar">
    <w:name w:val="Date Char"/>
    <w:basedOn w:val="DefaultParagraphFont"/>
    <w:link w:val="Date"/>
    <w:uiPriority w:val="99"/>
    <w:rsid w:val="00DB7602"/>
    <w:rPr>
      <w:rFonts w:ascii="Arial" w:eastAsia="宋体" w:hAnsi="Arial" w:cs="Times New Roman"/>
      <w:kern w:val="0"/>
      <w:sz w:val="20"/>
      <w:szCs w:val="20"/>
      <w:lang w:eastAsia="en-US"/>
    </w:rPr>
  </w:style>
  <w:style w:type="character" w:styleId="Strong">
    <w:name w:val="Strong"/>
    <w:qFormat/>
    <w:rsid w:val="00DB7602"/>
    <w:rPr>
      <w:b/>
      <w:bCs/>
    </w:rPr>
  </w:style>
  <w:style w:type="numbering" w:customStyle="1" w:styleId="1">
    <w:name w:val="样式1"/>
    <w:rsid w:val="00DB7602"/>
    <w:pPr>
      <w:numPr>
        <w:numId w:val="6"/>
      </w:numPr>
    </w:pPr>
  </w:style>
  <w:style w:type="paragraph" w:customStyle="1" w:styleId="10">
    <w:name w:val="样式 标题 1 + 小三"/>
    <w:basedOn w:val="Heading1"/>
    <w:next w:val="Normal"/>
    <w:uiPriority w:val="99"/>
    <w:rsid w:val="00DB7602"/>
    <w:pPr>
      <w:keepLines/>
      <w:numPr>
        <w:numId w:val="0"/>
      </w:numPr>
      <w:tabs>
        <w:tab w:val="num" w:pos="432"/>
      </w:tabs>
      <w:overflowPunct w:val="0"/>
      <w:autoSpaceDE w:val="0"/>
      <w:autoSpaceDN w:val="0"/>
      <w:adjustRightInd w:val="0"/>
      <w:spacing w:before="340" w:after="330" w:line="578" w:lineRule="auto"/>
      <w:ind w:left="432" w:hanging="432"/>
      <w:textAlignment w:val="baseline"/>
    </w:pPr>
    <w:rPr>
      <w:rFonts w:eastAsia="Arial" w:cs="Times New Roman"/>
      <w:bCs/>
      <w:iCs w:val="0"/>
      <w:kern w:val="44"/>
      <w:sz w:val="30"/>
      <w:szCs w:val="44"/>
      <w:lang w:eastAsia="en-US"/>
    </w:rPr>
  </w:style>
  <w:style w:type="character" w:customStyle="1" w:styleId="apple-converted-space">
    <w:name w:val="apple-converted-space"/>
    <w:basedOn w:val="DefaultParagraphFont"/>
    <w:rsid w:val="00DB7602"/>
  </w:style>
  <w:style w:type="paragraph" w:customStyle="1" w:styleId="5">
    <w:name w:val="样式 标题 5 + 五号"/>
    <w:basedOn w:val="Heading5"/>
    <w:uiPriority w:val="99"/>
    <w:rsid w:val="00DB7602"/>
    <w:pPr>
      <w:keepNext/>
      <w:keepLines/>
      <w:widowControl/>
      <w:numPr>
        <w:ilvl w:val="0"/>
        <w:numId w:val="0"/>
      </w:numPr>
      <w:tabs>
        <w:tab w:val="num" w:pos="1008"/>
      </w:tabs>
      <w:overflowPunct w:val="0"/>
      <w:autoSpaceDE w:val="0"/>
      <w:autoSpaceDN w:val="0"/>
      <w:adjustRightInd w:val="0"/>
      <w:spacing w:before="280" w:after="290" w:line="377" w:lineRule="auto"/>
      <w:ind w:left="1008" w:hanging="1008"/>
      <w:textAlignment w:val="baseline"/>
    </w:pPr>
    <w:rPr>
      <w:rFonts w:eastAsia="Arial"/>
      <w:b/>
      <w:bCs/>
      <w:sz w:val="21"/>
      <w:szCs w:val="28"/>
    </w:rPr>
  </w:style>
  <w:style w:type="paragraph" w:customStyle="1" w:styleId="2Char">
    <w:name w:val="样式 标题 2 + 四号 Char"/>
    <w:basedOn w:val="Heading2"/>
    <w:next w:val="Normal"/>
    <w:link w:val="2CharChar"/>
    <w:rsid w:val="00DB7602"/>
    <w:pPr>
      <w:widowControl/>
      <w:numPr>
        <w:ilvl w:val="0"/>
        <w:numId w:val="0"/>
      </w:numPr>
      <w:tabs>
        <w:tab w:val="num" w:pos="576"/>
      </w:tabs>
      <w:overflowPunct w:val="0"/>
      <w:autoSpaceDE w:val="0"/>
      <w:autoSpaceDN w:val="0"/>
      <w:adjustRightInd w:val="0"/>
      <w:spacing w:before="260" w:after="260" w:line="415" w:lineRule="auto"/>
      <w:ind w:left="576" w:hanging="576"/>
      <w:jc w:val="left"/>
      <w:textAlignment w:val="baseline"/>
    </w:pPr>
    <w:rPr>
      <w:rFonts w:eastAsia="Arial"/>
      <w:kern w:val="0"/>
      <w:sz w:val="28"/>
      <w:lang w:val="x-none" w:eastAsia="en-US"/>
    </w:rPr>
  </w:style>
  <w:style w:type="paragraph" w:customStyle="1" w:styleId="4">
    <w:name w:val="样式 标题 4 +五号"/>
    <w:basedOn w:val="Heading4"/>
    <w:next w:val="Normal"/>
    <w:uiPriority w:val="99"/>
    <w:rsid w:val="00DB7602"/>
    <w:pPr>
      <w:widowControl/>
      <w:numPr>
        <w:ilvl w:val="0"/>
        <w:numId w:val="0"/>
      </w:numPr>
      <w:tabs>
        <w:tab w:val="num" w:pos="864"/>
      </w:tabs>
      <w:overflowPunct w:val="0"/>
      <w:autoSpaceDE w:val="0"/>
      <w:autoSpaceDN w:val="0"/>
      <w:adjustRightInd w:val="0"/>
      <w:spacing w:before="280" w:after="290" w:line="376" w:lineRule="auto"/>
      <w:ind w:left="864" w:hanging="864"/>
      <w:jc w:val="left"/>
      <w:textAlignment w:val="baseline"/>
    </w:pPr>
    <w:rPr>
      <w:rFonts w:eastAsia="Arial" w:cs="Times New Roman"/>
      <w:i w:val="0"/>
      <w:kern w:val="0"/>
      <w:sz w:val="21"/>
      <w:szCs w:val="28"/>
      <w:lang w:eastAsia="en-US"/>
    </w:rPr>
  </w:style>
  <w:style w:type="character" w:customStyle="1" w:styleId="2CharChar">
    <w:name w:val="样式 标题 2 + 四号 Char Char"/>
    <w:link w:val="2Char"/>
    <w:rsid w:val="00DB7602"/>
    <w:rPr>
      <w:rFonts w:ascii="Arial" w:eastAsia="Arial" w:hAnsi="Arial" w:cs="Times New Roman"/>
      <w:b/>
      <w:bCs/>
      <w:kern w:val="0"/>
      <w:sz w:val="28"/>
      <w:szCs w:val="32"/>
      <w:lang w:val="x-none" w:eastAsia="en-US"/>
    </w:rPr>
  </w:style>
  <w:style w:type="paragraph" w:styleId="CommentSubject">
    <w:name w:val="annotation subject"/>
    <w:basedOn w:val="CommentText"/>
    <w:next w:val="CommentText"/>
    <w:link w:val="CommentSubjectChar"/>
    <w:uiPriority w:val="99"/>
    <w:rsid w:val="00DB7602"/>
    <w:rPr>
      <w:b/>
      <w:bCs/>
    </w:rPr>
  </w:style>
  <w:style w:type="character" w:customStyle="1" w:styleId="a">
    <w:name w:val="批注主题 字符"/>
    <w:basedOn w:val="CommentTextChar"/>
    <w:rsid w:val="00DB7602"/>
    <w:rPr>
      <w:rFonts w:ascii="Arial" w:eastAsia="宋体" w:hAnsi="Arial" w:cs="Times New Roman"/>
      <w:b/>
      <w:bCs/>
      <w:kern w:val="0"/>
      <w:sz w:val="20"/>
      <w:szCs w:val="20"/>
      <w:lang w:eastAsia="en-US"/>
    </w:rPr>
  </w:style>
  <w:style w:type="character" w:customStyle="1" w:styleId="Char">
    <w:name w:val="批注文字 Char"/>
    <w:semiHidden/>
    <w:rsid w:val="00DB7602"/>
    <w:rPr>
      <w:rFonts w:ascii="Arial" w:hAnsi="Arial"/>
      <w:lang w:eastAsia="en-US"/>
    </w:rPr>
  </w:style>
  <w:style w:type="character" w:customStyle="1" w:styleId="CommentSubjectChar">
    <w:name w:val="Comment Subject Char"/>
    <w:link w:val="CommentSubject"/>
    <w:uiPriority w:val="99"/>
    <w:rsid w:val="00DB7602"/>
    <w:rPr>
      <w:rFonts w:ascii="Arial" w:eastAsia="宋体" w:hAnsi="Arial" w:cs="Times New Roman"/>
      <w:b/>
      <w:bCs/>
      <w:kern w:val="0"/>
      <w:sz w:val="20"/>
      <w:szCs w:val="20"/>
      <w:lang w:eastAsia="en-US"/>
    </w:rPr>
  </w:style>
  <w:style w:type="character" w:styleId="Emphasis">
    <w:name w:val="Emphasis"/>
    <w:qFormat/>
    <w:rsid w:val="00DB7602"/>
    <w:rPr>
      <w:i/>
      <w:iCs/>
    </w:rPr>
  </w:style>
  <w:style w:type="paragraph" w:styleId="PlainText">
    <w:name w:val="Plain Text"/>
    <w:basedOn w:val="Normal"/>
    <w:link w:val="PlainTextChar"/>
    <w:uiPriority w:val="99"/>
    <w:unhideWhenUsed/>
    <w:rsid w:val="00DB7602"/>
    <w:pPr>
      <w:spacing w:line="240" w:lineRule="auto"/>
    </w:pPr>
    <w:rPr>
      <w:rFonts w:ascii="Calibri" w:hAnsi="Courier New" w:cs="Courier New"/>
      <w:kern w:val="2"/>
      <w:sz w:val="21"/>
      <w:szCs w:val="21"/>
      <w:lang w:eastAsia="zh-CN"/>
    </w:rPr>
  </w:style>
  <w:style w:type="character" w:customStyle="1" w:styleId="a0">
    <w:name w:val="纯文本 字符"/>
    <w:basedOn w:val="DefaultParagraphFont"/>
    <w:uiPriority w:val="99"/>
    <w:rsid w:val="00DB7602"/>
    <w:rPr>
      <w:rFonts w:asciiTheme="minorEastAsia" w:hAnsi="Courier New" w:cs="Courier New"/>
      <w:kern w:val="0"/>
      <w:sz w:val="20"/>
      <w:szCs w:val="20"/>
      <w:lang w:eastAsia="en-US"/>
    </w:rPr>
  </w:style>
  <w:style w:type="character" w:customStyle="1" w:styleId="PlainTextChar">
    <w:name w:val="Plain Text Char"/>
    <w:link w:val="PlainText"/>
    <w:uiPriority w:val="99"/>
    <w:rsid w:val="00DB7602"/>
    <w:rPr>
      <w:rFonts w:ascii="Calibri" w:eastAsia="宋体" w:hAnsi="Courier New" w:cs="Courier New"/>
      <w:szCs w:val="21"/>
    </w:rPr>
  </w:style>
  <w:style w:type="paragraph" w:styleId="Revision">
    <w:name w:val="Revision"/>
    <w:hidden/>
    <w:uiPriority w:val="99"/>
    <w:semiHidden/>
    <w:rsid w:val="00DB7602"/>
    <w:rPr>
      <w:rFonts w:ascii="Arial" w:eastAsia="宋体" w:hAnsi="Arial" w:cs="Times New Roman"/>
      <w:kern w:val="0"/>
      <w:sz w:val="20"/>
      <w:szCs w:val="20"/>
      <w:lang w:eastAsia="en-US"/>
    </w:rPr>
  </w:style>
  <w:style w:type="character" w:styleId="UnresolvedMention">
    <w:name w:val="Unresolved Mention"/>
    <w:uiPriority w:val="99"/>
    <w:semiHidden/>
    <w:unhideWhenUsed/>
    <w:rsid w:val="00DB7602"/>
    <w:rPr>
      <w:color w:val="605E5C"/>
      <w:shd w:val="clear" w:color="auto" w:fill="E1DFDD"/>
    </w:rPr>
  </w:style>
  <w:style w:type="character" w:customStyle="1" w:styleId="11">
    <w:name w:val="标题 1 字符1"/>
    <w:aliases w:val="h1 字符,headone 字符,Main Section 字符,H1 字符,Chapter 字符,tchead 字符,Heading 1 (NN) 字符,Attribute Heading 1 字符,Heading 字符"/>
    <w:rsid w:val="00DB7602"/>
    <w:rPr>
      <w:rFonts w:ascii="Calibri Light" w:eastAsia="等线 Light" w:hAnsi="Calibri Light" w:cs="Times New Roman"/>
      <w:color w:val="2F5496"/>
      <w:sz w:val="32"/>
      <w:szCs w:val="32"/>
      <w:lang w:eastAsia="en-US"/>
    </w:rPr>
  </w:style>
  <w:style w:type="character" w:customStyle="1" w:styleId="21">
    <w:name w:val="标题 2 字符1"/>
    <w:aliases w:val="Part 字符,h2 字符,2 字符,Paragraph 字符,L2 字符,H2 字符,Main Heading 字符,hello 字符,style2 字符,Heading 2 Hidden 字符,HD2 字符,sub-sect 字符,section header 字符,headi 字符,heading2 字符,h21 字符,h22 字符,21 字符,Heading Two 字符,2m 字符"/>
    <w:semiHidden/>
    <w:rsid w:val="00DB7602"/>
    <w:rPr>
      <w:rFonts w:ascii="Calibri Light" w:eastAsia="等线 Light" w:hAnsi="Calibri Light" w:cs="Times New Roman"/>
      <w:color w:val="2F5496"/>
      <w:sz w:val="26"/>
      <w:szCs w:val="26"/>
      <w:lang w:eastAsia="en-US"/>
    </w:rPr>
  </w:style>
  <w:style w:type="character" w:customStyle="1" w:styleId="31">
    <w:name w:val="标题 3 字符1"/>
    <w:aliases w:val="h3 字符,l3 字符,new 字符,Sub 1 字符,3 bullet 字符,b 字符,3 字符,SECOND 字符,Second 字符,BLANK2 字符,ob 字符,dot 字符,H3 字符,Heading 3 - old 字符,Head 3 字符,Table Attribute Heading 字符,31 字符"/>
    <w:semiHidden/>
    <w:rsid w:val="00DB7602"/>
    <w:rPr>
      <w:rFonts w:ascii="Calibri Light" w:eastAsia="等线 Light" w:hAnsi="Calibri Light" w:cs="Times New Roman"/>
      <w:color w:val="1F3763"/>
      <w:sz w:val="24"/>
      <w:szCs w:val="24"/>
      <w:lang w:eastAsia="en-US"/>
    </w:rPr>
  </w:style>
  <w:style w:type="character" w:customStyle="1" w:styleId="41">
    <w:name w:val="标题 4 字符1"/>
    <w:aliases w:val="h4 字符,Map Title 字符,l4 字符"/>
    <w:semiHidden/>
    <w:rsid w:val="00DB7602"/>
    <w:rPr>
      <w:rFonts w:ascii="Calibri Light" w:eastAsia="等线 Light" w:hAnsi="Calibri Light" w:cs="Times New Roman"/>
      <w:i/>
      <w:iCs/>
      <w:color w:val="2F5496"/>
      <w:lang w:eastAsia="en-US"/>
    </w:rPr>
  </w:style>
  <w:style w:type="character" w:customStyle="1" w:styleId="51">
    <w:name w:val="标题 5 字符1"/>
    <w:aliases w:val="Block Label 字符"/>
    <w:semiHidden/>
    <w:rsid w:val="00DB7602"/>
    <w:rPr>
      <w:rFonts w:ascii="Calibri Light" w:eastAsia="等线 Light" w:hAnsi="Calibri Light" w:cs="Times New Roman"/>
      <w:color w:val="2F5496"/>
      <w:lang w:eastAsia="en-US"/>
    </w:rPr>
  </w:style>
  <w:style w:type="paragraph" w:customStyle="1" w:styleId="msonormal0">
    <w:name w:val="msonormal"/>
    <w:basedOn w:val="Normal"/>
    <w:rsid w:val="00DB7602"/>
    <w:pPr>
      <w:widowControl/>
      <w:spacing w:before="100" w:after="100" w:line="240" w:lineRule="auto"/>
    </w:pPr>
    <w:rPr>
      <w:sz w:val="24"/>
    </w:rPr>
  </w:style>
  <w:style w:type="character" w:customStyle="1" w:styleId="81">
    <w:name w:val="标题 8 字符1"/>
    <w:aliases w:val="h8 字符"/>
    <w:semiHidden/>
    <w:rsid w:val="00DB7602"/>
    <w:rPr>
      <w:rFonts w:ascii="Calibri Light" w:eastAsia="等线 Light" w:hAnsi="Calibri Light" w:cs="Times New Roman"/>
      <w:color w:val="272727"/>
      <w:sz w:val="21"/>
      <w:szCs w:val="21"/>
      <w:lang w:eastAsia="en-US"/>
    </w:rPr>
  </w:style>
  <w:style w:type="character" w:customStyle="1" w:styleId="91">
    <w:name w:val="标题 9 字符1"/>
    <w:aliases w:val="h9 字符,Legal Level 1.1.1.1. 字符"/>
    <w:semiHidden/>
    <w:rsid w:val="00DB7602"/>
    <w:rPr>
      <w:rFonts w:ascii="Calibri Light" w:eastAsia="等线 Light" w:hAnsi="Calibri Light" w:cs="Times New Roman"/>
      <w:i/>
      <w:iCs/>
      <w:color w:val="272727"/>
      <w:sz w:val="21"/>
      <w:szCs w:val="21"/>
      <w:lang w:eastAsia="en-US"/>
    </w:rPr>
  </w:style>
  <w:style w:type="character" w:customStyle="1" w:styleId="12">
    <w:name w:val="批注主题 字符1"/>
    <w:uiPriority w:val="99"/>
    <w:semiHidden/>
    <w:locked/>
    <w:rsid w:val="00DB7602"/>
    <w:rPr>
      <w:rFonts w:ascii="Arial" w:hAnsi="Arial"/>
      <w:b/>
      <w:bCs/>
      <w:lang w:eastAsia="en-US"/>
    </w:rPr>
  </w:style>
  <w:style w:type="character" w:customStyle="1" w:styleId="13">
    <w:name w:val="纯文本 字符1"/>
    <w:uiPriority w:val="99"/>
    <w:semiHidden/>
    <w:locked/>
    <w:rsid w:val="00DB7602"/>
    <w:rPr>
      <w:rFonts w:ascii="Calibri" w:hAnsi="Courier New" w:cs="Courier New"/>
      <w:kern w:val="2"/>
      <w:sz w:val="21"/>
      <w:szCs w:val="21"/>
    </w:rPr>
  </w:style>
  <w:style w:type="paragraph" w:customStyle="1" w:styleId="14">
    <w:name w:val="列出段落1"/>
    <w:basedOn w:val="Normal"/>
    <w:uiPriority w:val="34"/>
    <w:qFormat/>
    <w:rsid w:val="00DB7602"/>
    <w:pPr>
      <w:spacing w:line="240" w:lineRule="auto"/>
      <w:ind w:firstLineChars="200" w:firstLine="420"/>
      <w:jc w:val="both"/>
    </w:pPr>
    <w:rPr>
      <w:rFonts w:ascii="Cambria" w:hAnsi="Cambria" w:cs="SimHei"/>
      <w:kern w:val="2"/>
      <w:sz w:val="24"/>
      <w:szCs w:val="24"/>
      <w:lang w:eastAsia="zh-CN"/>
    </w:rPr>
  </w:style>
  <w:style w:type="paragraph" w:styleId="BodyTextFirstIndent">
    <w:name w:val="Body Text First Indent"/>
    <w:basedOn w:val="BodyText"/>
    <w:link w:val="BodyTextFirstIndentChar"/>
    <w:rsid w:val="00242171"/>
    <w:pPr>
      <w:keepLines w:val="0"/>
      <w:ind w:firstLineChars="100" w:firstLine="420"/>
    </w:pPr>
  </w:style>
  <w:style w:type="character" w:customStyle="1" w:styleId="BodyTextFirstIndentChar">
    <w:name w:val="Body Text First Indent Char"/>
    <w:basedOn w:val="BodyTextChar"/>
    <w:link w:val="BodyTextFirstIndent"/>
    <w:rsid w:val="00242171"/>
    <w:rPr>
      <w:rFonts w:ascii="Arial" w:eastAsia="宋体" w:hAnsi="Arial" w:cs="Times New Roman"/>
      <w:kern w:val="0"/>
      <w:sz w:val="20"/>
      <w:szCs w:val="20"/>
      <w:lang w:eastAsia="en-US"/>
    </w:rPr>
  </w:style>
  <w:style w:type="character" w:customStyle="1" w:styleId="50">
    <w:name w:val="标题 5 字符"/>
    <w:aliases w:val="Block Label 字符1"/>
    <w:basedOn w:val="DefaultParagraphFont"/>
    <w:locked/>
    <w:rsid w:val="00994596"/>
    <w:rPr>
      <w:rFonts w:ascii="Arial" w:eastAsia="宋体" w:hAnsi="Arial" w:cs="Arial"/>
      <w:sz w:val="22"/>
      <w:lang w:eastAsia="en-US"/>
    </w:rPr>
  </w:style>
  <w:style w:type="character" w:customStyle="1" w:styleId="40">
    <w:name w:val="标题 4 字符"/>
    <w:aliases w:val="h4 字符1,Map Title 字符1,l4 字符1"/>
    <w:basedOn w:val="DefaultParagraphFont"/>
    <w:locked/>
    <w:rsid w:val="00C4246A"/>
    <w:rPr>
      <w:rFonts w:ascii="Arial" w:eastAsia="宋体" w:hAnsi="Arial" w:cs="Arial"/>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3245">
      <w:bodyDiv w:val="1"/>
      <w:marLeft w:val="0"/>
      <w:marRight w:val="0"/>
      <w:marTop w:val="0"/>
      <w:marBottom w:val="0"/>
      <w:divBdr>
        <w:top w:val="none" w:sz="0" w:space="0" w:color="auto"/>
        <w:left w:val="none" w:sz="0" w:space="0" w:color="auto"/>
        <w:bottom w:val="none" w:sz="0" w:space="0" w:color="auto"/>
        <w:right w:val="none" w:sz="0" w:space="0" w:color="auto"/>
      </w:divBdr>
    </w:div>
    <w:div w:id="16737736">
      <w:bodyDiv w:val="1"/>
      <w:marLeft w:val="0"/>
      <w:marRight w:val="0"/>
      <w:marTop w:val="0"/>
      <w:marBottom w:val="0"/>
      <w:divBdr>
        <w:top w:val="none" w:sz="0" w:space="0" w:color="auto"/>
        <w:left w:val="none" w:sz="0" w:space="0" w:color="auto"/>
        <w:bottom w:val="none" w:sz="0" w:space="0" w:color="auto"/>
        <w:right w:val="none" w:sz="0" w:space="0" w:color="auto"/>
      </w:divBdr>
    </w:div>
    <w:div w:id="32778535">
      <w:bodyDiv w:val="1"/>
      <w:marLeft w:val="0"/>
      <w:marRight w:val="0"/>
      <w:marTop w:val="0"/>
      <w:marBottom w:val="0"/>
      <w:divBdr>
        <w:top w:val="none" w:sz="0" w:space="0" w:color="auto"/>
        <w:left w:val="none" w:sz="0" w:space="0" w:color="auto"/>
        <w:bottom w:val="none" w:sz="0" w:space="0" w:color="auto"/>
        <w:right w:val="none" w:sz="0" w:space="0" w:color="auto"/>
      </w:divBdr>
      <w:divsChild>
        <w:div w:id="125977615">
          <w:marLeft w:val="0"/>
          <w:marRight w:val="0"/>
          <w:marTop w:val="0"/>
          <w:marBottom w:val="0"/>
          <w:divBdr>
            <w:top w:val="none" w:sz="0" w:space="0" w:color="auto"/>
            <w:left w:val="none" w:sz="0" w:space="0" w:color="auto"/>
            <w:bottom w:val="none" w:sz="0" w:space="0" w:color="auto"/>
            <w:right w:val="none" w:sz="0" w:space="0" w:color="auto"/>
          </w:divBdr>
        </w:div>
        <w:div w:id="139812363">
          <w:marLeft w:val="0"/>
          <w:marRight w:val="0"/>
          <w:marTop w:val="0"/>
          <w:marBottom w:val="0"/>
          <w:divBdr>
            <w:top w:val="none" w:sz="0" w:space="0" w:color="auto"/>
            <w:left w:val="none" w:sz="0" w:space="0" w:color="auto"/>
            <w:bottom w:val="none" w:sz="0" w:space="0" w:color="auto"/>
            <w:right w:val="none" w:sz="0" w:space="0" w:color="auto"/>
          </w:divBdr>
          <w:divsChild>
            <w:div w:id="388581077">
              <w:marLeft w:val="0"/>
              <w:marRight w:val="0"/>
              <w:marTop w:val="0"/>
              <w:marBottom w:val="0"/>
              <w:divBdr>
                <w:top w:val="none" w:sz="0" w:space="0" w:color="auto"/>
                <w:left w:val="none" w:sz="0" w:space="0" w:color="auto"/>
                <w:bottom w:val="none" w:sz="0" w:space="0" w:color="auto"/>
                <w:right w:val="none" w:sz="0" w:space="0" w:color="auto"/>
              </w:divBdr>
              <w:divsChild>
                <w:div w:id="89399077">
                  <w:marLeft w:val="0"/>
                  <w:marRight w:val="0"/>
                  <w:marTop w:val="0"/>
                  <w:marBottom w:val="0"/>
                  <w:divBdr>
                    <w:top w:val="none" w:sz="0" w:space="0" w:color="auto"/>
                    <w:left w:val="none" w:sz="0" w:space="0" w:color="auto"/>
                    <w:bottom w:val="none" w:sz="0" w:space="0" w:color="auto"/>
                    <w:right w:val="none" w:sz="0" w:space="0" w:color="auto"/>
                  </w:divBdr>
                </w:div>
                <w:div w:id="198470870">
                  <w:marLeft w:val="0"/>
                  <w:marRight w:val="0"/>
                  <w:marTop w:val="0"/>
                  <w:marBottom w:val="0"/>
                  <w:divBdr>
                    <w:top w:val="none" w:sz="0" w:space="0" w:color="auto"/>
                    <w:left w:val="none" w:sz="0" w:space="0" w:color="auto"/>
                    <w:bottom w:val="none" w:sz="0" w:space="0" w:color="auto"/>
                    <w:right w:val="none" w:sz="0" w:space="0" w:color="auto"/>
                  </w:divBdr>
                  <w:divsChild>
                    <w:div w:id="829248501">
                      <w:marLeft w:val="0"/>
                      <w:marRight w:val="0"/>
                      <w:marTop w:val="0"/>
                      <w:marBottom w:val="0"/>
                      <w:divBdr>
                        <w:top w:val="none" w:sz="0" w:space="0" w:color="auto"/>
                        <w:left w:val="none" w:sz="0" w:space="0" w:color="auto"/>
                        <w:bottom w:val="none" w:sz="0" w:space="0" w:color="auto"/>
                        <w:right w:val="none" w:sz="0" w:space="0" w:color="auto"/>
                      </w:divBdr>
                      <w:divsChild>
                        <w:div w:id="532115829">
                          <w:marLeft w:val="0"/>
                          <w:marRight w:val="0"/>
                          <w:marTop w:val="0"/>
                          <w:marBottom w:val="0"/>
                          <w:divBdr>
                            <w:top w:val="none" w:sz="0" w:space="0" w:color="auto"/>
                            <w:left w:val="none" w:sz="0" w:space="0" w:color="auto"/>
                            <w:bottom w:val="none" w:sz="0" w:space="0" w:color="auto"/>
                            <w:right w:val="none" w:sz="0" w:space="0" w:color="auto"/>
                          </w:divBdr>
                        </w:div>
                        <w:div w:id="892808707">
                          <w:marLeft w:val="0"/>
                          <w:marRight w:val="0"/>
                          <w:marTop w:val="0"/>
                          <w:marBottom w:val="0"/>
                          <w:divBdr>
                            <w:top w:val="none" w:sz="0" w:space="0" w:color="auto"/>
                            <w:left w:val="none" w:sz="0" w:space="0" w:color="auto"/>
                            <w:bottom w:val="none" w:sz="0" w:space="0" w:color="auto"/>
                            <w:right w:val="none" w:sz="0" w:space="0" w:color="auto"/>
                          </w:divBdr>
                        </w:div>
                        <w:div w:id="942691205">
                          <w:marLeft w:val="0"/>
                          <w:marRight w:val="0"/>
                          <w:marTop w:val="0"/>
                          <w:marBottom w:val="0"/>
                          <w:divBdr>
                            <w:top w:val="none" w:sz="0" w:space="0" w:color="auto"/>
                            <w:left w:val="none" w:sz="0" w:space="0" w:color="auto"/>
                            <w:bottom w:val="none" w:sz="0" w:space="0" w:color="auto"/>
                            <w:right w:val="none" w:sz="0" w:space="0" w:color="auto"/>
                          </w:divBdr>
                        </w:div>
                        <w:div w:id="984160408">
                          <w:marLeft w:val="0"/>
                          <w:marRight w:val="0"/>
                          <w:marTop w:val="0"/>
                          <w:marBottom w:val="0"/>
                          <w:divBdr>
                            <w:top w:val="none" w:sz="0" w:space="0" w:color="auto"/>
                            <w:left w:val="none" w:sz="0" w:space="0" w:color="auto"/>
                            <w:bottom w:val="none" w:sz="0" w:space="0" w:color="auto"/>
                            <w:right w:val="none" w:sz="0" w:space="0" w:color="auto"/>
                          </w:divBdr>
                        </w:div>
                        <w:div w:id="1002700875">
                          <w:marLeft w:val="0"/>
                          <w:marRight w:val="0"/>
                          <w:marTop w:val="0"/>
                          <w:marBottom w:val="0"/>
                          <w:divBdr>
                            <w:top w:val="none" w:sz="0" w:space="0" w:color="auto"/>
                            <w:left w:val="none" w:sz="0" w:space="0" w:color="auto"/>
                            <w:bottom w:val="none" w:sz="0" w:space="0" w:color="auto"/>
                            <w:right w:val="none" w:sz="0" w:space="0" w:color="auto"/>
                          </w:divBdr>
                        </w:div>
                        <w:div w:id="19118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1563">
                  <w:marLeft w:val="0"/>
                  <w:marRight w:val="0"/>
                  <w:marTop w:val="0"/>
                  <w:marBottom w:val="0"/>
                  <w:divBdr>
                    <w:top w:val="none" w:sz="0" w:space="0" w:color="auto"/>
                    <w:left w:val="none" w:sz="0" w:space="0" w:color="auto"/>
                    <w:bottom w:val="none" w:sz="0" w:space="0" w:color="auto"/>
                    <w:right w:val="none" w:sz="0" w:space="0" w:color="auto"/>
                  </w:divBdr>
                </w:div>
                <w:div w:id="474030489">
                  <w:marLeft w:val="0"/>
                  <w:marRight w:val="0"/>
                  <w:marTop w:val="0"/>
                  <w:marBottom w:val="0"/>
                  <w:divBdr>
                    <w:top w:val="none" w:sz="0" w:space="0" w:color="auto"/>
                    <w:left w:val="none" w:sz="0" w:space="0" w:color="auto"/>
                    <w:bottom w:val="none" w:sz="0" w:space="0" w:color="auto"/>
                    <w:right w:val="none" w:sz="0" w:space="0" w:color="auto"/>
                  </w:divBdr>
                </w:div>
                <w:div w:id="491801169">
                  <w:marLeft w:val="0"/>
                  <w:marRight w:val="0"/>
                  <w:marTop w:val="0"/>
                  <w:marBottom w:val="0"/>
                  <w:divBdr>
                    <w:top w:val="none" w:sz="0" w:space="0" w:color="auto"/>
                    <w:left w:val="none" w:sz="0" w:space="0" w:color="auto"/>
                    <w:bottom w:val="none" w:sz="0" w:space="0" w:color="auto"/>
                    <w:right w:val="none" w:sz="0" w:space="0" w:color="auto"/>
                  </w:divBdr>
                </w:div>
                <w:div w:id="587621021">
                  <w:marLeft w:val="0"/>
                  <w:marRight w:val="0"/>
                  <w:marTop w:val="0"/>
                  <w:marBottom w:val="0"/>
                  <w:divBdr>
                    <w:top w:val="none" w:sz="0" w:space="0" w:color="auto"/>
                    <w:left w:val="none" w:sz="0" w:space="0" w:color="auto"/>
                    <w:bottom w:val="none" w:sz="0" w:space="0" w:color="auto"/>
                    <w:right w:val="none" w:sz="0" w:space="0" w:color="auto"/>
                  </w:divBdr>
                </w:div>
                <w:div w:id="694892489">
                  <w:marLeft w:val="0"/>
                  <w:marRight w:val="0"/>
                  <w:marTop w:val="0"/>
                  <w:marBottom w:val="0"/>
                  <w:divBdr>
                    <w:top w:val="none" w:sz="0" w:space="0" w:color="auto"/>
                    <w:left w:val="none" w:sz="0" w:space="0" w:color="auto"/>
                    <w:bottom w:val="none" w:sz="0" w:space="0" w:color="auto"/>
                    <w:right w:val="none" w:sz="0" w:space="0" w:color="auto"/>
                  </w:divBdr>
                </w:div>
                <w:div w:id="971209492">
                  <w:marLeft w:val="0"/>
                  <w:marRight w:val="0"/>
                  <w:marTop w:val="0"/>
                  <w:marBottom w:val="0"/>
                  <w:divBdr>
                    <w:top w:val="none" w:sz="0" w:space="0" w:color="auto"/>
                    <w:left w:val="none" w:sz="0" w:space="0" w:color="auto"/>
                    <w:bottom w:val="none" w:sz="0" w:space="0" w:color="auto"/>
                    <w:right w:val="none" w:sz="0" w:space="0" w:color="auto"/>
                  </w:divBdr>
                </w:div>
                <w:div w:id="1168717006">
                  <w:marLeft w:val="0"/>
                  <w:marRight w:val="0"/>
                  <w:marTop w:val="0"/>
                  <w:marBottom w:val="0"/>
                  <w:divBdr>
                    <w:top w:val="none" w:sz="0" w:space="0" w:color="auto"/>
                    <w:left w:val="none" w:sz="0" w:space="0" w:color="auto"/>
                    <w:bottom w:val="none" w:sz="0" w:space="0" w:color="auto"/>
                    <w:right w:val="none" w:sz="0" w:space="0" w:color="auto"/>
                  </w:divBdr>
                </w:div>
                <w:div w:id="1210260693">
                  <w:marLeft w:val="0"/>
                  <w:marRight w:val="0"/>
                  <w:marTop w:val="0"/>
                  <w:marBottom w:val="0"/>
                  <w:divBdr>
                    <w:top w:val="none" w:sz="0" w:space="0" w:color="auto"/>
                    <w:left w:val="none" w:sz="0" w:space="0" w:color="auto"/>
                    <w:bottom w:val="none" w:sz="0" w:space="0" w:color="auto"/>
                    <w:right w:val="none" w:sz="0" w:space="0" w:color="auto"/>
                  </w:divBdr>
                </w:div>
                <w:div w:id="1271813926">
                  <w:marLeft w:val="0"/>
                  <w:marRight w:val="0"/>
                  <w:marTop w:val="0"/>
                  <w:marBottom w:val="0"/>
                  <w:divBdr>
                    <w:top w:val="none" w:sz="0" w:space="0" w:color="auto"/>
                    <w:left w:val="none" w:sz="0" w:space="0" w:color="auto"/>
                    <w:bottom w:val="none" w:sz="0" w:space="0" w:color="auto"/>
                    <w:right w:val="none" w:sz="0" w:space="0" w:color="auto"/>
                  </w:divBdr>
                </w:div>
                <w:div w:id="1288777767">
                  <w:marLeft w:val="0"/>
                  <w:marRight w:val="0"/>
                  <w:marTop w:val="0"/>
                  <w:marBottom w:val="0"/>
                  <w:divBdr>
                    <w:top w:val="none" w:sz="0" w:space="0" w:color="auto"/>
                    <w:left w:val="none" w:sz="0" w:space="0" w:color="auto"/>
                    <w:bottom w:val="none" w:sz="0" w:space="0" w:color="auto"/>
                    <w:right w:val="none" w:sz="0" w:space="0" w:color="auto"/>
                  </w:divBdr>
                </w:div>
                <w:div w:id="1303609303">
                  <w:marLeft w:val="0"/>
                  <w:marRight w:val="0"/>
                  <w:marTop w:val="0"/>
                  <w:marBottom w:val="0"/>
                  <w:divBdr>
                    <w:top w:val="none" w:sz="0" w:space="0" w:color="auto"/>
                    <w:left w:val="none" w:sz="0" w:space="0" w:color="auto"/>
                    <w:bottom w:val="none" w:sz="0" w:space="0" w:color="auto"/>
                    <w:right w:val="none" w:sz="0" w:space="0" w:color="auto"/>
                  </w:divBdr>
                </w:div>
                <w:div w:id="1347319423">
                  <w:marLeft w:val="0"/>
                  <w:marRight w:val="0"/>
                  <w:marTop w:val="0"/>
                  <w:marBottom w:val="0"/>
                  <w:divBdr>
                    <w:top w:val="none" w:sz="0" w:space="0" w:color="auto"/>
                    <w:left w:val="none" w:sz="0" w:space="0" w:color="auto"/>
                    <w:bottom w:val="none" w:sz="0" w:space="0" w:color="auto"/>
                    <w:right w:val="none" w:sz="0" w:space="0" w:color="auto"/>
                  </w:divBdr>
                </w:div>
                <w:div w:id="1375233250">
                  <w:marLeft w:val="0"/>
                  <w:marRight w:val="0"/>
                  <w:marTop w:val="0"/>
                  <w:marBottom w:val="0"/>
                  <w:divBdr>
                    <w:top w:val="none" w:sz="0" w:space="0" w:color="auto"/>
                    <w:left w:val="none" w:sz="0" w:space="0" w:color="auto"/>
                    <w:bottom w:val="none" w:sz="0" w:space="0" w:color="auto"/>
                    <w:right w:val="none" w:sz="0" w:space="0" w:color="auto"/>
                  </w:divBdr>
                </w:div>
                <w:div w:id="1567564947">
                  <w:marLeft w:val="0"/>
                  <w:marRight w:val="0"/>
                  <w:marTop w:val="0"/>
                  <w:marBottom w:val="0"/>
                  <w:divBdr>
                    <w:top w:val="none" w:sz="0" w:space="0" w:color="auto"/>
                    <w:left w:val="none" w:sz="0" w:space="0" w:color="auto"/>
                    <w:bottom w:val="none" w:sz="0" w:space="0" w:color="auto"/>
                    <w:right w:val="none" w:sz="0" w:space="0" w:color="auto"/>
                  </w:divBdr>
                </w:div>
                <w:div w:id="1591238589">
                  <w:marLeft w:val="0"/>
                  <w:marRight w:val="0"/>
                  <w:marTop w:val="0"/>
                  <w:marBottom w:val="0"/>
                  <w:divBdr>
                    <w:top w:val="none" w:sz="0" w:space="0" w:color="auto"/>
                    <w:left w:val="none" w:sz="0" w:space="0" w:color="auto"/>
                    <w:bottom w:val="none" w:sz="0" w:space="0" w:color="auto"/>
                    <w:right w:val="none" w:sz="0" w:space="0" w:color="auto"/>
                  </w:divBdr>
                </w:div>
                <w:div w:id="1616599398">
                  <w:marLeft w:val="0"/>
                  <w:marRight w:val="0"/>
                  <w:marTop w:val="0"/>
                  <w:marBottom w:val="0"/>
                  <w:divBdr>
                    <w:top w:val="none" w:sz="0" w:space="0" w:color="auto"/>
                    <w:left w:val="none" w:sz="0" w:space="0" w:color="auto"/>
                    <w:bottom w:val="none" w:sz="0" w:space="0" w:color="auto"/>
                    <w:right w:val="none" w:sz="0" w:space="0" w:color="auto"/>
                  </w:divBdr>
                </w:div>
                <w:div w:id="1688750010">
                  <w:marLeft w:val="0"/>
                  <w:marRight w:val="0"/>
                  <w:marTop w:val="0"/>
                  <w:marBottom w:val="0"/>
                  <w:divBdr>
                    <w:top w:val="none" w:sz="0" w:space="0" w:color="auto"/>
                    <w:left w:val="none" w:sz="0" w:space="0" w:color="auto"/>
                    <w:bottom w:val="none" w:sz="0" w:space="0" w:color="auto"/>
                    <w:right w:val="none" w:sz="0" w:space="0" w:color="auto"/>
                  </w:divBdr>
                </w:div>
                <w:div w:id="1801994392">
                  <w:marLeft w:val="0"/>
                  <w:marRight w:val="0"/>
                  <w:marTop w:val="0"/>
                  <w:marBottom w:val="0"/>
                  <w:divBdr>
                    <w:top w:val="none" w:sz="0" w:space="0" w:color="auto"/>
                    <w:left w:val="none" w:sz="0" w:space="0" w:color="auto"/>
                    <w:bottom w:val="none" w:sz="0" w:space="0" w:color="auto"/>
                    <w:right w:val="none" w:sz="0" w:space="0" w:color="auto"/>
                  </w:divBdr>
                </w:div>
                <w:div w:id="1849439859">
                  <w:marLeft w:val="0"/>
                  <w:marRight w:val="0"/>
                  <w:marTop w:val="0"/>
                  <w:marBottom w:val="0"/>
                  <w:divBdr>
                    <w:top w:val="none" w:sz="0" w:space="0" w:color="auto"/>
                    <w:left w:val="none" w:sz="0" w:space="0" w:color="auto"/>
                    <w:bottom w:val="none" w:sz="0" w:space="0" w:color="auto"/>
                    <w:right w:val="none" w:sz="0" w:space="0" w:color="auto"/>
                  </w:divBdr>
                </w:div>
                <w:div w:id="1909225099">
                  <w:marLeft w:val="0"/>
                  <w:marRight w:val="0"/>
                  <w:marTop w:val="0"/>
                  <w:marBottom w:val="0"/>
                  <w:divBdr>
                    <w:top w:val="none" w:sz="0" w:space="0" w:color="auto"/>
                    <w:left w:val="none" w:sz="0" w:space="0" w:color="auto"/>
                    <w:bottom w:val="none" w:sz="0" w:space="0" w:color="auto"/>
                    <w:right w:val="none" w:sz="0" w:space="0" w:color="auto"/>
                  </w:divBdr>
                </w:div>
                <w:div w:id="2015448546">
                  <w:marLeft w:val="0"/>
                  <w:marRight w:val="0"/>
                  <w:marTop w:val="0"/>
                  <w:marBottom w:val="0"/>
                  <w:divBdr>
                    <w:top w:val="none" w:sz="0" w:space="0" w:color="auto"/>
                    <w:left w:val="none" w:sz="0" w:space="0" w:color="auto"/>
                    <w:bottom w:val="none" w:sz="0" w:space="0" w:color="auto"/>
                    <w:right w:val="none" w:sz="0" w:space="0" w:color="auto"/>
                  </w:divBdr>
                </w:div>
                <w:div w:id="2047025600">
                  <w:marLeft w:val="0"/>
                  <w:marRight w:val="0"/>
                  <w:marTop w:val="0"/>
                  <w:marBottom w:val="0"/>
                  <w:divBdr>
                    <w:top w:val="none" w:sz="0" w:space="0" w:color="auto"/>
                    <w:left w:val="none" w:sz="0" w:space="0" w:color="auto"/>
                    <w:bottom w:val="none" w:sz="0" w:space="0" w:color="auto"/>
                    <w:right w:val="none" w:sz="0" w:space="0" w:color="auto"/>
                  </w:divBdr>
                </w:div>
                <w:div w:id="2071268221">
                  <w:marLeft w:val="0"/>
                  <w:marRight w:val="0"/>
                  <w:marTop w:val="0"/>
                  <w:marBottom w:val="0"/>
                  <w:divBdr>
                    <w:top w:val="none" w:sz="0" w:space="0" w:color="auto"/>
                    <w:left w:val="none" w:sz="0" w:space="0" w:color="auto"/>
                    <w:bottom w:val="none" w:sz="0" w:space="0" w:color="auto"/>
                    <w:right w:val="none" w:sz="0" w:space="0" w:color="auto"/>
                  </w:divBdr>
                  <w:divsChild>
                    <w:div w:id="1074158224">
                      <w:marLeft w:val="0"/>
                      <w:marRight w:val="0"/>
                      <w:marTop w:val="0"/>
                      <w:marBottom w:val="0"/>
                      <w:divBdr>
                        <w:top w:val="none" w:sz="0" w:space="0" w:color="auto"/>
                        <w:left w:val="none" w:sz="0" w:space="0" w:color="auto"/>
                        <w:bottom w:val="none" w:sz="0" w:space="0" w:color="auto"/>
                        <w:right w:val="none" w:sz="0" w:space="0" w:color="auto"/>
                      </w:divBdr>
                      <w:divsChild>
                        <w:div w:id="113645702">
                          <w:marLeft w:val="0"/>
                          <w:marRight w:val="0"/>
                          <w:marTop w:val="0"/>
                          <w:marBottom w:val="0"/>
                          <w:divBdr>
                            <w:top w:val="none" w:sz="0" w:space="0" w:color="auto"/>
                            <w:left w:val="none" w:sz="0" w:space="0" w:color="auto"/>
                            <w:bottom w:val="none" w:sz="0" w:space="0" w:color="auto"/>
                            <w:right w:val="none" w:sz="0" w:space="0" w:color="auto"/>
                          </w:divBdr>
                        </w:div>
                        <w:div w:id="647899639">
                          <w:marLeft w:val="0"/>
                          <w:marRight w:val="0"/>
                          <w:marTop w:val="0"/>
                          <w:marBottom w:val="0"/>
                          <w:divBdr>
                            <w:top w:val="none" w:sz="0" w:space="0" w:color="auto"/>
                            <w:left w:val="none" w:sz="0" w:space="0" w:color="auto"/>
                            <w:bottom w:val="none" w:sz="0" w:space="0" w:color="auto"/>
                            <w:right w:val="none" w:sz="0" w:space="0" w:color="auto"/>
                          </w:divBdr>
                        </w:div>
                        <w:div w:id="678388195">
                          <w:marLeft w:val="0"/>
                          <w:marRight w:val="0"/>
                          <w:marTop w:val="0"/>
                          <w:marBottom w:val="0"/>
                          <w:divBdr>
                            <w:top w:val="none" w:sz="0" w:space="0" w:color="auto"/>
                            <w:left w:val="none" w:sz="0" w:space="0" w:color="auto"/>
                            <w:bottom w:val="none" w:sz="0" w:space="0" w:color="auto"/>
                            <w:right w:val="none" w:sz="0" w:space="0" w:color="auto"/>
                          </w:divBdr>
                        </w:div>
                        <w:div w:id="943612285">
                          <w:marLeft w:val="0"/>
                          <w:marRight w:val="0"/>
                          <w:marTop w:val="0"/>
                          <w:marBottom w:val="0"/>
                          <w:divBdr>
                            <w:top w:val="none" w:sz="0" w:space="0" w:color="auto"/>
                            <w:left w:val="none" w:sz="0" w:space="0" w:color="auto"/>
                            <w:bottom w:val="none" w:sz="0" w:space="0" w:color="auto"/>
                            <w:right w:val="none" w:sz="0" w:space="0" w:color="auto"/>
                          </w:divBdr>
                        </w:div>
                        <w:div w:id="1347098303">
                          <w:marLeft w:val="0"/>
                          <w:marRight w:val="0"/>
                          <w:marTop w:val="0"/>
                          <w:marBottom w:val="0"/>
                          <w:divBdr>
                            <w:top w:val="none" w:sz="0" w:space="0" w:color="auto"/>
                            <w:left w:val="none" w:sz="0" w:space="0" w:color="auto"/>
                            <w:bottom w:val="none" w:sz="0" w:space="0" w:color="auto"/>
                            <w:right w:val="none" w:sz="0" w:space="0" w:color="auto"/>
                          </w:divBdr>
                        </w:div>
                        <w:div w:id="1387026562">
                          <w:marLeft w:val="0"/>
                          <w:marRight w:val="0"/>
                          <w:marTop w:val="0"/>
                          <w:marBottom w:val="0"/>
                          <w:divBdr>
                            <w:top w:val="none" w:sz="0" w:space="0" w:color="auto"/>
                            <w:left w:val="none" w:sz="0" w:space="0" w:color="auto"/>
                            <w:bottom w:val="none" w:sz="0" w:space="0" w:color="auto"/>
                            <w:right w:val="none" w:sz="0" w:space="0" w:color="auto"/>
                          </w:divBdr>
                        </w:div>
                        <w:div w:id="1609656998">
                          <w:marLeft w:val="0"/>
                          <w:marRight w:val="0"/>
                          <w:marTop w:val="0"/>
                          <w:marBottom w:val="0"/>
                          <w:divBdr>
                            <w:top w:val="none" w:sz="0" w:space="0" w:color="auto"/>
                            <w:left w:val="none" w:sz="0" w:space="0" w:color="auto"/>
                            <w:bottom w:val="none" w:sz="0" w:space="0" w:color="auto"/>
                            <w:right w:val="none" w:sz="0" w:space="0" w:color="auto"/>
                          </w:divBdr>
                        </w:div>
                        <w:div w:id="1848906171">
                          <w:marLeft w:val="0"/>
                          <w:marRight w:val="0"/>
                          <w:marTop w:val="0"/>
                          <w:marBottom w:val="0"/>
                          <w:divBdr>
                            <w:top w:val="none" w:sz="0" w:space="0" w:color="auto"/>
                            <w:left w:val="none" w:sz="0" w:space="0" w:color="auto"/>
                            <w:bottom w:val="none" w:sz="0" w:space="0" w:color="auto"/>
                            <w:right w:val="none" w:sz="0" w:space="0" w:color="auto"/>
                          </w:divBdr>
                        </w:div>
                        <w:div w:id="19264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6974">
                  <w:marLeft w:val="0"/>
                  <w:marRight w:val="0"/>
                  <w:marTop w:val="0"/>
                  <w:marBottom w:val="0"/>
                  <w:divBdr>
                    <w:top w:val="none" w:sz="0" w:space="0" w:color="auto"/>
                    <w:left w:val="none" w:sz="0" w:space="0" w:color="auto"/>
                    <w:bottom w:val="none" w:sz="0" w:space="0" w:color="auto"/>
                    <w:right w:val="none" w:sz="0" w:space="0" w:color="auto"/>
                  </w:divBdr>
                </w:div>
                <w:div w:id="21450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3809">
          <w:marLeft w:val="0"/>
          <w:marRight w:val="0"/>
          <w:marTop w:val="0"/>
          <w:marBottom w:val="0"/>
          <w:divBdr>
            <w:top w:val="none" w:sz="0" w:space="0" w:color="auto"/>
            <w:left w:val="none" w:sz="0" w:space="0" w:color="auto"/>
            <w:bottom w:val="none" w:sz="0" w:space="0" w:color="auto"/>
            <w:right w:val="none" w:sz="0" w:space="0" w:color="auto"/>
          </w:divBdr>
        </w:div>
        <w:div w:id="160585093">
          <w:marLeft w:val="0"/>
          <w:marRight w:val="0"/>
          <w:marTop w:val="0"/>
          <w:marBottom w:val="0"/>
          <w:divBdr>
            <w:top w:val="none" w:sz="0" w:space="0" w:color="auto"/>
            <w:left w:val="none" w:sz="0" w:space="0" w:color="auto"/>
            <w:bottom w:val="none" w:sz="0" w:space="0" w:color="auto"/>
            <w:right w:val="none" w:sz="0" w:space="0" w:color="auto"/>
          </w:divBdr>
        </w:div>
        <w:div w:id="167720319">
          <w:marLeft w:val="0"/>
          <w:marRight w:val="0"/>
          <w:marTop w:val="0"/>
          <w:marBottom w:val="0"/>
          <w:divBdr>
            <w:top w:val="none" w:sz="0" w:space="0" w:color="auto"/>
            <w:left w:val="none" w:sz="0" w:space="0" w:color="auto"/>
            <w:bottom w:val="none" w:sz="0" w:space="0" w:color="auto"/>
            <w:right w:val="none" w:sz="0" w:space="0" w:color="auto"/>
          </w:divBdr>
        </w:div>
        <w:div w:id="190069537">
          <w:marLeft w:val="0"/>
          <w:marRight w:val="0"/>
          <w:marTop w:val="0"/>
          <w:marBottom w:val="0"/>
          <w:divBdr>
            <w:top w:val="none" w:sz="0" w:space="0" w:color="auto"/>
            <w:left w:val="none" w:sz="0" w:space="0" w:color="auto"/>
            <w:bottom w:val="none" w:sz="0" w:space="0" w:color="auto"/>
            <w:right w:val="none" w:sz="0" w:space="0" w:color="auto"/>
          </w:divBdr>
        </w:div>
        <w:div w:id="240061897">
          <w:marLeft w:val="0"/>
          <w:marRight w:val="0"/>
          <w:marTop w:val="0"/>
          <w:marBottom w:val="0"/>
          <w:divBdr>
            <w:top w:val="none" w:sz="0" w:space="0" w:color="auto"/>
            <w:left w:val="none" w:sz="0" w:space="0" w:color="auto"/>
            <w:bottom w:val="none" w:sz="0" w:space="0" w:color="auto"/>
            <w:right w:val="none" w:sz="0" w:space="0" w:color="auto"/>
          </w:divBdr>
        </w:div>
        <w:div w:id="302462966">
          <w:marLeft w:val="0"/>
          <w:marRight w:val="0"/>
          <w:marTop w:val="0"/>
          <w:marBottom w:val="0"/>
          <w:divBdr>
            <w:top w:val="none" w:sz="0" w:space="0" w:color="auto"/>
            <w:left w:val="none" w:sz="0" w:space="0" w:color="auto"/>
            <w:bottom w:val="none" w:sz="0" w:space="0" w:color="auto"/>
            <w:right w:val="none" w:sz="0" w:space="0" w:color="auto"/>
          </w:divBdr>
        </w:div>
        <w:div w:id="316803572">
          <w:marLeft w:val="0"/>
          <w:marRight w:val="0"/>
          <w:marTop w:val="0"/>
          <w:marBottom w:val="0"/>
          <w:divBdr>
            <w:top w:val="none" w:sz="0" w:space="0" w:color="auto"/>
            <w:left w:val="none" w:sz="0" w:space="0" w:color="auto"/>
            <w:bottom w:val="none" w:sz="0" w:space="0" w:color="auto"/>
            <w:right w:val="none" w:sz="0" w:space="0" w:color="auto"/>
          </w:divBdr>
        </w:div>
        <w:div w:id="375815955">
          <w:marLeft w:val="0"/>
          <w:marRight w:val="0"/>
          <w:marTop w:val="0"/>
          <w:marBottom w:val="0"/>
          <w:divBdr>
            <w:top w:val="none" w:sz="0" w:space="0" w:color="auto"/>
            <w:left w:val="none" w:sz="0" w:space="0" w:color="auto"/>
            <w:bottom w:val="none" w:sz="0" w:space="0" w:color="auto"/>
            <w:right w:val="none" w:sz="0" w:space="0" w:color="auto"/>
          </w:divBdr>
        </w:div>
        <w:div w:id="486093793">
          <w:marLeft w:val="0"/>
          <w:marRight w:val="0"/>
          <w:marTop w:val="0"/>
          <w:marBottom w:val="0"/>
          <w:divBdr>
            <w:top w:val="none" w:sz="0" w:space="0" w:color="auto"/>
            <w:left w:val="none" w:sz="0" w:space="0" w:color="auto"/>
            <w:bottom w:val="none" w:sz="0" w:space="0" w:color="auto"/>
            <w:right w:val="none" w:sz="0" w:space="0" w:color="auto"/>
          </w:divBdr>
        </w:div>
        <w:div w:id="560482860">
          <w:marLeft w:val="0"/>
          <w:marRight w:val="0"/>
          <w:marTop w:val="0"/>
          <w:marBottom w:val="0"/>
          <w:divBdr>
            <w:top w:val="none" w:sz="0" w:space="0" w:color="auto"/>
            <w:left w:val="none" w:sz="0" w:space="0" w:color="auto"/>
            <w:bottom w:val="none" w:sz="0" w:space="0" w:color="auto"/>
            <w:right w:val="none" w:sz="0" w:space="0" w:color="auto"/>
          </w:divBdr>
          <w:divsChild>
            <w:div w:id="189954824">
              <w:marLeft w:val="0"/>
              <w:marRight w:val="0"/>
              <w:marTop w:val="0"/>
              <w:marBottom w:val="0"/>
              <w:divBdr>
                <w:top w:val="none" w:sz="0" w:space="0" w:color="auto"/>
                <w:left w:val="none" w:sz="0" w:space="0" w:color="auto"/>
                <w:bottom w:val="none" w:sz="0" w:space="0" w:color="auto"/>
                <w:right w:val="none" w:sz="0" w:space="0" w:color="auto"/>
              </w:divBdr>
              <w:divsChild>
                <w:div w:id="582488979">
                  <w:marLeft w:val="0"/>
                  <w:marRight w:val="0"/>
                  <w:marTop w:val="0"/>
                  <w:marBottom w:val="0"/>
                  <w:divBdr>
                    <w:top w:val="none" w:sz="0" w:space="0" w:color="auto"/>
                    <w:left w:val="none" w:sz="0" w:space="0" w:color="auto"/>
                    <w:bottom w:val="none" w:sz="0" w:space="0" w:color="auto"/>
                    <w:right w:val="none" w:sz="0" w:space="0" w:color="auto"/>
                  </w:divBdr>
                </w:div>
                <w:div w:id="1370646426">
                  <w:marLeft w:val="0"/>
                  <w:marRight w:val="0"/>
                  <w:marTop w:val="0"/>
                  <w:marBottom w:val="0"/>
                  <w:divBdr>
                    <w:top w:val="none" w:sz="0" w:space="0" w:color="auto"/>
                    <w:left w:val="none" w:sz="0" w:space="0" w:color="auto"/>
                    <w:bottom w:val="none" w:sz="0" w:space="0" w:color="auto"/>
                    <w:right w:val="none" w:sz="0" w:space="0" w:color="auto"/>
                  </w:divBdr>
                </w:div>
                <w:div w:id="1568763151">
                  <w:marLeft w:val="0"/>
                  <w:marRight w:val="0"/>
                  <w:marTop w:val="0"/>
                  <w:marBottom w:val="0"/>
                  <w:divBdr>
                    <w:top w:val="none" w:sz="0" w:space="0" w:color="auto"/>
                    <w:left w:val="none" w:sz="0" w:space="0" w:color="auto"/>
                    <w:bottom w:val="none" w:sz="0" w:space="0" w:color="auto"/>
                    <w:right w:val="none" w:sz="0" w:space="0" w:color="auto"/>
                  </w:divBdr>
                </w:div>
                <w:div w:id="1603686364">
                  <w:marLeft w:val="0"/>
                  <w:marRight w:val="0"/>
                  <w:marTop w:val="0"/>
                  <w:marBottom w:val="0"/>
                  <w:divBdr>
                    <w:top w:val="none" w:sz="0" w:space="0" w:color="auto"/>
                    <w:left w:val="none" w:sz="0" w:space="0" w:color="auto"/>
                    <w:bottom w:val="none" w:sz="0" w:space="0" w:color="auto"/>
                    <w:right w:val="none" w:sz="0" w:space="0" w:color="auto"/>
                  </w:divBdr>
                </w:div>
                <w:div w:id="21064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11083">
          <w:marLeft w:val="0"/>
          <w:marRight w:val="0"/>
          <w:marTop w:val="0"/>
          <w:marBottom w:val="0"/>
          <w:divBdr>
            <w:top w:val="none" w:sz="0" w:space="0" w:color="auto"/>
            <w:left w:val="none" w:sz="0" w:space="0" w:color="auto"/>
            <w:bottom w:val="none" w:sz="0" w:space="0" w:color="auto"/>
            <w:right w:val="none" w:sz="0" w:space="0" w:color="auto"/>
          </w:divBdr>
        </w:div>
        <w:div w:id="617026879">
          <w:marLeft w:val="0"/>
          <w:marRight w:val="0"/>
          <w:marTop w:val="0"/>
          <w:marBottom w:val="0"/>
          <w:divBdr>
            <w:top w:val="none" w:sz="0" w:space="0" w:color="auto"/>
            <w:left w:val="none" w:sz="0" w:space="0" w:color="auto"/>
            <w:bottom w:val="none" w:sz="0" w:space="0" w:color="auto"/>
            <w:right w:val="none" w:sz="0" w:space="0" w:color="auto"/>
          </w:divBdr>
        </w:div>
        <w:div w:id="694697751">
          <w:marLeft w:val="0"/>
          <w:marRight w:val="0"/>
          <w:marTop w:val="0"/>
          <w:marBottom w:val="0"/>
          <w:divBdr>
            <w:top w:val="none" w:sz="0" w:space="0" w:color="auto"/>
            <w:left w:val="none" w:sz="0" w:space="0" w:color="auto"/>
            <w:bottom w:val="none" w:sz="0" w:space="0" w:color="auto"/>
            <w:right w:val="none" w:sz="0" w:space="0" w:color="auto"/>
          </w:divBdr>
        </w:div>
        <w:div w:id="753819383">
          <w:marLeft w:val="0"/>
          <w:marRight w:val="0"/>
          <w:marTop w:val="0"/>
          <w:marBottom w:val="0"/>
          <w:divBdr>
            <w:top w:val="none" w:sz="0" w:space="0" w:color="auto"/>
            <w:left w:val="none" w:sz="0" w:space="0" w:color="auto"/>
            <w:bottom w:val="none" w:sz="0" w:space="0" w:color="auto"/>
            <w:right w:val="none" w:sz="0" w:space="0" w:color="auto"/>
          </w:divBdr>
        </w:div>
        <w:div w:id="878132137">
          <w:marLeft w:val="0"/>
          <w:marRight w:val="0"/>
          <w:marTop w:val="0"/>
          <w:marBottom w:val="0"/>
          <w:divBdr>
            <w:top w:val="none" w:sz="0" w:space="0" w:color="auto"/>
            <w:left w:val="none" w:sz="0" w:space="0" w:color="auto"/>
            <w:bottom w:val="none" w:sz="0" w:space="0" w:color="auto"/>
            <w:right w:val="none" w:sz="0" w:space="0" w:color="auto"/>
          </w:divBdr>
          <w:divsChild>
            <w:div w:id="1010183326">
              <w:marLeft w:val="0"/>
              <w:marRight w:val="0"/>
              <w:marTop w:val="0"/>
              <w:marBottom w:val="0"/>
              <w:divBdr>
                <w:top w:val="none" w:sz="0" w:space="0" w:color="auto"/>
                <w:left w:val="none" w:sz="0" w:space="0" w:color="auto"/>
                <w:bottom w:val="none" w:sz="0" w:space="0" w:color="auto"/>
                <w:right w:val="none" w:sz="0" w:space="0" w:color="auto"/>
              </w:divBdr>
              <w:divsChild>
                <w:div w:id="44531296">
                  <w:marLeft w:val="0"/>
                  <w:marRight w:val="0"/>
                  <w:marTop w:val="0"/>
                  <w:marBottom w:val="0"/>
                  <w:divBdr>
                    <w:top w:val="none" w:sz="0" w:space="0" w:color="auto"/>
                    <w:left w:val="none" w:sz="0" w:space="0" w:color="auto"/>
                    <w:bottom w:val="none" w:sz="0" w:space="0" w:color="auto"/>
                    <w:right w:val="none" w:sz="0" w:space="0" w:color="auto"/>
                  </w:divBdr>
                </w:div>
                <w:div w:id="85855893">
                  <w:marLeft w:val="0"/>
                  <w:marRight w:val="0"/>
                  <w:marTop w:val="0"/>
                  <w:marBottom w:val="0"/>
                  <w:divBdr>
                    <w:top w:val="none" w:sz="0" w:space="0" w:color="auto"/>
                    <w:left w:val="none" w:sz="0" w:space="0" w:color="auto"/>
                    <w:bottom w:val="none" w:sz="0" w:space="0" w:color="auto"/>
                    <w:right w:val="none" w:sz="0" w:space="0" w:color="auto"/>
                  </w:divBdr>
                </w:div>
                <w:div w:id="111704604">
                  <w:marLeft w:val="0"/>
                  <w:marRight w:val="0"/>
                  <w:marTop w:val="0"/>
                  <w:marBottom w:val="0"/>
                  <w:divBdr>
                    <w:top w:val="none" w:sz="0" w:space="0" w:color="auto"/>
                    <w:left w:val="none" w:sz="0" w:space="0" w:color="auto"/>
                    <w:bottom w:val="none" w:sz="0" w:space="0" w:color="auto"/>
                    <w:right w:val="none" w:sz="0" w:space="0" w:color="auto"/>
                  </w:divBdr>
                </w:div>
                <w:div w:id="217595822">
                  <w:marLeft w:val="0"/>
                  <w:marRight w:val="0"/>
                  <w:marTop w:val="0"/>
                  <w:marBottom w:val="0"/>
                  <w:divBdr>
                    <w:top w:val="none" w:sz="0" w:space="0" w:color="auto"/>
                    <w:left w:val="none" w:sz="0" w:space="0" w:color="auto"/>
                    <w:bottom w:val="none" w:sz="0" w:space="0" w:color="auto"/>
                    <w:right w:val="none" w:sz="0" w:space="0" w:color="auto"/>
                  </w:divBdr>
                </w:div>
                <w:div w:id="451754772">
                  <w:marLeft w:val="0"/>
                  <w:marRight w:val="0"/>
                  <w:marTop w:val="0"/>
                  <w:marBottom w:val="0"/>
                  <w:divBdr>
                    <w:top w:val="none" w:sz="0" w:space="0" w:color="auto"/>
                    <w:left w:val="none" w:sz="0" w:space="0" w:color="auto"/>
                    <w:bottom w:val="none" w:sz="0" w:space="0" w:color="auto"/>
                    <w:right w:val="none" w:sz="0" w:space="0" w:color="auto"/>
                  </w:divBdr>
                  <w:divsChild>
                    <w:div w:id="1961689172">
                      <w:marLeft w:val="0"/>
                      <w:marRight w:val="0"/>
                      <w:marTop w:val="0"/>
                      <w:marBottom w:val="0"/>
                      <w:divBdr>
                        <w:top w:val="none" w:sz="0" w:space="0" w:color="auto"/>
                        <w:left w:val="none" w:sz="0" w:space="0" w:color="auto"/>
                        <w:bottom w:val="none" w:sz="0" w:space="0" w:color="auto"/>
                        <w:right w:val="none" w:sz="0" w:space="0" w:color="auto"/>
                      </w:divBdr>
                      <w:divsChild>
                        <w:div w:id="127942798">
                          <w:marLeft w:val="0"/>
                          <w:marRight w:val="0"/>
                          <w:marTop w:val="0"/>
                          <w:marBottom w:val="0"/>
                          <w:divBdr>
                            <w:top w:val="none" w:sz="0" w:space="0" w:color="auto"/>
                            <w:left w:val="none" w:sz="0" w:space="0" w:color="auto"/>
                            <w:bottom w:val="none" w:sz="0" w:space="0" w:color="auto"/>
                            <w:right w:val="none" w:sz="0" w:space="0" w:color="auto"/>
                          </w:divBdr>
                        </w:div>
                        <w:div w:id="8882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50454">
                  <w:marLeft w:val="0"/>
                  <w:marRight w:val="0"/>
                  <w:marTop w:val="0"/>
                  <w:marBottom w:val="0"/>
                  <w:divBdr>
                    <w:top w:val="none" w:sz="0" w:space="0" w:color="auto"/>
                    <w:left w:val="none" w:sz="0" w:space="0" w:color="auto"/>
                    <w:bottom w:val="none" w:sz="0" w:space="0" w:color="auto"/>
                    <w:right w:val="none" w:sz="0" w:space="0" w:color="auto"/>
                  </w:divBdr>
                </w:div>
                <w:div w:id="523983163">
                  <w:marLeft w:val="0"/>
                  <w:marRight w:val="0"/>
                  <w:marTop w:val="0"/>
                  <w:marBottom w:val="0"/>
                  <w:divBdr>
                    <w:top w:val="none" w:sz="0" w:space="0" w:color="auto"/>
                    <w:left w:val="none" w:sz="0" w:space="0" w:color="auto"/>
                    <w:bottom w:val="none" w:sz="0" w:space="0" w:color="auto"/>
                    <w:right w:val="none" w:sz="0" w:space="0" w:color="auto"/>
                  </w:divBdr>
                  <w:divsChild>
                    <w:div w:id="692610386">
                      <w:marLeft w:val="0"/>
                      <w:marRight w:val="0"/>
                      <w:marTop w:val="0"/>
                      <w:marBottom w:val="0"/>
                      <w:divBdr>
                        <w:top w:val="none" w:sz="0" w:space="0" w:color="auto"/>
                        <w:left w:val="none" w:sz="0" w:space="0" w:color="auto"/>
                        <w:bottom w:val="none" w:sz="0" w:space="0" w:color="auto"/>
                        <w:right w:val="none" w:sz="0" w:space="0" w:color="auto"/>
                      </w:divBdr>
                      <w:divsChild>
                        <w:div w:id="56586361">
                          <w:marLeft w:val="0"/>
                          <w:marRight w:val="0"/>
                          <w:marTop w:val="0"/>
                          <w:marBottom w:val="0"/>
                          <w:divBdr>
                            <w:top w:val="none" w:sz="0" w:space="0" w:color="auto"/>
                            <w:left w:val="none" w:sz="0" w:space="0" w:color="auto"/>
                            <w:bottom w:val="none" w:sz="0" w:space="0" w:color="auto"/>
                            <w:right w:val="none" w:sz="0" w:space="0" w:color="auto"/>
                          </w:divBdr>
                        </w:div>
                        <w:div w:id="384182372">
                          <w:marLeft w:val="0"/>
                          <w:marRight w:val="0"/>
                          <w:marTop w:val="0"/>
                          <w:marBottom w:val="0"/>
                          <w:divBdr>
                            <w:top w:val="none" w:sz="0" w:space="0" w:color="auto"/>
                            <w:left w:val="none" w:sz="0" w:space="0" w:color="auto"/>
                            <w:bottom w:val="none" w:sz="0" w:space="0" w:color="auto"/>
                            <w:right w:val="none" w:sz="0" w:space="0" w:color="auto"/>
                          </w:divBdr>
                        </w:div>
                        <w:div w:id="694770160">
                          <w:marLeft w:val="0"/>
                          <w:marRight w:val="0"/>
                          <w:marTop w:val="0"/>
                          <w:marBottom w:val="0"/>
                          <w:divBdr>
                            <w:top w:val="none" w:sz="0" w:space="0" w:color="auto"/>
                            <w:left w:val="none" w:sz="0" w:space="0" w:color="auto"/>
                            <w:bottom w:val="none" w:sz="0" w:space="0" w:color="auto"/>
                            <w:right w:val="none" w:sz="0" w:space="0" w:color="auto"/>
                          </w:divBdr>
                        </w:div>
                        <w:div w:id="778910767">
                          <w:marLeft w:val="0"/>
                          <w:marRight w:val="0"/>
                          <w:marTop w:val="0"/>
                          <w:marBottom w:val="0"/>
                          <w:divBdr>
                            <w:top w:val="none" w:sz="0" w:space="0" w:color="auto"/>
                            <w:left w:val="none" w:sz="0" w:space="0" w:color="auto"/>
                            <w:bottom w:val="none" w:sz="0" w:space="0" w:color="auto"/>
                            <w:right w:val="none" w:sz="0" w:space="0" w:color="auto"/>
                          </w:divBdr>
                        </w:div>
                        <w:div w:id="1833712795">
                          <w:marLeft w:val="0"/>
                          <w:marRight w:val="0"/>
                          <w:marTop w:val="0"/>
                          <w:marBottom w:val="0"/>
                          <w:divBdr>
                            <w:top w:val="none" w:sz="0" w:space="0" w:color="auto"/>
                            <w:left w:val="none" w:sz="0" w:space="0" w:color="auto"/>
                            <w:bottom w:val="none" w:sz="0" w:space="0" w:color="auto"/>
                            <w:right w:val="none" w:sz="0" w:space="0" w:color="auto"/>
                          </w:divBdr>
                        </w:div>
                        <w:div w:id="185738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4118">
                  <w:marLeft w:val="0"/>
                  <w:marRight w:val="0"/>
                  <w:marTop w:val="0"/>
                  <w:marBottom w:val="0"/>
                  <w:divBdr>
                    <w:top w:val="none" w:sz="0" w:space="0" w:color="auto"/>
                    <w:left w:val="none" w:sz="0" w:space="0" w:color="auto"/>
                    <w:bottom w:val="none" w:sz="0" w:space="0" w:color="auto"/>
                    <w:right w:val="none" w:sz="0" w:space="0" w:color="auto"/>
                  </w:divBdr>
                  <w:divsChild>
                    <w:div w:id="1297568598">
                      <w:marLeft w:val="0"/>
                      <w:marRight w:val="0"/>
                      <w:marTop w:val="0"/>
                      <w:marBottom w:val="0"/>
                      <w:divBdr>
                        <w:top w:val="none" w:sz="0" w:space="0" w:color="auto"/>
                        <w:left w:val="none" w:sz="0" w:space="0" w:color="auto"/>
                        <w:bottom w:val="none" w:sz="0" w:space="0" w:color="auto"/>
                        <w:right w:val="none" w:sz="0" w:space="0" w:color="auto"/>
                      </w:divBdr>
                      <w:divsChild>
                        <w:div w:id="33888952">
                          <w:marLeft w:val="0"/>
                          <w:marRight w:val="0"/>
                          <w:marTop w:val="0"/>
                          <w:marBottom w:val="0"/>
                          <w:divBdr>
                            <w:top w:val="none" w:sz="0" w:space="0" w:color="auto"/>
                            <w:left w:val="none" w:sz="0" w:space="0" w:color="auto"/>
                            <w:bottom w:val="none" w:sz="0" w:space="0" w:color="auto"/>
                            <w:right w:val="none" w:sz="0" w:space="0" w:color="auto"/>
                          </w:divBdr>
                        </w:div>
                        <w:div w:id="397939763">
                          <w:marLeft w:val="0"/>
                          <w:marRight w:val="0"/>
                          <w:marTop w:val="0"/>
                          <w:marBottom w:val="0"/>
                          <w:divBdr>
                            <w:top w:val="none" w:sz="0" w:space="0" w:color="auto"/>
                            <w:left w:val="none" w:sz="0" w:space="0" w:color="auto"/>
                            <w:bottom w:val="none" w:sz="0" w:space="0" w:color="auto"/>
                            <w:right w:val="none" w:sz="0" w:space="0" w:color="auto"/>
                          </w:divBdr>
                        </w:div>
                        <w:div w:id="629482334">
                          <w:marLeft w:val="0"/>
                          <w:marRight w:val="0"/>
                          <w:marTop w:val="0"/>
                          <w:marBottom w:val="0"/>
                          <w:divBdr>
                            <w:top w:val="none" w:sz="0" w:space="0" w:color="auto"/>
                            <w:left w:val="none" w:sz="0" w:space="0" w:color="auto"/>
                            <w:bottom w:val="none" w:sz="0" w:space="0" w:color="auto"/>
                            <w:right w:val="none" w:sz="0" w:space="0" w:color="auto"/>
                          </w:divBdr>
                        </w:div>
                        <w:div w:id="641497865">
                          <w:marLeft w:val="0"/>
                          <w:marRight w:val="0"/>
                          <w:marTop w:val="0"/>
                          <w:marBottom w:val="0"/>
                          <w:divBdr>
                            <w:top w:val="none" w:sz="0" w:space="0" w:color="auto"/>
                            <w:left w:val="none" w:sz="0" w:space="0" w:color="auto"/>
                            <w:bottom w:val="none" w:sz="0" w:space="0" w:color="auto"/>
                            <w:right w:val="none" w:sz="0" w:space="0" w:color="auto"/>
                          </w:divBdr>
                        </w:div>
                        <w:div w:id="714045703">
                          <w:marLeft w:val="0"/>
                          <w:marRight w:val="0"/>
                          <w:marTop w:val="0"/>
                          <w:marBottom w:val="0"/>
                          <w:divBdr>
                            <w:top w:val="none" w:sz="0" w:space="0" w:color="auto"/>
                            <w:left w:val="none" w:sz="0" w:space="0" w:color="auto"/>
                            <w:bottom w:val="none" w:sz="0" w:space="0" w:color="auto"/>
                            <w:right w:val="none" w:sz="0" w:space="0" w:color="auto"/>
                          </w:divBdr>
                        </w:div>
                        <w:div w:id="795872354">
                          <w:marLeft w:val="0"/>
                          <w:marRight w:val="0"/>
                          <w:marTop w:val="0"/>
                          <w:marBottom w:val="0"/>
                          <w:divBdr>
                            <w:top w:val="none" w:sz="0" w:space="0" w:color="auto"/>
                            <w:left w:val="none" w:sz="0" w:space="0" w:color="auto"/>
                            <w:bottom w:val="none" w:sz="0" w:space="0" w:color="auto"/>
                            <w:right w:val="none" w:sz="0" w:space="0" w:color="auto"/>
                          </w:divBdr>
                        </w:div>
                        <w:div w:id="800535036">
                          <w:marLeft w:val="0"/>
                          <w:marRight w:val="0"/>
                          <w:marTop w:val="0"/>
                          <w:marBottom w:val="0"/>
                          <w:divBdr>
                            <w:top w:val="none" w:sz="0" w:space="0" w:color="auto"/>
                            <w:left w:val="none" w:sz="0" w:space="0" w:color="auto"/>
                            <w:bottom w:val="none" w:sz="0" w:space="0" w:color="auto"/>
                            <w:right w:val="none" w:sz="0" w:space="0" w:color="auto"/>
                          </w:divBdr>
                        </w:div>
                        <w:div w:id="949164809">
                          <w:marLeft w:val="0"/>
                          <w:marRight w:val="0"/>
                          <w:marTop w:val="0"/>
                          <w:marBottom w:val="0"/>
                          <w:divBdr>
                            <w:top w:val="none" w:sz="0" w:space="0" w:color="auto"/>
                            <w:left w:val="none" w:sz="0" w:space="0" w:color="auto"/>
                            <w:bottom w:val="none" w:sz="0" w:space="0" w:color="auto"/>
                            <w:right w:val="none" w:sz="0" w:space="0" w:color="auto"/>
                          </w:divBdr>
                        </w:div>
                        <w:div w:id="16739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5358">
                  <w:marLeft w:val="0"/>
                  <w:marRight w:val="0"/>
                  <w:marTop w:val="0"/>
                  <w:marBottom w:val="0"/>
                  <w:divBdr>
                    <w:top w:val="none" w:sz="0" w:space="0" w:color="auto"/>
                    <w:left w:val="none" w:sz="0" w:space="0" w:color="auto"/>
                    <w:bottom w:val="none" w:sz="0" w:space="0" w:color="auto"/>
                    <w:right w:val="none" w:sz="0" w:space="0" w:color="auto"/>
                  </w:divBdr>
                </w:div>
                <w:div w:id="663094939">
                  <w:marLeft w:val="0"/>
                  <w:marRight w:val="0"/>
                  <w:marTop w:val="0"/>
                  <w:marBottom w:val="0"/>
                  <w:divBdr>
                    <w:top w:val="none" w:sz="0" w:space="0" w:color="auto"/>
                    <w:left w:val="none" w:sz="0" w:space="0" w:color="auto"/>
                    <w:bottom w:val="none" w:sz="0" w:space="0" w:color="auto"/>
                    <w:right w:val="none" w:sz="0" w:space="0" w:color="auto"/>
                  </w:divBdr>
                </w:div>
                <w:div w:id="680165177">
                  <w:marLeft w:val="0"/>
                  <w:marRight w:val="0"/>
                  <w:marTop w:val="0"/>
                  <w:marBottom w:val="0"/>
                  <w:divBdr>
                    <w:top w:val="none" w:sz="0" w:space="0" w:color="auto"/>
                    <w:left w:val="none" w:sz="0" w:space="0" w:color="auto"/>
                    <w:bottom w:val="none" w:sz="0" w:space="0" w:color="auto"/>
                    <w:right w:val="none" w:sz="0" w:space="0" w:color="auto"/>
                  </w:divBdr>
                </w:div>
                <w:div w:id="741568076">
                  <w:marLeft w:val="0"/>
                  <w:marRight w:val="0"/>
                  <w:marTop w:val="0"/>
                  <w:marBottom w:val="0"/>
                  <w:divBdr>
                    <w:top w:val="none" w:sz="0" w:space="0" w:color="auto"/>
                    <w:left w:val="none" w:sz="0" w:space="0" w:color="auto"/>
                    <w:bottom w:val="none" w:sz="0" w:space="0" w:color="auto"/>
                    <w:right w:val="none" w:sz="0" w:space="0" w:color="auto"/>
                  </w:divBdr>
                </w:div>
                <w:div w:id="859464917">
                  <w:marLeft w:val="0"/>
                  <w:marRight w:val="0"/>
                  <w:marTop w:val="0"/>
                  <w:marBottom w:val="0"/>
                  <w:divBdr>
                    <w:top w:val="none" w:sz="0" w:space="0" w:color="auto"/>
                    <w:left w:val="none" w:sz="0" w:space="0" w:color="auto"/>
                    <w:bottom w:val="none" w:sz="0" w:space="0" w:color="auto"/>
                    <w:right w:val="none" w:sz="0" w:space="0" w:color="auto"/>
                  </w:divBdr>
                </w:div>
                <w:div w:id="959724003">
                  <w:marLeft w:val="0"/>
                  <w:marRight w:val="0"/>
                  <w:marTop w:val="0"/>
                  <w:marBottom w:val="0"/>
                  <w:divBdr>
                    <w:top w:val="none" w:sz="0" w:space="0" w:color="auto"/>
                    <w:left w:val="none" w:sz="0" w:space="0" w:color="auto"/>
                    <w:bottom w:val="none" w:sz="0" w:space="0" w:color="auto"/>
                    <w:right w:val="none" w:sz="0" w:space="0" w:color="auto"/>
                  </w:divBdr>
                </w:div>
                <w:div w:id="1013845812">
                  <w:marLeft w:val="0"/>
                  <w:marRight w:val="0"/>
                  <w:marTop w:val="0"/>
                  <w:marBottom w:val="0"/>
                  <w:divBdr>
                    <w:top w:val="none" w:sz="0" w:space="0" w:color="auto"/>
                    <w:left w:val="none" w:sz="0" w:space="0" w:color="auto"/>
                    <w:bottom w:val="none" w:sz="0" w:space="0" w:color="auto"/>
                    <w:right w:val="none" w:sz="0" w:space="0" w:color="auto"/>
                  </w:divBdr>
                </w:div>
                <w:div w:id="1069108274">
                  <w:marLeft w:val="0"/>
                  <w:marRight w:val="0"/>
                  <w:marTop w:val="0"/>
                  <w:marBottom w:val="0"/>
                  <w:divBdr>
                    <w:top w:val="none" w:sz="0" w:space="0" w:color="auto"/>
                    <w:left w:val="none" w:sz="0" w:space="0" w:color="auto"/>
                    <w:bottom w:val="none" w:sz="0" w:space="0" w:color="auto"/>
                    <w:right w:val="none" w:sz="0" w:space="0" w:color="auto"/>
                  </w:divBdr>
                </w:div>
                <w:div w:id="1166677008">
                  <w:marLeft w:val="0"/>
                  <w:marRight w:val="0"/>
                  <w:marTop w:val="0"/>
                  <w:marBottom w:val="0"/>
                  <w:divBdr>
                    <w:top w:val="none" w:sz="0" w:space="0" w:color="auto"/>
                    <w:left w:val="none" w:sz="0" w:space="0" w:color="auto"/>
                    <w:bottom w:val="none" w:sz="0" w:space="0" w:color="auto"/>
                    <w:right w:val="none" w:sz="0" w:space="0" w:color="auto"/>
                  </w:divBdr>
                </w:div>
                <w:div w:id="1214656307">
                  <w:marLeft w:val="0"/>
                  <w:marRight w:val="0"/>
                  <w:marTop w:val="0"/>
                  <w:marBottom w:val="0"/>
                  <w:divBdr>
                    <w:top w:val="none" w:sz="0" w:space="0" w:color="auto"/>
                    <w:left w:val="none" w:sz="0" w:space="0" w:color="auto"/>
                    <w:bottom w:val="none" w:sz="0" w:space="0" w:color="auto"/>
                    <w:right w:val="none" w:sz="0" w:space="0" w:color="auto"/>
                  </w:divBdr>
                </w:div>
                <w:div w:id="1254122571">
                  <w:marLeft w:val="0"/>
                  <w:marRight w:val="0"/>
                  <w:marTop w:val="0"/>
                  <w:marBottom w:val="0"/>
                  <w:divBdr>
                    <w:top w:val="none" w:sz="0" w:space="0" w:color="auto"/>
                    <w:left w:val="none" w:sz="0" w:space="0" w:color="auto"/>
                    <w:bottom w:val="none" w:sz="0" w:space="0" w:color="auto"/>
                    <w:right w:val="none" w:sz="0" w:space="0" w:color="auto"/>
                  </w:divBdr>
                </w:div>
                <w:div w:id="1432819863">
                  <w:marLeft w:val="0"/>
                  <w:marRight w:val="0"/>
                  <w:marTop w:val="0"/>
                  <w:marBottom w:val="0"/>
                  <w:divBdr>
                    <w:top w:val="none" w:sz="0" w:space="0" w:color="auto"/>
                    <w:left w:val="none" w:sz="0" w:space="0" w:color="auto"/>
                    <w:bottom w:val="none" w:sz="0" w:space="0" w:color="auto"/>
                    <w:right w:val="none" w:sz="0" w:space="0" w:color="auto"/>
                  </w:divBdr>
                </w:div>
                <w:div w:id="1454440968">
                  <w:marLeft w:val="0"/>
                  <w:marRight w:val="0"/>
                  <w:marTop w:val="0"/>
                  <w:marBottom w:val="0"/>
                  <w:divBdr>
                    <w:top w:val="none" w:sz="0" w:space="0" w:color="auto"/>
                    <w:left w:val="none" w:sz="0" w:space="0" w:color="auto"/>
                    <w:bottom w:val="none" w:sz="0" w:space="0" w:color="auto"/>
                    <w:right w:val="none" w:sz="0" w:space="0" w:color="auto"/>
                  </w:divBdr>
                </w:div>
                <w:div w:id="1482385877">
                  <w:marLeft w:val="0"/>
                  <w:marRight w:val="0"/>
                  <w:marTop w:val="0"/>
                  <w:marBottom w:val="0"/>
                  <w:divBdr>
                    <w:top w:val="none" w:sz="0" w:space="0" w:color="auto"/>
                    <w:left w:val="none" w:sz="0" w:space="0" w:color="auto"/>
                    <w:bottom w:val="none" w:sz="0" w:space="0" w:color="auto"/>
                    <w:right w:val="none" w:sz="0" w:space="0" w:color="auto"/>
                  </w:divBdr>
                </w:div>
                <w:div w:id="1494686757">
                  <w:marLeft w:val="0"/>
                  <w:marRight w:val="0"/>
                  <w:marTop w:val="0"/>
                  <w:marBottom w:val="0"/>
                  <w:divBdr>
                    <w:top w:val="none" w:sz="0" w:space="0" w:color="auto"/>
                    <w:left w:val="none" w:sz="0" w:space="0" w:color="auto"/>
                    <w:bottom w:val="none" w:sz="0" w:space="0" w:color="auto"/>
                    <w:right w:val="none" w:sz="0" w:space="0" w:color="auto"/>
                  </w:divBdr>
                </w:div>
                <w:div w:id="1589971121">
                  <w:marLeft w:val="0"/>
                  <w:marRight w:val="0"/>
                  <w:marTop w:val="0"/>
                  <w:marBottom w:val="0"/>
                  <w:divBdr>
                    <w:top w:val="none" w:sz="0" w:space="0" w:color="auto"/>
                    <w:left w:val="none" w:sz="0" w:space="0" w:color="auto"/>
                    <w:bottom w:val="none" w:sz="0" w:space="0" w:color="auto"/>
                    <w:right w:val="none" w:sz="0" w:space="0" w:color="auto"/>
                  </w:divBdr>
                </w:div>
                <w:div w:id="1636174584">
                  <w:marLeft w:val="0"/>
                  <w:marRight w:val="0"/>
                  <w:marTop w:val="0"/>
                  <w:marBottom w:val="0"/>
                  <w:divBdr>
                    <w:top w:val="none" w:sz="0" w:space="0" w:color="auto"/>
                    <w:left w:val="none" w:sz="0" w:space="0" w:color="auto"/>
                    <w:bottom w:val="none" w:sz="0" w:space="0" w:color="auto"/>
                    <w:right w:val="none" w:sz="0" w:space="0" w:color="auto"/>
                  </w:divBdr>
                </w:div>
                <w:div w:id="1645772628">
                  <w:marLeft w:val="0"/>
                  <w:marRight w:val="0"/>
                  <w:marTop w:val="0"/>
                  <w:marBottom w:val="0"/>
                  <w:divBdr>
                    <w:top w:val="none" w:sz="0" w:space="0" w:color="auto"/>
                    <w:left w:val="none" w:sz="0" w:space="0" w:color="auto"/>
                    <w:bottom w:val="none" w:sz="0" w:space="0" w:color="auto"/>
                    <w:right w:val="none" w:sz="0" w:space="0" w:color="auto"/>
                  </w:divBdr>
                </w:div>
                <w:div w:id="1663849961">
                  <w:marLeft w:val="0"/>
                  <w:marRight w:val="0"/>
                  <w:marTop w:val="0"/>
                  <w:marBottom w:val="0"/>
                  <w:divBdr>
                    <w:top w:val="none" w:sz="0" w:space="0" w:color="auto"/>
                    <w:left w:val="none" w:sz="0" w:space="0" w:color="auto"/>
                    <w:bottom w:val="none" w:sz="0" w:space="0" w:color="auto"/>
                    <w:right w:val="none" w:sz="0" w:space="0" w:color="auto"/>
                  </w:divBdr>
                </w:div>
                <w:div w:id="1737237854">
                  <w:marLeft w:val="0"/>
                  <w:marRight w:val="0"/>
                  <w:marTop w:val="0"/>
                  <w:marBottom w:val="0"/>
                  <w:divBdr>
                    <w:top w:val="none" w:sz="0" w:space="0" w:color="auto"/>
                    <w:left w:val="none" w:sz="0" w:space="0" w:color="auto"/>
                    <w:bottom w:val="none" w:sz="0" w:space="0" w:color="auto"/>
                    <w:right w:val="none" w:sz="0" w:space="0" w:color="auto"/>
                  </w:divBdr>
                  <w:divsChild>
                    <w:div w:id="640892154">
                      <w:marLeft w:val="0"/>
                      <w:marRight w:val="0"/>
                      <w:marTop w:val="0"/>
                      <w:marBottom w:val="0"/>
                      <w:divBdr>
                        <w:top w:val="none" w:sz="0" w:space="0" w:color="auto"/>
                        <w:left w:val="none" w:sz="0" w:space="0" w:color="auto"/>
                        <w:bottom w:val="none" w:sz="0" w:space="0" w:color="auto"/>
                        <w:right w:val="none" w:sz="0" w:space="0" w:color="auto"/>
                      </w:divBdr>
                      <w:divsChild>
                        <w:div w:id="579096768">
                          <w:marLeft w:val="0"/>
                          <w:marRight w:val="0"/>
                          <w:marTop w:val="0"/>
                          <w:marBottom w:val="0"/>
                          <w:divBdr>
                            <w:top w:val="none" w:sz="0" w:space="0" w:color="auto"/>
                            <w:left w:val="none" w:sz="0" w:space="0" w:color="auto"/>
                            <w:bottom w:val="none" w:sz="0" w:space="0" w:color="auto"/>
                            <w:right w:val="none" w:sz="0" w:space="0" w:color="auto"/>
                          </w:divBdr>
                        </w:div>
                        <w:div w:id="908467925">
                          <w:marLeft w:val="0"/>
                          <w:marRight w:val="0"/>
                          <w:marTop w:val="0"/>
                          <w:marBottom w:val="0"/>
                          <w:divBdr>
                            <w:top w:val="none" w:sz="0" w:space="0" w:color="auto"/>
                            <w:left w:val="none" w:sz="0" w:space="0" w:color="auto"/>
                            <w:bottom w:val="none" w:sz="0" w:space="0" w:color="auto"/>
                            <w:right w:val="none" w:sz="0" w:space="0" w:color="auto"/>
                          </w:divBdr>
                        </w:div>
                        <w:div w:id="1139766665">
                          <w:marLeft w:val="0"/>
                          <w:marRight w:val="0"/>
                          <w:marTop w:val="0"/>
                          <w:marBottom w:val="0"/>
                          <w:divBdr>
                            <w:top w:val="none" w:sz="0" w:space="0" w:color="auto"/>
                            <w:left w:val="none" w:sz="0" w:space="0" w:color="auto"/>
                            <w:bottom w:val="none" w:sz="0" w:space="0" w:color="auto"/>
                            <w:right w:val="none" w:sz="0" w:space="0" w:color="auto"/>
                          </w:divBdr>
                        </w:div>
                        <w:div w:id="1478913667">
                          <w:marLeft w:val="0"/>
                          <w:marRight w:val="0"/>
                          <w:marTop w:val="0"/>
                          <w:marBottom w:val="0"/>
                          <w:divBdr>
                            <w:top w:val="none" w:sz="0" w:space="0" w:color="auto"/>
                            <w:left w:val="none" w:sz="0" w:space="0" w:color="auto"/>
                            <w:bottom w:val="none" w:sz="0" w:space="0" w:color="auto"/>
                            <w:right w:val="none" w:sz="0" w:space="0" w:color="auto"/>
                          </w:divBdr>
                        </w:div>
                        <w:div w:id="1516647926">
                          <w:marLeft w:val="0"/>
                          <w:marRight w:val="0"/>
                          <w:marTop w:val="0"/>
                          <w:marBottom w:val="0"/>
                          <w:divBdr>
                            <w:top w:val="none" w:sz="0" w:space="0" w:color="auto"/>
                            <w:left w:val="none" w:sz="0" w:space="0" w:color="auto"/>
                            <w:bottom w:val="none" w:sz="0" w:space="0" w:color="auto"/>
                            <w:right w:val="none" w:sz="0" w:space="0" w:color="auto"/>
                          </w:divBdr>
                        </w:div>
                        <w:div w:id="1729261074">
                          <w:marLeft w:val="0"/>
                          <w:marRight w:val="0"/>
                          <w:marTop w:val="0"/>
                          <w:marBottom w:val="0"/>
                          <w:divBdr>
                            <w:top w:val="none" w:sz="0" w:space="0" w:color="auto"/>
                            <w:left w:val="none" w:sz="0" w:space="0" w:color="auto"/>
                            <w:bottom w:val="none" w:sz="0" w:space="0" w:color="auto"/>
                            <w:right w:val="none" w:sz="0" w:space="0" w:color="auto"/>
                          </w:divBdr>
                        </w:div>
                        <w:div w:id="1777167919">
                          <w:marLeft w:val="0"/>
                          <w:marRight w:val="0"/>
                          <w:marTop w:val="0"/>
                          <w:marBottom w:val="0"/>
                          <w:divBdr>
                            <w:top w:val="none" w:sz="0" w:space="0" w:color="auto"/>
                            <w:left w:val="none" w:sz="0" w:space="0" w:color="auto"/>
                            <w:bottom w:val="none" w:sz="0" w:space="0" w:color="auto"/>
                            <w:right w:val="none" w:sz="0" w:space="0" w:color="auto"/>
                          </w:divBdr>
                        </w:div>
                        <w:div w:id="18113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50319">
                  <w:marLeft w:val="0"/>
                  <w:marRight w:val="0"/>
                  <w:marTop w:val="0"/>
                  <w:marBottom w:val="0"/>
                  <w:divBdr>
                    <w:top w:val="none" w:sz="0" w:space="0" w:color="auto"/>
                    <w:left w:val="none" w:sz="0" w:space="0" w:color="auto"/>
                    <w:bottom w:val="none" w:sz="0" w:space="0" w:color="auto"/>
                    <w:right w:val="none" w:sz="0" w:space="0" w:color="auto"/>
                  </w:divBdr>
                </w:div>
                <w:div w:id="1787772085">
                  <w:marLeft w:val="0"/>
                  <w:marRight w:val="0"/>
                  <w:marTop w:val="0"/>
                  <w:marBottom w:val="0"/>
                  <w:divBdr>
                    <w:top w:val="none" w:sz="0" w:space="0" w:color="auto"/>
                    <w:left w:val="none" w:sz="0" w:space="0" w:color="auto"/>
                    <w:bottom w:val="none" w:sz="0" w:space="0" w:color="auto"/>
                    <w:right w:val="none" w:sz="0" w:space="0" w:color="auto"/>
                  </w:divBdr>
                </w:div>
                <w:div w:id="1837107108">
                  <w:marLeft w:val="0"/>
                  <w:marRight w:val="0"/>
                  <w:marTop w:val="0"/>
                  <w:marBottom w:val="0"/>
                  <w:divBdr>
                    <w:top w:val="none" w:sz="0" w:space="0" w:color="auto"/>
                    <w:left w:val="none" w:sz="0" w:space="0" w:color="auto"/>
                    <w:bottom w:val="none" w:sz="0" w:space="0" w:color="auto"/>
                    <w:right w:val="none" w:sz="0" w:space="0" w:color="auto"/>
                  </w:divBdr>
                </w:div>
                <w:div w:id="1837304927">
                  <w:marLeft w:val="0"/>
                  <w:marRight w:val="0"/>
                  <w:marTop w:val="0"/>
                  <w:marBottom w:val="0"/>
                  <w:divBdr>
                    <w:top w:val="none" w:sz="0" w:space="0" w:color="auto"/>
                    <w:left w:val="none" w:sz="0" w:space="0" w:color="auto"/>
                    <w:bottom w:val="none" w:sz="0" w:space="0" w:color="auto"/>
                    <w:right w:val="none" w:sz="0" w:space="0" w:color="auto"/>
                  </w:divBdr>
                </w:div>
                <w:div w:id="1942950467">
                  <w:marLeft w:val="0"/>
                  <w:marRight w:val="0"/>
                  <w:marTop w:val="0"/>
                  <w:marBottom w:val="0"/>
                  <w:divBdr>
                    <w:top w:val="none" w:sz="0" w:space="0" w:color="auto"/>
                    <w:left w:val="none" w:sz="0" w:space="0" w:color="auto"/>
                    <w:bottom w:val="none" w:sz="0" w:space="0" w:color="auto"/>
                    <w:right w:val="none" w:sz="0" w:space="0" w:color="auto"/>
                  </w:divBdr>
                </w:div>
                <w:div w:id="1954745492">
                  <w:marLeft w:val="0"/>
                  <w:marRight w:val="0"/>
                  <w:marTop w:val="0"/>
                  <w:marBottom w:val="0"/>
                  <w:divBdr>
                    <w:top w:val="none" w:sz="0" w:space="0" w:color="auto"/>
                    <w:left w:val="none" w:sz="0" w:space="0" w:color="auto"/>
                    <w:bottom w:val="none" w:sz="0" w:space="0" w:color="auto"/>
                    <w:right w:val="none" w:sz="0" w:space="0" w:color="auto"/>
                  </w:divBdr>
                </w:div>
                <w:div w:id="21044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9020">
          <w:marLeft w:val="0"/>
          <w:marRight w:val="0"/>
          <w:marTop w:val="0"/>
          <w:marBottom w:val="0"/>
          <w:divBdr>
            <w:top w:val="none" w:sz="0" w:space="0" w:color="auto"/>
            <w:left w:val="none" w:sz="0" w:space="0" w:color="auto"/>
            <w:bottom w:val="none" w:sz="0" w:space="0" w:color="auto"/>
            <w:right w:val="none" w:sz="0" w:space="0" w:color="auto"/>
          </w:divBdr>
        </w:div>
        <w:div w:id="1194345369">
          <w:marLeft w:val="0"/>
          <w:marRight w:val="0"/>
          <w:marTop w:val="0"/>
          <w:marBottom w:val="0"/>
          <w:divBdr>
            <w:top w:val="none" w:sz="0" w:space="0" w:color="auto"/>
            <w:left w:val="none" w:sz="0" w:space="0" w:color="auto"/>
            <w:bottom w:val="none" w:sz="0" w:space="0" w:color="auto"/>
            <w:right w:val="none" w:sz="0" w:space="0" w:color="auto"/>
          </w:divBdr>
        </w:div>
        <w:div w:id="1210802924">
          <w:marLeft w:val="0"/>
          <w:marRight w:val="0"/>
          <w:marTop w:val="0"/>
          <w:marBottom w:val="0"/>
          <w:divBdr>
            <w:top w:val="none" w:sz="0" w:space="0" w:color="auto"/>
            <w:left w:val="none" w:sz="0" w:space="0" w:color="auto"/>
            <w:bottom w:val="none" w:sz="0" w:space="0" w:color="auto"/>
            <w:right w:val="none" w:sz="0" w:space="0" w:color="auto"/>
          </w:divBdr>
        </w:div>
        <w:div w:id="1234461673">
          <w:marLeft w:val="0"/>
          <w:marRight w:val="0"/>
          <w:marTop w:val="0"/>
          <w:marBottom w:val="0"/>
          <w:divBdr>
            <w:top w:val="none" w:sz="0" w:space="0" w:color="auto"/>
            <w:left w:val="none" w:sz="0" w:space="0" w:color="auto"/>
            <w:bottom w:val="none" w:sz="0" w:space="0" w:color="auto"/>
            <w:right w:val="none" w:sz="0" w:space="0" w:color="auto"/>
          </w:divBdr>
          <w:divsChild>
            <w:div w:id="737899126">
              <w:marLeft w:val="0"/>
              <w:marRight w:val="0"/>
              <w:marTop w:val="0"/>
              <w:marBottom w:val="0"/>
              <w:divBdr>
                <w:top w:val="none" w:sz="0" w:space="0" w:color="auto"/>
                <w:left w:val="none" w:sz="0" w:space="0" w:color="auto"/>
                <w:bottom w:val="none" w:sz="0" w:space="0" w:color="auto"/>
                <w:right w:val="none" w:sz="0" w:space="0" w:color="auto"/>
              </w:divBdr>
              <w:divsChild>
                <w:div w:id="10835947">
                  <w:marLeft w:val="0"/>
                  <w:marRight w:val="0"/>
                  <w:marTop w:val="0"/>
                  <w:marBottom w:val="0"/>
                  <w:divBdr>
                    <w:top w:val="none" w:sz="0" w:space="0" w:color="auto"/>
                    <w:left w:val="none" w:sz="0" w:space="0" w:color="auto"/>
                    <w:bottom w:val="none" w:sz="0" w:space="0" w:color="auto"/>
                    <w:right w:val="none" w:sz="0" w:space="0" w:color="auto"/>
                  </w:divBdr>
                  <w:divsChild>
                    <w:div w:id="1334189532">
                      <w:marLeft w:val="0"/>
                      <w:marRight w:val="0"/>
                      <w:marTop w:val="0"/>
                      <w:marBottom w:val="0"/>
                      <w:divBdr>
                        <w:top w:val="none" w:sz="0" w:space="0" w:color="auto"/>
                        <w:left w:val="none" w:sz="0" w:space="0" w:color="auto"/>
                        <w:bottom w:val="none" w:sz="0" w:space="0" w:color="auto"/>
                        <w:right w:val="none" w:sz="0" w:space="0" w:color="auto"/>
                      </w:divBdr>
                      <w:divsChild>
                        <w:div w:id="592249115">
                          <w:marLeft w:val="0"/>
                          <w:marRight w:val="0"/>
                          <w:marTop w:val="0"/>
                          <w:marBottom w:val="0"/>
                          <w:divBdr>
                            <w:top w:val="none" w:sz="0" w:space="0" w:color="auto"/>
                            <w:left w:val="none" w:sz="0" w:space="0" w:color="auto"/>
                            <w:bottom w:val="none" w:sz="0" w:space="0" w:color="auto"/>
                            <w:right w:val="none" w:sz="0" w:space="0" w:color="auto"/>
                          </w:divBdr>
                        </w:div>
                        <w:div w:id="616713836">
                          <w:marLeft w:val="0"/>
                          <w:marRight w:val="0"/>
                          <w:marTop w:val="0"/>
                          <w:marBottom w:val="0"/>
                          <w:divBdr>
                            <w:top w:val="none" w:sz="0" w:space="0" w:color="auto"/>
                            <w:left w:val="none" w:sz="0" w:space="0" w:color="auto"/>
                            <w:bottom w:val="none" w:sz="0" w:space="0" w:color="auto"/>
                            <w:right w:val="none" w:sz="0" w:space="0" w:color="auto"/>
                          </w:divBdr>
                        </w:div>
                        <w:div w:id="707489696">
                          <w:marLeft w:val="0"/>
                          <w:marRight w:val="0"/>
                          <w:marTop w:val="0"/>
                          <w:marBottom w:val="0"/>
                          <w:divBdr>
                            <w:top w:val="none" w:sz="0" w:space="0" w:color="auto"/>
                            <w:left w:val="none" w:sz="0" w:space="0" w:color="auto"/>
                            <w:bottom w:val="none" w:sz="0" w:space="0" w:color="auto"/>
                            <w:right w:val="none" w:sz="0" w:space="0" w:color="auto"/>
                          </w:divBdr>
                        </w:div>
                        <w:div w:id="1076127197">
                          <w:marLeft w:val="0"/>
                          <w:marRight w:val="0"/>
                          <w:marTop w:val="0"/>
                          <w:marBottom w:val="0"/>
                          <w:divBdr>
                            <w:top w:val="none" w:sz="0" w:space="0" w:color="auto"/>
                            <w:left w:val="none" w:sz="0" w:space="0" w:color="auto"/>
                            <w:bottom w:val="none" w:sz="0" w:space="0" w:color="auto"/>
                            <w:right w:val="none" w:sz="0" w:space="0" w:color="auto"/>
                          </w:divBdr>
                        </w:div>
                        <w:div w:id="1633749301">
                          <w:marLeft w:val="0"/>
                          <w:marRight w:val="0"/>
                          <w:marTop w:val="0"/>
                          <w:marBottom w:val="0"/>
                          <w:divBdr>
                            <w:top w:val="none" w:sz="0" w:space="0" w:color="auto"/>
                            <w:left w:val="none" w:sz="0" w:space="0" w:color="auto"/>
                            <w:bottom w:val="none" w:sz="0" w:space="0" w:color="auto"/>
                            <w:right w:val="none" w:sz="0" w:space="0" w:color="auto"/>
                          </w:divBdr>
                        </w:div>
                        <w:div w:id="1668821557">
                          <w:marLeft w:val="0"/>
                          <w:marRight w:val="0"/>
                          <w:marTop w:val="0"/>
                          <w:marBottom w:val="0"/>
                          <w:divBdr>
                            <w:top w:val="none" w:sz="0" w:space="0" w:color="auto"/>
                            <w:left w:val="none" w:sz="0" w:space="0" w:color="auto"/>
                            <w:bottom w:val="none" w:sz="0" w:space="0" w:color="auto"/>
                            <w:right w:val="none" w:sz="0" w:space="0" w:color="auto"/>
                          </w:divBdr>
                        </w:div>
                        <w:div w:id="1744448518">
                          <w:marLeft w:val="0"/>
                          <w:marRight w:val="0"/>
                          <w:marTop w:val="0"/>
                          <w:marBottom w:val="0"/>
                          <w:divBdr>
                            <w:top w:val="none" w:sz="0" w:space="0" w:color="auto"/>
                            <w:left w:val="none" w:sz="0" w:space="0" w:color="auto"/>
                            <w:bottom w:val="none" w:sz="0" w:space="0" w:color="auto"/>
                            <w:right w:val="none" w:sz="0" w:space="0" w:color="auto"/>
                          </w:divBdr>
                        </w:div>
                        <w:div w:id="1935354181">
                          <w:marLeft w:val="0"/>
                          <w:marRight w:val="0"/>
                          <w:marTop w:val="0"/>
                          <w:marBottom w:val="0"/>
                          <w:divBdr>
                            <w:top w:val="none" w:sz="0" w:space="0" w:color="auto"/>
                            <w:left w:val="none" w:sz="0" w:space="0" w:color="auto"/>
                            <w:bottom w:val="none" w:sz="0" w:space="0" w:color="auto"/>
                            <w:right w:val="none" w:sz="0" w:space="0" w:color="auto"/>
                          </w:divBdr>
                        </w:div>
                        <w:div w:id="19629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84">
                  <w:marLeft w:val="0"/>
                  <w:marRight w:val="0"/>
                  <w:marTop w:val="0"/>
                  <w:marBottom w:val="0"/>
                  <w:divBdr>
                    <w:top w:val="none" w:sz="0" w:space="0" w:color="auto"/>
                    <w:left w:val="none" w:sz="0" w:space="0" w:color="auto"/>
                    <w:bottom w:val="none" w:sz="0" w:space="0" w:color="auto"/>
                    <w:right w:val="none" w:sz="0" w:space="0" w:color="auto"/>
                  </w:divBdr>
                </w:div>
                <w:div w:id="144011785">
                  <w:marLeft w:val="0"/>
                  <w:marRight w:val="0"/>
                  <w:marTop w:val="0"/>
                  <w:marBottom w:val="0"/>
                  <w:divBdr>
                    <w:top w:val="none" w:sz="0" w:space="0" w:color="auto"/>
                    <w:left w:val="none" w:sz="0" w:space="0" w:color="auto"/>
                    <w:bottom w:val="none" w:sz="0" w:space="0" w:color="auto"/>
                    <w:right w:val="none" w:sz="0" w:space="0" w:color="auto"/>
                  </w:divBdr>
                </w:div>
                <w:div w:id="216597690">
                  <w:marLeft w:val="0"/>
                  <w:marRight w:val="0"/>
                  <w:marTop w:val="0"/>
                  <w:marBottom w:val="0"/>
                  <w:divBdr>
                    <w:top w:val="none" w:sz="0" w:space="0" w:color="auto"/>
                    <w:left w:val="none" w:sz="0" w:space="0" w:color="auto"/>
                    <w:bottom w:val="none" w:sz="0" w:space="0" w:color="auto"/>
                    <w:right w:val="none" w:sz="0" w:space="0" w:color="auto"/>
                  </w:divBdr>
                </w:div>
                <w:div w:id="374281740">
                  <w:marLeft w:val="0"/>
                  <w:marRight w:val="0"/>
                  <w:marTop w:val="0"/>
                  <w:marBottom w:val="0"/>
                  <w:divBdr>
                    <w:top w:val="none" w:sz="0" w:space="0" w:color="auto"/>
                    <w:left w:val="none" w:sz="0" w:space="0" w:color="auto"/>
                    <w:bottom w:val="none" w:sz="0" w:space="0" w:color="auto"/>
                    <w:right w:val="none" w:sz="0" w:space="0" w:color="auto"/>
                  </w:divBdr>
                </w:div>
                <w:div w:id="544415863">
                  <w:marLeft w:val="0"/>
                  <w:marRight w:val="0"/>
                  <w:marTop w:val="0"/>
                  <w:marBottom w:val="0"/>
                  <w:divBdr>
                    <w:top w:val="none" w:sz="0" w:space="0" w:color="auto"/>
                    <w:left w:val="none" w:sz="0" w:space="0" w:color="auto"/>
                    <w:bottom w:val="none" w:sz="0" w:space="0" w:color="auto"/>
                    <w:right w:val="none" w:sz="0" w:space="0" w:color="auto"/>
                  </w:divBdr>
                </w:div>
                <w:div w:id="700327073">
                  <w:marLeft w:val="0"/>
                  <w:marRight w:val="0"/>
                  <w:marTop w:val="0"/>
                  <w:marBottom w:val="0"/>
                  <w:divBdr>
                    <w:top w:val="none" w:sz="0" w:space="0" w:color="auto"/>
                    <w:left w:val="none" w:sz="0" w:space="0" w:color="auto"/>
                    <w:bottom w:val="none" w:sz="0" w:space="0" w:color="auto"/>
                    <w:right w:val="none" w:sz="0" w:space="0" w:color="auto"/>
                  </w:divBdr>
                </w:div>
                <w:div w:id="740563055">
                  <w:marLeft w:val="0"/>
                  <w:marRight w:val="0"/>
                  <w:marTop w:val="0"/>
                  <w:marBottom w:val="0"/>
                  <w:divBdr>
                    <w:top w:val="none" w:sz="0" w:space="0" w:color="auto"/>
                    <w:left w:val="none" w:sz="0" w:space="0" w:color="auto"/>
                    <w:bottom w:val="none" w:sz="0" w:space="0" w:color="auto"/>
                    <w:right w:val="none" w:sz="0" w:space="0" w:color="auto"/>
                  </w:divBdr>
                  <w:divsChild>
                    <w:div w:id="663123987">
                      <w:marLeft w:val="0"/>
                      <w:marRight w:val="0"/>
                      <w:marTop w:val="0"/>
                      <w:marBottom w:val="0"/>
                      <w:divBdr>
                        <w:top w:val="none" w:sz="0" w:space="0" w:color="auto"/>
                        <w:left w:val="none" w:sz="0" w:space="0" w:color="auto"/>
                        <w:bottom w:val="none" w:sz="0" w:space="0" w:color="auto"/>
                        <w:right w:val="none" w:sz="0" w:space="0" w:color="auto"/>
                      </w:divBdr>
                      <w:divsChild>
                        <w:div w:id="30738957">
                          <w:marLeft w:val="0"/>
                          <w:marRight w:val="0"/>
                          <w:marTop w:val="0"/>
                          <w:marBottom w:val="0"/>
                          <w:divBdr>
                            <w:top w:val="none" w:sz="0" w:space="0" w:color="auto"/>
                            <w:left w:val="none" w:sz="0" w:space="0" w:color="auto"/>
                            <w:bottom w:val="none" w:sz="0" w:space="0" w:color="auto"/>
                            <w:right w:val="none" w:sz="0" w:space="0" w:color="auto"/>
                          </w:divBdr>
                        </w:div>
                        <w:div w:id="394427484">
                          <w:marLeft w:val="0"/>
                          <w:marRight w:val="0"/>
                          <w:marTop w:val="0"/>
                          <w:marBottom w:val="0"/>
                          <w:divBdr>
                            <w:top w:val="none" w:sz="0" w:space="0" w:color="auto"/>
                            <w:left w:val="none" w:sz="0" w:space="0" w:color="auto"/>
                            <w:bottom w:val="none" w:sz="0" w:space="0" w:color="auto"/>
                            <w:right w:val="none" w:sz="0" w:space="0" w:color="auto"/>
                          </w:divBdr>
                        </w:div>
                        <w:div w:id="428694163">
                          <w:marLeft w:val="0"/>
                          <w:marRight w:val="0"/>
                          <w:marTop w:val="0"/>
                          <w:marBottom w:val="0"/>
                          <w:divBdr>
                            <w:top w:val="none" w:sz="0" w:space="0" w:color="auto"/>
                            <w:left w:val="none" w:sz="0" w:space="0" w:color="auto"/>
                            <w:bottom w:val="none" w:sz="0" w:space="0" w:color="auto"/>
                            <w:right w:val="none" w:sz="0" w:space="0" w:color="auto"/>
                          </w:divBdr>
                        </w:div>
                        <w:div w:id="505052206">
                          <w:marLeft w:val="0"/>
                          <w:marRight w:val="0"/>
                          <w:marTop w:val="0"/>
                          <w:marBottom w:val="0"/>
                          <w:divBdr>
                            <w:top w:val="none" w:sz="0" w:space="0" w:color="auto"/>
                            <w:left w:val="none" w:sz="0" w:space="0" w:color="auto"/>
                            <w:bottom w:val="none" w:sz="0" w:space="0" w:color="auto"/>
                            <w:right w:val="none" w:sz="0" w:space="0" w:color="auto"/>
                          </w:divBdr>
                        </w:div>
                        <w:div w:id="1613709130">
                          <w:marLeft w:val="0"/>
                          <w:marRight w:val="0"/>
                          <w:marTop w:val="0"/>
                          <w:marBottom w:val="0"/>
                          <w:divBdr>
                            <w:top w:val="none" w:sz="0" w:space="0" w:color="auto"/>
                            <w:left w:val="none" w:sz="0" w:space="0" w:color="auto"/>
                            <w:bottom w:val="none" w:sz="0" w:space="0" w:color="auto"/>
                            <w:right w:val="none" w:sz="0" w:space="0" w:color="auto"/>
                          </w:divBdr>
                        </w:div>
                        <w:div w:id="20233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58275">
                  <w:marLeft w:val="0"/>
                  <w:marRight w:val="0"/>
                  <w:marTop w:val="0"/>
                  <w:marBottom w:val="0"/>
                  <w:divBdr>
                    <w:top w:val="none" w:sz="0" w:space="0" w:color="auto"/>
                    <w:left w:val="none" w:sz="0" w:space="0" w:color="auto"/>
                    <w:bottom w:val="none" w:sz="0" w:space="0" w:color="auto"/>
                    <w:right w:val="none" w:sz="0" w:space="0" w:color="auto"/>
                  </w:divBdr>
                </w:div>
                <w:div w:id="847325514">
                  <w:marLeft w:val="0"/>
                  <w:marRight w:val="0"/>
                  <w:marTop w:val="0"/>
                  <w:marBottom w:val="0"/>
                  <w:divBdr>
                    <w:top w:val="none" w:sz="0" w:space="0" w:color="auto"/>
                    <w:left w:val="none" w:sz="0" w:space="0" w:color="auto"/>
                    <w:bottom w:val="none" w:sz="0" w:space="0" w:color="auto"/>
                    <w:right w:val="none" w:sz="0" w:space="0" w:color="auto"/>
                  </w:divBdr>
                </w:div>
                <w:div w:id="905452664">
                  <w:marLeft w:val="0"/>
                  <w:marRight w:val="0"/>
                  <w:marTop w:val="0"/>
                  <w:marBottom w:val="0"/>
                  <w:divBdr>
                    <w:top w:val="none" w:sz="0" w:space="0" w:color="auto"/>
                    <w:left w:val="none" w:sz="0" w:space="0" w:color="auto"/>
                    <w:bottom w:val="none" w:sz="0" w:space="0" w:color="auto"/>
                    <w:right w:val="none" w:sz="0" w:space="0" w:color="auto"/>
                  </w:divBdr>
                </w:div>
                <w:div w:id="1029181237">
                  <w:marLeft w:val="0"/>
                  <w:marRight w:val="0"/>
                  <w:marTop w:val="0"/>
                  <w:marBottom w:val="0"/>
                  <w:divBdr>
                    <w:top w:val="none" w:sz="0" w:space="0" w:color="auto"/>
                    <w:left w:val="none" w:sz="0" w:space="0" w:color="auto"/>
                    <w:bottom w:val="none" w:sz="0" w:space="0" w:color="auto"/>
                    <w:right w:val="none" w:sz="0" w:space="0" w:color="auto"/>
                  </w:divBdr>
                </w:div>
                <w:div w:id="1134327332">
                  <w:marLeft w:val="0"/>
                  <w:marRight w:val="0"/>
                  <w:marTop w:val="0"/>
                  <w:marBottom w:val="0"/>
                  <w:divBdr>
                    <w:top w:val="none" w:sz="0" w:space="0" w:color="auto"/>
                    <w:left w:val="none" w:sz="0" w:space="0" w:color="auto"/>
                    <w:bottom w:val="none" w:sz="0" w:space="0" w:color="auto"/>
                    <w:right w:val="none" w:sz="0" w:space="0" w:color="auto"/>
                  </w:divBdr>
                </w:div>
                <w:div w:id="1136949717">
                  <w:marLeft w:val="0"/>
                  <w:marRight w:val="0"/>
                  <w:marTop w:val="0"/>
                  <w:marBottom w:val="0"/>
                  <w:divBdr>
                    <w:top w:val="none" w:sz="0" w:space="0" w:color="auto"/>
                    <w:left w:val="none" w:sz="0" w:space="0" w:color="auto"/>
                    <w:bottom w:val="none" w:sz="0" w:space="0" w:color="auto"/>
                    <w:right w:val="none" w:sz="0" w:space="0" w:color="auto"/>
                  </w:divBdr>
                </w:div>
                <w:div w:id="1284844834">
                  <w:marLeft w:val="0"/>
                  <w:marRight w:val="0"/>
                  <w:marTop w:val="0"/>
                  <w:marBottom w:val="0"/>
                  <w:divBdr>
                    <w:top w:val="none" w:sz="0" w:space="0" w:color="auto"/>
                    <w:left w:val="none" w:sz="0" w:space="0" w:color="auto"/>
                    <w:bottom w:val="none" w:sz="0" w:space="0" w:color="auto"/>
                    <w:right w:val="none" w:sz="0" w:space="0" w:color="auto"/>
                  </w:divBdr>
                </w:div>
                <w:div w:id="1375427462">
                  <w:marLeft w:val="0"/>
                  <w:marRight w:val="0"/>
                  <w:marTop w:val="0"/>
                  <w:marBottom w:val="0"/>
                  <w:divBdr>
                    <w:top w:val="none" w:sz="0" w:space="0" w:color="auto"/>
                    <w:left w:val="none" w:sz="0" w:space="0" w:color="auto"/>
                    <w:bottom w:val="none" w:sz="0" w:space="0" w:color="auto"/>
                    <w:right w:val="none" w:sz="0" w:space="0" w:color="auto"/>
                  </w:divBdr>
                </w:div>
                <w:div w:id="1431050614">
                  <w:marLeft w:val="0"/>
                  <w:marRight w:val="0"/>
                  <w:marTop w:val="0"/>
                  <w:marBottom w:val="0"/>
                  <w:divBdr>
                    <w:top w:val="none" w:sz="0" w:space="0" w:color="auto"/>
                    <w:left w:val="none" w:sz="0" w:space="0" w:color="auto"/>
                    <w:bottom w:val="none" w:sz="0" w:space="0" w:color="auto"/>
                    <w:right w:val="none" w:sz="0" w:space="0" w:color="auto"/>
                  </w:divBdr>
                </w:div>
                <w:div w:id="1505629386">
                  <w:marLeft w:val="0"/>
                  <w:marRight w:val="0"/>
                  <w:marTop w:val="0"/>
                  <w:marBottom w:val="0"/>
                  <w:divBdr>
                    <w:top w:val="none" w:sz="0" w:space="0" w:color="auto"/>
                    <w:left w:val="none" w:sz="0" w:space="0" w:color="auto"/>
                    <w:bottom w:val="none" w:sz="0" w:space="0" w:color="auto"/>
                    <w:right w:val="none" w:sz="0" w:space="0" w:color="auto"/>
                  </w:divBdr>
                </w:div>
                <w:div w:id="1558514296">
                  <w:marLeft w:val="0"/>
                  <w:marRight w:val="0"/>
                  <w:marTop w:val="0"/>
                  <w:marBottom w:val="0"/>
                  <w:divBdr>
                    <w:top w:val="none" w:sz="0" w:space="0" w:color="auto"/>
                    <w:left w:val="none" w:sz="0" w:space="0" w:color="auto"/>
                    <w:bottom w:val="none" w:sz="0" w:space="0" w:color="auto"/>
                    <w:right w:val="none" w:sz="0" w:space="0" w:color="auto"/>
                  </w:divBdr>
                </w:div>
                <w:div w:id="1597126981">
                  <w:marLeft w:val="0"/>
                  <w:marRight w:val="0"/>
                  <w:marTop w:val="0"/>
                  <w:marBottom w:val="0"/>
                  <w:divBdr>
                    <w:top w:val="none" w:sz="0" w:space="0" w:color="auto"/>
                    <w:left w:val="none" w:sz="0" w:space="0" w:color="auto"/>
                    <w:bottom w:val="none" w:sz="0" w:space="0" w:color="auto"/>
                    <w:right w:val="none" w:sz="0" w:space="0" w:color="auto"/>
                  </w:divBdr>
                </w:div>
                <w:div w:id="1606764322">
                  <w:marLeft w:val="0"/>
                  <w:marRight w:val="0"/>
                  <w:marTop w:val="0"/>
                  <w:marBottom w:val="0"/>
                  <w:divBdr>
                    <w:top w:val="none" w:sz="0" w:space="0" w:color="auto"/>
                    <w:left w:val="none" w:sz="0" w:space="0" w:color="auto"/>
                    <w:bottom w:val="none" w:sz="0" w:space="0" w:color="auto"/>
                    <w:right w:val="none" w:sz="0" w:space="0" w:color="auto"/>
                  </w:divBdr>
                </w:div>
                <w:div w:id="1644457600">
                  <w:marLeft w:val="0"/>
                  <w:marRight w:val="0"/>
                  <w:marTop w:val="0"/>
                  <w:marBottom w:val="0"/>
                  <w:divBdr>
                    <w:top w:val="none" w:sz="0" w:space="0" w:color="auto"/>
                    <w:left w:val="none" w:sz="0" w:space="0" w:color="auto"/>
                    <w:bottom w:val="none" w:sz="0" w:space="0" w:color="auto"/>
                    <w:right w:val="none" w:sz="0" w:space="0" w:color="auto"/>
                  </w:divBdr>
                </w:div>
                <w:div w:id="1701936443">
                  <w:marLeft w:val="0"/>
                  <w:marRight w:val="0"/>
                  <w:marTop w:val="0"/>
                  <w:marBottom w:val="0"/>
                  <w:divBdr>
                    <w:top w:val="none" w:sz="0" w:space="0" w:color="auto"/>
                    <w:left w:val="none" w:sz="0" w:space="0" w:color="auto"/>
                    <w:bottom w:val="none" w:sz="0" w:space="0" w:color="auto"/>
                    <w:right w:val="none" w:sz="0" w:space="0" w:color="auto"/>
                  </w:divBdr>
                </w:div>
                <w:div w:id="1732925001">
                  <w:marLeft w:val="0"/>
                  <w:marRight w:val="0"/>
                  <w:marTop w:val="0"/>
                  <w:marBottom w:val="0"/>
                  <w:divBdr>
                    <w:top w:val="none" w:sz="0" w:space="0" w:color="auto"/>
                    <w:left w:val="none" w:sz="0" w:space="0" w:color="auto"/>
                    <w:bottom w:val="none" w:sz="0" w:space="0" w:color="auto"/>
                    <w:right w:val="none" w:sz="0" w:space="0" w:color="auto"/>
                  </w:divBdr>
                </w:div>
                <w:div w:id="1745492116">
                  <w:marLeft w:val="0"/>
                  <w:marRight w:val="0"/>
                  <w:marTop w:val="0"/>
                  <w:marBottom w:val="0"/>
                  <w:divBdr>
                    <w:top w:val="none" w:sz="0" w:space="0" w:color="auto"/>
                    <w:left w:val="none" w:sz="0" w:space="0" w:color="auto"/>
                    <w:bottom w:val="none" w:sz="0" w:space="0" w:color="auto"/>
                    <w:right w:val="none" w:sz="0" w:space="0" w:color="auto"/>
                  </w:divBdr>
                  <w:divsChild>
                    <w:div w:id="1473594425">
                      <w:marLeft w:val="0"/>
                      <w:marRight w:val="0"/>
                      <w:marTop w:val="0"/>
                      <w:marBottom w:val="0"/>
                      <w:divBdr>
                        <w:top w:val="none" w:sz="0" w:space="0" w:color="auto"/>
                        <w:left w:val="none" w:sz="0" w:space="0" w:color="auto"/>
                        <w:bottom w:val="none" w:sz="0" w:space="0" w:color="auto"/>
                        <w:right w:val="none" w:sz="0" w:space="0" w:color="auto"/>
                      </w:divBdr>
                      <w:divsChild>
                        <w:div w:id="909190048">
                          <w:marLeft w:val="0"/>
                          <w:marRight w:val="0"/>
                          <w:marTop w:val="0"/>
                          <w:marBottom w:val="0"/>
                          <w:divBdr>
                            <w:top w:val="none" w:sz="0" w:space="0" w:color="auto"/>
                            <w:left w:val="none" w:sz="0" w:space="0" w:color="auto"/>
                            <w:bottom w:val="none" w:sz="0" w:space="0" w:color="auto"/>
                            <w:right w:val="none" w:sz="0" w:space="0" w:color="auto"/>
                          </w:divBdr>
                        </w:div>
                        <w:div w:id="955021703">
                          <w:marLeft w:val="0"/>
                          <w:marRight w:val="0"/>
                          <w:marTop w:val="0"/>
                          <w:marBottom w:val="0"/>
                          <w:divBdr>
                            <w:top w:val="none" w:sz="0" w:space="0" w:color="auto"/>
                            <w:left w:val="none" w:sz="0" w:space="0" w:color="auto"/>
                            <w:bottom w:val="none" w:sz="0" w:space="0" w:color="auto"/>
                            <w:right w:val="none" w:sz="0" w:space="0" w:color="auto"/>
                          </w:divBdr>
                        </w:div>
                        <w:div w:id="1113016016">
                          <w:marLeft w:val="0"/>
                          <w:marRight w:val="0"/>
                          <w:marTop w:val="0"/>
                          <w:marBottom w:val="0"/>
                          <w:divBdr>
                            <w:top w:val="none" w:sz="0" w:space="0" w:color="auto"/>
                            <w:left w:val="none" w:sz="0" w:space="0" w:color="auto"/>
                            <w:bottom w:val="none" w:sz="0" w:space="0" w:color="auto"/>
                            <w:right w:val="none" w:sz="0" w:space="0" w:color="auto"/>
                          </w:divBdr>
                        </w:div>
                        <w:div w:id="1137920835">
                          <w:marLeft w:val="0"/>
                          <w:marRight w:val="0"/>
                          <w:marTop w:val="0"/>
                          <w:marBottom w:val="0"/>
                          <w:divBdr>
                            <w:top w:val="none" w:sz="0" w:space="0" w:color="auto"/>
                            <w:left w:val="none" w:sz="0" w:space="0" w:color="auto"/>
                            <w:bottom w:val="none" w:sz="0" w:space="0" w:color="auto"/>
                            <w:right w:val="none" w:sz="0" w:space="0" w:color="auto"/>
                          </w:divBdr>
                        </w:div>
                        <w:div w:id="1264340343">
                          <w:marLeft w:val="0"/>
                          <w:marRight w:val="0"/>
                          <w:marTop w:val="0"/>
                          <w:marBottom w:val="0"/>
                          <w:divBdr>
                            <w:top w:val="none" w:sz="0" w:space="0" w:color="auto"/>
                            <w:left w:val="none" w:sz="0" w:space="0" w:color="auto"/>
                            <w:bottom w:val="none" w:sz="0" w:space="0" w:color="auto"/>
                            <w:right w:val="none" w:sz="0" w:space="0" w:color="auto"/>
                          </w:divBdr>
                        </w:div>
                        <w:div w:id="1349797497">
                          <w:marLeft w:val="0"/>
                          <w:marRight w:val="0"/>
                          <w:marTop w:val="0"/>
                          <w:marBottom w:val="0"/>
                          <w:divBdr>
                            <w:top w:val="none" w:sz="0" w:space="0" w:color="auto"/>
                            <w:left w:val="none" w:sz="0" w:space="0" w:color="auto"/>
                            <w:bottom w:val="none" w:sz="0" w:space="0" w:color="auto"/>
                            <w:right w:val="none" w:sz="0" w:space="0" w:color="auto"/>
                          </w:divBdr>
                        </w:div>
                        <w:div w:id="1834639342">
                          <w:marLeft w:val="0"/>
                          <w:marRight w:val="0"/>
                          <w:marTop w:val="0"/>
                          <w:marBottom w:val="0"/>
                          <w:divBdr>
                            <w:top w:val="none" w:sz="0" w:space="0" w:color="auto"/>
                            <w:left w:val="none" w:sz="0" w:space="0" w:color="auto"/>
                            <w:bottom w:val="none" w:sz="0" w:space="0" w:color="auto"/>
                            <w:right w:val="none" w:sz="0" w:space="0" w:color="auto"/>
                          </w:divBdr>
                        </w:div>
                        <w:div w:id="19955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3494">
                  <w:marLeft w:val="0"/>
                  <w:marRight w:val="0"/>
                  <w:marTop w:val="0"/>
                  <w:marBottom w:val="0"/>
                  <w:divBdr>
                    <w:top w:val="none" w:sz="0" w:space="0" w:color="auto"/>
                    <w:left w:val="none" w:sz="0" w:space="0" w:color="auto"/>
                    <w:bottom w:val="none" w:sz="0" w:space="0" w:color="auto"/>
                    <w:right w:val="none" w:sz="0" w:space="0" w:color="auto"/>
                  </w:divBdr>
                </w:div>
                <w:div w:id="1826119431">
                  <w:marLeft w:val="0"/>
                  <w:marRight w:val="0"/>
                  <w:marTop w:val="0"/>
                  <w:marBottom w:val="0"/>
                  <w:divBdr>
                    <w:top w:val="none" w:sz="0" w:space="0" w:color="auto"/>
                    <w:left w:val="none" w:sz="0" w:space="0" w:color="auto"/>
                    <w:bottom w:val="none" w:sz="0" w:space="0" w:color="auto"/>
                    <w:right w:val="none" w:sz="0" w:space="0" w:color="auto"/>
                  </w:divBdr>
                </w:div>
                <w:div w:id="1830100134">
                  <w:marLeft w:val="0"/>
                  <w:marRight w:val="0"/>
                  <w:marTop w:val="0"/>
                  <w:marBottom w:val="0"/>
                  <w:divBdr>
                    <w:top w:val="none" w:sz="0" w:space="0" w:color="auto"/>
                    <w:left w:val="none" w:sz="0" w:space="0" w:color="auto"/>
                    <w:bottom w:val="none" w:sz="0" w:space="0" w:color="auto"/>
                    <w:right w:val="none" w:sz="0" w:space="0" w:color="auto"/>
                  </w:divBdr>
                  <w:divsChild>
                    <w:div w:id="1521554296">
                      <w:marLeft w:val="0"/>
                      <w:marRight w:val="0"/>
                      <w:marTop w:val="0"/>
                      <w:marBottom w:val="0"/>
                      <w:divBdr>
                        <w:top w:val="none" w:sz="0" w:space="0" w:color="auto"/>
                        <w:left w:val="none" w:sz="0" w:space="0" w:color="auto"/>
                        <w:bottom w:val="none" w:sz="0" w:space="0" w:color="auto"/>
                        <w:right w:val="none" w:sz="0" w:space="0" w:color="auto"/>
                      </w:divBdr>
                      <w:divsChild>
                        <w:div w:id="1227303174">
                          <w:marLeft w:val="0"/>
                          <w:marRight w:val="0"/>
                          <w:marTop w:val="0"/>
                          <w:marBottom w:val="0"/>
                          <w:divBdr>
                            <w:top w:val="none" w:sz="0" w:space="0" w:color="auto"/>
                            <w:left w:val="none" w:sz="0" w:space="0" w:color="auto"/>
                            <w:bottom w:val="none" w:sz="0" w:space="0" w:color="auto"/>
                            <w:right w:val="none" w:sz="0" w:space="0" w:color="auto"/>
                          </w:divBdr>
                        </w:div>
                        <w:div w:id="21284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2546">
                  <w:marLeft w:val="0"/>
                  <w:marRight w:val="0"/>
                  <w:marTop w:val="0"/>
                  <w:marBottom w:val="0"/>
                  <w:divBdr>
                    <w:top w:val="none" w:sz="0" w:space="0" w:color="auto"/>
                    <w:left w:val="none" w:sz="0" w:space="0" w:color="auto"/>
                    <w:bottom w:val="none" w:sz="0" w:space="0" w:color="auto"/>
                    <w:right w:val="none" w:sz="0" w:space="0" w:color="auto"/>
                  </w:divBdr>
                </w:div>
                <w:div w:id="1977560707">
                  <w:marLeft w:val="0"/>
                  <w:marRight w:val="0"/>
                  <w:marTop w:val="0"/>
                  <w:marBottom w:val="0"/>
                  <w:divBdr>
                    <w:top w:val="none" w:sz="0" w:space="0" w:color="auto"/>
                    <w:left w:val="none" w:sz="0" w:space="0" w:color="auto"/>
                    <w:bottom w:val="none" w:sz="0" w:space="0" w:color="auto"/>
                    <w:right w:val="none" w:sz="0" w:space="0" w:color="auto"/>
                  </w:divBdr>
                </w:div>
                <w:div w:id="2025208509">
                  <w:marLeft w:val="0"/>
                  <w:marRight w:val="0"/>
                  <w:marTop w:val="0"/>
                  <w:marBottom w:val="0"/>
                  <w:divBdr>
                    <w:top w:val="none" w:sz="0" w:space="0" w:color="auto"/>
                    <w:left w:val="none" w:sz="0" w:space="0" w:color="auto"/>
                    <w:bottom w:val="none" w:sz="0" w:space="0" w:color="auto"/>
                    <w:right w:val="none" w:sz="0" w:space="0" w:color="auto"/>
                  </w:divBdr>
                </w:div>
                <w:div w:id="2054503251">
                  <w:marLeft w:val="0"/>
                  <w:marRight w:val="0"/>
                  <w:marTop w:val="0"/>
                  <w:marBottom w:val="0"/>
                  <w:divBdr>
                    <w:top w:val="none" w:sz="0" w:space="0" w:color="auto"/>
                    <w:left w:val="none" w:sz="0" w:space="0" w:color="auto"/>
                    <w:bottom w:val="none" w:sz="0" w:space="0" w:color="auto"/>
                    <w:right w:val="none" w:sz="0" w:space="0" w:color="auto"/>
                  </w:divBdr>
                </w:div>
                <w:div w:id="2091652905">
                  <w:marLeft w:val="0"/>
                  <w:marRight w:val="0"/>
                  <w:marTop w:val="0"/>
                  <w:marBottom w:val="0"/>
                  <w:divBdr>
                    <w:top w:val="none" w:sz="0" w:space="0" w:color="auto"/>
                    <w:left w:val="none" w:sz="0" w:space="0" w:color="auto"/>
                    <w:bottom w:val="none" w:sz="0" w:space="0" w:color="auto"/>
                    <w:right w:val="none" w:sz="0" w:space="0" w:color="auto"/>
                  </w:divBdr>
                </w:div>
                <w:div w:id="2096120865">
                  <w:marLeft w:val="0"/>
                  <w:marRight w:val="0"/>
                  <w:marTop w:val="0"/>
                  <w:marBottom w:val="0"/>
                  <w:divBdr>
                    <w:top w:val="none" w:sz="0" w:space="0" w:color="auto"/>
                    <w:left w:val="none" w:sz="0" w:space="0" w:color="auto"/>
                    <w:bottom w:val="none" w:sz="0" w:space="0" w:color="auto"/>
                    <w:right w:val="none" w:sz="0" w:space="0" w:color="auto"/>
                  </w:divBdr>
                </w:div>
                <w:div w:id="21109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9356">
          <w:marLeft w:val="0"/>
          <w:marRight w:val="0"/>
          <w:marTop w:val="0"/>
          <w:marBottom w:val="0"/>
          <w:divBdr>
            <w:top w:val="none" w:sz="0" w:space="0" w:color="auto"/>
            <w:left w:val="none" w:sz="0" w:space="0" w:color="auto"/>
            <w:bottom w:val="none" w:sz="0" w:space="0" w:color="auto"/>
            <w:right w:val="none" w:sz="0" w:space="0" w:color="auto"/>
          </w:divBdr>
        </w:div>
        <w:div w:id="1677920884">
          <w:marLeft w:val="0"/>
          <w:marRight w:val="0"/>
          <w:marTop w:val="0"/>
          <w:marBottom w:val="0"/>
          <w:divBdr>
            <w:top w:val="none" w:sz="0" w:space="0" w:color="auto"/>
            <w:left w:val="none" w:sz="0" w:space="0" w:color="auto"/>
            <w:bottom w:val="none" w:sz="0" w:space="0" w:color="auto"/>
            <w:right w:val="none" w:sz="0" w:space="0" w:color="auto"/>
          </w:divBdr>
        </w:div>
        <w:div w:id="1695032782">
          <w:marLeft w:val="0"/>
          <w:marRight w:val="0"/>
          <w:marTop w:val="0"/>
          <w:marBottom w:val="0"/>
          <w:divBdr>
            <w:top w:val="none" w:sz="0" w:space="0" w:color="auto"/>
            <w:left w:val="none" w:sz="0" w:space="0" w:color="auto"/>
            <w:bottom w:val="none" w:sz="0" w:space="0" w:color="auto"/>
            <w:right w:val="none" w:sz="0" w:space="0" w:color="auto"/>
          </w:divBdr>
        </w:div>
        <w:div w:id="1715815219">
          <w:marLeft w:val="0"/>
          <w:marRight w:val="0"/>
          <w:marTop w:val="0"/>
          <w:marBottom w:val="0"/>
          <w:divBdr>
            <w:top w:val="none" w:sz="0" w:space="0" w:color="auto"/>
            <w:left w:val="none" w:sz="0" w:space="0" w:color="auto"/>
            <w:bottom w:val="none" w:sz="0" w:space="0" w:color="auto"/>
            <w:right w:val="none" w:sz="0" w:space="0" w:color="auto"/>
          </w:divBdr>
        </w:div>
        <w:div w:id="1755319762">
          <w:marLeft w:val="0"/>
          <w:marRight w:val="0"/>
          <w:marTop w:val="0"/>
          <w:marBottom w:val="0"/>
          <w:divBdr>
            <w:top w:val="none" w:sz="0" w:space="0" w:color="auto"/>
            <w:left w:val="none" w:sz="0" w:space="0" w:color="auto"/>
            <w:bottom w:val="none" w:sz="0" w:space="0" w:color="auto"/>
            <w:right w:val="none" w:sz="0" w:space="0" w:color="auto"/>
          </w:divBdr>
        </w:div>
        <w:div w:id="1764764824">
          <w:marLeft w:val="0"/>
          <w:marRight w:val="0"/>
          <w:marTop w:val="0"/>
          <w:marBottom w:val="0"/>
          <w:divBdr>
            <w:top w:val="none" w:sz="0" w:space="0" w:color="auto"/>
            <w:left w:val="none" w:sz="0" w:space="0" w:color="auto"/>
            <w:bottom w:val="none" w:sz="0" w:space="0" w:color="auto"/>
            <w:right w:val="none" w:sz="0" w:space="0" w:color="auto"/>
          </w:divBdr>
        </w:div>
        <w:div w:id="1771388361">
          <w:marLeft w:val="0"/>
          <w:marRight w:val="0"/>
          <w:marTop w:val="0"/>
          <w:marBottom w:val="0"/>
          <w:divBdr>
            <w:top w:val="none" w:sz="0" w:space="0" w:color="auto"/>
            <w:left w:val="none" w:sz="0" w:space="0" w:color="auto"/>
            <w:bottom w:val="none" w:sz="0" w:space="0" w:color="auto"/>
            <w:right w:val="none" w:sz="0" w:space="0" w:color="auto"/>
          </w:divBdr>
          <w:divsChild>
            <w:div w:id="92559395">
              <w:marLeft w:val="0"/>
              <w:marRight w:val="0"/>
              <w:marTop w:val="0"/>
              <w:marBottom w:val="0"/>
              <w:divBdr>
                <w:top w:val="none" w:sz="0" w:space="0" w:color="auto"/>
                <w:left w:val="none" w:sz="0" w:space="0" w:color="auto"/>
                <w:bottom w:val="none" w:sz="0" w:space="0" w:color="auto"/>
                <w:right w:val="none" w:sz="0" w:space="0" w:color="auto"/>
              </w:divBdr>
              <w:divsChild>
                <w:div w:id="179634328">
                  <w:marLeft w:val="0"/>
                  <w:marRight w:val="0"/>
                  <w:marTop w:val="0"/>
                  <w:marBottom w:val="0"/>
                  <w:divBdr>
                    <w:top w:val="none" w:sz="0" w:space="0" w:color="auto"/>
                    <w:left w:val="none" w:sz="0" w:space="0" w:color="auto"/>
                    <w:bottom w:val="none" w:sz="0" w:space="0" w:color="auto"/>
                    <w:right w:val="none" w:sz="0" w:space="0" w:color="auto"/>
                  </w:divBdr>
                </w:div>
                <w:div w:id="261497305">
                  <w:marLeft w:val="0"/>
                  <w:marRight w:val="0"/>
                  <w:marTop w:val="0"/>
                  <w:marBottom w:val="0"/>
                  <w:divBdr>
                    <w:top w:val="none" w:sz="0" w:space="0" w:color="auto"/>
                    <w:left w:val="none" w:sz="0" w:space="0" w:color="auto"/>
                    <w:bottom w:val="none" w:sz="0" w:space="0" w:color="auto"/>
                    <w:right w:val="none" w:sz="0" w:space="0" w:color="auto"/>
                  </w:divBdr>
                </w:div>
                <w:div w:id="281963365">
                  <w:marLeft w:val="0"/>
                  <w:marRight w:val="0"/>
                  <w:marTop w:val="0"/>
                  <w:marBottom w:val="0"/>
                  <w:divBdr>
                    <w:top w:val="none" w:sz="0" w:space="0" w:color="auto"/>
                    <w:left w:val="none" w:sz="0" w:space="0" w:color="auto"/>
                    <w:bottom w:val="none" w:sz="0" w:space="0" w:color="auto"/>
                    <w:right w:val="none" w:sz="0" w:space="0" w:color="auto"/>
                  </w:divBdr>
                </w:div>
                <w:div w:id="502824229">
                  <w:marLeft w:val="0"/>
                  <w:marRight w:val="0"/>
                  <w:marTop w:val="0"/>
                  <w:marBottom w:val="0"/>
                  <w:divBdr>
                    <w:top w:val="none" w:sz="0" w:space="0" w:color="auto"/>
                    <w:left w:val="none" w:sz="0" w:space="0" w:color="auto"/>
                    <w:bottom w:val="none" w:sz="0" w:space="0" w:color="auto"/>
                    <w:right w:val="none" w:sz="0" w:space="0" w:color="auto"/>
                  </w:divBdr>
                </w:div>
                <w:div w:id="526263058">
                  <w:marLeft w:val="0"/>
                  <w:marRight w:val="0"/>
                  <w:marTop w:val="0"/>
                  <w:marBottom w:val="0"/>
                  <w:divBdr>
                    <w:top w:val="none" w:sz="0" w:space="0" w:color="auto"/>
                    <w:left w:val="none" w:sz="0" w:space="0" w:color="auto"/>
                    <w:bottom w:val="none" w:sz="0" w:space="0" w:color="auto"/>
                    <w:right w:val="none" w:sz="0" w:space="0" w:color="auto"/>
                  </w:divBdr>
                </w:div>
                <w:div w:id="579945320">
                  <w:marLeft w:val="0"/>
                  <w:marRight w:val="0"/>
                  <w:marTop w:val="0"/>
                  <w:marBottom w:val="0"/>
                  <w:divBdr>
                    <w:top w:val="none" w:sz="0" w:space="0" w:color="auto"/>
                    <w:left w:val="none" w:sz="0" w:space="0" w:color="auto"/>
                    <w:bottom w:val="none" w:sz="0" w:space="0" w:color="auto"/>
                    <w:right w:val="none" w:sz="0" w:space="0" w:color="auto"/>
                  </w:divBdr>
                </w:div>
                <w:div w:id="766462943">
                  <w:marLeft w:val="0"/>
                  <w:marRight w:val="0"/>
                  <w:marTop w:val="0"/>
                  <w:marBottom w:val="0"/>
                  <w:divBdr>
                    <w:top w:val="none" w:sz="0" w:space="0" w:color="auto"/>
                    <w:left w:val="none" w:sz="0" w:space="0" w:color="auto"/>
                    <w:bottom w:val="none" w:sz="0" w:space="0" w:color="auto"/>
                    <w:right w:val="none" w:sz="0" w:space="0" w:color="auto"/>
                  </w:divBdr>
                </w:div>
                <w:div w:id="780345393">
                  <w:marLeft w:val="0"/>
                  <w:marRight w:val="0"/>
                  <w:marTop w:val="0"/>
                  <w:marBottom w:val="0"/>
                  <w:divBdr>
                    <w:top w:val="none" w:sz="0" w:space="0" w:color="auto"/>
                    <w:left w:val="none" w:sz="0" w:space="0" w:color="auto"/>
                    <w:bottom w:val="none" w:sz="0" w:space="0" w:color="auto"/>
                    <w:right w:val="none" w:sz="0" w:space="0" w:color="auto"/>
                  </w:divBdr>
                  <w:divsChild>
                    <w:div w:id="1414430073">
                      <w:marLeft w:val="0"/>
                      <w:marRight w:val="0"/>
                      <w:marTop w:val="0"/>
                      <w:marBottom w:val="0"/>
                      <w:divBdr>
                        <w:top w:val="none" w:sz="0" w:space="0" w:color="auto"/>
                        <w:left w:val="none" w:sz="0" w:space="0" w:color="auto"/>
                        <w:bottom w:val="none" w:sz="0" w:space="0" w:color="auto"/>
                        <w:right w:val="none" w:sz="0" w:space="0" w:color="auto"/>
                      </w:divBdr>
                      <w:divsChild>
                        <w:div w:id="533730391">
                          <w:marLeft w:val="0"/>
                          <w:marRight w:val="0"/>
                          <w:marTop w:val="0"/>
                          <w:marBottom w:val="0"/>
                          <w:divBdr>
                            <w:top w:val="none" w:sz="0" w:space="0" w:color="auto"/>
                            <w:left w:val="none" w:sz="0" w:space="0" w:color="auto"/>
                            <w:bottom w:val="none" w:sz="0" w:space="0" w:color="auto"/>
                            <w:right w:val="none" w:sz="0" w:space="0" w:color="auto"/>
                          </w:divBdr>
                        </w:div>
                        <w:div w:id="869030273">
                          <w:marLeft w:val="0"/>
                          <w:marRight w:val="0"/>
                          <w:marTop w:val="0"/>
                          <w:marBottom w:val="0"/>
                          <w:divBdr>
                            <w:top w:val="none" w:sz="0" w:space="0" w:color="auto"/>
                            <w:left w:val="none" w:sz="0" w:space="0" w:color="auto"/>
                            <w:bottom w:val="none" w:sz="0" w:space="0" w:color="auto"/>
                            <w:right w:val="none" w:sz="0" w:space="0" w:color="auto"/>
                          </w:divBdr>
                        </w:div>
                        <w:div w:id="1139420899">
                          <w:marLeft w:val="0"/>
                          <w:marRight w:val="0"/>
                          <w:marTop w:val="0"/>
                          <w:marBottom w:val="0"/>
                          <w:divBdr>
                            <w:top w:val="none" w:sz="0" w:space="0" w:color="auto"/>
                            <w:left w:val="none" w:sz="0" w:space="0" w:color="auto"/>
                            <w:bottom w:val="none" w:sz="0" w:space="0" w:color="auto"/>
                            <w:right w:val="none" w:sz="0" w:space="0" w:color="auto"/>
                          </w:divBdr>
                        </w:div>
                        <w:div w:id="1243953975">
                          <w:marLeft w:val="0"/>
                          <w:marRight w:val="0"/>
                          <w:marTop w:val="0"/>
                          <w:marBottom w:val="0"/>
                          <w:divBdr>
                            <w:top w:val="none" w:sz="0" w:space="0" w:color="auto"/>
                            <w:left w:val="none" w:sz="0" w:space="0" w:color="auto"/>
                            <w:bottom w:val="none" w:sz="0" w:space="0" w:color="auto"/>
                            <w:right w:val="none" w:sz="0" w:space="0" w:color="auto"/>
                          </w:divBdr>
                        </w:div>
                        <w:div w:id="1461150915">
                          <w:marLeft w:val="0"/>
                          <w:marRight w:val="0"/>
                          <w:marTop w:val="0"/>
                          <w:marBottom w:val="0"/>
                          <w:divBdr>
                            <w:top w:val="none" w:sz="0" w:space="0" w:color="auto"/>
                            <w:left w:val="none" w:sz="0" w:space="0" w:color="auto"/>
                            <w:bottom w:val="none" w:sz="0" w:space="0" w:color="auto"/>
                            <w:right w:val="none" w:sz="0" w:space="0" w:color="auto"/>
                          </w:divBdr>
                        </w:div>
                        <w:div w:id="151237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0452">
                  <w:marLeft w:val="0"/>
                  <w:marRight w:val="0"/>
                  <w:marTop w:val="0"/>
                  <w:marBottom w:val="0"/>
                  <w:divBdr>
                    <w:top w:val="none" w:sz="0" w:space="0" w:color="auto"/>
                    <w:left w:val="none" w:sz="0" w:space="0" w:color="auto"/>
                    <w:bottom w:val="none" w:sz="0" w:space="0" w:color="auto"/>
                    <w:right w:val="none" w:sz="0" w:space="0" w:color="auto"/>
                  </w:divBdr>
                </w:div>
                <w:div w:id="816383869">
                  <w:marLeft w:val="0"/>
                  <w:marRight w:val="0"/>
                  <w:marTop w:val="0"/>
                  <w:marBottom w:val="0"/>
                  <w:divBdr>
                    <w:top w:val="none" w:sz="0" w:space="0" w:color="auto"/>
                    <w:left w:val="none" w:sz="0" w:space="0" w:color="auto"/>
                    <w:bottom w:val="none" w:sz="0" w:space="0" w:color="auto"/>
                    <w:right w:val="none" w:sz="0" w:space="0" w:color="auto"/>
                  </w:divBdr>
                </w:div>
                <w:div w:id="912618303">
                  <w:marLeft w:val="0"/>
                  <w:marRight w:val="0"/>
                  <w:marTop w:val="0"/>
                  <w:marBottom w:val="0"/>
                  <w:divBdr>
                    <w:top w:val="none" w:sz="0" w:space="0" w:color="auto"/>
                    <w:left w:val="none" w:sz="0" w:space="0" w:color="auto"/>
                    <w:bottom w:val="none" w:sz="0" w:space="0" w:color="auto"/>
                    <w:right w:val="none" w:sz="0" w:space="0" w:color="auto"/>
                  </w:divBdr>
                </w:div>
                <w:div w:id="969212640">
                  <w:marLeft w:val="0"/>
                  <w:marRight w:val="0"/>
                  <w:marTop w:val="0"/>
                  <w:marBottom w:val="0"/>
                  <w:divBdr>
                    <w:top w:val="none" w:sz="0" w:space="0" w:color="auto"/>
                    <w:left w:val="none" w:sz="0" w:space="0" w:color="auto"/>
                    <w:bottom w:val="none" w:sz="0" w:space="0" w:color="auto"/>
                    <w:right w:val="none" w:sz="0" w:space="0" w:color="auto"/>
                  </w:divBdr>
                </w:div>
                <w:div w:id="996305698">
                  <w:marLeft w:val="0"/>
                  <w:marRight w:val="0"/>
                  <w:marTop w:val="0"/>
                  <w:marBottom w:val="0"/>
                  <w:divBdr>
                    <w:top w:val="none" w:sz="0" w:space="0" w:color="auto"/>
                    <w:left w:val="none" w:sz="0" w:space="0" w:color="auto"/>
                    <w:bottom w:val="none" w:sz="0" w:space="0" w:color="auto"/>
                    <w:right w:val="none" w:sz="0" w:space="0" w:color="auto"/>
                  </w:divBdr>
                </w:div>
                <w:div w:id="1111969819">
                  <w:marLeft w:val="0"/>
                  <w:marRight w:val="0"/>
                  <w:marTop w:val="0"/>
                  <w:marBottom w:val="0"/>
                  <w:divBdr>
                    <w:top w:val="none" w:sz="0" w:space="0" w:color="auto"/>
                    <w:left w:val="none" w:sz="0" w:space="0" w:color="auto"/>
                    <w:bottom w:val="none" w:sz="0" w:space="0" w:color="auto"/>
                    <w:right w:val="none" w:sz="0" w:space="0" w:color="auto"/>
                  </w:divBdr>
                </w:div>
                <w:div w:id="1123496887">
                  <w:marLeft w:val="0"/>
                  <w:marRight w:val="0"/>
                  <w:marTop w:val="0"/>
                  <w:marBottom w:val="0"/>
                  <w:divBdr>
                    <w:top w:val="none" w:sz="0" w:space="0" w:color="auto"/>
                    <w:left w:val="none" w:sz="0" w:space="0" w:color="auto"/>
                    <w:bottom w:val="none" w:sz="0" w:space="0" w:color="auto"/>
                    <w:right w:val="none" w:sz="0" w:space="0" w:color="auto"/>
                  </w:divBdr>
                </w:div>
                <w:div w:id="1286082888">
                  <w:marLeft w:val="0"/>
                  <w:marRight w:val="0"/>
                  <w:marTop w:val="0"/>
                  <w:marBottom w:val="0"/>
                  <w:divBdr>
                    <w:top w:val="none" w:sz="0" w:space="0" w:color="auto"/>
                    <w:left w:val="none" w:sz="0" w:space="0" w:color="auto"/>
                    <w:bottom w:val="none" w:sz="0" w:space="0" w:color="auto"/>
                    <w:right w:val="none" w:sz="0" w:space="0" w:color="auto"/>
                  </w:divBdr>
                </w:div>
                <w:div w:id="1290551315">
                  <w:marLeft w:val="0"/>
                  <w:marRight w:val="0"/>
                  <w:marTop w:val="0"/>
                  <w:marBottom w:val="0"/>
                  <w:divBdr>
                    <w:top w:val="none" w:sz="0" w:space="0" w:color="auto"/>
                    <w:left w:val="none" w:sz="0" w:space="0" w:color="auto"/>
                    <w:bottom w:val="none" w:sz="0" w:space="0" w:color="auto"/>
                    <w:right w:val="none" w:sz="0" w:space="0" w:color="auto"/>
                  </w:divBdr>
                </w:div>
                <w:div w:id="1314985743">
                  <w:marLeft w:val="0"/>
                  <w:marRight w:val="0"/>
                  <w:marTop w:val="0"/>
                  <w:marBottom w:val="0"/>
                  <w:divBdr>
                    <w:top w:val="none" w:sz="0" w:space="0" w:color="auto"/>
                    <w:left w:val="none" w:sz="0" w:space="0" w:color="auto"/>
                    <w:bottom w:val="none" w:sz="0" w:space="0" w:color="auto"/>
                    <w:right w:val="none" w:sz="0" w:space="0" w:color="auto"/>
                  </w:divBdr>
                </w:div>
                <w:div w:id="1317538175">
                  <w:marLeft w:val="0"/>
                  <w:marRight w:val="0"/>
                  <w:marTop w:val="0"/>
                  <w:marBottom w:val="0"/>
                  <w:divBdr>
                    <w:top w:val="none" w:sz="0" w:space="0" w:color="auto"/>
                    <w:left w:val="none" w:sz="0" w:space="0" w:color="auto"/>
                    <w:bottom w:val="none" w:sz="0" w:space="0" w:color="auto"/>
                    <w:right w:val="none" w:sz="0" w:space="0" w:color="auto"/>
                  </w:divBdr>
                </w:div>
                <w:div w:id="1371492152">
                  <w:marLeft w:val="0"/>
                  <w:marRight w:val="0"/>
                  <w:marTop w:val="0"/>
                  <w:marBottom w:val="0"/>
                  <w:divBdr>
                    <w:top w:val="none" w:sz="0" w:space="0" w:color="auto"/>
                    <w:left w:val="none" w:sz="0" w:space="0" w:color="auto"/>
                    <w:bottom w:val="none" w:sz="0" w:space="0" w:color="auto"/>
                    <w:right w:val="none" w:sz="0" w:space="0" w:color="auto"/>
                  </w:divBdr>
                </w:div>
                <w:div w:id="1750694657">
                  <w:marLeft w:val="0"/>
                  <w:marRight w:val="0"/>
                  <w:marTop w:val="0"/>
                  <w:marBottom w:val="0"/>
                  <w:divBdr>
                    <w:top w:val="none" w:sz="0" w:space="0" w:color="auto"/>
                    <w:left w:val="none" w:sz="0" w:space="0" w:color="auto"/>
                    <w:bottom w:val="none" w:sz="0" w:space="0" w:color="auto"/>
                    <w:right w:val="none" w:sz="0" w:space="0" w:color="auto"/>
                  </w:divBdr>
                </w:div>
                <w:div w:id="1854996708">
                  <w:marLeft w:val="0"/>
                  <w:marRight w:val="0"/>
                  <w:marTop w:val="0"/>
                  <w:marBottom w:val="0"/>
                  <w:divBdr>
                    <w:top w:val="none" w:sz="0" w:space="0" w:color="auto"/>
                    <w:left w:val="none" w:sz="0" w:space="0" w:color="auto"/>
                    <w:bottom w:val="none" w:sz="0" w:space="0" w:color="auto"/>
                    <w:right w:val="none" w:sz="0" w:space="0" w:color="auto"/>
                  </w:divBdr>
                </w:div>
                <w:div w:id="1873346763">
                  <w:marLeft w:val="0"/>
                  <w:marRight w:val="0"/>
                  <w:marTop w:val="0"/>
                  <w:marBottom w:val="0"/>
                  <w:divBdr>
                    <w:top w:val="none" w:sz="0" w:space="0" w:color="auto"/>
                    <w:left w:val="none" w:sz="0" w:space="0" w:color="auto"/>
                    <w:bottom w:val="none" w:sz="0" w:space="0" w:color="auto"/>
                    <w:right w:val="none" w:sz="0" w:space="0" w:color="auto"/>
                  </w:divBdr>
                </w:div>
                <w:div w:id="1943222852">
                  <w:marLeft w:val="0"/>
                  <w:marRight w:val="0"/>
                  <w:marTop w:val="0"/>
                  <w:marBottom w:val="0"/>
                  <w:divBdr>
                    <w:top w:val="none" w:sz="0" w:space="0" w:color="auto"/>
                    <w:left w:val="none" w:sz="0" w:space="0" w:color="auto"/>
                    <w:bottom w:val="none" w:sz="0" w:space="0" w:color="auto"/>
                    <w:right w:val="none" w:sz="0" w:space="0" w:color="auto"/>
                  </w:divBdr>
                </w:div>
                <w:div w:id="2049405405">
                  <w:marLeft w:val="0"/>
                  <w:marRight w:val="0"/>
                  <w:marTop w:val="0"/>
                  <w:marBottom w:val="0"/>
                  <w:divBdr>
                    <w:top w:val="none" w:sz="0" w:space="0" w:color="auto"/>
                    <w:left w:val="none" w:sz="0" w:space="0" w:color="auto"/>
                    <w:bottom w:val="none" w:sz="0" w:space="0" w:color="auto"/>
                    <w:right w:val="none" w:sz="0" w:space="0" w:color="auto"/>
                  </w:divBdr>
                </w:div>
                <w:div w:id="2090344698">
                  <w:marLeft w:val="0"/>
                  <w:marRight w:val="0"/>
                  <w:marTop w:val="0"/>
                  <w:marBottom w:val="0"/>
                  <w:divBdr>
                    <w:top w:val="none" w:sz="0" w:space="0" w:color="auto"/>
                    <w:left w:val="none" w:sz="0" w:space="0" w:color="auto"/>
                    <w:bottom w:val="none" w:sz="0" w:space="0" w:color="auto"/>
                    <w:right w:val="none" w:sz="0" w:space="0" w:color="auto"/>
                  </w:divBdr>
                  <w:divsChild>
                    <w:div w:id="1126044146">
                      <w:marLeft w:val="0"/>
                      <w:marRight w:val="0"/>
                      <w:marTop w:val="0"/>
                      <w:marBottom w:val="0"/>
                      <w:divBdr>
                        <w:top w:val="none" w:sz="0" w:space="0" w:color="auto"/>
                        <w:left w:val="none" w:sz="0" w:space="0" w:color="auto"/>
                        <w:bottom w:val="none" w:sz="0" w:space="0" w:color="auto"/>
                        <w:right w:val="none" w:sz="0" w:space="0" w:color="auto"/>
                      </w:divBdr>
                      <w:divsChild>
                        <w:div w:id="100610647">
                          <w:marLeft w:val="0"/>
                          <w:marRight w:val="0"/>
                          <w:marTop w:val="0"/>
                          <w:marBottom w:val="0"/>
                          <w:divBdr>
                            <w:top w:val="none" w:sz="0" w:space="0" w:color="auto"/>
                            <w:left w:val="none" w:sz="0" w:space="0" w:color="auto"/>
                            <w:bottom w:val="none" w:sz="0" w:space="0" w:color="auto"/>
                            <w:right w:val="none" w:sz="0" w:space="0" w:color="auto"/>
                          </w:divBdr>
                        </w:div>
                        <w:div w:id="244997618">
                          <w:marLeft w:val="0"/>
                          <w:marRight w:val="0"/>
                          <w:marTop w:val="0"/>
                          <w:marBottom w:val="0"/>
                          <w:divBdr>
                            <w:top w:val="none" w:sz="0" w:space="0" w:color="auto"/>
                            <w:left w:val="none" w:sz="0" w:space="0" w:color="auto"/>
                            <w:bottom w:val="none" w:sz="0" w:space="0" w:color="auto"/>
                            <w:right w:val="none" w:sz="0" w:space="0" w:color="auto"/>
                          </w:divBdr>
                        </w:div>
                        <w:div w:id="295796373">
                          <w:marLeft w:val="0"/>
                          <w:marRight w:val="0"/>
                          <w:marTop w:val="0"/>
                          <w:marBottom w:val="0"/>
                          <w:divBdr>
                            <w:top w:val="none" w:sz="0" w:space="0" w:color="auto"/>
                            <w:left w:val="none" w:sz="0" w:space="0" w:color="auto"/>
                            <w:bottom w:val="none" w:sz="0" w:space="0" w:color="auto"/>
                            <w:right w:val="none" w:sz="0" w:space="0" w:color="auto"/>
                          </w:divBdr>
                        </w:div>
                        <w:div w:id="400644761">
                          <w:marLeft w:val="0"/>
                          <w:marRight w:val="0"/>
                          <w:marTop w:val="0"/>
                          <w:marBottom w:val="0"/>
                          <w:divBdr>
                            <w:top w:val="none" w:sz="0" w:space="0" w:color="auto"/>
                            <w:left w:val="none" w:sz="0" w:space="0" w:color="auto"/>
                            <w:bottom w:val="none" w:sz="0" w:space="0" w:color="auto"/>
                            <w:right w:val="none" w:sz="0" w:space="0" w:color="auto"/>
                          </w:divBdr>
                        </w:div>
                        <w:div w:id="405300878">
                          <w:marLeft w:val="0"/>
                          <w:marRight w:val="0"/>
                          <w:marTop w:val="0"/>
                          <w:marBottom w:val="0"/>
                          <w:divBdr>
                            <w:top w:val="none" w:sz="0" w:space="0" w:color="auto"/>
                            <w:left w:val="none" w:sz="0" w:space="0" w:color="auto"/>
                            <w:bottom w:val="none" w:sz="0" w:space="0" w:color="auto"/>
                            <w:right w:val="none" w:sz="0" w:space="0" w:color="auto"/>
                          </w:divBdr>
                        </w:div>
                        <w:div w:id="694355150">
                          <w:marLeft w:val="0"/>
                          <w:marRight w:val="0"/>
                          <w:marTop w:val="0"/>
                          <w:marBottom w:val="0"/>
                          <w:divBdr>
                            <w:top w:val="none" w:sz="0" w:space="0" w:color="auto"/>
                            <w:left w:val="none" w:sz="0" w:space="0" w:color="auto"/>
                            <w:bottom w:val="none" w:sz="0" w:space="0" w:color="auto"/>
                            <w:right w:val="none" w:sz="0" w:space="0" w:color="auto"/>
                          </w:divBdr>
                        </w:div>
                        <w:div w:id="761687936">
                          <w:marLeft w:val="0"/>
                          <w:marRight w:val="0"/>
                          <w:marTop w:val="0"/>
                          <w:marBottom w:val="0"/>
                          <w:divBdr>
                            <w:top w:val="none" w:sz="0" w:space="0" w:color="auto"/>
                            <w:left w:val="none" w:sz="0" w:space="0" w:color="auto"/>
                            <w:bottom w:val="none" w:sz="0" w:space="0" w:color="auto"/>
                            <w:right w:val="none" w:sz="0" w:space="0" w:color="auto"/>
                          </w:divBdr>
                        </w:div>
                        <w:div w:id="779954612">
                          <w:marLeft w:val="0"/>
                          <w:marRight w:val="0"/>
                          <w:marTop w:val="0"/>
                          <w:marBottom w:val="0"/>
                          <w:divBdr>
                            <w:top w:val="none" w:sz="0" w:space="0" w:color="auto"/>
                            <w:left w:val="none" w:sz="0" w:space="0" w:color="auto"/>
                            <w:bottom w:val="none" w:sz="0" w:space="0" w:color="auto"/>
                            <w:right w:val="none" w:sz="0" w:space="0" w:color="auto"/>
                          </w:divBdr>
                        </w:div>
                        <w:div w:id="1015695756">
                          <w:marLeft w:val="0"/>
                          <w:marRight w:val="0"/>
                          <w:marTop w:val="0"/>
                          <w:marBottom w:val="0"/>
                          <w:divBdr>
                            <w:top w:val="none" w:sz="0" w:space="0" w:color="auto"/>
                            <w:left w:val="none" w:sz="0" w:space="0" w:color="auto"/>
                            <w:bottom w:val="none" w:sz="0" w:space="0" w:color="auto"/>
                            <w:right w:val="none" w:sz="0" w:space="0" w:color="auto"/>
                          </w:divBdr>
                        </w:div>
                        <w:div w:id="1265725981">
                          <w:marLeft w:val="0"/>
                          <w:marRight w:val="0"/>
                          <w:marTop w:val="0"/>
                          <w:marBottom w:val="0"/>
                          <w:divBdr>
                            <w:top w:val="none" w:sz="0" w:space="0" w:color="auto"/>
                            <w:left w:val="none" w:sz="0" w:space="0" w:color="auto"/>
                            <w:bottom w:val="none" w:sz="0" w:space="0" w:color="auto"/>
                            <w:right w:val="none" w:sz="0" w:space="0" w:color="auto"/>
                          </w:divBdr>
                        </w:div>
                        <w:div w:id="1304114747">
                          <w:marLeft w:val="0"/>
                          <w:marRight w:val="0"/>
                          <w:marTop w:val="0"/>
                          <w:marBottom w:val="0"/>
                          <w:divBdr>
                            <w:top w:val="none" w:sz="0" w:space="0" w:color="auto"/>
                            <w:left w:val="none" w:sz="0" w:space="0" w:color="auto"/>
                            <w:bottom w:val="none" w:sz="0" w:space="0" w:color="auto"/>
                            <w:right w:val="none" w:sz="0" w:space="0" w:color="auto"/>
                          </w:divBdr>
                        </w:div>
                        <w:div w:id="1641687434">
                          <w:marLeft w:val="0"/>
                          <w:marRight w:val="0"/>
                          <w:marTop w:val="0"/>
                          <w:marBottom w:val="0"/>
                          <w:divBdr>
                            <w:top w:val="none" w:sz="0" w:space="0" w:color="auto"/>
                            <w:left w:val="none" w:sz="0" w:space="0" w:color="auto"/>
                            <w:bottom w:val="none" w:sz="0" w:space="0" w:color="auto"/>
                            <w:right w:val="none" w:sz="0" w:space="0" w:color="auto"/>
                          </w:divBdr>
                        </w:div>
                        <w:div w:id="1690184024">
                          <w:marLeft w:val="0"/>
                          <w:marRight w:val="0"/>
                          <w:marTop w:val="0"/>
                          <w:marBottom w:val="0"/>
                          <w:divBdr>
                            <w:top w:val="none" w:sz="0" w:space="0" w:color="auto"/>
                            <w:left w:val="none" w:sz="0" w:space="0" w:color="auto"/>
                            <w:bottom w:val="none" w:sz="0" w:space="0" w:color="auto"/>
                            <w:right w:val="none" w:sz="0" w:space="0" w:color="auto"/>
                          </w:divBdr>
                        </w:div>
                        <w:div w:id="1690521657">
                          <w:marLeft w:val="0"/>
                          <w:marRight w:val="0"/>
                          <w:marTop w:val="0"/>
                          <w:marBottom w:val="0"/>
                          <w:divBdr>
                            <w:top w:val="none" w:sz="0" w:space="0" w:color="auto"/>
                            <w:left w:val="none" w:sz="0" w:space="0" w:color="auto"/>
                            <w:bottom w:val="none" w:sz="0" w:space="0" w:color="auto"/>
                            <w:right w:val="none" w:sz="0" w:space="0" w:color="auto"/>
                          </w:divBdr>
                        </w:div>
                        <w:div w:id="1862815940">
                          <w:marLeft w:val="0"/>
                          <w:marRight w:val="0"/>
                          <w:marTop w:val="0"/>
                          <w:marBottom w:val="0"/>
                          <w:divBdr>
                            <w:top w:val="none" w:sz="0" w:space="0" w:color="auto"/>
                            <w:left w:val="none" w:sz="0" w:space="0" w:color="auto"/>
                            <w:bottom w:val="none" w:sz="0" w:space="0" w:color="auto"/>
                            <w:right w:val="none" w:sz="0" w:space="0" w:color="auto"/>
                          </w:divBdr>
                        </w:div>
                        <w:div w:id="206035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40608">
          <w:marLeft w:val="0"/>
          <w:marRight w:val="0"/>
          <w:marTop w:val="0"/>
          <w:marBottom w:val="0"/>
          <w:divBdr>
            <w:top w:val="none" w:sz="0" w:space="0" w:color="auto"/>
            <w:left w:val="none" w:sz="0" w:space="0" w:color="auto"/>
            <w:bottom w:val="none" w:sz="0" w:space="0" w:color="auto"/>
            <w:right w:val="none" w:sz="0" w:space="0" w:color="auto"/>
          </w:divBdr>
        </w:div>
        <w:div w:id="1779637399">
          <w:marLeft w:val="0"/>
          <w:marRight w:val="0"/>
          <w:marTop w:val="0"/>
          <w:marBottom w:val="0"/>
          <w:divBdr>
            <w:top w:val="none" w:sz="0" w:space="0" w:color="auto"/>
            <w:left w:val="none" w:sz="0" w:space="0" w:color="auto"/>
            <w:bottom w:val="none" w:sz="0" w:space="0" w:color="auto"/>
            <w:right w:val="none" w:sz="0" w:space="0" w:color="auto"/>
          </w:divBdr>
          <w:divsChild>
            <w:div w:id="1774663553">
              <w:marLeft w:val="0"/>
              <w:marRight w:val="0"/>
              <w:marTop w:val="0"/>
              <w:marBottom w:val="0"/>
              <w:divBdr>
                <w:top w:val="none" w:sz="0" w:space="0" w:color="auto"/>
                <w:left w:val="none" w:sz="0" w:space="0" w:color="auto"/>
                <w:bottom w:val="none" w:sz="0" w:space="0" w:color="auto"/>
                <w:right w:val="none" w:sz="0" w:space="0" w:color="auto"/>
              </w:divBdr>
              <w:divsChild>
                <w:div w:id="36777435">
                  <w:marLeft w:val="0"/>
                  <w:marRight w:val="0"/>
                  <w:marTop w:val="0"/>
                  <w:marBottom w:val="0"/>
                  <w:divBdr>
                    <w:top w:val="none" w:sz="0" w:space="0" w:color="auto"/>
                    <w:left w:val="none" w:sz="0" w:space="0" w:color="auto"/>
                    <w:bottom w:val="none" w:sz="0" w:space="0" w:color="auto"/>
                    <w:right w:val="none" w:sz="0" w:space="0" w:color="auto"/>
                  </w:divBdr>
                </w:div>
                <w:div w:id="114760297">
                  <w:marLeft w:val="0"/>
                  <w:marRight w:val="0"/>
                  <w:marTop w:val="0"/>
                  <w:marBottom w:val="0"/>
                  <w:divBdr>
                    <w:top w:val="none" w:sz="0" w:space="0" w:color="auto"/>
                    <w:left w:val="none" w:sz="0" w:space="0" w:color="auto"/>
                    <w:bottom w:val="none" w:sz="0" w:space="0" w:color="auto"/>
                    <w:right w:val="none" w:sz="0" w:space="0" w:color="auto"/>
                  </w:divBdr>
                </w:div>
                <w:div w:id="214466057">
                  <w:marLeft w:val="0"/>
                  <w:marRight w:val="0"/>
                  <w:marTop w:val="0"/>
                  <w:marBottom w:val="0"/>
                  <w:divBdr>
                    <w:top w:val="none" w:sz="0" w:space="0" w:color="auto"/>
                    <w:left w:val="none" w:sz="0" w:space="0" w:color="auto"/>
                    <w:bottom w:val="none" w:sz="0" w:space="0" w:color="auto"/>
                    <w:right w:val="none" w:sz="0" w:space="0" w:color="auto"/>
                  </w:divBdr>
                </w:div>
                <w:div w:id="401485052">
                  <w:marLeft w:val="0"/>
                  <w:marRight w:val="0"/>
                  <w:marTop w:val="0"/>
                  <w:marBottom w:val="0"/>
                  <w:divBdr>
                    <w:top w:val="none" w:sz="0" w:space="0" w:color="auto"/>
                    <w:left w:val="none" w:sz="0" w:space="0" w:color="auto"/>
                    <w:bottom w:val="none" w:sz="0" w:space="0" w:color="auto"/>
                    <w:right w:val="none" w:sz="0" w:space="0" w:color="auto"/>
                  </w:divBdr>
                </w:div>
                <w:div w:id="419714455">
                  <w:marLeft w:val="0"/>
                  <w:marRight w:val="0"/>
                  <w:marTop w:val="0"/>
                  <w:marBottom w:val="0"/>
                  <w:divBdr>
                    <w:top w:val="none" w:sz="0" w:space="0" w:color="auto"/>
                    <w:left w:val="none" w:sz="0" w:space="0" w:color="auto"/>
                    <w:bottom w:val="none" w:sz="0" w:space="0" w:color="auto"/>
                    <w:right w:val="none" w:sz="0" w:space="0" w:color="auto"/>
                  </w:divBdr>
                </w:div>
                <w:div w:id="446197933">
                  <w:marLeft w:val="0"/>
                  <w:marRight w:val="0"/>
                  <w:marTop w:val="0"/>
                  <w:marBottom w:val="0"/>
                  <w:divBdr>
                    <w:top w:val="none" w:sz="0" w:space="0" w:color="auto"/>
                    <w:left w:val="none" w:sz="0" w:space="0" w:color="auto"/>
                    <w:bottom w:val="none" w:sz="0" w:space="0" w:color="auto"/>
                    <w:right w:val="none" w:sz="0" w:space="0" w:color="auto"/>
                  </w:divBdr>
                </w:div>
                <w:div w:id="465853462">
                  <w:marLeft w:val="0"/>
                  <w:marRight w:val="0"/>
                  <w:marTop w:val="0"/>
                  <w:marBottom w:val="0"/>
                  <w:divBdr>
                    <w:top w:val="none" w:sz="0" w:space="0" w:color="auto"/>
                    <w:left w:val="none" w:sz="0" w:space="0" w:color="auto"/>
                    <w:bottom w:val="none" w:sz="0" w:space="0" w:color="auto"/>
                    <w:right w:val="none" w:sz="0" w:space="0" w:color="auto"/>
                  </w:divBdr>
                </w:div>
                <w:div w:id="559051087">
                  <w:marLeft w:val="0"/>
                  <w:marRight w:val="0"/>
                  <w:marTop w:val="0"/>
                  <w:marBottom w:val="0"/>
                  <w:divBdr>
                    <w:top w:val="none" w:sz="0" w:space="0" w:color="auto"/>
                    <w:left w:val="none" w:sz="0" w:space="0" w:color="auto"/>
                    <w:bottom w:val="none" w:sz="0" w:space="0" w:color="auto"/>
                    <w:right w:val="none" w:sz="0" w:space="0" w:color="auto"/>
                  </w:divBdr>
                </w:div>
                <w:div w:id="613243891">
                  <w:marLeft w:val="0"/>
                  <w:marRight w:val="0"/>
                  <w:marTop w:val="0"/>
                  <w:marBottom w:val="0"/>
                  <w:divBdr>
                    <w:top w:val="none" w:sz="0" w:space="0" w:color="auto"/>
                    <w:left w:val="none" w:sz="0" w:space="0" w:color="auto"/>
                    <w:bottom w:val="none" w:sz="0" w:space="0" w:color="auto"/>
                    <w:right w:val="none" w:sz="0" w:space="0" w:color="auto"/>
                  </w:divBdr>
                </w:div>
                <w:div w:id="736823046">
                  <w:marLeft w:val="0"/>
                  <w:marRight w:val="0"/>
                  <w:marTop w:val="0"/>
                  <w:marBottom w:val="0"/>
                  <w:divBdr>
                    <w:top w:val="none" w:sz="0" w:space="0" w:color="auto"/>
                    <w:left w:val="none" w:sz="0" w:space="0" w:color="auto"/>
                    <w:bottom w:val="none" w:sz="0" w:space="0" w:color="auto"/>
                    <w:right w:val="none" w:sz="0" w:space="0" w:color="auto"/>
                  </w:divBdr>
                </w:div>
                <w:div w:id="769619422">
                  <w:marLeft w:val="0"/>
                  <w:marRight w:val="0"/>
                  <w:marTop w:val="0"/>
                  <w:marBottom w:val="0"/>
                  <w:divBdr>
                    <w:top w:val="none" w:sz="0" w:space="0" w:color="auto"/>
                    <w:left w:val="none" w:sz="0" w:space="0" w:color="auto"/>
                    <w:bottom w:val="none" w:sz="0" w:space="0" w:color="auto"/>
                    <w:right w:val="none" w:sz="0" w:space="0" w:color="auto"/>
                  </w:divBdr>
                </w:div>
                <w:div w:id="850611487">
                  <w:marLeft w:val="0"/>
                  <w:marRight w:val="0"/>
                  <w:marTop w:val="0"/>
                  <w:marBottom w:val="0"/>
                  <w:divBdr>
                    <w:top w:val="none" w:sz="0" w:space="0" w:color="auto"/>
                    <w:left w:val="none" w:sz="0" w:space="0" w:color="auto"/>
                    <w:bottom w:val="none" w:sz="0" w:space="0" w:color="auto"/>
                    <w:right w:val="none" w:sz="0" w:space="0" w:color="auto"/>
                  </w:divBdr>
                </w:div>
                <w:div w:id="865101283">
                  <w:marLeft w:val="0"/>
                  <w:marRight w:val="0"/>
                  <w:marTop w:val="0"/>
                  <w:marBottom w:val="0"/>
                  <w:divBdr>
                    <w:top w:val="none" w:sz="0" w:space="0" w:color="auto"/>
                    <w:left w:val="none" w:sz="0" w:space="0" w:color="auto"/>
                    <w:bottom w:val="none" w:sz="0" w:space="0" w:color="auto"/>
                    <w:right w:val="none" w:sz="0" w:space="0" w:color="auto"/>
                  </w:divBdr>
                </w:div>
                <w:div w:id="951596250">
                  <w:marLeft w:val="0"/>
                  <w:marRight w:val="0"/>
                  <w:marTop w:val="0"/>
                  <w:marBottom w:val="0"/>
                  <w:divBdr>
                    <w:top w:val="none" w:sz="0" w:space="0" w:color="auto"/>
                    <w:left w:val="none" w:sz="0" w:space="0" w:color="auto"/>
                    <w:bottom w:val="none" w:sz="0" w:space="0" w:color="auto"/>
                    <w:right w:val="none" w:sz="0" w:space="0" w:color="auto"/>
                  </w:divBdr>
                </w:div>
                <w:div w:id="1099790970">
                  <w:marLeft w:val="0"/>
                  <w:marRight w:val="0"/>
                  <w:marTop w:val="0"/>
                  <w:marBottom w:val="0"/>
                  <w:divBdr>
                    <w:top w:val="none" w:sz="0" w:space="0" w:color="auto"/>
                    <w:left w:val="none" w:sz="0" w:space="0" w:color="auto"/>
                    <w:bottom w:val="none" w:sz="0" w:space="0" w:color="auto"/>
                    <w:right w:val="none" w:sz="0" w:space="0" w:color="auto"/>
                  </w:divBdr>
                </w:div>
                <w:div w:id="1125655401">
                  <w:marLeft w:val="0"/>
                  <w:marRight w:val="0"/>
                  <w:marTop w:val="0"/>
                  <w:marBottom w:val="0"/>
                  <w:divBdr>
                    <w:top w:val="none" w:sz="0" w:space="0" w:color="auto"/>
                    <w:left w:val="none" w:sz="0" w:space="0" w:color="auto"/>
                    <w:bottom w:val="none" w:sz="0" w:space="0" w:color="auto"/>
                    <w:right w:val="none" w:sz="0" w:space="0" w:color="auto"/>
                  </w:divBdr>
                </w:div>
                <w:div w:id="1166170903">
                  <w:marLeft w:val="0"/>
                  <w:marRight w:val="0"/>
                  <w:marTop w:val="0"/>
                  <w:marBottom w:val="0"/>
                  <w:divBdr>
                    <w:top w:val="none" w:sz="0" w:space="0" w:color="auto"/>
                    <w:left w:val="none" w:sz="0" w:space="0" w:color="auto"/>
                    <w:bottom w:val="none" w:sz="0" w:space="0" w:color="auto"/>
                    <w:right w:val="none" w:sz="0" w:space="0" w:color="auto"/>
                  </w:divBdr>
                </w:div>
                <w:div w:id="1175262411">
                  <w:marLeft w:val="0"/>
                  <w:marRight w:val="0"/>
                  <w:marTop w:val="0"/>
                  <w:marBottom w:val="0"/>
                  <w:divBdr>
                    <w:top w:val="none" w:sz="0" w:space="0" w:color="auto"/>
                    <w:left w:val="none" w:sz="0" w:space="0" w:color="auto"/>
                    <w:bottom w:val="none" w:sz="0" w:space="0" w:color="auto"/>
                    <w:right w:val="none" w:sz="0" w:space="0" w:color="auto"/>
                  </w:divBdr>
                </w:div>
                <w:div w:id="1286619890">
                  <w:marLeft w:val="0"/>
                  <w:marRight w:val="0"/>
                  <w:marTop w:val="0"/>
                  <w:marBottom w:val="0"/>
                  <w:divBdr>
                    <w:top w:val="none" w:sz="0" w:space="0" w:color="auto"/>
                    <w:left w:val="none" w:sz="0" w:space="0" w:color="auto"/>
                    <w:bottom w:val="none" w:sz="0" w:space="0" w:color="auto"/>
                    <w:right w:val="none" w:sz="0" w:space="0" w:color="auto"/>
                  </w:divBdr>
                </w:div>
                <w:div w:id="1345209655">
                  <w:marLeft w:val="0"/>
                  <w:marRight w:val="0"/>
                  <w:marTop w:val="0"/>
                  <w:marBottom w:val="0"/>
                  <w:divBdr>
                    <w:top w:val="none" w:sz="0" w:space="0" w:color="auto"/>
                    <w:left w:val="none" w:sz="0" w:space="0" w:color="auto"/>
                    <w:bottom w:val="none" w:sz="0" w:space="0" w:color="auto"/>
                    <w:right w:val="none" w:sz="0" w:space="0" w:color="auto"/>
                  </w:divBdr>
                </w:div>
                <w:div w:id="1396120457">
                  <w:marLeft w:val="0"/>
                  <w:marRight w:val="0"/>
                  <w:marTop w:val="0"/>
                  <w:marBottom w:val="0"/>
                  <w:divBdr>
                    <w:top w:val="none" w:sz="0" w:space="0" w:color="auto"/>
                    <w:left w:val="none" w:sz="0" w:space="0" w:color="auto"/>
                    <w:bottom w:val="none" w:sz="0" w:space="0" w:color="auto"/>
                    <w:right w:val="none" w:sz="0" w:space="0" w:color="auto"/>
                  </w:divBdr>
                </w:div>
                <w:div w:id="1586383657">
                  <w:marLeft w:val="0"/>
                  <w:marRight w:val="0"/>
                  <w:marTop w:val="0"/>
                  <w:marBottom w:val="0"/>
                  <w:divBdr>
                    <w:top w:val="none" w:sz="0" w:space="0" w:color="auto"/>
                    <w:left w:val="none" w:sz="0" w:space="0" w:color="auto"/>
                    <w:bottom w:val="none" w:sz="0" w:space="0" w:color="auto"/>
                    <w:right w:val="none" w:sz="0" w:space="0" w:color="auto"/>
                  </w:divBdr>
                </w:div>
                <w:div w:id="1592008681">
                  <w:marLeft w:val="0"/>
                  <w:marRight w:val="0"/>
                  <w:marTop w:val="0"/>
                  <w:marBottom w:val="0"/>
                  <w:divBdr>
                    <w:top w:val="none" w:sz="0" w:space="0" w:color="auto"/>
                    <w:left w:val="none" w:sz="0" w:space="0" w:color="auto"/>
                    <w:bottom w:val="none" w:sz="0" w:space="0" w:color="auto"/>
                    <w:right w:val="none" w:sz="0" w:space="0" w:color="auto"/>
                  </w:divBdr>
                </w:div>
                <w:div w:id="1600865522">
                  <w:marLeft w:val="0"/>
                  <w:marRight w:val="0"/>
                  <w:marTop w:val="0"/>
                  <w:marBottom w:val="0"/>
                  <w:divBdr>
                    <w:top w:val="none" w:sz="0" w:space="0" w:color="auto"/>
                    <w:left w:val="none" w:sz="0" w:space="0" w:color="auto"/>
                    <w:bottom w:val="none" w:sz="0" w:space="0" w:color="auto"/>
                    <w:right w:val="none" w:sz="0" w:space="0" w:color="auto"/>
                  </w:divBdr>
                </w:div>
                <w:div w:id="1644698930">
                  <w:marLeft w:val="0"/>
                  <w:marRight w:val="0"/>
                  <w:marTop w:val="0"/>
                  <w:marBottom w:val="0"/>
                  <w:divBdr>
                    <w:top w:val="none" w:sz="0" w:space="0" w:color="auto"/>
                    <w:left w:val="none" w:sz="0" w:space="0" w:color="auto"/>
                    <w:bottom w:val="none" w:sz="0" w:space="0" w:color="auto"/>
                    <w:right w:val="none" w:sz="0" w:space="0" w:color="auto"/>
                  </w:divBdr>
                  <w:divsChild>
                    <w:div w:id="691537783">
                      <w:marLeft w:val="0"/>
                      <w:marRight w:val="0"/>
                      <w:marTop w:val="0"/>
                      <w:marBottom w:val="0"/>
                      <w:divBdr>
                        <w:top w:val="none" w:sz="0" w:space="0" w:color="auto"/>
                        <w:left w:val="none" w:sz="0" w:space="0" w:color="auto"/>
                        <w:bottom w:val="none" w:sz="0" w:space="0" w:color="auto"/>
                        <w:right w:val="none" w:sz="0" w:space="0" w:color="auto"/>
                      </w:divBdr>
                      <w:divsChild>
                        <w:div w:id="245916323">
                          <w:marLeft w:val="0"/>
                          <w:marRight w:val="0"/>
                          <w:marTop w:val="0"/>
                          <w:marBottom w:val="0"/>
                          <w:divBdr>
                            <w:top w:val="none" w:sz="0" w:space="0" w:color="auto"/>
                            <w:left w:val="none" w:sz="0" w:space="0" w:color="auto"/>
                            <w:bottom w:val="none" w:sz="0" w:space="0" w:color="auto"/>
                            <w:right w:val="none" w:sz="0" w:space="0" w:color="auto"/>
                          </w:divBdr>
                        </w:div>
                        <w:div w:id="369497586">
                          <w:marLeft w:val="0"/>
                          <w:marRight w:val="0"/>
                          <w:marTop w:val="0"/>
                          <w:marBottom w:val="0"/>
                          <w:divBdr>
                            <w:top w:val="none" w:sz="0" w:space="0" w:color="auto"/>
                            <w:left w:val="none" w:sz="0" w:space="0" w:color="auto"/>
                            <w:bottom w:val="none" w:sz="0" w:space="0" w:color="auto"/>
                            <w:right w:val="none" w:sz="0" w:space="0" w:color="auto"/>
                          </w:divBdr>
                        </w:div>
                        <w:div w:id="406804593">
                          <w:marLeft w:val="0"/>
                          <w:marRight w:val="0"/>
                          <w:marTop w:val="0"/>
                          <w:marBottom w:val="0"/>
                          <w:divBdr>
                            <w:top w:val="none" w:sz="0" w:space="0" w:color="auto"/>
                            <w:left w:val="none" w:sz="0" w:space="0" w:color="auto"/>
                            <w:bottom w:val="none" w:sz="0" w:space="0" w:color="auto"/>
                            <w:right w:val="none" w:sz="0" w:space="0" w:color="auto"/>
                          </w:divBdr>
                        </w:div>
                        <w:div w:id="780341188">
                          <w:marLeft w:val="0"/>
                          <w:marRight w:val="0"/>
                          <w:marTop w:val="0"/>
                          <w:marBottom w:val="0"/>
                          <w:divBdr>
                            <w:top w:val="none" w:sz="0" w:space="0" w:color="auto"/>
                            <w:left w:val="none" w:sz="0" w:space="0" w:color="auto"/>
                            <w:bottom w:val="none" w:sz="0" w:space="0" w:color="auto"/>
                            <w:right w:val="none" w:sz="0" w:space="0" w:color="auto"/>
                          </w:divBdr>
                        </w:div>
                        <w:div w:id="864101635">
                          <w:marLeft w:val="0"/>
                          <w:marRight w:val="0"/>
                          <w:marTop w:val="0"/>
                          <w:marBottom w:val="0"/>
                          <w:divBdr>
                            <w:top w:val="none" w:sz="0" w:space="0" w:color="auto"/>
                            <w:left w:val="none" w:sz="0" w:space="0" w:color="auto"/>
                            <w:bottom w:val="none" w:sz="0" w:space="0" w:color="auto"/>
                            <w:right w:val="none" w:sz="0" w:space="0" w:color="auto"/>
                          </w:divBdr>
                        </w:div>
                        <w:div w:id="1366098789">
                          <w:marLeft w:val="0"/>
                          <w:marRight w:val="0"/>
                          <w:marTop w:val="0"/>
                          <w:marBottom w:val="0"/>
                          <w:divBdr>
                            <w:top w:val="none" w:sz="0" w:space="0" w:color="auto"/>
                            <w:left w:val="none" w:sz="0" w:space="0" w:color="auto"/>
                            <w:bottom w:val="none" w:sz="0" w:space="0" w:color="auto"/>
                            <w:right w:val="none" w:sz="0" w:space="0" w:color="auto"/>
                          </w:divBdr>
                        </w:div>
                        <w:div w:id="1406687616">
                          <w:marLeft w:val="0"/>
                          <w:marRight w:val="0"/>
                          <w:marTop w:val="0"/>
                          <w:marBottom w:val="0"/>
                          <w:divBdr>
                            <w:top w:val="none" w:sz="0" w:space="0" w:color="auto"/>
                            <w:left w:val="none" w:sz="0" w:space="0" w:color="auto"/>
                            <w:bottom w:val="none" w:sz="0" w:space="0" w:color="auto"/>
                            <w:right w:val="none" w:sz="0" w:space="0" w:color="auto"/>
                          </w:divBdr>
                        </w:div>
                        <w:div w:id="1468081614">
                          <w:marLeft w:val="0"/>
                          <w:marRight w:val="0"/>
                          <w:marTop w:val="0"/>
                          <w:marBottom w:val="0"/>
                          <w:divBdr>
                            <w:top w:val="none" w:sz="0" w:space="0" w:color="auto"/>
                            <w:left w:val="none" w:sz="0" w:space="0" w:color="auto"/>
                            <w:bottom w:val="none" w:sz="0" w:space="0" w:color="auto"/>
                            <w:right w:val="none" w:sz="0" w:space="0" w:color="auto"/>
                          </w:divBdr>
                        </w:div>
                        <w:div w:id="1515462956">
                          <w:marLeft w:val="0"/>
                          <w:marRight w:val="0"/>
                          <w:marTop w:val="0"/>
                          <w:marBottom w:val="0"/>
                          <w:divBdr>
                            <w:top w:val="none" w:sz="0" w:space="0" w:color="auto"/>
                            <w:left w:val="none" w:sz="0" w:space="0" w:color="auto"/>
                            <w:bottom w:val="none" w:sz="0" w:space="0" w:color="auto"/>
                            <w:right w:val="none" w:sz="0" w:space="0" w:color="auto"/>
                          </w:divBdr>
                        </w:div>
                        <w:div w:id="1650330502">
                          <w:marLeft w:val="0"/>
                          <w:marRight w:val="0"/>
                          <w:marTop w:val="0"/>
                          <w:marBottom w:val="0"/>
                          <w:divBdr>
                            <w:top w:val="none" w:sz="0" w:space="0" w:color="auto"/>
                            <w:left w:val="none" w:sz="0" w:space="0" w:color="auto"/>
                            <w:bottom w:val="none" w:sz="0" w:space="0" w:color="auto"/>
                            <w:right w:val="none" w:sz="0" w:space="0" w:color="auto"/>
                          </w:divBdr>
                        </w:div>
                        <w:div w:id="1714308057">
                          <w:marLeft w:val="0"/>
                          <w:marRight w:val="0"/>
                          <w:marTop w:val="0"/>
                          <w:marBottom w:val="0"/>
                          <w:divBdr>
                            <w:top w:val="none" w:sz="0" w:space="0" w:color="auto"/>
                            <w:left w:val="none" w:sz="0" w:space="0" w:color="auto"/>
                            <w:bottom w:val="none" w:sz="0" w:space="0" w:color="auto"/>
                            <w:right w:val="none" w:sz="0" w:space="0" w:color="auto"/>
                          </w:divBdr>
                        </w:div>
                        <w:div w:id="1786658533">
                          <w:marLeft w:val="0"/>
                          <w:marRight w:val="0"/>
                          <w:marTop w:val="0"/>
                          <w:marBottom w:val="0"/>
                          <w:divBdr>
                            <w:top w:val="none" w:sz="0" w:space="0" w:color="auto"/>
                            <w:left w:val="none" w:sz="0" w:space="0" w:color="auto"/>
                            <w:bottom w:val="none" w:sz="0" w:space="0" w:color="auto"/>
                            <w:right w:val="none" w:sz="0" w:space="0" w:color="auto"/>
                          </w:divBdr>
                        </w:div>
                        <w:div w:id="1953855338">
                          <w:marLeft w:val="0"/>
                          <w:marRight w:val="0"/>
                          <w:marTop w:val="0"/>
                          <w:marBottom w:val="0"/>
                          <w:divBdr>
                            <w:top w:val="none" w:sz="0" w:space="0" w:color="auto"/>
                            <w:left w:val="none" w:sz="0" w:space="0" w:color="auto"/>
                            <w:bottom w:val="none" w:sz="0" w:space="0" w:color="auto"/>
                            <w:right w:val="none" w:sz="0" w:space="0" w:color="auto"/>
                          </w:divBdr>
                        </w:div>
                        <w:div w:id="1995453093">
                          <w:marLeft w:val="0"/>
                          <w:marRight w:val="0"/>
                          <w:marTop w:val="0"/>
                          <w:marBottom w:val="0"/>
                          <w:divBdr>
                            <w:top w:val="none" w:sz="0" w:space="0" w:color="auto"/>
                            <w:left w:val="none" w:sz="0" w:space="0" w:color="auto"/>
                            <w:bottom w:val="none" w:sz="0" w:space="0" w:color="auto"/>
                            <w:right w:val="none" w:sz="0" w:space="0" w:color="auto"/>
                          </w:divBdr>
                        </w:div>
                        <w:div w:id="2047217724">
                          <w:marLeft w:val="0"/>
                          <w:marRight w:val="0"/>
                          <w:marTop w:val="0"/>
                          <w:marBottom w:val="0"/>
                          <w:divBdr>
                            <w:top w:val="none" w:sz="0" w:space="0" w:color="auto"/>
                            <w:left w:val="none" w:sz="0" w:space="0" w:color="auto"/>
                            <w:bottom w:val="none" w:sz="0" w:space="0" w:color="auto"/>
                            <w:right w:val="none" w:sz="0" w:space="0" w:color="auto"/>
                          </w:divBdr>
                        </w:div>
                        <w:div w:id="20664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7493">
                  <w:marLeft w:val="0"/>
                  <w:marRight w:val="0"/>
                  <w:marTop w:val="0"/>
                  <w:marBottom w:val="0"/>
                  <w:divBdr>
                    <w:top w:val="none" w:sz="0" w:space="0" w:color="auto"/>
                    <w:left w:val="none" w:sz="0" w:space="0" w:color="auto"/>
                    <w:bottom w:val="none" w:sz="0" w:space="0" w:color="auto"/>
                    <w:right w:val="none" w:sz="0" w:space="0" w:color="auto"/>
                  </w:divBdr>
                </w:div>
                <w:div w:id="1802459267">
                  <w:marLeft w:val="0"/>
                  <w:marRight w:val="0"/>
                  <w:marTop w:val="0"/>
                  <w:marBottom w:val="0"/>
                  <w:divBdr>
                    <w:top w:val="none" w:sz="0" w:space="0" w:color="auto"/>
                    <w:left w:val="none" w:sz="0" w:space="0" w:color="auto"/>
                    <w:bottom w:val="none" w:sz="0" w:space="0" w:color="auto"/>
                    <w:right w:val="none" w:sz="0" w:space="0" w:color="auto"/>
                  </w:divBdr>
                </w:div>
                <w:div w:id="1824613730">
                  <w:marLeft w:val="0"/>
                  <w:marRight w:val="0"/>
                  <w:marTop w:val="0"/>
                  <w:marBottom w:val="0"/>
                  <w:divBdr>
                    <w:top w:val="none" w:sz="0" w:space="0" w:color="auto"/>
                    <w:left w:val="none" w:sz="0" w:space="0" w:color="auto"/>
                    <w:bottom w:val="none" w:sz="0" w:space="0" w:color="auto"/>
                    <w:right w:val="none" w:sz="0" w:space="0" w:color="auto"/>
                  </w:divBdr>
                  <w:divsChild>
                    <w:div w:id="1678262856">
                      <w:marLeft w:val="0"/>
                      <w:marRight w:val="0"/>
                      <w:marTop w:val="0"/>
                      <w:marBottom w:val="0"/>
                      <w:divBdr>
                        <w:top w:val="none" w:sz="0" w:space="0" w:color="auto"/>
                        <w:left w:val="none" w:sz="0" w:space="0" w:color="auto"/>
                        <w:bottom w:val="none" w:sz="0" w:space="0" w:color="auto"/>
                        <w:right w:val="none" w:sz="0" w:space="0" w:color="auto"/>
                      </w:divBdr>
                      <w:divsChild>
                        <w:div w:id="467406448">
                          <w:marLeft w:val="0"/>
                          <w:marRight w:val="0"/>
                          <w:marTop w:val="0"/>
                          <w:marBottom w:val="0"/>
                          <w:divBdr>
                            <w:top w:val="none" w:sz="0" w:space="0" w:color="auto"/>
                            <w:left w:val="none" w:sz="0" w:space="0" w:color="auto"/>
                            <w:bottom w:val="none" w:sz="0" w:space="0" w:color="auto"/>
                            <w:right w:val="none" w:sz="0" w:space="0" w:color="auto"/>
                          </w:divBdr>
                        </w:div>
                        <w:div w:id="514000140">
                          <w:marLeft w:val="0"/>
                          <w:marRight w:val="0"/>
                          <w:marTop w:val="0"/>
                          <w:marBottom w:val="0"/>
                          <w:divBdr>
                            <w:top w:val="none" w:sz="0" w:space="0" w:color="auto"/>
                            <w:left w:val="none" w:sz="0" w:space="0" w:color="auto"/>
                            <w:bottom w:val="none" w:sz="0" w:space="0" w:color="auto"/>
                            <w:right w:val="none" w:sz="0" w:space="0" w:color="auto"/>
                          </w:divBdr>
                        </w:div>
                        <w:div w:id="640308103">
                          <w:marLeft w:val="0"/>
                          <w:marRight w:val="0"/>
                          <w:marTop w:val="0"/>
                          <w:marBottom w:val="0"/>
                          <w:divBdr>
                            <w:top w:val="none" w:sz="0" w:space="0" w:color="auto"/>
                            <w:left w:val="none" w:sz="0" w:space="0" w:color="auto"/>
                            <w:bottom w:val="none" w:sz="0" w:space="0" w:color="auto"/>
                            <w:right w:val="none" w:sz="0" w:space="0" w:color="auto"/>
                          </w:divBdr>
                        </w:div>
                        <w:div w:id="655063805">
                          <w:marLeft w:val="0"/>
                          <w:marRight w:val="0"/>
                          <w:marTop w:val="0"/>
                          <w:marBottom w:val="0"/>
                          <w:divBdr>
                            <w:top w:val="none" w:sz="0" w:space="0" w:color="auto"/>
                            <w:left w:val="none" w:sz="0" w:space="0" w:color="auto"/>
                            <w:bottom w:val="none" w:sz="0" w:space="0" w:color="auto"/>
                            <w:right w:val="none" w:sz="0" w:space="0" w:color="auto"/>
                          </w:divBdr>
                        </w:div>
                        <w:div w:id="1877311367">
                          <w:marLeft w:val="0"/>
                          <w:marRight w:val="0"/>
                          <w:marTop w:val="0"/>
                          <w:marBottom w:val="0"/>
                          <w:divBdr>
                            <w:top w:val="none" w:sz="0" w:space="0" w:color="auto"/>
                            <w:left w:val="none" w:sz="0" w:space="0" w:color="auto"/>
                            <w:bottom w:val="none" w:sz="0" w:space="0" w:color="auto"/>
                            <w:right w:val="none" w:sz="0" w:space="0" w:color="auto"/>
                          </w:divBdr>
                        </w:div>
                        <w:div w:id="20134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9369">
                  <w:marLeft w:val="0"/>
                  <w:marRight w:val="0"/>
                  <w:marTop w:val="0"/>
                  <w:marBottom w:val="0"/>
                  <w:divBdr>
                    <w:top w:val="none" w:sz="0" w:space="0" w:color="auto"/>
                    <w:left w:val="none" w:sz="0" w:space="0" w:color="auto"/>
                    <w:bottom w:val="none" w:sz="0" w:space="0" w:color="auto"/>
                    <w:right w:val="none" w:sz="0" w:space="0" w:color="auto"/>
                  </w:divBdr>
                </w:div>
                <w:div w:id="2011785337">
                  <w:marLeft w:val="0"/>
                  <w:marRight w:val="0"/>
                  <w:marTop w:val="0"/>
                  <w:marBottom w:val="0"/>
                  <w:divBdr>
                    <w:top w:val="none" w:sz="0" w:space="0" w:color="auto"/>
                    <w:left w:val="none" w:sz="0" w:space="0" w:color="auto"/>
                    <w:bottom w:val="none" w:sz="0" w:space="0" w:color="auto"/>
                    <w:right w:val="none" w:sz="0" w:space="0" w:color="auto"/>
                  </w:divBdr>
                </w:div>
                <w:div w:id="2029477712">
                  <w:marLeft w:val="0"/>
                  <w:marRight w:val="0"/>
                  <w:marTop w:val="0"/>
                  <w:marBottom w:val="0"/>
                  <w:divBdr>
                    <w:top w:val="none" w:sz="0" w:space="0" w:color="auto"/>
                    <w:left w:val="none" w:sz="0" w:space="0" w:color="auto"/>
                    <w:bottom w:val="none" w:sz="0" w:space="0" w:color="auto"/>
                    <w:right w:val="none" w:sz="0" w:space="0" w:color="auto"/>
                  </w:divBdr>
                </w:div>
                <w:div w:id="20878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5109">
          <w:marLeft w:val="0"/>
          <w:marRight w:val="0"/>
          <w:marTop w:val="0"/>
          <w:marBottom w:val="0"/>
          <w:divBdr>
            <w:top w:val="none" w:sz="0" w:space="0" w:color="auto"/>
            <w:left w:val="none" w:sz="0" w:space="0" w:color="auto"/>
            <w:bottom w:val="none" w:sz="0" w:space="0" w:color="auto"/>
            <w:right w:val="none" w:sz="0" w:space="0" w:color="auto"/>
          </w:divBdr>
        </w:div>
        <w:div w:id="1841659256">
          <w:marLeft w:val="0"/>
          <w:marRight w:val="0"/>
          <w:marTop w:val="0"/>
          <w:marBottom w:val="0"/>
          <w:divBdr>
            <w:top w:val="none" w:sz="0" w:space="0" w:color="auto"/>
            <w:left w:val="none" w:sz="0" w:space="0" w:color="auto"/>
            <w:bottom w:val="none" w:sz="0" w:space="0" w:color="auto"/>
            <w:right w:val="none" w:sz="0" w:space="0" w:color="auto"/>
          </w:divBdr>
        </w:div>
        <w:div w:id="1904371249">
          <w:marLeft w:val="0"/>
          <w:marRight w:val="0"/>
          <w:marTop w:val="0"/>
          <w:marBottom w:val="0"/>
          <w:divBdr>
            <w:top w:val="none" w:sz="0" w:space="0" w:color="auto"/>
            <w:left w:val="none" w:sz="0" w:space="0" w:color="auto"/>
            <w:bottom w:val="none" w:sz="0" w:space="0" w:color="auto"/>
            <w:right w:val="none" w:sz="0" w:space="0" w:color="auto"/>
          </w:divBdr>
        </w:div>
        <w:div w:id="2007901786">
          <w:marLeft w:val="0"/>
          <w:marRight w:val="0"/>
          <w:marTop w:val="0"/>
          <w:marBottom w:val="0"/>
          <w:divBdr>
            <w:top w:val="none" w:sz="0" w:space="0" w:color="auto"/>
            <w:left w:val="none" w:sz="0" w:space="0" w:color="auto"/>
            <w:bottom w:val="none" w:sz="0" w:space="0" w:color="auto"/>
            <w:right w:val="none" w:sz="0" w:space="0" w:color="auto"/>
          </w:divBdr>
        </w:div>
      </w:divsChild>
    </w:div>
    <w:div w:id="40058285">
      <w:bodyDiv w:val="1"/>
      <w:marLeft w:val="0"/>
      <w:marRight w:val="0"/>
      <w:marTop w:val="0"/>
      <w:marBottom w:val="0"/>
      <w:divBdr>
        <w:top w:val="none" w:sz="0" w:space="0" w:color="auto"/>
        <w:left w:val="none" w:sz="0" w:space="0" w:color="auto"/>
        <w:bottom w:val="none" w:sz="0" w:space="0" w:color="auto"/>
        <w:right w:val="none" w:sz="0" w:space="0" w:color="auto"/>
      </w:divBdr>
    </w:div>
    <w:div w:id="43213299">
      <w:bodyDiv w:val="1"/>
      <w:marLeft w:val="0"/>
      <w:marRight w:val="0"/>
      <w:marTop w:val="0"/>
      <w:marBottom w:val="0"/>
      <w:divBdr>
        <w:top w:val="none" w:sz="0" w:space="0" w:color="auto"/>
        <w:left w:val="none" w:sz="0" w:space="0" w:color="auto"/>
        <w:bottom w:val="none" w:sz="0" w:space="0" w:color="auto"/>
        <w:right w:val="none" w:sz="0" w:space="0" w:color="auto"/>
      </w:divBdr>
      <w:divsChild>
        <w:div w:id="328291808">
          <w:marLeft w:val="0"/>
          <w:marRight w:val="0"/>
          <w:marTop w:val="0"/>
          <w:marBottom w:val="0"/>
          <w:divBdr>
            <w:top w:val="none" w:sz="0" w:space="0" w:color="auto"/>
            <w:left w:val="none" w:sz="0" w:space="0" w:color="auto"/>
            <w:bottom w:val="none" w:sz="0" w:space="0" w:color="auto"/>
            <w:right w:val="none" w:sz="0" w:space="0" w:color="auto"/>
          </w:divBdr>
        </w:div>
      </w:divsChild>
    </w:div>
    <w:div w:id="43725047">
      <w:bodyDiv w:val="1"/>
      <w:marLeft w:val="0"/>
      <w:marRight w:val="0"/>
      <w:marTop w:val="0"/>
      <w:marBottom w:val="0"/>
      <w:divBdr>
        <w:top w:val="none" w:sz="0" w:space="0" w:color="auto"/>
        <w:left w:val="none" w:sz="0" w:space="0" w:color="auto"/>
        <w:bottom w:val="none" w:sz="0" w:space="0" w:color="auto"/>
        <w:right w:val="none" w:sz="0" w:space="0" w:color="auto"/>
      </w:divBdr>
      <w:divsChild>
        <w:div w:id="411855943">
          <w:marLeft w:val="0"/>
          <w:marRight w:val="0"/>
          <w:marTop w:val="0"/>
          <w:marBottom w:val="0"/>
          <w:divBdr>
            <w:top w:val="none" w:sz="0" w:space="0" w:color="auto"/>
            <w:left w:val="none" w:sz="0" w:space="0" w:color="auto"/>
            <w:bottom w:val="none" w:sz="0" w:space="0" w:color="auto"/>
            <w:right w:val="none" w:sz="0" w:space="0" w:color="auto"/>
          </w:divBdr>
        </w:div>
      </w:divsChild>
    </w:div>
    <w:div w:id="44061393">
      <w:bodyDiv w:val="1"/>
      <w:marLeft w:val="0"/>
      <w:marRight w:val="0"/>
      <w:marTop w:val="0"/>
      <w:marBottom w:val="0"/>
      <w:divBdr>
        <w:top w:val="none" w:sz="0" w:space="0" w:color="auto"/>
        <w:left w:val="none" w:sz="0" w:space="0" w:color="auto"/>
        <w:bottom w:val="none" w:sz="0" w:space="0" w:color="auto"/>
        <w:right w:val="none" w:sz="0" w:space="0" w:color="auto"/>
      </w:divBdr>
    </w:div>
    <w:div w:id="60293785">
      <w:bodyDiv w:val="1"/>
      <w:marLeft w:val="0"/>
      <w:marRight w:val="0"/>
      <w:marTop w:val="0"/>
      <w:marBottom w:val="0"/>
      <w:divBdr>
        <w:top w:val="none" w:sz="0" w:space="0" w:color="auto"/>
        <w:left w:val="none" w:sz="0" w:space="0" w:color="auto"/>
        <w:bottom w:val="none" w:sz="0" w:space="0" w:color="auto"/>
        <w:right w:val="none" w:sz="0" w:space="0" w:color="auto"/>
      </w:divBdr>
    </w:div>
    <w:div w:id="116606431">
      <w:bodyDiv w:val="1"/>
      <w:marLeft w:val="0"/>
      <w:marRight w:val="0"/>
      <w:marTop w:val="0"/>
      <w:marBottom w:val="0"/>
      <w:divBdr>
        <w:top w:val="none" w:sz="0" w:space="0" w:color="auto"/>
        <w:left w:val="none" w:sz="0" w:space="0" w:color="auto"/>
        <w:bottom w:val="none" w:sz="0" w:space="0" w:color="auto"/>
        <w:right w:val="none" w:sz="0" w:space="0" w:color="auto"/>
      </w:divBdr>
    </w:div>
    <w:div w:id="117720062">
      <w:bodyDiv w:val="1"/>
      <w:marLeft w:val="0"/>
      <w:marRight w:val="0"/>
      <w:marTop w:val="0"/>
      <w:marBottom w:val="0"/>
      <w:divBdr>
        <w:top w:val="none" w:sz="0" w:space="0" w:color="auto"/>
        <w:left w:val="none" w:sz="0" w:space="0" w:color="auto"/>
        <w:bottom w:val="none" w:sz="0" w:space="0" w:color="auto"/>
        <w:right w:val="none" w:sz="0" w:space="0" w:color="auto"/>
      </w:divBdr>
    </w:div>
    <w:div w:id="130632562">
      <w:bodyDiv w:val="1"/>
      <w:marLeft w:val="0"/>
      <w:marRight w:val="0"/>
      <w:marTop w:val="0"/>
      <w:marBottom w:val="0"/>
      <w:divBdr>
        <w:top w:val="none" w:sz="0" w:space="0" w:color="auto"/>
        <w:left w:val="none" w:sz="0" w:space="0" w:color="auto"/>
        <w:bottom w:val="none" w:sz="0" w:space="0" w:color="auto"/>
        <w:right w:val="none" w:sz="0" w:space="0" w:color="auto"/>
      </w:divBdr>
    </w:div>
    <w:div w:id="181014972">
      <w:bodyDiv w:val="1"/>
      <w:marLeft w:val="0"/>
      <w:marRight w:val="0"/>
      <w:marTop w:val="0"/>
      <w:marBottom w:val="0"/>
      <w:divBdr>
        <w:top w:val="none" w:sz="0" w:space="0" w:color="auto"/>
        <w:left w:val="none" w:sz="0" w:space="0" w:color="auto"/>
        <w:bottom w:val="none" w:sz="0" w:space="0" w:color="auto"/>
        <w:right w:val="none" w:sz="0" w:space="0" w:color="auto"/>
      </w:divBdr>
      <w:divsChild>
        <w:div w:id="1877816881">
          <w:marLeft w:val="0"/>
          <w:marRight w:val="0"/>
          <w:marTop w:val="0"/>
          <w:marBottom w:val="0"/>
          <w:divBdr>
            <w:top w:val="none" w:sz="0" w:space="0" w:color="auto"/>
            <w:left w:val="none" w:sz="0" w:space="0" w:color="auto"/>
            <w:bottom w:val="none" w:sz="0" w:space="0" w:color="auto"/>
            <w:right w:val="none" w:sz="0" w:space="0" w:color="auto"/>
          </w:divBdr>
        </w:div>
      </w:divsChild>
    </w:div>
    <w:div w:id="226845105">
      <w:bodyDiv w:val="1"/>
      <w:marLeft w:val="0"/>
      <w:marRight w:val="0"/>
      <w:marTop w:val="0"/>
      <w:marBottom w:val="0"/>
      <w:divBdr>
        <w:top w:val="none" w:sz="0" w:space="0" w:color="auto"/>
        <w:left w:val="none" w:sz="0" w:space="0" w:color="auto"/>
        <w:bottom w:val="none" w:sz="0" w:space="0" w:color="auto"/>
        <w:right w:val="none" w:sz="0" w:space="0" w:color="auto"/>
      </w:divBdr>
    </w:div>
    <w:div w:id="235288810">
      <w:bodyDiv w:val="1"/>
      <w:marLeft w:val="0"/>
      <w:marRight w:val="0"/>
      <w:marTop w:val="0"/>
      <w:marBottom w:val="0"/>
      <w:divBdr>
        <w:top w:val="none" w:sz="0" w:space="0" w:color="auto"/>
        <w:left w:val="none" w:sz="0" w:space="0" w:color="auto"/>
        <w:bottom w:val="none" w:sz="0" w:space="0" w:color="auto"/>
        <w:right w:val="none" w:sz="0" w:space="0" w:color="auto"/>
      </w:divBdr>
    </w:div>
    <w:div w:id="238105323">
      <w:bodyDiv w:val="1"/>
      <w:marLeft w:val="0"/>
      <w:marRight w:val="0"/>
      <w:marTop w:val="0"/>
      <w:marBottom w:val="0"/>
      <w:divBdr>
        <w:top w:val="none" w:sz="0" w:space="0" w:color="auto"/>
        <w:left w:val="none" w:sz="0" w:space="0" w:color="auto"/>
        <w:bottom w:val="none" w:sz="0" w:space="0" w:color="auto"/>
        <w:right w:val="none" w:sz="0" w:space="0" w:color="auto"/>
      </w:divBdr>
      <w:divsChild>
        <w:div w:id="1246571603">
          <w:marLeft w:val="274"/>
          <w:marRight w:val="0"/>
          <w:marTop w:val="0"/>
          <w:marBottom w:val="0"/>
          <w:divBdr>
            <w:top w:val="none" w:sz="0" w:space="0" w:color="auto"/>
            <w:left w:val="none" w:sz="0" w:space="0" w:color="auto"/>
            <w:bottom w:val="none" w:sz="0" w:space="0" w:color="auto"/>
            <w:right w:val="none" w:sz="0" w:space="0" w:color="auto"/>
          </w:divBdr>
        </w:div>
        <w:div w:id="1493331349">
          <w:marLeft w:val="274"/>
          <w:marRight w:val="0"/>
          <w:marTop w:val="0"/>
          <w:marBottom w:val="0"/>
          <w:divBdr>
            <w:top w:val="none" w:sz="0" w:space="0" w:color="auto"/>
            <w:left w:val="none" w:sz="0" w:space="0" w:color="auto"/>
            <w:bottom w:val="none" w:sz="0" w:space="0" w:color="auto"/>
            <w:right w:val="none" w:sz="0" w:space="0" w:color="auto"/>
          </w:divBdr>
        </w:div>
        <w:div w:id="1655184841">
          <w:marLeft w:val="274"/>
          <w:marRight w:val="0"/>
          <w:marTop w:val="0"/>
          <w:marBottom w:val="0"/>
          <w:divBdr>
            <w:top w:val="none" w:sz="0" w:space="0" w:color="auto"/>
            <w:left w:val="none" w:sz="0" w:space="0" w:color="auto"/>
            <w:bottom w:val="none" w:sz="0" w:space="0" w:color="auto"/>
            <w:right w:val="none" w:sz="0" w:space="0" w:color="auto"/>
          </w:divBdr>
        </w:div>
        <w:div w:id="2081976678">
          <w:marLeft w:val="274"/>
          <w:marRight w:val="0"/>
          <w:marTop w:val="0"/>
          <w:marBottom w:val="0"/>
          <w:divBdr>
            <w:top w:val="none" w:sz="0" w:space="0" w:color="auto"/>
            <w:left w:val="none" w:sz="0" w:space="0" w:color="auto"/>
            <w:bottom w:val="none" w:sz="0" w:space="0" w:color="auto"/>
            <w:right w:val="none" w:sz="0" w:space="0" w:color="auto"/>
          </w:divBdr>
        </w:div>
      </w:divsChild>
    </w:div>
    <w:div w:id="271328647">
      <w:bodyDiv w:val="1"/>
      <w:marLeft w:val="0"/>
      <w:marRight w:val="0"/>
      <w:marTop w:val="0"/>
      <w:marBottom w:val="0"/>
      <w:divBdr>
        <w:top w:val="none" w:sz="0" w:space="0" w:color="auto"/>
        <w:left w:val="none" w:sz="0" w:space="0" w:color="auto"/>
        <w:bottom w:val="none" w:sz="0" w:space="0" w:color="auto"/>
        <w:right w:val="none" w:sz="0" w:space="0" w:color="auto"/>
      </w:divBdr>
    </w:div>
    <w:div w:id="298193648">
      <w:bodyDiv w:val="1"/>
      <w:marLeft w:val="0"/>
      <w:marRight w:val="0"/>
      <w:marTop w:val="0"/>
      <w:marBottom w:val="0"/>
      <w:divBdr>
        <w:top w:val="none" w:sz="0" w:space="0" w:color="auto"/>
        <w:left w:val="none" w:sz="0" w:space="0" w:color="auto"/>
        <w:bottom w:val="none" w:sz="0" w:space="0" w:color="auto"/>
        <w:right w:val="none" w:sz="0" w:space="0" w:color="auto"/>
      </w:divBdr>
    </w:div>
    <w:div w:id="329330226">
      <w:bodyDiv w:val="1"/>
      <w:marLeft w:val="0"/>
      <w:marRight w:val="0"/>
      <w:marTop w:val="0"/>
      <w:marBottom w:val="0"/>
      <w:divBdr>
        <w:top w:val="none" w:sz="0" w:space="0" w:color="auto"/>
        <w:left w:val="none" w:sz="0" w:space="0" w:color="auto"/>
        <w:bottom w:val="none" w:sz="0" w:space="0" w:color="auto"/>
        <w:right w:val="none" w:sz="0" w:space="0" w:color="auto"/>
      </w:divBdr>
    </w:div>
    <w:div w:id="333462495">
      <w:bodyDiv w:val="1"/>
      <w:marLeft w:val="0"/>
      <w:marRight w:val="0"/>
      <w:marTop w:val="0"/>
      <w:marBottom w:val="0"/>
      <w:divBdr>
        <w:top w:val="none" w:sz="0" w:space="0" w:color="auto"/>
        <w:left w:val="none" w:sz="0" w:space="0" w:color="auto"/>
        <w:bottom w:val="none" w:sz="0" w:space="0" w:color="auto"/>
        <w:right w:val="none" w:sz="0" w:space="0" w:color="auto"/>
      </w:divBdr>
    </w:div>
    <w:div w:id="367415364">
      <w:bodyDiv w:val="1"/>
      <w:marLeft w:val="0"/>
      <w:marRight w:val="0"/>
      <w:marTop w:val="0"/>
      <w:marBottom w:val="0"/>
      <w:divBdr>
        <w:top w:val="none" w:sz="0" w:space="0" w:color="auto"/>
        <w:left w:val="none" w:sz="0" w:space="0" w:color="auto"/>
        <w:bottom w:val="none" w:sz="0" w:space="0" w:color="auto"/>
        <w:right w:val="none" w:sz="0" w:space="0" w:color="auto"/>
      </w:divBdr>
      <w:divsChild>
        <w:div w:id="1080104161">
          <w:marLeft w:val="0"/>
          <w:marRight w:val="0"/>
          <w:marTop w:val="0"/>
          <w:marBottom w:val="0"/>
          <w:divBdr>
            <w:top w:val="none" w:sz="0" w:space="0" w:color="auto"/>
            <w:left w:val="none" w:sz="0" w:space="0" w:color="auto"/>
            <w:bottom w:val="none" w:sz="0" w:space="0" w:color="auto"/>
            <w:right w:val="none" w:sz="0" w:space="0" w:color="auto"/>
          </w:divBdr>
        </w:div>
      </w:divsChild>
    </w:div>
    <w:div w:id="383214348">
      <w:bodyDiv w:val="1"/>
      <w:marLeft w:val="0"/>
      <w:marRight w:val="0"/>
      <w:marTop w:val="0"/>
      <w:marBottom w:val="0"/>
      <w:divBdr>
        <w:top w:val="none" w:sz="0" w:space="0" w:color="auto"/>
        <w:left w:val="none" w:sz="0" w:space="0" w:color="auto"/>
        <w:bottom w:val="none" w:sz="0" w:space="0" w:color="auto"/>
        <w:right w:val="none" w:sz="0" w:space="0" w:color="auto"/>
      </w:divBdr>
    </w:div>
    <w:div w:id="409012031">
      <w:bodyDiv w:val="1"/>
      <w:marLeft w:val="0"/>
      <w:marRight w:val="0"/>
      <w:marTop w:val="0"/>
      <w:marBottom w:val="0"/>
      <w:divBdr>
        <w:top w:val="none" w:sz="0" w:space="0" w:color="auto"/>
        <w:left w:val="none" w:sz="0" w:space="0" w:color="auto"/>
        <w:bottom w:val="none" w:sz="0" w:space="0" w:color="auto"/>
        <w:right w:val="none" w:sz="0" w:space="0" w:color="auto"/>
      </w:divBdr>
    </w:div>
    <w:div w:id="417557010">
      <w:bodyDiv w:val="1"/>
      <w:marLeft w:val="0"/>
      <w:marRight w:val="0"/>
      <w:marTop w:val="0"/>
      <w:marBottom w:val="0"/>
      <w:divBdr>
        <w:top w:val="none" w:sz="0" w:space="0" w:color="auto"/>
        <w:left w:val="none" w:sz="0" w:space="0" w:color="auto"/>
        <w:bottom w:val="none" w:sz="0" w:space="0" w:color="auto"/>
        <w:right w:val="none" w:sz="0" w:space="0" w:color="auto"/>
      </w:divBdr>
    </w:div>
    <w:div w:id="438451714">
      <w:bodyDiv w:val="1"/>
      <w:marLeft w:val="0"/>
      <w:marRight w:val="0"/>
      <w:marTop w:val="0"/>
      <w:marBottom w:val="0"/>
      <w:divBdr>
        <w:top w:val="none" w:sz="0" w:space="0" w:color="auto"/>
        <w:left w:val="none" w:sz="0" w:space="0" w:color="auto"/>
        <w:bottom w:val="none" w:sz="0" w:space="0" w:color="auto"/>
        <w:right w:val="none" w:sz="0" w:space="0" w:color="auto"/>
      </w:divBdr>
    </w:div>
    <w:div w:id="456070253">
      <w:bodyDiv w:val="1"/>
      <w:marLeft w:val="0"/>
      <w:marRight w:val="0"/>
      <w:marTop w:val="0"/>
      <w:marBottom w:val="0"/>
      <w:divBdr>
        <w:top w:val="none" w:sz="0" w:space="0" w:color="auto"/>
        <w:left w:val="none" w:sz="0" w:space="0" w:color="auto"/>
        <w:bottom w:val="none" w:sz="0" w:space="0" w:color="auto"/>
        <w:right w:val="none" w:sz="0" w:space="0" w:color="auto"/>
      </w:divBdr>
    </w:div>
    <w:div w:id="458379193">
      <w:bodyDiv w:val="1"/>
      <w:marLeft w:val="0"/>
      <w:marRight w:val="0"/>
      <w:marTop w:val="0"/>
      <w:marBottom w:val="0"/>
      <w:divBdr>
        <w:top w:val="none" w:sz="0" w:space="0" w:color="auto"/>
        <w:left w:val="none" w:sz="0" w:space="0" w:color="auto"/>
        <w:bottom w:val="none" w:sz="0" w:space="0" w:color="auto"/>
        <w:right w:val="none" w:sz="0" w:space="0" w:color="auto"/>
      </w:divBdr>
    </w:div>
    <w:div w:id="499467732">
      <w:bodyDiv w:val="1"/>
      <w:marLeft w:val="0"/>
      <w:marRight w:val="0"/>
      <w:marTop w:val="0"/>
      <w:marBottom w:val="0"/>
      <w:divBdr>
        <w:top w:val="none" w:sz="0" w:space="0" w:color="auto"/>
        <w:left w:val="none" w:sz="0" w:space="0" w:color="auto"/>
        <w:bottom w:val="none" w:sz="0" w:space="0" w:color="auto"/>
        <w:right w:val="none" w:sz="0" w:space="0" w:color="auto"/>
      </w:divBdr>
    </w:div>
    <w:div w:id="537819662">
      <w:bodyDiv w:val="1"/>
      <w:marLeft w:val="0"/>
      <w:marRight w:val="0"/>
      <w:marTop w:val="0"/>
      <w:marBottom w:val="0"/>
      <w:divBdr>
        <w:top w:val="none" w:sz="0" w:space="0" w:color="auto"/>
        <w:left w:val="none" w:sz="0" w:space="0" w:color="auto"/>
        <w:bottom w:val="none" w:sz="0" w:space="0" w:color="auto"/>
        <w:right w:val="none" w:sz="0" w:space="0" w:color="auto"/>
      </w:divBdr>
      <w:divsChild>
        <w:div w:id="1278678021">
          <w:marLeft w:val="0"/>
          <w:marRight w:val="0"/>
          <w:marTop w:val="0"/>
          <w:marBottom w:val="0"/>
          <w:divBdr>
            <w:top w:val="none" w:sz="0" w:space="0" w:color="auto"/>
            <w:left w:val="none" w:sz="0" w:space="0" w:color="auto"/>
            <w:bottom w:val="none" w:sz="0" w:space="0" w:color="auto"/>
            <w:right w:val="none" w:sz="0" w:space="0" w:color="auto"/>
          </w:divBdr>
          <w:divsChild>
            <w:div w:id="586155511">
              <w:marLeft w:val="0"/>
              <w:marRight w:val="0"/>
              <w:marTop w:val="0"/>
              <w:marBottom w:val="0"/>
              <w:divBdr>
                <w:top w:val="none" w:sz="0" w:space="0" w:color="auto"/>
                <w:left w:val="none" w:sz="0" w:space="0" w:color="auto"/>
                <w:bottom w:val="none" w:sz="0" w:space="0" w:color="auto"/>
                <w:right w:val="none" w:sz="0" w:space="0" w:color="auto"/>
              </w:divBdr>
              <w:divsChild>
                <w:div w:id="1471361989">
                  <w:marLeft w:val="0"/>
                  <w:marRight w:val="0"/>
                  <w:marTop w:val="0"/>
                  <w:marBottom w:val="0"/>
                  <w:divBdr>
                    <w:top w:val="none" w:sz="0" w:space="0" w:color="auto"/>
                    <w:left w:val="none" w:sz="0" w:space="0" w:color="auto"/>
                    <w:bottom w:val="none" w:sz="0" w:space="0" w:color="auto"/>
                    <w:right w:val="none" w:sz="0" w:space="0" w:color="auto"/>
                  </w:divBdr>
                  <w:divsChild>
                    <w:div w:id="1429110638">
                      <w:marLeft w:val="0"/>
                      <w:marRight w:val="0"/>
                      <w:marTop w:val="0"/>
                      <w:marBottom w:val="0"/>
                      <w:divBdr>
                        <w:top w:val="none" w:sz="0" w:space="0" w:color="auto"/>
                        <w:left w:val="none" w:sz="0" w:space="0" w:color="auto"/>
                        <w:bottom w:val="none" w:sz="0" w:space="0" w:color="auto"/>
                        <w:right w:val="none" w:sz="0" w:space="0" w:color="auto"/>
                      </w:divBdr>
                      <w:divsChild>
                        <w:div w:id="845636774">
                          <w:marLeft w:val="0"/>
                          <w:marRight w:val="0"/>
                          <w:marTop w:val="0"/>
                          <w:marBottom w:val="0"/>
                          <w:divBdr>
                            <w:top w:val="none" w:sz="0" w:space="0" w:color="auto"/>
                            <w:left w:val="none" w:sz="0" w:space="0" w:color="auto"/>
                            <w:bottom w:val="none" w:sz="0" w:space="0" w:color="auto"/>
                            <w:right w:val="none" w:sz="0" w:space="0" w:color="auto"/>
                          </w:divBdr>
                          <w:divsChild>
                            <w:div w:id="2114855072">
                              <w:marLeft w:val="0"/>
                              <w:marRight w:val="0"/>
                              <w:marTop w:val="0"/>
                              <w:marBottom w:val="0"/>
                              <w:divBdr>
                                <w:top w:val="none" w:sz="0" w:space="0" w:color="auto"/>
                                <w:left w:val="none" w:sz="0" w:space="0" w:color="auto"/>
                                <w:bottom w:val="none" w:sz="0" w:space="0" w:color="auto"/>
                                <w:right w:val="none" w:sz="0" w:space="0" w:color="auto"/>
                              </w:divBdr>
                              <w:divsChild>
                                <w:div w:id="226654156">
                                  <w:marLeft w:val="0"/>
                                  <w:marRight w:val="0"/>
                                  <w:marTop w:val="0"/>
                                  <w:marBottom w:val="0"/>
                                  <w:divBdr>
                                    <w:top w:val="none" w:sz="0" w:space="0" w:color="auto"/>
                                    <w:left w:val="none" w:sz="0" w:space="0" w:color="auto"/>
                                    <w:bottom w:val="none" w:sz="0" w:space="0" w:color="auto"/>
                                    <w:right w:val="none" w:sz="0" w:space="0" w:color="auto"/>
                                  </w:divBdr>
                                  <w:divsChild>
                                    <w:div w:id="103889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0312694">
      <w:bodyDiv w:val="1"/>
      <w:marLeft w:val="0"/>
      <w:marRight w:val="0"/>
      <w:marTop w:val="0"/>
      <w:marBottom w:val="0"/>
      <w:divBdr>
        <w:top w:val="none" w:sz="0" w:space="0" w:color="auto"/>
        <w:left w:val="none" w:sz="0" w:space="0" w:color="auto"/>
        <w:bottom w:val="none" w:sz="0" w:space="0" w:color="auto"/>
        <w:right w:val="none" w:sz="0" w:space="0" w:color="auto"/>
      </w:divBdr>
    </w:div>
    <w:div w:id="630522406">
      <w:bodyDiv w:val="1"/>
      <w:marLeft w:val="0"/>
      <w:marRight w:val="0"/>
      <w:marTop w:val="0"/>
      <w:marBottom w:val="0"/>
      <w:divBdr>
        <w:top w:val="none" w:sz="0" w:space="0" w:color="auto"/>
        <w:left w:val="none" w:sz="0" w:space="0" w:color="auto"/>
        <w:bottom w:val="none" w:sz="0" w:space="0" w:color="auto"/>
        <w:right w:val="none" w:sz="0" w:space="0" w:color="auto"/>
      </w:divBdr>
    </w:div>
    <w:div w:id="644236317">
      <w:bodyDiv w:val="1"/>
      <w:marLeft w:val="0"/>
      <w:marRight w:val="0"/>
      <w:marTop w:val="0"/>
      <w:marBottom w:val="0"/>
      <w:divBdr>
        <w:top w:val="none" w:sz="0" w:space="0" w:color="auto"/>
        <w:left w:val="none" w:sz="0" w:space="0" w:color="auto"/>
        <w:bottom w:val="none" w:sz="0" w:space="0" w:color="auto"/>
        <w:right w:val="none" w:sz="0" w:space="0" w:color="auto"/>
      </w:divBdr>
    </w:div>
    <w:div w:id="650520854">
      <w:bodyDiv w:val="1"/>
      <w:marLeft w:val="0"/>
      <w:marRight w:val="0"/>
      <w:marTop w:val="0"/>
      <w:marBottom w:val="0"/>
      <w:divBdr>
        <w:top w:val="none" w:sz="0" w:space="0" w:color="auto"/>
        <w:left w:val="none" w:sz="0" w:space="0" w:color="auto"/>
        <w:bottom w:val="none" w:sz="0" w:space="0" w:color="auto"/>
        <w:right w:val="none" w:sz="0" w:space="0" w:color="auto"/>
      </w:divBdr>
    </w:div>
    <w:div w:id="744378760">
      <w:bodyDiv w:val="1"/>
      <w:marLeft w:val="0"/>
      <w:marRight w:val="0"/>
      <w:marTop w:val="0"/>
      <w:marBottom w:val="0"/>
      <w:divBdr>
        <w:top w:val="none" w:sz="0" w:space="0" w:color="auto"/>
        <w:left w:val="none" w:sz="0" w:space="0" w:color="auto"/>
        <w:bottom w:val="none" w:sz="0" w:space="0" w:color="auto"/>
        <w:right w:val="none" w:sz="0" w:space="0" w:color="auto"/>
      </w:divBdr>
    </w:div>
    <w:div w:id="778989629">
      <w:bodyDiv w:val="1"/>
      <w:marLeft w:val="0"/>
      <w:marRight w:val="0"/>
      <w:marTop w:val="0"/>
      <w:marBottom w:val="0"/>
      <w:divBdr>
        <w:top w:val="none" w:sz="0" w:space="0" w:color="auto"/>
        <w:left w:val="none" w:sz="0" w:space="0" w:color="auto"/>
        <w:bottom w:val="none" w:sz="0" w:space="0" w:color="auto"/>
        <w:right w:val="none" w:sz="0" w:space="0" w:color="auto"/>
      </w:divBdr>
    </w:div>
    <w:div w:id="781877214">
      <w:bodyDiv w:val="1"/>
      <w:marLeft w:val="0"/>
      <w:marRight w:val="0"/>
      <w:marTop w:val="0"/>
      <w:marBottom w:val="0"/>
      <w:divBdr>
        <w:top w:val="none" w:sz="0" w:space="0" w:color="auto"/>
        <w:left w:val="none" w:sz="0" w:space="0" w:color="auto"/>
        <w:bottom w:val="none" w:sz="0" w:space="0" w:color="auto"/>
        <w:right w:val="none" w:sz="0" w:space="0" w:color="auto"/>
      </w:divBdr>
    </w:div>
    <w:div w:id="797525814">
      <w:bodyDiv w:val="1"/>
      <w:marLeft w:val="0"/>
      <w:marRight w:val="0"/>
      <w:marTop w:val="0"/>
      <w:marBottom w:val="0"/>
      <w:divBdr>
        <w:top w:val="none" w:sz="0" w:space="0" w:color="auto"/>
        <w:left w:val="none" w:sz="0" w:space="0" w:color="auto"/>
        <w:bottom w:val="none" w:sz="0" w:space="0" w:color="auto"/>
        <w:right w:val="none" w:sz="0" w:space="0" w:color="auto"/>
      </w:divBdr>
    </w:div>
    <w:div w:id="830945215">
      <w:bodyDiv w:val="1"/>
      <w:marLeft w:val="0"/>
      <w:marRight w:val="0"/>
      <w:marTop w:val="0"/>
      <w:marBottom w:val="0"/>
      <w:divBdr>
        <w:top w:val="none" w:sz="0" w:space="0" w:color="auto"/>
        <w:left w:val="none" w:sz="0" w:space="0" w:color="auto"/>
        <w:bottom w:val="none" w:sz="0" w:space="0" w:color="auto"/>
        <w:right w:val="none" w:sz="0" w:space="0" w:color="auto"/>
      </w:divBdr>
      <w:divsChild>
        <w:div w:id="365057922">
          <w:marLeft w:val="547"/>
          <w:marRight w:val="0"/>
          <w:marTop w:val="0"/>
          <w:marBottom w:val="0"/>
          <w:divBdr>
            <w:top w:val="none" w:sz="0" w:space="0" w:color="auto"/>
            <w:left w:val="none" w:sz="0" w:space="0" w:color="auto"/>
            <w:bottom w:val="none" w:sz="0" w:space="0" w:color="auto"/>
            <w:right w:val="none" w:sz="0" w:space="0" w:color="auto"/>
          </w:divBdr>
        </w:div>
      </w:divsChild>
    </w:div>
    <w:div w:id="875627731">
      <w:bodyDiv w:val="1"/>
      <w:marLeft w:val="0"/>
      <w:marRight w:val="0"/>
      <w:marTop w:val="0"/>
      <w:marBottom w:val="0"/>
      <w:divBdr>
        <w:top w:val="none" w:sz="0" w:space="0" w:color="auto"/>
        <w:left w:val="none" w:sz="0" w:space="0" w:color="auto"/>
        <w:bottom w:val="none" w:sz="0" w:space="0" w:color="auto"/>
        <w:right w:val="none" w:sz="0" w:space="0" w:color="auto"/>
      </w:divBdr>
    </w:div>
    <w:div w:id="878976118">
      <w:bodyDiv w:val="1"/>
      <w:marLeft w:val="0"/>
      <w:marRight w:val="0"/>
      <w:marTop w:val="0"/>
      <w:marBottom w:val="0"/>
      <w:divBdr>
        <w:top w:val="none" w:sz="0" w:space="0" w:color="auto"/>
        <w:left w:val="none" w:sz="0" w:space="0" w:color="auto"/>
        <w:bottom w:val="none" w:sz="0" w:space="0" w:color="auto"/>
        <w:right w:val="none" w:sz="0" w:space="0" w:color="auto"/>
      </w:divBdr>
    </w:div>
    <w:div w:id="893809298">
      <w:bodyDiv w:val="1"/>
      <w:marLeft w:val="0"/>
      <w:marRight w:val="0"/>
      <w:marTop w:val="0"/>
      <w:marBottom w:val="0"/>
      <w:divBdr>
        <w:top w:val="none" w:sz="0" w:space="0" w:color="auto"/>
        <w:left w:val="none" w:sz="0" w:space="0" w:color="auto"/>
        <w:bottom w:val="none" w:sz="0" w:space="0" w:color="auto"/>
        <w:right w:val="none" w:sz="0" w:space="0" w:color="auto"/>
      </w:divBdr>
    </w:div>
    <w:div w:id="894854307">
      <w:bodyDiv w:val="1"/>
      <w:marLeft w:val="0"/>
      <w:marRight w:val="0"/>
      <w:marTop w:val="0"/>
      <w:marBottom w:val="0"/>
      <w:divBdr>
        <w:top w:val="none" w:sz="0" w:space="0" w:color="auto"/>
        <w:left w:val="none" w:sz="0" w:space="0" w:color="auto"/>
        <w:bottom w:val="none" w:sz="0" w:space="0" w:color="auto"/>
        <w:right w:val="none" w:sz="0" w:space="0" w:color="auto"/>
      </w:divBdr>
    </w:div>
    <w:div w:id="897253452">
      <w:bodyDiv w:val="1"/>
      <w:marLeft w:val="0"/>
      <w:marRight w:val="0"/>
      <w:marTop w:val="0"/>
      <w:marBottom w:val="0"/>
      <w:divBdr>
        <w:top w:val="none" w:sz="0" w:space="0" w:color="auto"/>
        <w:left w:val="none" w:sz="0" w:space="0" w:color="auto"/>
        <w:bottom w:val="none" w:sz="0" w:space="0" w:color="auto"/>
        <w:right w:val="none" w:sz="0" w:space="0" w:color="auto"/>
      </w:divBdr>
    </w:div>
    <w:div w:id="902643687">
      <w:bodyDiv w:val="1"/>
      <w:marLeft w:val="0"/>
      <w:marRight w:val="0"/>
      <w:marTop w:val="0"/>
      <w:marBottom w:val="0"/>
      <w:divBdr>
        <w:top w:val="none" w:sz="0" w:space="0" w:color="auto"/>
        <w:left w:val="none" w:sz="0" w:space="0" w:color="auto"/>
        <w:bottom w:val="none" w:sz="0" w:space="0" w:color="auto"/>
        <w:right w:val="none" w:sz="0" w:space="0" w:color="auto"/>
      </w:divBdr>
    </w:div>
    <w:div w:id="910968164">
      <w:bodyDiv w:val="1"/>
      <w:marLeft w:val="0"/>
      <w:marRight w:val="0"/>
      <w:marTop w:val="0"/>
      <w:marBottom w:val="0"/>
      <w:divBdr>
        <w:top w:val="none" w:sz="0" w:space="0" w:color="auto"/>
        <w:left w:val="none" w:sz="0" w:space="0" w:color="auto"/>
        <w:bottom w:val="none" w:sz="0" w:space="0" w:color="auto"/>
        <w:right w:val="none" w:sz="0" w:space="0" w:color="auto"/>
      </w:divBdr>
    </w:div>
    <w:div w:id="947741005">
      <w:bodyDiv w:val="1"/>
      <w:marLeft w:val="0"/>
      <w:marRight w:val="0"/>
      <w:marTop w:val="0"/>
      <w:marBottom w:val="0"/>
      <w:divBdr>
        <w:top w:val="none" w:sz="0" w:space="0" w:color="auto"/>
        <w:left w:val="none" w:sz="0" w:space="0" w:color="auto"/>
        <w:bottom w:val="none" w:sz="0" w:space="0" w:color="auto"/>
        <w:right w:val="none" w:sz="0" w:space="0" w:color="auto"/>
      </w:divBdr>
    </w:div>
    <w:div w:id="955210921">
      <w:bodyDiv w:val="1"/>
      <w:marLeft w:val="0"/>
      <w:marRight w:val="0"/>
      <w:marTop w:val="0"/>
      <w:marBottom w:val="0"/>
      <w:divBdr>
        <w:top w:val="none" w:sz="0" w:space="0" w:color="auto"/>
        <w:left w:val="none" w:sz="0" w:space="0" w:color="auto"/>
        <w:bottom w:val="none" w:sz="0" w:space="0" w:color="auto"/>
        <w:right w:val="none" w:sz="0" w:space="0" w:color="auto"/>
      </w:divBdr>
    </w:div>
    <w:div w:id="956447597">
      <w:bodyDiv w:val="1"/>
      <w:marLeft w:val="0"/>
      <w:marRight w:val="0"/>
      <w:marTop w:val="0"/>
      <w:marBottom w:val="0"/>
      <w:divBdr>
        <w:top w:val="none" w:sz="0" w:space="0" w:color="auto"/>
        <w:left w:val="none" w:sz="0" w:space="0" w:color="auto"/>
        <w:bottom w:val="none" w:sz="0" w:space="0" w:color="auto"/>
        <w:right w:val="none" w:sz="0" w:space="0" w:color="auto"/>
      </w:divBdr>
    </w:div>
    <w:div w:id="987050464">
      <w:bodyDiv w:val="1"/>
      <w:marLeft w:val="0"/>
      <w:marRight w:val="0"/>
      <w:marTop w:val="0"/>
      <w:marBottom w:val="0"/>
      <w:divBdr>
        <w:top w:val="none" w:sz="0" w:space="0" w:color="auto"/>
        <w:left w:val="none" w:sz="0" w:space="0" w:color="auto"/>
        <w:bottom w:val="none" w:sz="0" w:space="0" w:color="auto"/>
        <w:right w:val="none" w:sz="0" w:space="0" w:color="auto"/>
      </w:divBdr>
    </w:div>
    <w:div w:id="1047143995">
      <w:bodyDiv w:val="1"/>
      <w:marLeft w:val="0"/>
      <w:marRight w:val="0"/>
      <w:marTop w:val="0"/>
      <w:marBottom w:val="0"/>
      <w:divBdr>
        <w:top w:val="none" w:sz="0" w:space="0" w:color="auto"/>
        <w:left w:val="none" w:sz="0" w:space="0" w:color="auto"/>
        <w:bottom w:val="none" w:sz="0" w:space="0" w:color="auto"/>
        <w:right w:val="none" w:sz="0" w:space="0" w:color="auto"/>
      </w:divBdr>
      <w:divsChild>
        <w:div w:id="262953642">
          <w:marLeft w:val="547"/>
          <w:marRight w:val="0"/>
          <w:marTop w:val="0"/>
          <w:marBottom w:val="0"/>
          <w:divBdr>
            <w:top w:val="none" w:sz="0" w:space="0" w:color="auto"/>
            <w:left w:val="none" w:sz="0" w:space="0" w:color="auto"/>
            <w:bottom w:val="none" w:sz="0" w:space="0" w:color="auto"/>
            <w:right w:val="none" w:sz="0" w:space="0" w:color="auto"/>
          </w:divBdr>
        </w:div>
      </w:divsChild>
    </w:div>
    <w:div w:id="1057705216">
      <w:bodyDiv w:val="1"/>
      <w:marLeft w:val="0"/>
      <w:marRight w:val="0"/>
      <w:marTop w:val="0"/>
      <w:marBottom w:val="0"/>
      <w:divBdr>
        <w:top w:val="none" w:sz="0" w:space="0" w:color="auto"/>
        <w:left w:val="none" w:sz="0" w:space="0" w:color="auto"/>
        <w:bottom w:val="none" w:sz="0" w:space="0" w:color="auto"/>
        <w:right w:val="none" w:sz="0" w:space="0" w:color="auto"/>
      </w:divBdr>
    </w:div>
    <w:div w:id="1061948077">
      <w:bodyDiv w:val="1"/>
      <w:marLeft w:val="0"/>
      <w:marRight w:val="0"/>
      <w:marTop w:val="0"/>
      <w:marBottom w:val="0"/>
      <w:divBdr>
        <w:top w:val="none" w:sz="0" w:space="0" w:color="auto"/>
        <w:left w:val="none" w:sz="0" w:space="0" w:color="auto"/>
        <w:bottom w:val="none" w:sz="0" w:space="0" w:color="auto"/>
        <w:right w:val="none" w:sz="0" w:space="0" w:color="auto"/>
      </w:divBdr>
    </w:div>
    <w:div w:id="1083995467">
      <w:bodyDiv w:val="1"/>
      <w:marLeft w:val="0"/>
      <w:marRight w:val="0"/>
      <w:marTop w:val="0"/>
      <w:marBottom w:val="0"/>
      <w:divBdr>
        <w:top w:val="none" w:sz="0" w:space="0" w:color="auto"/>
        <w:left w:val="none" w:sz="0" w:space="0" w:color="auto"/>
        <w:bottom w:val="none" w:sz="0" w:space="0" w:color="auto"/>
        <w:right w:val="none" w:sz="0" w:space="0" w:color="auto"/>
      </w:divBdr>
    </w:div>
    <w:div w:id="1107428612">
      <w:bodyDiv w:val="1"/>
      <w:marLeft w:val="0"/>
      <w:marRight w:val="0"/>
      <w:marTop w:val="0"/>
      <w:marBottom w:val="0"/>
      <w:divBdr>
        <w:top w:val="none" w:sz="0" w:space="0" w:color="auto"/>
        <w:left w:val="none" w:sz="0" w:space="0" w:color="auto"/>
        <w:bottom w:val="none" w:sz="0" w:space="0" w:color="auto"/>
        <w:right w:val="none" w:sz="0" w:space="0" w:color="auto"/>
      </w:divBdr>
    </w:div>
    <w:div w:id="1130856345">
      <w:bodyDiv w:val="1"/>
      <w:marLeft w:val="0"/>
      <w:marRight w:val="0"/>
      <w:marTop w:val="0"/>
      <w:marBottom w:val="0"/>
      <w:divBdr>
        <w:top w:val="none" w:sz="0" w:space="0" w:color="auto"/>
        <w:left w:val="none" w:sz="0" w:space="0" w:color="auto"/>
        <w:bottom w:val="none" w:sz="0" w:space="0" w:color="auto"/>
        <w:right w:val="none" w:sz="0" w:space="0" w:color="auto"/>
      </w:divBdr>
    </w:div>
    <w:div w:id="1142384828">
      <w:bodyDiv w:val="1"/>
      <w:marLeft w:val="0"/>
      <w:marRight w:val="0"/>
      <w:marTop w:val="0"/>
      <w:marBottom w:val="0"/>
      <w:divBdr>
        <w:top w:val="none" w:sz="0" w:space="0" w:color="auto"/>
        <w:left w:val="none" w:sz="0" w:space="0" w:color="auto"/>
        <w:bottom w:val="none" w:sz="0" w:space="0" w:color="auto"/>
        <w:right w:val="none" w:sz="0" w:space="0" w:color="auto"/>
      </w:divBdr>
    </w:div>
    <w:div w:id="1163815982">
      <w:bodyDiv w:val="1"/>
      <w:marLeft w:val="0"/>
      <w:marRight w:val="0"/>
      <w:marTop w:val="0"/>
      <w:marBottom w:val="0"/>
      <w:divBdr>
        <w:top w:val="none" w:sz="0" w:space="0" w:color="auto"/>
        <w:left w:val="none" w:sz="0" w:space="0" w:color="auto"/>
        <w:bottom w:val="none" w:sz="0" w:space="0" w:color="auto"/>
        <w:right w:val="none" w:sz="0" w:space="0" w:color="auto"/>
      </w:divBdr>
    </w:div>
    <w:div w:id="1169252794">
      <w:bodyDiv w:val="1"/>
      <w:marLeft w:val="0"/>
      <w:marRight w:val="0"/>
      <w:marTop w:val="0"/>
      <w:marBottom w:val="0"/>
      <w:divBdr>
        <w:top w:val="none" w:sz="0" w:space="0" w:color="auto"/>
        <w:left w:val="none" w:sz="0" w:space="0" w:color="auto"/>
        <w:bottom w:val="none" w:sz="0" w:space="0" w:color="auto"/>
        <w:right w:val="none" w:sz="0" w:space="0" w:color="auto"/>
      </w:divBdr>
    </w:div>
    <w:div w:id="1172067787">
      <w:bodyDiv w:val="1"/>
      <w:marLeft w:val="0"/>
      <w:marRight w:val="0"/>
      <w:marTop w:val="0"/>
      <w:marBottom w:val="0"/>
      <w:divBdr>
        <w:top w:val="none" w:sz="0" w:space="0" w:color="auto"/>
        <w:left w:val="none" w:sz="0" w:space="0" w:color="auto"/>
        <w:bottom w:val="none" w:sz="0" w:space="0" w:color="auto"/>
        <w:right w:val="none" w:sz="0" w:space="0" w:color="auto"/>
      </w:divBdr>
    </w:div>
    <w:div w:id="1208222143">
      <w:bodyDiv w:val="1"/>
      <w:marLeft w:val="0"/>
      <w:marRight w:val="0"/>
      <w:marTop w:val="0"/>
      <w:marBottom w:val="0"/>
      <w:divBdr>
        <w:top w:val="none" w:sz="0" w:space="0" w:color="auto"/>
        <w:left w:val="none" w:sz="0" w:space="0" w:color="auto"/>
        <w:bottom w:val="none" w:sz="0" w:space="0" w:color="auto"/>
        <w:right w:val="none" w:sz="0" w:space="0" w:color="auto"/>
      </w:divBdr>
    </w:div>
    <w:div w:id="1218665907">
      <w:bodyDiv w:val="1"/>
      <w:marLeft w:val="0"/>
      <w:marRight w:val="0"/>
      <w:marTop w:val="0"/>
      <w:marBottom w:val="0"/>
      <w:divBdr>
        <w:top w:val="none" w:sz="0" w:space="0" w:color="auto"/>
        <w:left w:val="none" w:sz="0" w:space="0" w:color="auto"/>
        <w:bottom w:val="none" w:sz="0" w:space="0" w:color="auto"/>
        <w:right w:val="none" w:sz="0" w:space="0" w:color="auto"/>
      </w:divBdr>
    </w:div>
    <w:div w:id="1342244271">
      <w:bodyDiv w:val="1"/>
      <w:marLeft w:val="0"/>
      <w:marRight w:val="0"/>
      <w:marTop w:val="0"/>
      <w:marBottom w:val="0"/>
      <w:divBdr>
        <w:top w:val="none" w:sz="0" w:space="0" w:color="auto"/>
        <w:left w:val="none" w:sz="0" w:space="0" w:color="auto"/>
        <w:bottom w:val="none" w:sz="0" w:space="0" w:color="auto"/>
        <w:right w:val="none" w:sz="0" w:space="0" w:color="auto"/>
      </w:divBdr>
    </w:div>
    <w:div w:id="1369188020">
      <w:bodyDiv w:val="1"/>
      <w:marLeft w:val="0"/>
      <w:marRight w:val="0"/>
      <w:marTop w:val="0"/>
      <w:marBottom w:val="0"/>
      <w:divBdr>
        <w:top w:val="none" w:sz="0" w:space="0" w:color="auto"/>
        <w:left w:val="none" w:sz="0" w:space="0" w:color="auto"/>
        <w:bottom w:val="none" w:sz="0" w:space="0" w:color="auto"/>
        <w:right w:val="none" w:sz="0" w:space="0" w:color="auto"/>
      </w:divBdr>
      <w:divsChild>
        <w:div w:id="2113160042">
          <w:marLeft w:val="547"/>
          <w:marRight w:val="0"/>
          <w:marTop w:val="0"/>
          <w:marBottom w:val="0"/>
          <w:divBdr>
            <w:top w:val="none" w:sz="0" w:space="0" w:color="auto"/>
            <w:left w:val="none" w:sz="0" w:space="0" w:color="auto"/>
            <w:bottom w:val="none" w:sz="0" w:space="0" w:color="auto"/>
            <w:right w:val="none" w:sz="0" w:space="0" w:color="auto"/>
          </w:divBdr>
        </w:div>
      </w:divsChild>
    </w:div>
    <w:div w:id="1383485044">
      <w:bodyDiv w:val="1"/>
      <w:marLeft w:val="0"/>
      <w:marRight w:val="0"/>
      <w:marTop w:val="0"/>
      <w:marBottom w:val="0"/>
      <w:divBdr>
        <w:top w:val="none" w:sz="0" w:space="0" w:color="auto"/>
        <w:left w:val="none" w:sz="0" w:space="0" w:color="auto"/>
        <w:bottom w:val="none" w:sz="0" w:space="0" w:color="auto"/>
        <w:right w:val="none" w:sz="0" w:space="0" w:color="auto"/>
      </w:divBdr>
    </w:div>
    <w:div w:id="1388647771">
      <w:bodyDiv w:val="1"/>
      <w:marLeft w:val="0"/>
      <w:marRight w:val="0"/>
      <w:marTop w:val="0"/>
      <w:marBottom w:val="0"/>
      <w:divBdr>
        <w:top w:val="none" w:sz="0" w:space="0" w:color="auto"/>
        <w:left w:val="none" w:sz="0" w:space="0" w:color="auto"/>
        <w:bottom w:val="none" w:sz="0" w:space="0" w:color="auto"/>
        <w:right w:val="none" w:sz="0" w:space="0" w:color="auto"/>
      </w:divBdr>
    </w:div>
    <w:div w:id="1398161534">
      <w:bodyDiv w:val="1"/>
      <w:marLeft w:val="0"/>
      <w:marRight w:val="0"/>
      <w:marTop w:val="0"/>
      <w:marBottom w:val="0"/>
      <w:divBdr>
        <w:top w:val="none" w:sz="0" w:space="0" w:color="auto"/>
        <w:left w:val="none" w:sz="0" w:space="0" w:color="auto"/>
        <w:bottom w:val="none" w:sz="0" w:space="0" w:color="auto"/>
        <w:right w:val="none" w:sz="0" w:space="0" w:color="auto"/>
      </w:divBdr>
      <w:divsChild>
        <w:div w:id="1599875174">
          <w:marLeft w:val="0"/>
          <w:marRight w:val="0"/>
          <w:marTop w:val="0"/>
          <w:marBottom w:val="0"/>
          <w:divBdr>
            <w:top w:val="none" w:sz="0" w:space="0" w:color="auto"/>
            <w:left w:val="none" w:sz="0" w:space="0" w:color="auto"/>
            <w:bottom w:val="none" w:sz="0" w:space="0" w:color="auto"/>
            <w:right w:val="none" w:sz="0" w:space="0" w:color="auto"/>
          </w:divBdr>
          <w:divsChild>
            <w:div w:id="834297658">
              <w:marLeft w:val="0"/>
              <w:marRight w:val="0"/>
              <w:marTop w:val="0"/>
              <w:marBottom w:val="0"/>
              <w:divBdr>
                <w:top w:val="none" w:sz="0" w:space="0" w:color="auto"/>
                <w:left w:val="none" w:sz="0" w:space="0" w:color="auto"/>
                <w:bottom w:val="none" w:sz="0" w:space="0" w:color="auto"/>
                <w:right w:val="none" w:sz="0" w:space="0" w:color="auto"/>
              </w:divBdr>
              <w:divsChild>
                <w:div w:id="618606713">
                  <w:marLeft w:val="0"/>
                  <w:marRight w:val="0"/>
                  <w:marTop w:val="0"/>
                  <w:marBottom w:val="0"/>
                  <w:divBdr>
                    <w:top w:val="none" w:sz="0" w:space="0" w:color="auto"/>
                    <w:left w:val="none" w:sz="0" w:space="0" w:color="auto"/>
                    <w:bottom w:val="none" w:sz="0" w:space="0" w:color="auto"/>
                    <w:right w:val="none" w:sz="0" w:space="0" w:color="auto"/>
                  </w:divBdr>
                  <w:divsChild>
                    <w:div w:id="183638549">
                      <w:marLeft w:val="0"/>
                      <w:marRight w:val="0"/>
                      <w:marTop w:val="0"/>
                      <w:marBottom w:val="0"/>
                      <w:divBdr>
                        <w:top w:val="none" w:sz="0" w:space="0" w:color="auto"/>
                        <w:left w:val="none" w:sz="0" w:space="0" w:color="auto"/>
                        <w:bottom w:val="none" w:sz="0" w:space="0" w:color="auto"/>
                        <w:right w:val="none" w:sz="0" w:space="0" w:color="auto"/>
                      </w:divBdr>
                      <w:divsChild>
                        <w:div w:id="110516237">
                          <w:marLeft w:val="0"/>
                          <w:marRight w:val="0"/>
                          <w:marTop w:val="0"/>
                          <w:marBottom w:val="0"/>
                          <w:divBdr>
                            <w:top w:val="none" w:sz="0" w:space="0" w:color="auto"/>
                            <w:left w:val="none" w:sz="0" w:space="0" w:color="auto"/>
                            <w:bottom w:val="none" w:sz="0" w:space="0" w:color="auto"/>
                            <w:right w:val="none" w:sz="0" w:space="0" w:color="auto"/>
                          </w:divBdr>
                          <w:divsChild>
                            <w:div w:id="390929747">
                              <w:marLeft w:val="0"/>
                              <w:marRight w:val="0"/>
                              <w:marTop w:val="0"/>
                              <w:marBottom w:val="0"/>
                              <w:divBdr>
                                <w:top w:val="none" w:sz="0" w:space="0" w:color="auto"/>
                                <w:left w:val="none" w:sz="0" w:space="0" w:color="auto"/>
                                <w:bottom w:val="none" w:sz="0" w:space="0" w:color="auto"/>
                                <w:right w:val="none" w:sz="0" w:space="0" w:color="auto"/>
                              </w:divBdr>
                              <w:divsChild>
                                <w:div w:id="85619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673549">
      <w:bodyDiv w:val="1"/>
      <w:marLeft w:val="0"/>
      <w:marRight w:val="0"/>
      <w:marTop w:val="0"/>
      <w:marBottom w:val="0"/>
      <w:divBdr>
        <w:top w:val="none" w:sz="0" w:space="0" w:color="auto"/>
        <w:left w:val="none" w:sz="0" w:space="0" w:color="auto"/>
        <w:bottom w:val="none" w:sz="0" w:space="0" w:color="auto"/>
        <w:right w:val="none" w:sz="0" w:space="0" w:color="auto"/>
      </w:divBdr>
    </w:div>
    <w:div w:id="1401899692">
      <w:bodyDiv w:val="1"/>
      <w:marLeft w:val="0"/>
      <w:marRight w:val="0"/>
      <w:marTop w:val="0"/>
      <w:marBottom w:val="0"/>
      <w:divBdr>
        <w:top w:val="none" w:sz="0" w:space="0" w:color="auto"/>
        <w:left w:val="none" w:sz="0" w:space="0" w:color="auto"/>
        <w:bottom w:val="none" w:sz="0" w:space="0" w:color="auto"/>
        <w:right w:val="none" w:sz="0" w:space="0" w:color="auto"/>
      </w:divBdr>
    </w:div>
    <w:div w:id="1434352091">
      <w:bodyDiv w:val="1"/>
      <w:marLeft w:val="0"/>
      <w:marRight w:val="0"/>
      <w:marTop w:val="0"/>
      <w:marBottom w:val="0"/>
      <w:divBdr>
        <w:top w:val="none" w:sz="0" w:space="0" w:color="auto"/>
        <w:left w:val="none" w:sz="0" w:space="0" w:color="auto"/>
        <w:bottom w:val="none" w:sz="0" w:space="0" w:color="auto"/>
        <w:right w:val="none" w:sz="0" w:space="0" w:color="auto"/>
      </w:divBdr>
    </w:div>
    <w:div w:id="1436289966">
      <w:bodyDiv w:val="1"/>
      <w:marLeft w:val="0"/>
      <w:marRight w:val="0"/>
      <w:marTop w:val="0"/>
      <w:marBottom w:val="0"/>
      <w:divBdr>
        <w:top w:val="none" w:sz="0" w:space="0" w:color="auto"/>
        <w:left w:val="none" w:sz="0" w:space="0" w:color="auto"/>
        <w:bottom w:val="none" w:sz="0" w:space="0" w:color="auto"/>
        <w:right w:val="none" w:sz="0" w:space="0" w:color="auto"/>
      </w:divBdr>
    </w:div>
    <w:div w:id="1442259402">
      <w:bodyDiv w:val="1"/>
      <w:marLeft w:val="0"/>
      <w:marRight w:val="0"/>
      <w:marTop w:val="0"/>
      <w:marBottom w:val="0"/>
      <w:divBdr>
        <w:top w:val="none" w:sz="0" w:space="0" w:color="auto"/>
        <w:left w:val="none" w:sz="0" w:space="0" w:color="auto"/>
        <w:bottom w:val="none" w:sz="0" w:space="0" w:color="auto"/>
        <w:right w:val="none" w:sz="0" w:space="0" w:color="auto"/>
      </w:divBdr>
    </w:div>
    <w:div w:id="1443840890">
      <w:bodyDiv w:val="1"/>
      <w:marLeft w:val="0"/>
      <w:marRight w:val="0"/>
      <w:marTop w:val="0"/>
      <w:marBottom w:val="0"/>
      <w:divBdr>
        <w:top w:val="none" w:sz="0" w:space="0" w:color="auto"/>
        <w:left w:val="none" w:sz="0" w:space="0" w:color="auto"/>
        <w:bottom w:val="none" w:sz="0" w:space="0" w:color="auto"/>
        <w:right w:val="none" w:sz="0" w:space="0" w:color="auto"/>
      </w:divBdr>
    </w:div>
    <w:div w:id="1487041935">
      <w:bodyDiv w:val="1"/>
      <w:marLeft w:val="0"/>
      <w:marRight w:val="0"/>
      <w:marTop w:val="0"/>
      <w:marBottom w:val="0"/>
      <w:divBdr>
        <w:top w:val="none" w:sz="0" w:space="0" w:color="auto"/>
        <w:left w:val="none" w:sz="0" w:space="0" w:color="auto"/>
        <w:bottom w:val="none" w:sz="0" w:space="0" w:color="auto"/>
        <w:right w:val="none" w:sz="0" w:space="0" w:color="auto"/>
      </w:divBdr>
    </w:div>
    <w:div w:id="1511138074">
      <w:bodyDiv w:val="1"/>
      <w:marLeft w:val="0"/>
      <w:marRight w:val="0"/>
      <w:marTop w:val="0"/>
      <w:marBottom w:val="0"/>
      <w:divBdr>
        <w:top w:val="none" w:sz="0" w:space="0" w:color="auto"/>
        <w:left w:val="none" w:sz="0" w:space="0" w:color="auto"/>
        <w:bottom w:val="none" w:sz="0" w:space="0" w:color="auto"/>
        <w:right w:val="none" w:sz="0" w:space="0" w:color="auto"/>
      </w:divBdr>
    </w:div>
    <w:div w:id="1540969348">
      <w:bodyDiv w:val="1"/>
      <w:marLeft w:val="0"/>
      <w:marRight w:val="0"/>
      <w:marTop w:val="0"/>
      <w:marBottom w:val="0"/>
      <w:divBdr>
        <w:top w:val="none" w:sz="0" w:space="0" w:color="auto"/>
        <w:left w:val="none" w:sz="0" w:space="0" w:color="auto"/>
        <w:bottom w:val="none" w:sz="0" w:space="0" w:color="auto"/>
        <w:right w:val="none" w:sz="0" w:space="0" w:color="auto"/>
      </w:divBdr>
    </w:div>
    <w:div w:id="1552569232">
      <w:bodyDiv w:val="1"/>
      <w:marLeft w:val="0"/>
      <w:marRight w:val="0"/>
      <w:marTop w:val="0"/>
      <w:marBottom w:val="0"/>
      <w:divBdr>
        <w:top w:val="none" w:sz="0" w:space="0" w:color="auto"/>
        <w:left w:val="none" w:sz="0" w:space="0" w:color="auto"/>
        <w:bottom w:val="none" w:sz="0" w:space="0" w:color="auto"/>
        <w:right w:val="none" w:sz="0" w:space="0" w:color="auto"/>
      </w:divBdr>
    </w:div>
    <w:div w:id="1606696119">
      <w:bodyDiv w:val="1"/>
      <w:marLeft w:val="0"/>
      <w:marRight w:val="0"/>
      <w:marTop w:val="0"/>
      <w:marBottom w:val="0"/>
      <w:divBdr>
        <w:top w:val="none" w:sz="0" w:space="0" w:color="auto"/>
        <w:left w:val="none" w:sz="0" w:space="0" w:color="auto"/>
        <w:bottom w:val="none" w:sz="0" w:space="0" w:color="auto"/>
        <w:right w:val="none" w:sz="0" w:space="0" w:color="auto"/>
      </w:divBdr>
    </w:div>
    <w:div w:id="1624996830">
      <w:bodyDiv w:val="1"/>
      <w:marLeft w:val="0"/>
      <w:marRight w:val="0"/>
      <w:marTop w:val="0"/>
      <w:marBottom w:val="0"/>
      <w:divBdr>
        <w:top w:val="none" w:sz="0" w:space="0" w:color="auto"/>
        <w:left w:val="none" w:sz="0" w:space="0" w:color="auto"/>
        <w:bottom w:val="none" w:sz="0" w:space="0" w:color="auto"/>
        <w:right w:val="none" w:sz="0" w:space="0" w:color="auto"/>
      </w:divBdr>
    </w:div>
    <w:div w:id="1628317802">
      <w:bodyDiv w:val="1"/>
      <w:marLeft w:val="0"/>
      <w:marRight w:val="0"/>
      <w:marTop w:val="0"/>
      <w:marBottom w:val="0"/>
      <w:divBdr>
        <w:top w:val="none" w:sz="0" w:space="0" w:color="auto"/>
        <w:left w:val="none" w:sz="0" w:space="0" w:color="auto"/>
        <w:bottom w:val="none" w:sz="0" w:space="0" w:color="auto"/>
        <w:right w:val="none" w:sz="0" w:space="0" w:color="auto"/>
      </w:divBdr>
    </w:div>
    <w:div w:id="1631594915">
      <w:bodyDiv w:val="1"/>
      <w:marLeft w:val="0"/>
      <w:marRight w:val="0"/>
      <w:marTop w:val="0"/>
      <w:marBottom w:val="0"/>
      <w:divBdr>
        <w:top w:val="none" w:sz="0" w:space="0" w:color="auto"/>
        <w:left w:val="none" w:sz="0" w:space="0" w:color="auto"/>
        <w:bottom w:val="none" w:sz="0" w:space="0" w:color="auto"/>
        <w:right w:val="none" w:sz="0" w:space="0" w:color="auto"/>
      </w:divBdr>
    </w:div>
    <w:div w:id="1661034368">
      <w:bodyDiv w:val="1"/>
      <w:marLeft w:val="0"/>
      <w:marRight w:val="0"/>
      <w:marTop w:val="0"/>
      <w:marBottom w:val="0"/>
      <w:divBdr>
        <w:top w:val="none" w:sz="0" w:space="0" w:color="auto"/>
        <w:left w:val="none" w:sz="0" w:space="0" w:color="auto"/>
        <w:bottom w:val="none" w:sz="0" w:space="0" w:color="auto"/>
        <w:right w:val="none" w:sz="0" w:space="0" w:color="auto"/>
      </w:divBdr>
    </w:div>
    <w:div w:id="1665206780">
      <w:bodyDiv w:val="1"/>
      <w:marLeft w:val="0"/>
      <w:marRight w:val="0"/>
      <w:marTop w:val="0"/>
      <w:marBottom w:val="0"/>
      <w:divBdr>
        <w:top w:val="none" w:sz="0" w:space="0" w:color="auto"/>
        <w:left w:val="none" w:sz="0" w:space="0" w:color="auto"/>
        <w:bottom w:val="none" w:sz="0" w:space="0" w:color="auto"/>
        <w:right w:val="none" w:sz="0" w:space="0" w:color="auto"/>
      </w:divBdr>
    </w:div>
    <w:div w:id="1683319247">
      <w:bodyDiv w:val="1"/>
      <w:marLeft w:val="0"/>
      <w:marRight w:val="0"/>
      <w:marTop w:val="0"/>
      <w:marBottom w:val="0"/>
      <w:divBdr>
        <w:top w:val="none" w:sz="0" w:space="0" w:color="auto"/>
        <w:left w:val="none" w:sz="0" w:space="0" w:color="auto"/>
        <w:bottom w:val="none" w:sz="0" w:space="0" w:color="auto"/>
        <w:right w:val="none" w:sz="0" w:space="0" w:color="auto"/>
      </w:divBdr>
    </w:div>
    <w:div w:id="1713649613">
      <w:bodyDiv w:val="1"/>
      <w:marLeft w:val="0"/>
      <w:marRight w:val="0"/>
      <w:marTop w:val="0"/>
      <w:marBottom w:val="0"/>
      <w:divBdr>
        <w:top w:val="none" w:sz="0" w:space="0" w:color="auto"/>
        <w:left w:val="none" w:sz="0" w:space="0" w:color="auto"/>
        <w:bottom w:val="none" w:sz="0" w:space="0" w:color="auto"/>
        <w:right w:val="none" w:sz="0" w:space="0" w:color="auto"/>
      </w:divBdr>
    </w:div>
    <w:div w:id="1746294985">
      <w:bodyDiv w:val="1"/>
      <w:marLeft w:val="0"/>
      <w:marRight w:val="0"/>
      <w:marTop w:val="0"/>
      <w:marBottom w:val="0"/>
      <w:divBdr>
        <w:top w:val="none" w:sz="0" w:space="0" w:color="auto"/>
        <w:left w:val="none" w:sz="0" w:space="0" w:color="auto"/>
        <w:bottom w:val="none" w:sz="0" w:space="0" w:color="auto"/>
        <w:right w:val="none" w:sz="0" w:space="0" w:color="auto"/>
      </w:divBdr>
    </w:div>
    <w:div w:id="1749841107">
      <w:bodyDiv w:val="1"/>
      <w:marLeft w:val="0"/>
      <w:marRight w:val="0"/>
      <w:marTop w:val="0"/>
      <w:marBottom w:val="0"/>
      <w:divBdr>
        <w:top w:val="none" w:sz="0" w:space="0" w:color="auto"/>
        <w:left w:val="none" w:sz="0" w:space="0" w:color="auto"/>
        <w:bottom w:val="none" w:sz="0" w:space="0" w:color="auto"/>
        <w:right w:val="none" w:sz="0" w:space="0" w:color="auto"/>
      </w:divBdr>
    </w:div>
    <w:div w:id="1793942073">
      <w:bodyDiv w:val="1"/>
      <w:marLeft w:val="0"/>
      <w:marRight w:val="0"/>
      <w:marTop w:val="0"/>
      <w:marBottom w:val="0"/>
      <w:divBdr>
        <w:top w:val="none" w:sz="0" w:space="0" w:color="auto"/>
        <w:left w:val="none" w:sz="0" w:space="0" w:color="auto"/>
        <w:bottom w:val="none" w:sz="0" w:space="0" w:color="auto"/>
        <w:right w:val="none" w:sz="0" w:space="0" w:color="auto"/>
      </w:divBdr>
    </w:div>
    <w:div w:id="1798722054">
      <w:bodyDiv w:val="1"/>
      <w:marLeft w:val="0"/>
      <w:marRight w:val="0"/>
      <w:marTop w:val="0"/>
      <w:marBottom w:val="0"/>
      <w:divBdr>
        <w:top w:val="none" w:sz="0" w:space="0" w:color="auto"/>
        <w:left w:val="none" w:sz="0" w:space="0" w:color="auto"/>
        <w:bottom w:val="none" w:sz="0" w:space="0" w:color="auto"/>
        <w:right w:val="none" w:sz="0" w:space="0" w:color="auto"/>
      </w:divBdr>
    </w:div>
    <w:div w:id="1803182961">
      <w:bodyDiv w:val="1"/>
      <w:marLeft w:val="0"/>
      <w:marRight w:val="0"/>
      <w:marTop w:val="0"/>
      <w:marBottom w:val="0"/>
      <w:divBdr>
        <w:top w:val="none" w:sz="0" w:space="0" w:color="auto"/>
        <w:left w:val="none" w:sz="0" w:space="0" w:color="auto"/>
        <w:bottom w:val="none" w:sz="0" w:space="0" w:color="auto"/>
        <w:right w:val="none" w:sz="0" w:space="0" w:color="auto"/>
      </w:divBdr>
    </w:div>
    <w:div w:id="1812940829">
      <w:bodyDiv w:val="1"/>
      <w:marLeft w:val="0"/>
      <w:marRight w:val="0"/>
      <w:marTop w:val="0"/>
      <w:marBottom w:val="0"/>
      <w:divBdr>
        <w:top w:val="none" w:sz="0" w:space="0" w:color="auto"/>
        <w:left w:val="none" w:sz="0" w:space="0" w:color="auto"/>
        <w:bottom w:val="none" w:sz="0" w:space="0" w:color="auto"/>
        <w:right w:val="none" w:sz="0" w:space="0" w:color="auto"/>
      </w:divBdr>
      <w:divsChild>
        <w:div w:id="1235508884">
          <w:marLeft w:val="0"/>
          <w:marRight w:val="0"/>
          <w:marTop w:val="0"/>
          <w:marBottom w:val="0"/>
          <w:divBdr>
            <w:top w:val="none" w:sz="0" w:space="0" w:color="auto"/>
            <w:left w:val="none" w:sz="0" w:space="0" w:color="auto"/>
            <w:bottom w:val="none" w:sz="0" w:space="0" w:color="auto"/>
            <w:right w:val="none" w:sz="0" w:space="0" w:color="auto"/>
          </w:divBdr>
        </w:div>
      </w:divsChild>
    </w:div>
    <w:div w:id="1832134887">
      <w:bodyDiv w:val="1"/>
      <w:marLeft w:val="0"/>
      <w:marRight w:val="0"/>
      <w:marTop w:val="0"/>
      <w:marBottom w:val="0"/>
      <w:divBdr>
        <w:top w:val="none" w:sz="0" w:space="0" w:color="auto"/>
        <w:left w:val="none" w:sz="0" w:space="0" w:color="auto"/>
        <w:bottom w:val="none" w:sz="0" w:space="0" w:color="auto"/>
        <w:right w:val="none" w:sz="0" w:space="0" w:color="auto"/>
      </w:divBdr>
    </w:div>
    <w:div w:id="1891769235">
      <w:bodyDiv w:val="1"/>
      <w:marLeft w:val="0"/>
      <w:marRight w:val="0"/>
      <w:marTop w:val="0"/>
      <w:marBottom w:val="0"/>
      <w:divBdr>
        <w:top w:val="none" w:sz="0" w:space="0" w:color="auto"/>
        <w:left w:val="none" w:sz="0" w:space="0" w:color="auto"/>
        <w:bottom w:val="none" w:sz="0" w:space="0" w:color="auto"/>
        <w:right w:val="none" w:sz="0" w:space="0" w:color="auto"/>
      </w:divBdr>
    </w:div>
    <w:div w:id="1902666062">
      <w:bodyDiv w:val="1"/>
      <w:marLeft w:val="0"/>
      <w:marRight w:val="0"/>
      <w:marTop w:val="0"/>
      <w:marBottom w:val="0"/>
      <w:divBdr>
        <w:top w:val="none" w:sz="0" w:space="0" w:color="auto"/>
        <w:left w:val="none" w:sz="0" w:space="0" w:color="auto"/>
        <w:bottom w:val="none" w:sz="0" w:space="0" w:color="auto"/>
        <w:right w:val="none" w:sz="0" w:space="0" w:color="auto"/>
      </w:divBdr>
    </w:div>
    <w:div w:id="1921525307">
      <w:bodyDiv w:val="1"/>
      <w:marLeft w:val="0"/>
      <w:marRight w:val="0"/>
      <w:marTop w:val="0"/>
      <w:marBottom w:val="0"/>
      <w:divBdr>
        <w:top w:val="none" w:sz="0" w:space="0" w:color="auto"/>
        <w:left w:val="none" w:sz="0" w:space="0" w:color="auto"/>
        <w:bottom w:val="none" w:sz="0" w:space="0" w:color="auto"/>
        <w:right w:val="none" w:sz="0" w:space="0" w:color="auto"/>
      </w:divBdr>
    </w:div>
    <w:div w:id="1936202968">
      <w:bodyDiv w:val="1"/>
      <w:marLeft w:val="0"/>
      <w:marRight w:val="0"/>
      <w:marTop w:val="0"/>
      <w:marBottom w:val="0"/>
      <w:divBdr>
        <w:top w:val="none" w:sz="0" w:space="0" w:color="auto"/>
        <w:left w:val="none" w:sz="0" w:space="0" w:color="auto"/>
        <w:bottom w:val="none" w:sz="0" w:space="0" w:color="auto"/>
        <w:right w:val="none" w:sz="0" w:space="0" w:color="auto"/>
      </w:divBdr>
    </w:div>
    <w:div w:id="1979065584">
      <w:bodyDiv w:val="1"/>
      <w:marLeft w:val="0"/>
      <w:marRight w:val="0"/>
      <w:marTop w:val="0"/>
      <w:marBottom w:val="0"/>
      <w:divBdr>
        <w:top w:val="none" w:sz="0" w:space="0" w:color="auto"/>
        <w:left w:val="none" w:sz="0" w:space="0" w:color="auto"/>
        <w:bottom w:val="none" w:sz="0" w:space="0" w:color="auto"/>
        <w:right w:val="none" w:sz="0" w:space="0" w:color="auto"/>
      </w:divBdr>
    </w:div>
    <w:div w:id="1982877739">
      <w:bodyDiv w:val="1"/>
      <w:marLeft w:val="0"/>
      <w:marRight w:val="0"/>
      <w:marTop w:val="0"/>
      <w:marBottom w:val="0"/>
      <w:divBdr>
        <w:top w:val="none" w:sz="0" w:space="0" w:color="auto"/>
        <w:left w:val="none" w:sz="0" w:space="0" w:color="auto"/>
        <w:bottom w:val="none" w:sz="0" w:space="0" w:color="auto"/>
        <w:right w:val="none" w:sz="0" w:space="0" w:color="auto"/>
      </w:divBdr>
    </w:div>
    <w:div w:id="1984893524">
      <w:bodyDiv w:val="1"/>
      <w:marLeft w:val="0"/>
      <w:marRight w:val="0"/>
      <w:marTop w:val="0"/>
      <w:marBottom w:val="0"/>
      <w:divBdr>
        <w:top w:val="none" w:sz="0" w:space="0" w:color="auto"/>
        <w:left w:val="none" w:sz="0" w:space="0" w:color="auto"/>
        <w:bottom w:val="none" w:sz="0" w:space="0" w:color="auto"/>
        <w:right w:val="none" w:sz="0" w:space="0" w:color="auto"/>
      </w:divBdr>
    </w:div>
    <w:div w:id="1993177273">
      <w:bodyDiv w:val="1"/>
      <w:marLeft w:val="0"/>
      <w:marRight w:val="0"/>
      <w:marTop w:val="0"/>
      <w:marBottom w:val="0"/>
      <w:divBdr>
        <w:top w:val="none" w:sz="0" w:space="0" w:color="auto"/>
        <w:left w:val="none" w:sz="0" w:space="0" w:color="auto"/>
        <w:bottom w:val="none" w:sz="0" w:space="0" w:color="auto"/>
        <w:right w:val="none" w:sz="0" w:space="0" w:color="auto"/>
      </w:divBdr>
    </w:div>
    <w:div w:id="2035033486">
      <w:bodyDiv w:val="1"/>
      <w:marLeft w:val="0"/>
      <w:marRight w:val="0"/>
      <w:marTop w:val="0"/>
      <w:marBottom w:val="0"/>
      <w:divBdr>
        <w:top w:val="none" w:sz="0" w:space="0" w:color="auto"/>
        <w:left w:val="none" w:sz="0" w:space="0" w:color="auto"/>
        <w:bottom w:val="none" w:sz="0" w:space="0" w:color="auto"/>
        <w:right w:val="none" w:sz="0" w:space="0" w:color="auto"/>
      </w:divBdr>
    </w:div>
    <w:div w:id="2051299868">
      <w:bodyDiv w:val="1"/>
      <w:marLeft w:val="0"/>
      <w:marRight w:val="0"/>
      <w:marTop w:val="0"/>
      <w:marBottom w:val="0"/>
      <w:divBdr>
        <w:top w:val="none" w:sz="0" w:space="0" w:color="auto"/>
        <w:left w:val="none" w:sz="0" w:space="0" w:color="auto"/>
        <w:bottom w:val="none" w:sz="0" w:space="0" w:color="auto"/>
        <w:right w:val="none" w:sz="0" w:space="0" w:color="auto"/>
      </w:divBdr>
    </w:div>
    <w:div w:id="2051301674">
      <w:bodyDiv w:val="1"/>
      <w:marLeft w:val="0"/>
      <w:marRight w:val="0"/>
      <w:marTop w:val="0"/>
      <w:marBottom w:val="0"/>
      <w:divBdr>
        <w:top w:val="none" w:sz="0" w:space="0" w:color="auto"/>
        <w:left w:val="none" w:sz="0" w:space="0" w:color="auto"/>
        <w:bottom w:val="none" w:sz="0" w:space="0" w:color="auto"/>
        <w:right w:val="none" w:sz="0" w:space="0" w:color="auto"/>
      </w:divBdr>
    </w:div>
    <w:div w:id="2052221670">
      <w:bodyDiv w:val="1"/>
      <w:marLeft w:val="0"/>
      <w:marRight w:val="0"/>
      <w:marTop w:val="0"/>
      <w:marBottom w:val="0"/>
      <w:divBdr>
        <w:top w:val="none" w:sz="0" w:space="0" w:color="auto"/>
        <w:left w:val="none" w:sz="0" w:space="0" w:color="auto"/>
        <w:bottom w:val="none" w:sz="0" w:space="0" w:color="auto"/>
        <w:right w:val="none" w:sz="0" w:space="0" w:color="auto"/>
      </w:divBdr>
    </w:div>
    <w:div w:id="2053842396">
      <w:bodyDiv w:val="1"/>
      <w:marLeft w:val="0"/>
      <w:marRight w:val="0"/>
      <w:marTop w:val="0"/>
      <w:marBottom w:val="0"/>
      <w:divBdr>
        <w:top w:val="none" w:sz="0" w:space="0" w:color="auto"/>
        <w:left w:val="none" w:sz="0" w:space="0" w:color="auto"/>
        <w:bottom w:val="none" w:sz="0" w:space="0" w:color="auto"/>
        <w:right w:val="none" w:sz="0" w:space="0" w:color="auto"/>
      </w:divBdr>
    </w:div>
    <w:div w:id="2061050890">
      <w:bodyDiv w:val="1"/>
      <w:marLeft w:val="0"/>
      <w:marRight w:val="0"/>
      <w:marTop w:val="0"/>
      <w:marBottom w:val="0"/>
      <w:divBdr>
        <w:top w:val="none" w:sz="0" w:space="0" w:color="auto"/>
        <w:left w:val="none" w:sz="0" w:space="0" w:color="auto"/>
        <w:bottom w:val="none" w:sz="0" w:space="0" w:color="auto"/>
        <w:right w:val="none" w:sz="0" w:space="0" w:color="auto"/>
      </w:divBdr>
    </w:div>
    <w:div w:id="2075545883">
      <w:bodyDiv w:val="1"/>
      <w:marLeft w:val="0"/>
      <w:marRight w:val="0"/>
      <w:marTop w:val="0"/>
      <w:marBottom w:val="0"/>
      <w:divBdr>
        <w:top w:val="none" w:sz="0" w:space="0" w:color="auto"/>
        <w:left w:val="none" w:sz="0" w:space="0" w:color="auto"/>
        <w:bottom w:val="none" w:sz="0" w:space="0" w:color="auto"/>
        <w:right w:val="none" w:sz="0" w:space="0" w:color="auto"/>
      </w:divBdr>
    </w:div>
    <w:div w:id="2077121405">
      <w:bodyDiv w:val="1"/>
      <w:marLeft w:val="0"/>
      <w:marRight w:val="0"/>
      <w:marTop w:val="0"/>
      <w:marBottom w:val="0"/>
      <w:divBdr>
        <w:top w:val="none" w:sz="0" w:space="0" w:color="auto"/>
        <w:left w:val="none" w:sz="0" w:space="0" w:color="auto"/>
        <w:bottom w:val="none" w:sz="0" w:space="0" w:color="auto"/>
        <w:right w:val="none" w:sz="0" w:space="0" w:color="auto"/>
      </w:divBdr>
    </w:div>
    <w:div w:id="2096780764">
      <w:bodyDiv w:val="1"/>
      <w:marLeft w:val="0"/>
      <w:marRight w:val="0"/>
      <w:marTop w:val="0"/>
      <w:marBottom w:val="0"/>
      <w:divBdr>
        <w:top w:val="none" w:sz="0" w:space="0" w:color="auto"/>
        <w:left w:val="none" w:sz="0" w:space="0" w:color="auto"/>
        <w:bottom w:val="none" w:sz="0" w:space="0" w:color="auto"/>
        <w:right w:val="none" w:sz="0" w:space="0" w:color="auto"/>
      </w:divBdr>
    </w:div>
    <w:div w:id="2105376043">
      <w:bodyDiv w:val="1"/>
      <w:marLeft w:val="0"/>
      <w:marRight w:val="0"/>
      <w:marTop w:val="0"/>
      <w:marBottom w:val="0"/>
      <w:divBdr>
        <w:top w:val="none" w:sz="0" w:space="0" w:color="auto"/>
        <w:left w:val="none" w:sz="0" w:space="0" w:color="auto"/>
        <w:bottom w:val="none" w:sz="0" w:space="0" w:color="auto"/>
        <w:right w:val="none" w:sz="0" w:space="0" w:color="auto"/>
      </w:divBdr>
    </w:div>
    <w:div w:id="214014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cid:image003.jpg@01D828A9.505D1050" TargetMode="External"/><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1.png"/><Relationship Id="rId205" Type="http://schemas.openxmlformats.org/officeDocument/2006/relationships/package" Target="embeddings/Microsoft_Excel_Worksheet1.xlsx"/><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jpe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cid:image006.png@01D85959.07A588C0" TargetMode="External"/><Relationship Id="rId206" Type="http://schemas.openxmlformats.org/officeDocument/2006/relationships/image" Target="media/image182.emf"/><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0.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cid:image004.jpg@01D828A9.505D1050" TargetMode="External"/><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package" Target="embeddings/Microsoft_Excel_Worksheet2.xlsx"/><Relationship Id="rId13" Type="http://schemas.openxmlformats.org/officeDocument/2006/relationships/footer" Target="footer3.xm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3.emf"/><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package" Target="embeddings/Microsoft_Excel_Worksheet3.xlsx"/><Relationship Id="rId190" Type="http://schemas.openxmlformats.org/officeDocument/2006/relationships/image" Target="cid:image002.png@01D84F4F.BD81F110" TargetMode="External"/><Relationship Id="rId204" Type="http://schemas.openxmlformats.org/officeDocument/2006/relationships/image" Target="media/image181.emf"/><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1.png"/><Relationship Id="rId210" Type="http://schemas.openxmlformats.org/officeDocument/2006/relationships/image" Target="media/image184.emf"/><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emf"/><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package" Target="embeddings/Microsoft_Word_Document.docx"/><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cid:image001.jpg@01D828A9.505D1050" TargetMode="External"/><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oleObject" Target="embeddings/Microsoft_Excel_97-2003_Worksheet.xls"/><Relationship Id="rId17" Type="http://schemas.openxmlformats.org/officeDocument/2006/relationships/image" Target="media/image3.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5.png"/><Relationship Id="rId81" Type="http://schemas.openxmlformats.org/officeDocument/2006/relationships/image" Target="media/image65.jpe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0.emf"/><Relationship Id="rId18" Type="http://schemas.openxmlformats.org/officeDocument/2006/relationships/image" Target="cid:image002.jpg@01D863C9.09EE2D10"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3.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cid:image002.jpg@01D828A9.505D1050" TargetMode="External"/><Relationship Id="rId199" Type="http://schemas.openxmlformats.org/officeDocument/2006/relationships/image" Target="media/image178.png"/><Relationship Id="rId203" Type="http://schemas.openxmlformats.org/officeDocument/2006/relationships/package" Target="embeddings/Microsoft_Excel_Worksheet.xlsx"/></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4D417-DACD-4EDC-A42F-6AD2F0914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177</Pages>
  <Words>10599</Words>
  <Characters>60416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Jeremy-J</dc:creator>
  <cp:keywords/>
  <dc:description/>
  <cp:lastModifiedBy>SHI, Guofeng-GF</cp:lastModifiedBy>
  <cp:revision>3</cp:revision>
  <dcterms:created xsi:type="dcterms:W3CDTF">2022-08-30T13:00:00Z</dcterms:created>
  <dcterms:modified xsi:type="dcterms:W3CDTF">2022-08-30T13:00:00Z</dcterms:modified>
</cp:coreProperties>
</file>